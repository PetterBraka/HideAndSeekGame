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555D5E" w:rsidRDefault="00536C05" w:rsidP="00DD38F8">
      <w:pPr>
        <w:rPr>
          <w:rFonts w:cstheme="majorHAnsi"/>
        </w:rPr>
      </w:pPr>
    </w:p>
    <w:p w14:paraId="01A0C49E" w14:textId="77777777" w:rsidR="00806CFF" w:rsidRPr="00555D5E" w:rsidRDefault="00806CFF" w:rsidP="00DD38F8">
      <w:pPr>
        <w:rPr>
          <w:rFonts w:cstheme="majorHAnsi"/>
        </w:rPr>
      </w:pPr>
    </w:p>
    <w:p w14:paraId="0FA3A224" w14:textId="77777777" w:rsidR="00806CFF" w:rsidRPr="00555D5E" w:rsidRDefault="00806CFF" w:rsidP="00DD38F8">
      <w:pPr>
        <w:rPr>
          <w:rFonts w:cstheme="majorHAnsi"/>
        </w:rPr>
      </w:pPr>
    </w:p>
    <w:p w14:paraId="138FF029" w14:textId="77777777" w:rsidR="00DB78FA" w:rsidRPr="00555D5E" w:rsidRDefault="00DB78FA" w:rsidP="00DD38F8">
      <w:pPr>
        <w:rPr>
          <w:rFonts w:cstheme="majorHAnsi"/>
        </w:rPr>
      </w:pPr>
    </w:p>
    <w:p w14:paraId="13FD12E7" w14:textId="77777777" w:rsidR="00DB78FA" w:rsidRPr="00555D5E" w:rsidRDefault="00DB78FA" w:rsidP="00DD38F8">
      <w:pPr>
        <w:rPr>
          <w:rFonts w:cstheme="majorHAnsi"/>
        </w:rPr>
      </w:pPr>
    </w:p>
    <w:p w14:paraId="3285E2C3" w14:textId="77777777" w:rsidR="00B22C35" w:rsidRPr="00555D5E" w:rsidRDefault="00B22C35" w:rsidP="00DD38F8">
      <w:pPr>
        <w:jc w:val="center"/>
        <w:rPr>
          <w:rFonts w:eastAsiaTheme="majorEastAsia" w:cstheme="majorHAnsi"/>
          <w:color w:val="365F91" w:themeColor="accent1" w:themeShade="BF"/>
          <w:spacing w:val="-10"/>
          <w:kern w:val="28"/>
          <w:sz w:val="56"/>
          <w:szCs w:val="56"/>
          <w:lang w:eastAsia="ja-JP"/>
        </w:rPr>
      </w:pPr>
      <w:r w:rsidRPr="00555D5E">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555D5E" w:rsidRDefault="00806CFF" w:rsidP="00DD38F8">
      <w:pPr>
        <w:rPr>
          <w:rFonts w:cstheme="majorHAnsi"/>
        </w:rPr>
      </w:pPr>
    </w:p>
    <w:p w14:paraId="5257A1FB" w14:textId="77777777" w:rsidR="00DB78FA" w:rsidRPr="00555D5E" w:rsidRDefault="00DB78FA" w:rsidP="00DD38F8">
      <w:pPr>
        <w:rPr>
          <w:rFonts w:cstheme="majorHAnsi"/>
        </w:rPr>
      </w:pPr>
    </w:p>
    <w:p w14:paraId="06EE009D" w14:textId="77777777" w:rsidR="00DB78FA" w:rsidRPr="00555D5E" w:rsidRDefault="00DB78FA" w:rsidP="00DD38F8">
      <w:pPr>
        <w:jc w:val="center"/>
        <w:rPr>
          <w:rFonts w:cstheme="majorHAnsi"/>
        </w:rPr>
      </w:pPr>
      <w:r w:rsidRPr="00555D5E">
        <w:rPr>
          <w:rFonts w:cstheme="majorHAnsi"/>
        </w:rPr>
        <w:t>CS39440 Major Project</w:t>
      </w:r>
      <w:r w:rsidR="00945DA2" w:rsidRPr="00555D5E">
        <w:rPr>
          <w:rFonts w:cstheme="majorHAnsi"/>
        </w:rPr>
        <w:t xml:space="preserve"> Report</w:t>
      </w:r>
    </w:p>
    <w:p w14:paraId="739A461F" w14:textId="77777777" w:rsidR="00DB78FA" w:rsidRPr="00555D5E" w:rsidRDefault="00DB78FA" w:rsidP="00DD38F8">
      <w:pPr>
        <w:jc w:val="center"/>
        <w:rPr>
          <w:rFonts w:cstheme="majorHAnsi"/>
        </w:rPr>
      </w:pPr>
    </w:p>
    <w:p w14:paraId="00811138" w14:textId="13481E21" w:rsidR="00DB78FA" w:rsidRPr="00555D5E" w:rsidRDefault="00DB78FA" w:rsidP="00DD38F8">
      <w:pPr>
        <w:spacing w:after="360"/>
        <w:jc w:val="center"/>
        <w:rPr>
          <w:rFonts w:cstheme="majorHAnsi"/>
        </w:rPr>
      </w:pPr>
      <w:r w:rsidRPr="00555D5E">
        <w:rPr>
          <w:rFonts w:cstheme="majorHAnsi"/>
        </w:rPr>
        <w:t>Author:</w:t>
      </w:r>
      <w:r w:rsidR="00B22C35" w:rsidRPr="00555D5E">
        <w:rPr>
          <w:rFonts w:cstheme="majorHAnsi"/>
        </w:rPr>
        <w:t xml:space="preserve"> Petter Vang Brakalsvålet </w:t>
      </w:r>
      <w:r w:rsidRPr="00555D5E">
        <w:rPr>
          <w:rFonts w:cstheme="majorHAnsi"/>
        </w:rPr>
        <w:t>(</w:t>
      </w:r>
      <w:hyperlink r:id="rId8" w:history="1">
        <w:r w:rsidR="00B22C35" w:rsidRPr="00555D5E">
          <w:rPr>
            <w:rStyle w:val="Hyperlink"/>
            <w:rFonts w:cstheme="majorHAnsi"/>
          </w:rPr>
          <w:t>Pev2@aber.ac.uk</w:t>
        </w:r>
      </w:hyperlink>
      <w:r w:rsidRPr="00555D5E">
        <w:rPr>
          <w:rFonts w:cstheme="majorHAnsi"/>
        </w:rPr>
        <w:t>)</w:t>
      </w:r>
    </w:p>
    <w:p w14:paraId="727E51DB" w14:textId="50B89A26" w:rsidR="00DB78FA" w:rsidRPr="00555D5E" w:rsidRDefault="00DB78FA" w:rsidP="00DD38F8">
      <w:pPr>
        <w:jc w:val="center"/>
        <w:rPr>
          <w:rFonts w:cstheme="majorHAnsi"/>
        </w:rPr>
      </w:pPr>
      <w:r w:rsidRPr="00555D5E">
        <w:rPr>
          <w:rFonts w:cstheme="majorHAnsi"/>
        </w:rPr>
        <w:t xml:space="preserve">Supervisor: Dr/Prof. </w:t>
      </w:r>
      <w:r w:rsidR="00B22C35" w:rsidRPr="00555D5E">
        <w:rPr>
          <w:rFonts w:cstheme="majorHAnsi"/>
        </w:rPr>
        <w:t>Chris Price</w:t>
      </w:r>
      <w:r w:rsidRPr="00555D5E">
        <w:rPr>
          <w:rFonts w:cstheme="majorHAnsi"/>
        </w:rPr>
        <w:t>(</w:t>
      </w:r>
      <w:hyperlink r:id="rId9" w:history="1">
        <w:r w:rsidR="00B22C35" w:rsidRPr="00555D5E">
          <w:rPr>
            <w:rStyle w:val="Hyperlink"/>
            <w:rFonts w:cstheme="majorHAnsi"/>
          </w:rPr>
          <w:t>cjp@aber.ac.uk</w:t>
        </w:r>
      </w:hyperlink>
      <w:r w:rsidRPr="00555D5E">
        <w:rPr>
          <w:rFonts w:cstheme="majorHAnsi"/>
        </w:rPr>
        <w:t>)</w:t>
      </w:r>
    </w:p>
    <w:p w14:paraId="73172775" w14:textId="77777777" w:rsidR="00DB78FA" w:rsidRPr="00555D5E" w:rsidRDefault="00DB78FA" w:rsidP="00DD38F8">
      <w:pPr>
        <w:jc w:val="center"/>
        <w:rPr>
          <w:rFonts w:cstheme="majorHAnsi"/>
        </w:rPr>
      </w:pPr>
    </w:p>
    <w:p w14:paraId="5A51A445" w14:textId="5810653E" w:rsidR="004E63C0" w:rsidRPr="00555D5E" w:rsidRDefault="00B22C35" w:rsidP="00DD38F8">
      <w:pPr>
        <w:jc w:val="center"/>
        <w:rPr>
          <w:rFonts w:cstheme="majorHAnsi"/>
        </w:rPr>
      </w:pPr>
      <w:r w:rsidRPr="00555D5E">
        <w:rPr>
          <w:rFonts w:cstheme="majorHAnsi"/>
        </w:rPr>
        <w:t>24</w:t>
      </w:r>
      <w:r w:rsidR="00D360C1" w:rsidRPr="00555D5E">
        <w:rPr>
          <w:rFonts w:cstheme="majorHAnsi"/>
          <w:vertAlign w:val="superscript"/>
        </w:rPr>
        <w:t>th</w:t>
      </w:r>
      <w:r w:rsidR="00D360C1" w:rsidRPr="00555D5E">
        <w:rPr>
          <w:rFonts w:cstheme="majorHAnsi"/>
        </w:rPr>
        <w:t xml:space="preserve"> </w:t>
      </w:r>
      <w:r w:rsidRPr="00555D5E">
        <w:rPr>
          <w:rFonts w:cstheme="majorHAnsi"/>
        </w:rPr>
        <w:t>March</w:t>
      </w:r>
      <w:r w:rsidR="004E63C0" w:rsidRPr="00555D5E">
        <w:rPr>
          <w:rFonts w:cstheme="majorHAnsi"/>
        </w:rPr>
        <w:t xml:space="preserve"> 20</w:t>
      </w:r>
      <w:r w:rsidRPr="00555D5E">
        <w:rPr>
          <w:rFonts w:cstheme="majorHAnsi"/>
        </w:rPr>
        <w:t>21</w:t>
      </w:r>
    </w:p>
    <w:p w14:paraId="0917D325" w14:textId="77777777" w:rsidR="004E63C0" w:rsidRPr="00555D5E" w:rsidRDefault="004E63C0" w:rsidP="00DD38F8">
      <w:pPr>
        <w:jc w:val="center"/>
        <w:rPr>
          <w:rFonts w:cstheme="majorHAnsi"/>
        </w:rPr>
      </w:pPr>
    </w:p>
    <w:p w14:paraId="720BF161" w14:textId="15803B4E" w:rsidR="004E63C0" w:rsidRPr="00555D5E" w:rsidRDefault="004E63C0" w:rsidP="00DD38F8">
      <w:pPr>
        <w:jc w:val="center"/>
        <w:rPr>
          <w:rFonts w:cstheme="majorHAnsi"/>
          <w:rPrChange w:id="0" w:author="Petter Vang Brakalsvaalet [pev2]" w:date="2021-04-29T15:52:00Z">
            <w:rPr>
              <w:rFonts w:cstheme="majorHAnsi"/>
            </w:rPr>
          </w:rPrChange>
        </w:rPr>
      </w:pPr>
      <w:r w:rsidRPr="00555D5E">
        <w:rPr>
          <w:rFonts w:cstheme="majorHAnsi"/>
        </w:rPr>
        <w:t xml:space="preserve">Version </w:t>
      </w:r>
      <w:r w:rsidR="00CA7D4A" w:rsidRPr="00555D5E">
        <w:rPr>
          <w:rFonts w:cstheme="majorHAnsi"/>
        </w:rPr>
        <w:t>0.</w:t>
      </w:r>
      <w:ins w:id="1" w:author="Petter Vang Brakalsvaalet [pev2]" w:date="2021-04-29T10:01:00Z">
        <w:r w:rsidR="00E212E0" w:rsidRPr="00555D5E">
          <w:rPr>
            <w:rFonts w:cstheme="majorHAnsi"/>
          </w:rPr>
          <w:t>6</w:t>
        </w:r>
      </w:ins>
      <w:del w:id="2" w:author="Petter Vang Brakalsvaalet [pev2]" w:date="2021-04-29T10:01:00Z">
        <w:r w:rsidR="00CA7D4A" w:rsidRPr="00555D5E" w:rsidDel="00E212E0">
          <w:rPr>
            <w:rFonts w:cstheme="majorHAnsi"/>
            <w:rPrChange w:id="3" w:author="Petter Vang Brakalsvaalet [pev2]" w:date="2021-04-29T15:52:00Z">
              <w:rPr>
                <w:rFonts w:cstheme="majorHAnsi"/>
              </w:rPr>
            </w:rPrChange>
          </w:rPr>
          <w:delText>1</w:delText>
        </w:r>
      </w:del>
      <w:r w:rsidRPr="00555D5E">
        <w:rPr>
          <w:rFonts w:cstheme="majorHAnsi"/>
          <w:rPrChange w:id="4" w:author="Petter Vang Brakalsvaalet [pev2]" w:date="2021-04-29T15:52:00Z">
            <w:rPr>
              <w:rFonts w:cstheme="majorHAnsi"/>
            </w:rPr>
          </w:rPrChange>
        </w:rPr>
        <w:t xml:space="preserve"> (Draft)</w:t>
      </w:r>
    </w:p>
    <w:p w14:paraId="4F380641" w14:textId="77777777" w:rsidR="004E63C0" w:rsidRPr="00555D5E" w:rsidRDefault="004E63C0" w:rsidP="003C79F9">
      <w:pPr>
        <w:jc w:val="center"/>
        <w:rPr>
          <w:rFonts w:cstheme="majorHAnsi"/>
          <w:rPrChange w:id="5" w:author="Petter Vang Brakalsvaalet [pev2]" w:date="2021-04-29T15:52:00Z">
            <w:rPr>
              <w:rFonts w:cstheme="majorHAnsi"/>
            </w:rPr>
          </w:rPrChange>
        </w:rPr>
      </w:pPr>
    </w:p>
    <w:p w14:paraId="3354DABC" w14:textId="77777777" w:rsidR="004E63C0" w:rsidRPr="00555D5E" w:rsidRDefault="004E63C0" w:rsidP="003C79F9">
      <w:pPr>
        <w:jc w:val="center"/>
        <w:rPr>
          <w:rFonts w:cstheme="majorHAnsi"/>
          <w:rPrChange w:id="6" w:author="Petter Vang Brakalsvaalet [pev2]" w:date="2021-04-29T15:52:00Z">
            <w:rPr>
              <w:rFonts w:cstheme="majorHAnsi"/>
            </w:rPr>
          </w:rPrChange>
        </w:rPr>
      </w:pPr>
    </w:p>
    <w:p w14:paraId="59582015" w14:textId="77777777" w:rsidR="004E63C0" w:rsidRPr="00555D5E" w:rsidRDefault="004E63C0" w:rsidP="00555D5E">
      <w:pPr>
        <w:jc w:val="center"/>
        <w:rPr>
          <w:rFonts w:cstheme="majorHAnsi"/>
          <w:rPrChange w:id="7" w:author="Petter Vang Brakalsvaalet [pev2]" w:date="2021-04-29T15:52:00Z">
            <w:rPr>
              <w:rFonts w:cstheme="majorHAnsi"/>
            </w:rPr>
          </w:rPrChange>
        </w:rPr>
      </w:pPr>
    </w:p>
    <w:p w14:paraId="24D3B1E7" w14:textId="77777777" w:rsidR="004E63C0" w:rsidRPr="00555D5E" w:rsidRDefault="004E63C0" w:rsidP="00555D5E">
      <w:pPr>
        <w:jc w:val="center"/>
        <w:rPr>
          <w:rFonts w:cstheme="majorHAnsi"/>
          <w:rPrChange w:id="8" w:author="Petter Vang Brakalsvaalet [pev2]" w:date="2021-04-29T15:52:00Z">
            <w:rPr>
              <w:rFonts w:cstheme="majorHAnsi"/>
            </w:rPr>
          </w:rPrChange>
        </w:rPr>
      </w:pPr>
    </w:p>
    <w:p w14:paraId="70A92CAB" w14:textId="77777777" w:rsidR="00B22C35" w:rsidRPr="00555D5E" w:rsidRDefault="004E63C0" w:rsidP="00DD38F8">
      <w:pPr>
        <w:jc w:val="center"/>
        <w:rPr>
          <w:rFonts w:cstheme="majorHAnsi"/>
          <w:rPrChange w:id="9" w:author="Petter Vang Brakalsvaalet [pev2]" w:date="2021-04-29T15:52:00Z">
            <w:rPr>
              <w:rFonts w:cstheme="majorHAnsi"/>
            </w:rPr>
          </w:rPrChange>
        </w:rPr>
        <w:pPrChange w:id="10" w:author="Petter Vang Brakalsvaalet [pev2]" w:date="2021-04-29T11:31:00Z">
          <w:pPr>
            <w:jc w:val="center"/>
          </w:pPr>
        </w:pPrChange>
      </w:pPr>
      <w:r w:rsidRPr="00555D5E">
        <w:rPr>
          <w:rFonts w:cstheme="majorHAnsi"/>
          <w:rPrChange w:id="11" w:author="Petter Vang Brakalsvaalet [pev2]" w:date="2021-04-29T15:52:00Z">
            <w:rPr>
              <w:rFonts w:cstheme="majorHAnsi"/>
            </w:rPr>
          </w:rPrChange>
        </w:rPr>
        <w:t>This report is submitted as partial fulfilment of a BSc degree in</w:t>
      </w:r>
      <w:r w:rsidRPr="00555D5E">
        <w:rPr>
          <w:rFonts w:cstheme="majorHAnsi"/>
          <w:rPrChange w:id="12" w:author="Petter Vang Brakalsvaalet [pev2]" w:date="2021-04-29T15:52:00Z">
            <w:rPr>
              <w:rFonts w:cstheme="majorHAnsi"/>
            </w:rPr>
          </w:rPrChange>
        </w:rPr>
        <w:br/>
      </w:r>
      <w:r w:rsidR="00B22C35" w:rsidRPr="00555D5E">
        <w:rPr>
          <w:rFonts w:cstheme="majorHAnsi"/>
          <w:rPrChange w:id="13" w:author="Petter Vang Brakalsvaalet [pev2]" w:date="2021-04-29T15:52:00Z">
            <w:rPr>
              <w:rFonts w:cstheme="majorHAnsi"/>
            </w:rPr>
          </w:rPrChange>
        </w:rPr>
        <w:t>Computer Science (With Integrated Year In Industry)</w:t>
      </w:r>
    </w:p>
    <w:p w14:paraId="685CB073" w14:textId="713FF879" w:rsidR="004E63C0" w:rsidRPr="00555D5E" w:rsidRDefault="004E63C0" w:rsidP="00DD38F8">
      <w:pPr>
        <w:jc w:val="center"/>
        <w:rPr>
          <w:rFonts w:cstheme="majorHAnsi"/>
          <w:rPrChange w:id="14" w:author="Petter Vang Brakalsvaalet [pev2]" w:date="2021-04-29T15:52:00Z">
            <w:rPr>
              <w:rFonts w:cstheme="majorHAnsi"/>
            </w:rPr>
          </w:rPrChange>
        </w:rPr>
        <w:pPrChange w:id="15" w:author="Petter Vang Brakalsvaalet [pev2]" w:date="2021-04-29T11:31:00Z">
          <w:pPr>
            <w:jc w:val="center"/>
          </w:pPr>
        </w:pPrChange>
      </w:pPr>
      <w:r w:rsidRPr="00555D5E">
        <w:rPr>
          <w:rFonts w:cstheme="majorHAnsi"/>
          <w:rPrChange w:id="16" w:author="Petter Vang Brakalsvaalet [pev2]" w:date="2021-04-29T15:52:00Z">
            <w:rPr>
              <w:rFonts w:cstheme="majorHAnsi"/>
            </w:rPr>
          </w:rPrChange>
        </w:rPr>
        <w:t>(G40</w:t>
      </w:r>
      <w:r w:rsidR="00B22C35" w:rsidRPr="00555D5E">
        <w:rPr>
          <w:rFonts w:cstheme="majorHAnsi"/>
          <w:rPrChange w:id="17" w:author="Petter Vang Brakalsvaalet [pev2]" w:date="2021-04-29T15:52:00Z">
            <w:rPr>
              <w:rFonts w:cstheme="majorHAnsi"/>
            </w:rPr>
          </w:rPrChange>
        </w:rPr>
        <w:t>1</w:t>
      </w:r>
      <w:r w:rsidRPr="00555D5E">
        <w:rPr>
          <w:rFonts w:cstheme="majorHAnsi"/>
          <w:rPrChange w:id="18" w:author="Petter Vang Brakalsvaalet [pev2]" w:date="2021-04-29T15:52:00Z">
            <w:rPr>
              <w:rFonts w:cstheme="majorHAnsi"/>
            </w:rPr>
          </w:rPrChange>
        </w:rPr>
        <w:t>)</w:t>
      </w:r>
    </w:p>
    <w:p w14:paraId="46EA1B32" w14:textId="77777777" w:rsidR="00806CFF" w:rsidRPr="00555D5E" w:rsidRDefault="00806CFF" w:rsidP="00DD38F8">
      <w:pPr>
        <w:rPr>
          <w:rFonts w:cstheme="majorHAnsi"/>
          <w:rPrChange w:id="19" w:author="Petter Vang Brakalsvaalet [pev2]" w:date="2021-04-29T15:52:00Z">
            <w:rPr>
              <w:rFonts w:cstheme="majorHAnsi"/>
            </w:rPr>
          </w:rPrChange>
        </w:rPr>
        <w:pPrChange w:id="20" w:author="Petter Vang Brakalsvaalet [pev2]" w:date="2021-04-29T11:31:00Z">
          <w:pPr/>
        </w:pPrChange>
      </w:pPr>
    </w:p>
    <w:p w14:paraId="1E222AD4" w14:textId="77777777" w:rsidR="00806CFF" w:rsidRPr="00555D5E" w:rsidRDefault="00806CFF" w:rsidP="00DD38F8">
      <w:pPr>
        <w:rPr>
          <w:rFonts w:cstheme="majorHAnsi"/>
          <w:rPrChange w:id="21" w:author="Petter Vang Brakalsvaalet [pev2]" w:date="2021-04-29T15:52:00Z">
            <w:rPr>
              <w:rFonts w:cstheme="majorHAnsi"/>
            </w:rPr>
          </w:rPrChange>
        </w:rPr>
        <w:pPrChange w:id="22" w:author="Petter Vang Brakalsvaalet [pev2]" w:date="2021-04-29T11:31:00Z">
          <w:pPr/>
        </w:pPrChange>
      </w:pPr>
    </w:p>
    <w:p w14:paraId="1FD1BC71" w14:textId="77777777" w:rsidR="00DB78FA" w:rsidRPr="00555D5E" w:rsidRDefault="00DB78FA" w:rsidP="00DD38F8">
      <w:pPr>
        <w:rPr>
          <w:rFonts w:cstheme="majorHAnsi"/>
          <w:rPrChange w:id="23" w:author="Petter Vang Brakalsvaalet [pev2]" w:date="2021-04-29T15:52:00Z">
            <w:rPr>
              <w:rFonts w:cstheme="majorHAnsi"/>
            </w:rPr>
          </w:rPrChange>
        </w:rPr>
        <w:pPrChange w:id="24" w:author="Petter Vang Brakalsvaalet [pev2]" w:date="2021-04-29T11:31:00Z">
          <w:pPr/>
        </w:pPrChange>
      </w:pPr>
    </w:p>
    <w:p w14:paraId="4C370215" w14:textId="77777777" w:rsidR="003268BD" w:rsidRPr="00555D5E" w:rsidRDefault="003268BD" w:rsidP="00DD38F8">
      <w:pPr>
        <w:rPr>
          <w:rFonts w:cstheme="majorHAnsi"/>
          <w:rPrChange w:id="25" w:author="Petter Vang Brakalsvaalet [pev2]" w:date="2021-04-29T15:52:00Z">
            <w:rPr>
              <w:rFonts w:cstheme="majorHAnsi"/>
            </w:rPr>
          </w:rPrChange>
        </w:rPr>
        <w:pPrChange w:id="26" w:author="Petter Vang Brakalsvaalet [pev2]" w:date="2021-04-29T11:31:00Z">
          <w:pPr/>
        </w:pPrChange>
      </w:pPr>
    </w:p>
    <w:p w14:paraId="7557C0F5" w14:textId="77777777" w:rsidR="004E63C0" w:rsidRPr="00555D5E" w:rsidRDefault="004E63C0" w:rsidP="00DD38F8">
      <w:pPr>
        <w:rPr>
          <w:rFonts w:cstheme="majorHAnsi"/>
          <w:rPrChange w:id="27" w:author="Petter Vang Brakalsvaalet [pev2]" w:date="2021-04-29T15:52:00Z">
            <w:rPr>
              <w:rFonts w:cstheme="majorHAnsi"/>
            </w:rPr>
          </w:rPrChange>
        </w:rPr>
        <w:pPrChange w:id="28" w:author="Petter Vang Brakalsvaalet [pev2]" w:date="2021-04-29T11:31:00Z">
          <w:pPr/>
        </w:pPrChange>
      </w:pPr>
    </w:p>
    <w:p w14:paraId="42927555" w14:textId="77777777" w:rsidR="004E63C0" w:rsidRPr="00555D5E" w:rsidRDefault="004E63C0" w:rsidP="00DD38F8">
      <w:pPr>
        <w:rPr>
          <w:rFonts w:cstheme="majorHAnsi"/>
          <w:rPrChange w:id="29" w:author="Petter Vang Brakalsvaalet [pev2]" w:date="2021-04-29T15:52:00Z">
            <w:rPr>
              <w:rFonts w:cstheme="majorHAnsi"/>
            </w:rPr>
          </w:rPrChange>
        </w:rPr>
        <w:pPrChange w:id="30" w:author="Petter Vang Brakalsvaalet [pev2]" w:date="2021-04-29T11:31:00Z">
          <w:pPr/>
        </w:pPrChange>
      </w:pPr>
    </w:p>
    <w:p w14:paraId="07AC2150" w14:textId="77777777" w:rsidR="004E63C0" w:rsidRPr="00555D5E" w:rsidRDefault="004E63C0" w:rsidP="00DD38F8">
      <w:pPr>
        <w:rPr>
          <w:rFonts w:cstheme="majorHAnsi"/>
          <w:rPrChange w:id="31" w:author="Petter Vang Brakalsvaalet [pev2]" w:date="2021-04-29T15:52:00Z">
            <w:rPr>
              <w:rFonts w:cstheme="majorHAnsi"/>
            </w:rPr>
          </w:rPrChange>
        </w:rPr>
        <w:pPrChange w:id="32" w:author="Petter Vang Brakalsvaalet [pev2]" w:date="2021-04-29T11:31:00Z">
          <w:pPr/>
        </w:pPrChange>
      </w:pPr>
    </w:p>
    <w:p w14:paraId="7186AEF6" w14:textId="77777777" w:rsidR="004E63C0" w:rsidRPr="00555D5E" w:rsidRDefault="004E63C0" w:rsidP="00DD38F8">
      <w:pPr>
        <w:rPr>
          <w:rFonts w:cstheme="majorHAnsi"/>
          <w:rPrChange w:id="33" w:author="Petter Vang Brakalsvaalet [pev2]" w:date="2021-04-29T15:52:00Z">
            <w:rPr>
              <w:rFonts w:cstheme="majorHAnsi"/>
            </w:rPr>
          </w:rPrChange>
        </w:rPr>
        <w:pPrChange w:id="34" w:author="Petter Vang Brakalsvaalet [pev2]" w:date="2021-04-29T11:31:00Z">
          <w:pPr/>
        </w:pPrChange>
      </w:pPr>
    </w:p>
    <w:p w14:paraId="56F2F659" w14:textId="77777777" w:rsidR="004E63C0" w:rsidRPr="00555D5E" w:rsidRDefault="004E63C0" w:rsidP="00DD38F8">
      <w:pPr>
        <w:rPr>
          <w:rFonts w:cstheme="majorHAnsi"/>
          <w:rPrChange w:id="35" w:author="Petter Vang Brakalsvaalet [pev2]" w:date="2021-04-29T15:52:00Z">
            <w:rPr>
              <w:rFonts w:cstheme="majorHAnsi"/>
            </w:rPr>
          </w:rPrChange>
        </w:rPr>
        <w:pPrChange w:id="36" w:author="Petter Vang Brakalsvaalet [pev2]" w:date="2021-04-29T11:31:00Z">
          <w:pPr/>
        </w:pPrChange>
      </w:pPr>
    </w:p>
    <w:p w14:paraId="41E18C39" w14:textId="77777777" w:rsidR="004E63C0" w:rsidRPr="00555D5E" w:rsidRDefault="004E63C0" w:rsidP="00DD38F8">
      <w:pPr>
        <w:rPr>
          <w:rFonts w:cstheme="majorHAnsi"/>
          <w:rPrChange w:id="37" w:author="Petter Vang Brakalsvaalet [pev2]" w:date="2021-04-29T15:52:00Z">
            <w:rPr>
              <w:rFonts w:cstheme="majorHAnsi"/>
            </w:rPr>
          </w:rPrChange>
        </w:rPr>
        <w:pPrChange w:id="38" w:author="Petter Vang Brakalsvaalet [pev2]" w:date="2021-04-29T11:31:00Z">
          <w:pPr/>
        </w:pPrChange>
      </w:pPr>
    </w:p>
    <w:p w14:paraId="04CD4306" w14:textId="77777777" w:rsidR="004E63C0" w:rsidRPr="00555D5E" w:rsidRDefault="004E63C0" w:rsidP="00DD38F8">
      <w:pPr>
        <w:rPr>
          <w:rFonts w:cstheme="majorHAnsi"/>
          <w:rPrChange w:id="39" w:author="Petter Vang Brakalsvaalet [pev2]" w:date="2021-04-29T15:52:00Z">
            <w:rPr>
              <w:rFonts w:cstheme="majorHAnsi"/>
            </w:rPr>
          </w:rPrChange>
        </w:rPr>
        <w:pPrChange w:id="40" w:author="Petter Vang Brakalsvaalet [pev2]" w:date="2021-04-29T11:31:00Z">
          <w:pPr/>
        </w:pPrChange>
      </w:pPr>
    </w:p>
    <w:p w14:paraId="5190E843" w14:textId="77777777" w:rsidR="004E63C0" w:rsidRPr="00555D5E" w:rsidRDefault="004E63C0" w:rsidP="00DD38F8">
      <w:pPr>
        <w:rPr>
          <w:rFonts w:cstheme="majorHAnsi"/>
          <w:rPrChange w:id="41" w:author="Petter Vang Brakalsvaalet [pev2]" w:date="2021-04-29T15:52:00Z">
            <w:rPr>
              <w:rFonts w:cstheme="majorHAnsi"/>
            </w:rPr>
          </w:rPrChange>
        </w:rPr>
        <w:pPrChange w:id="42" w:author="Petter Vang Brakalsvaalet [pev2]" w:date="2021-04-29T11:31:00Z">
          <w:pPr/>
        </w:pPrChange>
      </w:pPr>
    </w:p>
    <w:p w14:paraId="3F2B3D30" w14:textId="77777777" w:rsidR="004E63C0" w:rsidRPr="00555D5E" w:rsidRDefault="004E63C0" w:rsidP="00DD38F8">
      <w:pPr>
        <w:rPr>
          <w:rFonts w:cstheme="majorHAnsi"/>
          <w:rPrChange w:id="43" w:author="Petter Vang Brakalsvaalet [pev2]" w:date="2021-04-29T15:52:00Z">
            <w:rPr>
              <w:rFonts w:cstheme="majorHAnsi"/>
            </w:rPr>
          </w:rPrChange>
        </w:rPr>
        <w:pPrChange w:id="44" w:author="Petter Vang Brakalsvaalet [pev2]" w:date="2021-04-29T11:31:00Z">
          <w:pPr/>
        </w:pPrChange>
      </w:pPr>
    </w:p>
    <w:p w14:paraId="78D73506" w14:textId="77777777" w:rsidR="004E63C0" w:rsidRPr="00555D5E" w:rsidRDefault="004E63C0" w:rsidP="00DD38F8">
      <w:pPr>
        <w:rPr>
          <w:rFonts w:cstheme="majorHAnsi"/>
          <w:rPrChange w:id="45" w:author="Petter Vang Brakalsvaalet [pev2]" w:date="2021-04-29T15:52:00Z">
            <w:rPr>
              <w:rFonts w:cstheme="majorHAnsi"/>
            </w:rPr>
          </w:rPrChange>
        </w:rPr>
        <w:pPrChange w:id="46" w:author="Petter Vang Brakalsvaalet [pev2]" w:date="2021-04-29T11:31:00Z">
          <w:pPr/>
        </w:pPrChange>
      </w:pPr>
    </w:p>
    <w:p w14:paraId="731A182B" w14:textId="77777777" w:rsidR="004E63C0" w:rsidRPr="00555D5E" w:rsidRDefault="004E63C0" w:rsidP="00DD38F8">
      <w:pPr>
        <w:rPr>
          <w:rFonts w:cstheme="majorHAnsi"/>
          <w:rPrChange w:id="47" w:author="Petter Vang Brakalsvaalet [pev2]" w:date="2021-04-29T15:52:00Z">
            <w:rPr>
              <w:rFonts w:cstheme="majorHAnsi"/>
            </w:rPr>
          </w:rPrChange>
        </w:rPr>
        <w:pPrChange w:id="48" w:author="Petter Vang Brakalsvaalet [pev2]" w:date="2021-04-29T11:31:00Z">
          <w:pPr/>
        </w:pPrChange>
      </w:pPr>
    </w:p>
    <w:p w14:paraId="4B1E2687" w14:textId="77777777" w:rsidR="004E63C0" w:rsidRPr="00555D5E" w:rsidRDefault="004E63C0" w:rsidP="00DD38F8">
      <w:pPr>
        <w:rPr>
          <w:rFonts w:cstheme="majorHAnsi"/>
          <w:rPrChange w:id="49" w:author="Petter Vang Brakalsvaalet [pev2]" w:date="2021-04-29T15:52:00Z">
            <w:rPr>
              <w:rFonts w:cstheme="majorHAnsi"/>
            </w:rPr>
          </w:rPrChange>
        </w:rPr>
        <w:pPrChange w:id="50" w:author="Petter Vang Brakalsvaalet [pev2]" w:date="2021-04-29T11:31:00Z">
          <w:pPr/>
        </w:pPrChange>
      </w:pPr>
    </w:p>
    <w:p w14:paraId="5EB8DB17" w14:textId="77777777" w:rsidR="004E63C0" w:rsidRPr="00555D5E" w:rsidRDefault="004E63C0" w:rsidP="00DD38F8">
      <w:pPr>
        <w:rPr>
          <w:rFonts w:cstheme="majorHAnsi"/>
          <w:rPrChange w:id="51" w:author="Petter Vang Brakalsvaalet [pev2]" w:date="2021-04-29T15:52:00Z">
            <w:rPr>
              <w:rFonts w:cstheme="majorHAnsi"/>
            </w:rPr>
          </w:rPrChange>
        </w:rPr>
        <w:pPrChange w:id="52" w:author="Petter Vang Brakalsvaalet [pev2]" w:date="2021-04-29T11:31:00Z">
          <w:pPr/>
        </w:pPrChange>
      </w:pPr>
      <w:r w:rsidRPr="00555D5E">
        <w:rPr>
          <w:rFonts w:cstheme="majorHAnsi"/>
          <w:rPrChange w:id="53" w:author="Petter Vang Brakalsvaalet [pev2]" w:date="2021-04-29T15:52:00Z">
            <w:rPr>
              <w:rFonts w:cstheme="majorHAnsi"/>
            </w:rPr>
          </w:rPrChange>
        </w:rPr>
        <w:t xml:space="preserve">Department of Computer Science </w:t>
      </w:r>
    </w:p>
    <w:p w14:paraId="74B9D738" w14:textId="77777777" w:rsidR="004E63C0" w:rsidRPr="00555D5E" w:rsidRDefault="004E63C0" w:rsidP="00DD38F8">
      <w:pPr>
        <w:rPr>
          <w:rFonts w:cstheme="majorHAnsi"/>
          <w:rPrChange w:id="54" w:author="Petter Vang Brakalsvaalet [pev2]" w:date="2021-04-29T15:52:00Z">
            <w:rPr>
              <w:rFonts w:cstheme="majorHAnsi"/>
            </w:rPr>
          </w:rPrChange>
        </w:rPr>
        <w:pPrChange w:id="55" w:author="Petter Vang Brakalsvaalet [pev2]" w:date="2021-04-29T11:31:00Z">
          <w:pPr/>
        </w:pPrChange>
      </w:pPr>
      <w:r w:rsidRPr="00555D5E">
        <w:rPr>
          <w:rFonts w:cstheme="majorHAnsi"/>
          <w:rPrChange w:id="56" w:author="Petter Vang Brakalsvaalet [pev2]" w:date="2021-04-29T15:52:00Z">
            <w:rPr>
              <w:rFonts w:cstheme="majorHAnsi"/>
            </w:rPr>
          </w:rPrChange>
        </w:rPr>
        <w:t xml:space="preserve">Aberystwyth University </w:t>
      </w:r>
    </w:p>
    <w:p w14:paraId="188285B1" w14:textId="77777777" w:rsidR="004E63C0" w:rsidRPr="00555D5E" w:rsidRDefault="004E63C0" w:rsidP="00DD38F8">
      <w:pPr>
        <w:rPr>
          <w:rFonts w:cstheme="majorHAnsi"/>
          <w:rPrChange w:id="57" w:author="Petter Vang Brakalsvaalet [pev2]" w:date="2021-04-29T15:52:00Z">
            <w:rPr>
              <w:rFonts w:cstheme="majorHAnsi"/>
            </w:rPr>
          </w:rPrChange>
        </w:rPr>
        <w:pPrChange w:id="58" w:author="Petter Vang Brakalsvaalet [pev2]" w:date="2021-04-29T11:31:00Z">
          <w:pPr/>
        </w:pPrChange>
      </w:pPr>
      <w:r w:rsidRPr="00555D5E">
        <w:rPr>
          <w:rFonts w:cstheme="majorHAnsi"/>
          <w:rPrChange w:id="59" w:author="Petter Vang Brakalsvaalet [pev2]" w:date="2021-04-29T15:52:00Z">
            <w:rPr>
              <w:rFonts w:cstheme="majorHAnsi"/>
            </w:rPr>
          </w:rPrChange>
        </w:rPr>
        <w:t xml:space="preserve">Aberystwyth </w:t>
      </w:r>
    </w:p>
    <w:p w14:paraId="624FA500" w14:textId="77777777" w:rsidR="004E63C0" w:rsidRPr="00555D5E" w:rsidRDefault="004E63C0" w:rsidP="00DD38F8">
      <w:pPr>
        <w:rPr>
          <w:rFonts w:cstheme="majorHAnsi"/>
          <w:rPrChange w:id="60" w:author="Petter Vang Brakalsvaalet [pev2]" w:date="2021-04-29T15:52:00Z">
            <w:rPr>
              <w:rFonts w:cstheme="majorHAnsi"/>
            </w:rPr>
          </w:rPrChange>
        </w:rPr>
        <w:pPrChange w:id="61" w:author="Petter Vang Brakalsvaalet [pev2]" w:date="2021-04-29T11:31:00Z">
          <w:pPr/>
        </w:pPrChange>
      </w:pPr>
      <w:r w:rsidRPr="00555D5E">
        <w:rPr>
          <w:rFonts w:cstheme="majorHAnsi"/>
          <w:rPrChange w:id="62" w:author="Petter Vang Brakalsvaalet [pev2]" w:date="2021-04-29T15:52:00Z">
            <w:rPr>
              <w:rFonts w:cstheme="majorHAnsi"/>
            </w:rPr>
          </w:rPrChange>
        </w:rPr>
        <w:t>Ceredigion</w:t>
      </w:r>
    </w:p>
    <w:p w14:paraId="2479D8B4" w14:textId="77777777" w:rsidR="004E63C0" w:rsidRPr="00555D5E" w:rsidRDefault="004E63C0" w:rsidP="00DD38F8">
      <w:pPr>
        <w:rPr>
          <w:rFonts w:cstheme="majorHAnsi"/>
          <w:rPrChange w:id="63" w:author="Petter Vang Brakalsvaalet [pev2]" w:date="2021-04-29T15:52:00Z">
            <w:rPr>
              <w:rFonts w:cstheme="majorHAnsi"/>
            </w:rPr>
          </w:rPrChange>
        </w:rPr>
        <w:pPrChange w:id="64" w:author="Petter Vang Brakalsvaalet [pev2]" w:date="2021-04-29T11:31:00Z">
          <w:pPr/>
        </w:pPrChange>
      </w:pPr>
      <w:r w:rsidRPr="00555D5E">
        <w:rPr>
          <w:rFonts w:cstheme="majorHAnsi"/>
          <w:rPrChange w:id="65" w:author="Petter Vang Brakalsvaalet [pev2]" w:date="2021-04-29T15:52:00Z">
            <w:rPr>
              <w:rFonts w:cstheme="majorHAnsi"/>
            </w:rPr>
          </w:rPrChange>
        </w:rPr>
        <w:t>SY23 3DB</w:t>
      </w:r>
    </w:p>
    <w:p w14:paraId="717B33D9" w14:textId="77777777" w:rsidR="004E63C0" w:rsidRPr="00555D5E" w:rsidRDefault="004E63C0" w:rsidP="00DD38F8">
      <w:pPr>
        <w:rPr>
          <w:rFonts w:cstheme="majorHAnsi"/>
          <w:rPrChange w:id="66" w:author="Petter Vang Brakalsvaalet [pev2]" w:date="2021-04-29T15:52:00Z">
            <w:rPr>
              <w:rFonts w:cstheme="majorHAnsi"/>
            </w:rPr>
          </w:rPrChange>
        </w:rPr>
        <w:pPrChange w:id="67" w:author="Petter Vang Brakalsvaalet [pev2]" w:date="2021-04-29T11:31:00Z">
          <w:pPr/>
        </w:pPrChange>
      </w:pPr>
      <w:r w:rsidRPr="00555D5E">
        <w:rPr>
          <w:rFonts w:cstheme="majorHAnsi"/>
          <w:rPrChange w:id="68" w:author="Petter Vang Brakalsvaalet [pev2]" w:date="2021-04-29T15:52:00Z">
            <w:rPr>
              <w:rFonts w:cstheme="majorHAnsi"/>
            </w:rPr>
          </w:rPrChange>
        </w:rPr>
        <w:t>Wales, UK</w:t>
      </w:r>
    </w:p>
    <w:p w14:paraId="1E811075" w14:textId="77777777" w:rsidR="003268BD" w:rsidRPr="00555D5E" w:rsidRDefault="003268BD" w:rsidP="00DD38F8">
      <w:pPr>
        <w:rPr>
          <w:rFonts w:cstheme="majorHAnsi"/>
          <w:rPrChange w:id="69" w:author="Petter Vang Brakalsvaalet [pev2]" w:date="2021-04-29T15:52:00Z">
            <w:rPr>
              <w:rFonts w:cstheme="majorHAnsi"/>
            </w:rPr>
          </w:rPrChange>
        </w:rPr>
        <w:pPrChange w:id="70" w:author="Petter Vang Brakalsvaalet [pev2]" w:date="2021-04-29T11:31:00Z">
          <w:pPr/>
        </w:pPrChange>
      </w:pPr>
    </w:p>
    <w:p w14:paraId="58611F76" w14:textId="77777777" w:rsidR="003268BD" w:rsidRPr="00555D5E" w:rsidRDefault="003268BD" w:rsidP="00DD38F8">
      <w:pPr>
        <w:rPr>
          <w:rFonts w:cstheme="majorHAnsi"/>
          <w:rPrChange w:id="71" w:author="Petter Vang Brakalsvaalet [pev2]" w:date="2021-04-29T15:52:00Z">
            <w:rPr>
              <w:rFonts w:cstheme="majorHAnsi"/>
            </w:rPr>
          </w:rPrChange>
        </w:rPr>
        <w:pPrChange w:id="72" w:author="Petter Vang Brakalsvaalet [pev2]" w:date="2021-04-29T11:31:00Z">
          <w:pPr/>
        </w:pPrChange>
      </w:pPr>
    </w:p>
    <w:p w14:paraId="2100CC3C" w14:textId="77777777" w:rsidR="003268BD" w:rsidRPr="00555D5E" w:rsidRDefault="003268BD" w:rsidP="00DD38F8">
      <w:pPr>
        <w:rPr>
          <w:rFonts w:cstheme="majorHAnsi"/>
          <w:rPrChange w:id="73" w:author="Petter Vang Brakalsvaalet [pev2]" w:date="2021-04-29T15:52:00Z">
            <w:rPr>
              <w:rFonts w:cstheme="majorHAnsi"/>
            </w:rPr>
          </w:rPrChange>
        </w:rPr>
        <w:pPrChange w:id="74" w:author="Petter Vang Brakalsvaalet [pev2]" w:date="2021-04-29T11:31:00Z">
          <w:pPr/>
        </w:pPrChange>
      </w:pPr>
    </w:p>
    <w:p w14:paraId="36A7CF85" w14:textId="77777777" w:rsidR="003268BD" w:rsidRPr="00555D5E" w:rsidRDefault="003268BD" w:rsidP="00DD38F8">
      <w:pPr>
        <w:rPr>
          <w:rFonts w:cstheme="majorHAnsi"/>
          <w:rPrChange w:id="75" w:author="Petter Vang Brakalsvaalet [pev2]" w:date="2021-04-29T15:52:00Z">
            <w:rPr>
              <w:rFonts w:cstheme="majorHAnsi"/>
            </w:rPr>
          </w:rPrChange>
        </w:rPr>
        <w:pPrChange w:id="76" w:author="Petter Vang Brakalsvaalet [pev2]" w:date="2021-04-29T11:31:00Z">
          <w:pPr/>
        </w:pPrChange>
      </w:pPr>
    </w:p>
    <w:p w14:paraId="139BCF8F" w14:textId="76130F71" w:rsidR="00BE51BE" w:rsidRPr="00555D5E" w:rsidRDefault="00BE51BE" w:rsidP="00DD38F8">
      <w:pPr>
        <w:pStyle w:val="FrontMatterHeader"/>
        <w:rPr>
          <w:rFonts w:asciiTheme="majorHAnsi" w:hAnsiTheme="majorHAnsi" w:cstheme="majorHAnsi"/>
          <w:rPrChange w:id="77" w:author="Petter Vang Brakalsvaalet [pev2]" w:date="2021-04-29T15:52:00Z">
            <w:rPr>
              <w:rFonts w:asciiTheme="majorHAnsi" w:hAnsiTheme="majorHAnsi" w:cstheme="majorHAnsi"/>
            </w:rPr>
          </w:rPrChange>
        </w:rPr>
        <w:pPrChange w:id="78" w:author="Petter Vang Brakalsvaalet [pev2]" w:date="2021-04-29T11:31:00Z">
          <w:pPr>
            <w:pStyle w:val="FrontMatterHeader"/>
          </w:pPr>
        </w:pPrChange>
      </w:pPr>
      <w:r w:rsidRPr="00555D5E">
        <w:rPr>
          <w:rFonts w:asciiTheme="majorHAnsi" w:hAnsiTheme="majorHAnsi" w:cstheme="majorHAnsi"/>
          <w:rPrChange w:id="79" w:author="Petter Vang Brakalsvaalet [pev2]" w:date="2021-04-29T15:52:00Z">
            <w:rPr>
              <w:rFonts w:asciiTheme="majorHAnsi" w:hAnsiTheme="majorHAnsi" w:cstheme="majorHAnsi"/>
            </w:rPr>
          </w:rPrChange>
        </w:rPr>
        <w:t>Declaration of originality</w:t>
      </w:r>
    </w:p>
    <w:p w14:paraId="65834BEA" w14:textId="77777777" w:rsidR="00BE51BE" w:rsidRPr="00555D5E" w:rsidRDefault="00BE51BE" w:rsidP="00DD38F8">
      <w:pPr>
        <w:rPr>
          <w:rFonts w:cstheme="majorHAnsi"/>
          <w:rPrChange w:id="80" w:author="Petter Vang Brakalsvaalet [pev2]" w:date="2021-04-29T15:52:00Z">
            <w:rPr>
              <w:rFonts w:cstheme="majorHAnsi"/>
            </w:rPr>
          </w:rPrChange>
        </w:rPr>
        <w:pPrChange w:id="81" w:author="Petter Vang Brakalsvaalet [pev2]" w:date="2021-04-29T11:31:00Z">
          <w:pPr/>
        </w:pPrChange>
      </w:pPr>
      <w:r w:rsidRPr="00555D5E">
        <w:rPr>
          <w:rFonts w:cstheme="majorHAnsi"/>
          <w:rPrChange w:id="82" w:author="Petter Vang Brakalsvaalet [pev2]" w:date="2021-04-29T15:52:00Z">
            <w:rPr>
              <w:rFonts w:cstheme="majorHAnsi"/>
            </w:rPr>
          </w:rPrChange>
        </w:rPr>
        <w:t>I confirm that:</w:t>
      </w:r>
      <w:r w:rsidR="008E4179" w:rsidRPr="00555D5E">
        <w:rPr>
          <w:rFonts w:cstheme="majorHAnsi"/>
          <w:rPrChange w:id="83" w:author="Petter Vang Brakalsvaalet [pev2]" w:date="2021-04-29T15:52:00Z">
            <w:rPr>
              <w:rFonts w:cstheme="majorHAnsi"/>
            </w:rPr>
          </w:rPrChange>
        </w:rPr>
        <w:br/>
      </w:r>
    </w:p>
    <w:p w14:paraId="79043E00" w14:textId="77777777" w:rsidR="007C5E19" w:rsidRPr="00555D5E" w:rsidRDefault="007C5E19" w:rsidP="00DD38F8">
      <w:pPr>
        <w:pStyle w:val="ListParagraph"/>
        <w:numPr>
          <w:ilvl w:val="0"/>
          <w:numId w:val="6"/>
        </w:numPr>
        <w:rPr>
          <w:rFonts w:asciiTheme="majorHAnsi" w:hAnsiTheme="majorHAnsi" w:cstheme="majorHAnsi"/>
          <w:lang w:val="en-GB"/>
          <w:rPrChange w:id="84" w:author="Petter Vang Brakalsvaalet [pev2]" w:date="2021-04-29T15:52:00Z">
            <w:rPr>
              <w:rFonts w:asciiTheme="majorHAnsi" w:hAnsiTheme="majorHAnsi" w:cstheme="majorHAnsi"/>
              <w:lang w:val="en-GB"/>
            </w:rPr>
          </w:rPrChange>
        </w:rPr>
        <w:pPrChange w:id="85" w:author="Petter Vang Brakalsvaalet [pev2]" w:date="2021-04-29T11:31:00Z">
          <w:pPr>
            <w:pStyle w:val="ListParagraph"/>
            <w:numPr>
              <w:numId w:val="6"/>
            </w:numPr>
            <w:ind w:hanging="360"/>
          </w:pPr>
        </w:pPrChange>
      </w:pPr>
      <w:r w:rsidRPr="00555D5E">
        <w:rPr>
          <w:rFonts w:asciiTheme="majorHAnsi" w:hAnsiTheme="majorHAnsi" w:cstheme="majorHAnsi"/>
          <w:lang w:val="en-GB"/>
          <w:rPrChange w:id="86" w:author="Petter Vang Brakalsvaalet [pev2]" w:date="2021-04-29T15:52:00Z">
            <w:rPr>
              <w:rFonts w:asciiTheme="majorHAnsi" w:hAnsiTheme="majorHAnsi" w:cstheme="majorHAnsi"/>
              <w:lang w:val="en-GB"/>
            </w:rPr>
          </w:rPrChange>
        </w:rPr>
        <w:t xml:space="preserve">This submission is my own work, except where clearly indicated. </w:t>
      </w:r>
    </w:p>
    <w:p w14:paraId="32CB78B7" w14:textId="77777777" w:rsidR="007C5E19" w:rsidRPr="00555D5E" w:rsidRDefault="007C5E19" w:rsidP="00DD38F8">
      <w:pPr>
        <w:pStyle w:val="ListParagraph"/>
        <w:rPr>
          <w:rFonts w:asciiTheme="majorHAnsi" w:hAnsiTheme="majorHAnsi" w:cstheme="majorHAnsi"/>
          <w:lang w:val="en-GB"/>
          <w:rPrChange w:id="87" w:author="Petter Vang Brakalsvaalet [pev2]" w:date="2021-04-29T15:52:00Z">
            <w:rPr>
              <w:rFonts w:asciiTheme="majorHAnsi" w:hAnsiTheme="majorHAnsi" w:cstheme="majorHAnsi"/>
              <w:lang w:val="en-GB"/>
            </w:rPr>
          </w:rPrChange>
        </w:rPr>
        <w:pPrChange w:id="88" w:author="Petter Vang Brakalsvaalet [pev2]" w:date="2021-04-29T11:31:00Z">
          <w:pPr>
            <w:pStyle w:val="ListParagraph"/>
          </w:pPr>
        </w:pPrChange>
      </w:pPr>
    </w:p>
    <w:p w14:paraId="42E2E1EB" w14:textId="77777777" w:rsidR="007C5E19" w:rsidRPr="00555D5E" w:rsidRDefault="007C5E19" w:rsidP="00DD38F8">
      <w:pPr>
        <w:pStyle w:val="ListParagraph"/>
        <w:numPr>
          <w:ilvl w:val="0"/>
          <w:numId w:val="6"/>
        </w:numPr>
        <w:rPr>
          <w:rFonts w:asciiTheme="majorHAnsi" w:hAnsiTheme="majorHAnsi" w:cstheme="majorHAnsi"/>
          <w:lang w:val="en-GB"/>
          <w:rPrChange w:id="89" w:author="Petter Vang Brakalsvaalet [pev2]" w:date="2021-04-29T15:52:00Z">
            <w:rPr>
              <w:rFonts w:asciiTheme="majorHAnsi" w:hAnsiTheme="majorHAnsi" w:cstheme="majorHAnsi"/>
              <w:lang w:val="en-GB"/>
            </w:rPr>
          </w:rPrChange>
        </w:rPr>
        <w:pPrChange w:id="90" w:author="Petter Vang Brakalsvaalet [pev2]" w:date="2021-04-29T11:31:00Z">
          <w:pPr>
            <w:pStyle w:val="ListParagraph"/>
            <w:numPr>
              <w:numId w:val="6"/>
            </w:numPr>
            <w:ind w:hanging="360"/>
          </w:pPr>
        </w:pPrChange>
      </w:pPr>
      <w:r w:rsidRPr="00555D5E">
        <w:rPr>
          <w:rFonts w:asciiTheme="majorHAnsi" w:hAnsiTheme="majorHAnsi" w:cstheme="majorHAnsi"/>
          <w:lang w:val="en-GB"/>
          <w:rPrChange w:id="91" w:author="Petter Vang Brakalsvaalet [pev2]" w:date="2021-04-29T15:52:00Z">
            <w:rPr>
              <w:rFonts w:asciiTheme="majorHAnsi" w:hAnsiTheme="majorHAnsi" w:cstheme="majorHAnsi"/>
              <w:lang w:val="en-GB"/>
            </w:rPr>
          </w:rPrChange>
        </w:rPr>
        <w:t xml:space="preserve">I understand that there are severe penalties for Unacceptable Academic Practice, which can lead to loss of marks or even the withholding of a degree. </w:t>
      </w:r>
    </w:p>
    <w:p w14:paraId="1501BB42" w14:textId="77777777" w:rsidR="007C5E19" w:rsidRPr="00555D5E" w:rsidRDefault="007C5E19" w:rsidP="00DD38F8">
      <w:pPr>
        <w:pStyle w:val="ListParagraph"/>
        <w:rPr>
          <w:rFonts w:asciiTheme="majorHAnsi" w:hAnsiTheme="majorHAnsi" w:cstheme="majorHAnsi"/>
          <w:lang w:val="en-GB"/>
          <w:rPrChange w:id="92" w:author="Petter Vang Brakalsvaalet [pev2]" w:date="2021-04-29T15:52:00Z">
            <w:rPr>
              <w:rFonts w:asciiTheme="majorHAnsi" w:hAnsiTheme="majorHAnsi" w:cstheme="majorHAnsi"/>
              <w:lang w:val="en-GB"/>
            </w:rPr>
          </w:rPrChange>
        </w:rPr>
        <w:pPrChange w:id="93" w:author="Petter Vang Brakalsvaalet [pev2]" w:date="2021-04-29T11:31:00Z">
          <w:pPr>
            <w:pStyle w:val="ListParagraph"/>
          </w:pPr>
        </w:pPrChange>
      </w:pPr>
    </w:p>
    <w:p w14:paraId="7E798001" w14:textId="77777777" w:rsidR="007C5E19" w:rsidRPr="00555D5E" w:rsidRDefault="007C5E19" w:rsidP="00DD38F8">
      <w:pPr>
        <w:pStyle w:val="ListParagraph"/>
        <w:numPr>
          <w:ilvl w:val="0"/>
          <w:numId w:val="6"/>
        </w:numPr>
        <w:rPr>
          <w:rFonts w:asciiTheme="majorHAnsi" w:hAnsiTheme="majorHAnsi" w:cstheme="majorHAnsi"/>
          <w:lang w:val="en-GB"/>
          <w:rPrChange w:id="94" w:author="Petter Vang Brakalsvaalet [pev2]" w:date="2021-04-29T15:52:00Z">
            <w:rPr>
              <w:rFonts w:asciiTheme="majorHAnsi" w:hAnsiTheme="majorHAnsi" w:cstheme="majorHAnsi"/>
              <w:lang w:val="en-GB"/>
            </w:rPr>
          </w:rPrChange>
        </w:rPr>
        <w:pPrChange w:id="95" w:author="Petter Vang Brakalsvaalet [pev2]" w:date="2021-04-29T11:31:00Z">
          <w:pPr>
            <w:pStyle w:val="ListParagraph"/>
            <w:numPr>
              <w:numId w:val="6"/>
            </w:numPr>
            <w:ind w:hanging="360"/>
          </w:pPr>
        </w:pPrChange>
      </w:pPr>
      <w:r w:rsidRPr="00555D5E">
        <w:rPr>
          <w:rFonts w:asciiTheme="majorHAnsi" w:hAnsiTheme="majorHAnsi" w:cstheme="majorHAnsi"/>
          <w:lang w:val="en-GB"/>
          <w:rPrChange w:id="96" w:author="Petter Vang Brakalsvaalet [pev2]" w:date="2021-04-29T15:52:00Z">
            <w:rPr>
              <w:rFonts w:asciiTheme="majorHAnsi" w:hAnsiTheme="majorHAnsi" w:cstheme="majorHAnsi"/>
              <w:lang w:val="en-GB"/>
            </w:rPr>
          </w:rPrChange>
        </w:rPr>
        <w:t xml:space="preserve">I have read the regulations on Unacceptable Academic Practice from the University’s Academic </w:t>
      </w:r>
      <w:r w:rsidR="00D360C1" w:rsidRPr="00555D5E">
        <w:rPr>
          <w:rFonts w:asciiTheme="majorHAnsi" w:hAnsiTheme="majorHAnsi" w:cstheme="majorHAnsi"/>
          <w:lang w:val="en-GB"/>
          <w:rPrChange w:id="97" w:author="Petter Vang Brakalsvaalet [pev2]" w:date="2021-04-29T15:52:00Z">
            <w:rPr>
              <w:rFonts w:asciiTheme="majorHAnsi" w:hAnsiTheme="majorHAnsi" w:cstheme="majorHAnsi"/>
              <w:lang w:val="en-GB"/>
            </w:rPr>
          </w:rPrChange>
        </w:rPr>
        <w:t>Registry</w:t>
      </w:r>
      <w:r w:rsidRPr="00555D5E">
        <w:rPr>
          <w:rFonts w:asciiTheme="majorHAnsi" w:hAnsiTheme="majorHAnsi" w:cstheme="majorHAnsi"/>
          <w:lang w:val="en-GB"/>
          <w:rPrChange w:id="98" w:author="Petter Vang Brakalsvaalet [pev2]" w:date="2021-04-29T15:52:00Z">
            <w:rPr>
              <w:rFonts w:asciiTheme="majorHAnsi" w:hAnsiTheme="majorHAnsi" w:cstheme="majorHAnsi"/>
              <w:lang w:val="en-GB"/>
            </w:rPr>
          </w:rPrChange>
        </w:rPr>
        <w:t xml:space="preserve"> (A</w:t>
      </w:r>
      <w:r w:rsidR="00D360C1" w:rsidRPr="00555D5E">
        <w:rPr>
          <w:rFonts w:asciiTheme="majorHAnsi" w:hAnsiTheme="majorHAnsi" w:cstheme="majorHAnsi"/>
          <w:lang w:val="en-GB"/>
          <w:rPrChange w:id="99" w:author="Petter Vang Brakalsvaalet [pev2]" w:date="2021-04-29T15:52:00Z">
            <w:rPr>
              <w:rFonts w:asciiTheme="majorHAnsi" w:hAnsiTheme="majorHAnsi" w:cstheme="majorHAnsi"/>
              <w:lang w:val="en-GB"/>
            </w:rPr>
          </w:rPrChange>
        </w:rPr>
        <w:t>R</w:t>
      </w:r>
      <w:r w:rsidRPr="00555D5E">
        <w:rPr>
          <w:rFonts w:asciiTheme="majorHAnsi" w:hAnsiTheme="majorHAnsi" w:cstheme="majorHAnsi"/>
          <w:lang w:val="en-GB"/>
          <w:rPrChange w:id="100" w:author="Petter Vang Brakalsvaalet [pev2]" w:date="2021-04-29T15:52:00Z">
            <w:rPr>
              <w:rFonts w:asciiTheme="majorHAnsi" w:hAnsiTheme="majorHAnsi" w:cstheme="majorHAnsi"/>
              <w:lang w:val="en-GB"/>
            </w:rPr>
          </w:rPrChange>
        </w:rPr>
        <w:t xml:space="preserve">) and the relevant sections of the current Student Handbook of the Department of Computer Science. </w:t>
      </w:r>
    </w:p>
    <w:p w14:paraId="1630ACF0" w14:textId="77777777" w:rsidR="007C5E19" w:rsidRPr="00555D5E" w:rsidRDefault="007C5E19" w:rsidP="00DD38F8">
      <w:pPr>
        <w:pStyle w:val="ListParagraph"/>
        <w:rPr>
          <w:rFonts w:asciiTheme="majorHAnsi" w:hAnsiTheme="majorHAnsi" w:cstheme="majorHAnsi"/>
          <w:lang w:val="en-GB"/>
          <w:rPrChange w:id="101" w:author="Petter Vang Brakalsvaalet [pev2]" w:date="2021-04-29T15:52:00Z">
            <w:rPr>
              <w:rFonts w:asciiTheme="majorHAnsi" w:hAnsiTheme="majorHAnsi" w:cstheme="majorHAnsi"/>
              <w:lang w:val="en-GB"/>
            </w:rPr>
          </w:rPrChange>
        </w:rPr>
        <w:pPrChange w:id="102" w:author="Petter Vang Brakalsvaalet [pev2]" w:date="2021-04-29T11:31:00Z">
          <w:pPr>
            <w:pStyle w:val="ListParagraph"/>
          </w:pPr>
        </w:pPrChange>
      </w:pPr>
    </w:p>
    <w:p w14:paraId="64672F5A" w14:textId="77777777" w:rsidR="00BE51BE" w:rsidRPr="00555D5E" w:rsidRDefault="007C5E19" w:rsidP="00DD38F8">
      <w:pPr>
        <w:pStyle w:val="ListParagraph"/>
        <w:numPr>
          <w:ilvl w:val="0"/>
          <w:numId w:val="6"/>
        </w:numPr>
        <w:rPr>
          <w:rFonts w:asciiTheme="majorHAnsi" w:hAnsiTheme="majorHAnsi" w:cstheme="majorHAnsi"/>
          <w:lang w:val="en-GB"/>
          <w:rPrChange w:id="103" w:author="Petter Vang Brakalsvaalet [pev2]" w:date="2021-04-29T15:52:00Z">
            <w:rPr>
              <w:rFonts w:asciiTheme="majorHAnsi" w:hAnsiTheme="majorHAnsi" w:cstheme="majorHAnsi"/>
              <w:lang w:val="en-GB"/>
            </w:rPr>
          </w:rPrChange>
        </w:rPr>
        <w:pPrChange w:id="104" w:author="Petter Vang Brakalsvaalet [pev2]" w:date="2021-04-29T11:31:00Z">
          <w:pPr>
            <w:pStyle w:val="ListParagraph"/>
            <w:numPr>
              <w:numId w:val="6"/>
            </w:numPr>
            <w:ind w:hanging="360"/>
          </w:pPr>
        </w:pPrChange>
      </w:pPr>
      <w:r w:rsidRPr="00555D5E">
        <w:rPr>
          <w:rFonts w:asciiTheme="majorHAnsi" w:hAnsiTheme="majorHAnsi" w:cstheme="majorHAnsi"/>
          <w:lang w:val="en-GB"/>
          <w:rPrChange w:id="105" w:author="Petter Vang Brakalsvaalet [pev2]" w:date="2021-04-29T15:52:00Z">
            <w:rPr>
              <w:rFonts w:asciiTheme="majorHAnsi" w:hAnsiTheme="majorHAnsi" w:cstheme="majorHAnsi"/>
              <w:lang w:val="en-GB"/>
            </w:rPr>
          </w:rPrChange>
        </w:rPr>
        <w:t xml:space="preserve">In submitting this </w:t>
      </w:r>
      <w:r w:rsidR="00CE5506" w:rsidRPr="00555D5E">
        <w:rPr>
          <w:rFonts w:asciiTheme="majorHAnsi" w:hAnsiTheme="majorHAnsi" w:cstheme="majorHAnsi"/>
          <w:lang w:val="en-GB"/>
          <w:rPrChange w:id="106" w:author="Petter Vang Brakalsvaalet [pev2]" w:date="2021-04-29T15:52:00Z">
            <w:rPr>
              <w:rFonts w:asciiTheme="majorHAnsi" w:hAnsiTheme="majorHAnsi" w:cstheme="majorHAnsi"/>
              <w:lang w:val="en-GB"/>
            </w:rPr>
          </w:rPrChange>
        </w:rPr>
        <w:t>work,</w:t>
      </w:r>
      <w:r w:rsidRPr="00555D5E">
        <w:rPr>
          <w:rFonts w:asciiTheme="majorHAnsi" w:hAnsiTheme="majorHAnsi" w:cstheme="majorHAnsi"/>
          <w:lang w:val="en-GB"/>
          <w:rPrChange w:id="107" w:author="Petter Vang Brakalsvaalet [pev2]" w:date="2021-04-29T15:52:00Z">
            <w:rPr>
              <w:rFonts w:asciiTheme="majorHAnsi" w:hAnsiTheme="majorHAnsi" w:cstheme="majorHAnsi"/>
              <w:lang w:val="en-GB"/>
            </w:rPr>
          </w:rPrChange>
        </w:rPr>
        <w:t xml:space="preserve"> I understand and agree to abide by the University’s regulations governing these issues. </w:t>
      </w:r>
      <w:r w:rsidR="00BE51BE" w:rsidRPr="00555D5E">
        <w:rPr>
          <w:rFonts w:asciiTheme="majorHAnsi" w:hAnsiTheme="majorHAnsi" w:cstheme="majorHAnsi"/>
          <w:lang w:val="en-GB"/>
          <w:rPrChange w:id="108" w:author="Petter Vang Brakalsvaalet [pev2]" w:date="2021-04-29T15:52:00Z">
            <w:rPr>
              <w:rFonts w:asciiTheme="majorHAnsi" w:hAnsiTheme="majorHAnsi" w:cstheme="majorHAnsi"/>
              <w:lang w:val="en-GB"/>
            </w:rPr>
          </w:rPrChange>
        </w:rPr>
        <w:t xml:space="preserve"> </w:t>
      </w:r>
    </w:p>
    <w:p w14:paraId="65908A6D" w14:textId="77777777" w:rsidR="00224EA7" w:rsidRPr="00555D5E" w:rsidRDefault="00224EA7" w:rsidP="00DD38F8">
      <w:pPr>
        <w:pStyle w:val="ListParagraph"/>
        <w:rPr>
          <w:rFonts w:asciiTheme="majorHAnsi" w:hAnsiTheme="majorHAnsi" w:cstheme="majorHAnsi"/>
          <w:lang w:val="en-GB"/>
          <w:rPrChange w:id="109" w:author="Petter Vang Brakalsvaalet [pev2]" w:date="2021-04-29T15:52:00Z">
            <w:rPr>
              <w:rFonts w:asciiTheme="majorHAnsi" w:hAnsiTheme="majorHAnsi" w:cstheme="majorHAnsi"/>
              <w:lang w:val="en-GB"/>
            </w:rPr>
          </w:rPrChange>
        </w:rPr>
        <w:pPrChange w:id="110" w:author="Petter Vang Brakalsvaalet [pev2]" w:date="2021-04-29T11:31:00Z">
          <w:pPr>
            <w:pStyle w:val="ListParagraph"/>
          </w:pPr>
        </w:pPrChange>
      </w:pPr>
    </w:p>
    <w:p w14:paraId="751B65AA" w14:textId="77777777" w:rsidR="00224EA7" w:rsidRPr="00555D5E" w:rsidRDefault="00224EA7" w:rsidP="00DD38F8">
      <w:pPr>
        <w:pStyle w:val="ListParagraph"/>
        <w:rPr>
          <w:rFonts w:asciiTheme="majorHAnsi" w:hAnsiTheme="majorHAnsi" w:cstheme="majorHAnsi"/>
          <w:lang w:val="en-GB"/>
          <w:rPrChange w:id="111" w:author="Petter Vang Brakalsvaalet [pev2]" w:date="2021-04-29T15:52:00Z">
            <w:rPr>
              <w:rFonts w:asciiTheme="majorHAnsi" w:hAnsiTheme="majorHAnsi" w:cstheme="majorHAnsi"/>
              <w:lang w:val="en-GB"/>
            </w:rPr>
          </w:rPrChange>
        </w:rPr>
        <w:pPrChange w:id="112" w:author="Petter Vang Brakalsvaalet [pev2]" w:date="2021-04-29T11:31:00Z">
          <w:pPr>
            <w:pStyle w:val="ListParagraph"/>
          </w:pPr>
        </w:pPrChange>
      </w:pPr>
    </w:p>
    <w:p w14:paraId="37182471" w14:textId="77777777" w:rsidR="00BE51BE" w:rsidRPr="00555D5E" w:rsidRDefault="00BE51BE" w:rsidP="00DD38F8">
      <w:pPr>
        <w:rPr>
          <w:rFonts w:cstheme="majorHAnsi"/>
          <w:rPrChange w:id="113" w:author="Petter Vang Brakalsvaalet [pev2]" w:date="2021-04-29T15:52:00Z">
            <w:rPr>
              <w:rFonts w:cstheme="majorHAnsi"/>
            </w:rPr>
          </w:rPrChange>
        </w:rPr>
        <w:pPrChange w:id="114" w:author="Petter Vang Brakalsvaalet [pev2]" w:date="2021-04-29T11:31:00Z">
          <w:pPr/>
        </w:pPrChange>
      </w:pPr>
    </w:p>
    <w:p w14:paraId="343ADC4B" w14:textId="77777777" w:rsidR="00BE51BE" w:rsidRPr="00555D5E" w:rsidRDefault="00495198" w:rsidP="00DD38F8">
      <w:pPr>
        <w:rPr>
          <w:rFonts w:cstheme="majorHAnsi"/>
          <w:rPrChange w:id="115" w:author="Petter Vang Brakalsvaalet [pev2]" w:date="2021-04-29T15:52:00Z">
            <w:rPr>
              <w:rFonts w:cstheme="majorHAnsi"/>
            </w:rPr>
          </w:rPrChange>
        </w:rPr>
        <w:pPrChange w:id="116" w:author="Petter Vang Brakalsvaalet [pev2]" w:date="2021-04-29T11:31:00Z">
          <w:pPr/>
        </w:pPrChange>
      </w:pPr>
      <w:r w:rsidRPr="00555D5E">
        <w:rPr>
          <w:rFonts w:cstheme="majorHAnsi"/>
          <w:rPrChange w:id="117" w:author="Petter Vang Brakalsvaalet [pev2]" w:date="2021-04-29T15:52:00Z">
            <w:rPr>
              <w:rFonts w:cstheme="majorHAnsi"/>
            </w:rPr>
          </w:rPrChange>
        </w:rPr>
        <w:t xml:space="preserve">Name  </w:t>
      </w:r>
      <w:r w:rsidR="00AF61DC" w:rsidRPr="00555D5E">
        <w:rPr>
          <w:rFonts w:cstheme="majorHAnsi"/>
          <w:rPrChange w:id="118" w:author="Petter Vang Brakalsvaalet [pev2]" w:date="2021-04-29T15:52:00Z">
            <w:rPr>
              <w:rFonts w:cstheme="majorHAnsi"/>
            </w:rPr>
          </w:rPrChange>
        </w:rPr>
        <w:t xml:space="preserve"> …………………………………………</w:t>
      </w:r>
    </w:p>
    <w:p w14:paraId="5121E989" w14:textId="77777777" w:rsidR="00BE51BE" w:rsidRPr="00555D5E" w:rsidRDefault="00BE51BE" w:rsidP="00DD38F8">
      <w:pPr>
        <w:rPr>
          <w:rFonts w:cstheme="majorHAnsi"/>
          <w:rPrChange w:id="119" w:author="Petter Vang Brakalsvaalet [pev2]" w:date="2021-04-29T15:52:00Z">
            <w:rPr>
              <w:rFonts w:cstheme="majorHAnsi"/>
            </w:rPr>
          </w:rPrChange>
        </w:rPr>
        <w:pPrChange w:id="120" w:author="Petter Vang Brakalsvaalet [pev2]" w:date="2021-04-29T11:31:00Z">
          <w:pPr/>
        </w:pPrChange>
      </w:pPr>
    </w:p>
    <w:p w14:paraId="1D0900C4" w14:textId="77777777" w:rsidR="00AF61DC" w:rsidRPr="00555D5E" w:rsidRDefault="00495198" w:rsidP="00DD38F8">
      <w:pPr>
        <w:rPr>
          <w:rFonts w:cstheme="majorHAnsi"/>
          <w:rPrChange w:id="121" w:author="Petter Vang Brakalsvaalet [pev2]" w:date="2021-04-29T15:52:00Z">
            <w:rPr>
              <w:rFonts w:cstheme="majorHAnsi"/>
            </w:rPr>
          </w:rPrChange>
        </w:rPr>
        <w:pPrChange w:id="122" w:author="Petter Vang Brakalsvaalet [pev2]" w:date="2021-04-29T11:31:00Z">
          <w:pPr/>
        </w:pPrChange>
      </w:pPr>
      <w:r w:rsidRPr="00555D5E">
        <w:rPr>
          <w:rFonts w:cstheme="majorHAnsi"/>
          <w:rPrChange w:id="123" w:author="Petter Vang Brakalsvaalet [pev2]" w:date="2021-04-29T15:52:00Z">
            <w:rPr>
              <w:rFonts w:cstheme="majorHAnsi"/>
            </w:rPr>
          </w:rPrChange>
        </w:rPr>
        <w:t>Date ……………………………………………</w:t>
      </w:r>
    </w:p>
    <w:p w14:paraId="7D6F2A6D" w14:textId="77777777" w:rsidR="00BE51BE" w:rsidRPr="00555D5E" w:rsidRDefault="00BE51BE" w:rsidP="00DD38F8">
      <w:pPr>
        <w:rPr>
          <w:rFonts w:cstheme="majorHAnsi"/>
          <w:rPrChange w:id="124" w:author="Petter Vang Brakalsvaalet [pev2]" w:date="2021-04-29T15:52:00Z">
            <w:rPr>
              <w:rFonts w:cstheme="majorHAnsi"/>
            </w:rPr>
          </w:rPrChange>
        </w:rPr>
        <w:pPrChange w:id="125" w:author="Petter Vang Brakalsvaalet [pev2]" w:date="2021-04-29T11:31:00Z">
          <w:pPr/>
        </w:pPrChange>
      </w:pPr>
    </w:p>
    <w:p w14:paraId="2CBBA5E3" w14:textId="77777777" w:rsidR="00BE51BE" w:rsidRPr="00555D5E" w:rsidRDefault="00BE51BE" w:rsidP="00DD38F8">
      <w:pPr>
        <w:rPr>
          <w:rFonts w:cstheme="majorHAnsi"/>
          <w:rPrChange w:id="126" w:author="Petter Vang Brakalsvaalet [pev2]" w:date="2021-04-29T15:52:00Z">
            <w:rPr>
              <w:rFonts w:cstheme="majorHAnsi"/>
            </w:rPr>
          </w:rPrChange>
        </w:rPr>
        <w:pPrChange w:id="127" w:author="Petter Vang Brakalsvaalet [pev2]" w:date="2021-04-29T11:31:00Z">
          <w:pPr/>
        </w:pPrChange>
      </w:pPr>
    </w:p>
    <w:p w14:paraId="35D7CCE8" w14:textId="77777777" w:rsidR="00AF61DC" w:rsidRPr="00555D5E" w:rsidRDefault="00AF61DC" w:rsidP="00DD38F8">
      <w:pPr>
        <w:rPr>
          <w:rFonts w:cstheme="majorHAnsi"/>
          <w:rPrChange w:id="128" w:author="Petter Vang Brakalsvaalet [pev2]" w:date="2021-04-29T15:52:00Z">
            <w:rPr>
              <w:rFonts w:cstheme="majorHAnsi"/>
            </w:rPr>
          </w:rPrChange>
        </w:rPr>
        <w:pPrChange w:id="129" w:author="Petter Vang Brakalsvaalet [pev2]" w:date="2021-04-29T11:31:00Z">
          <w:pPr/>
        </w:pPrChange>
      </w:pPr>
    </w:p>
    <w:p w14:paraId="32DCB926" w14:textId="77777777" w:rsidR="00AF61DC" w:rsidRPr="00555D5E" w:rsidRDefault="00AF61DC" w:rsidP="00DD38F8">
      <w:pPr>
        <w:rPr>
          <w:rFonts w:cstheme="majorHAnsi"/>
          <w:rPrChange w:id="130" w:author="Petter Vang Brakalsvaalet [pev2]" w:date="2021-04-29T15:52:00Z">
            <w:rPr>
              <w:rFonts w:cstheme="majorHAnsi"/>
            </w:rPr>
          </w:rPrChange>
        </w:rPr>
        <w:pPrChange w:id="131" w:author="Petter Vang Brakalsvaalet [pev2]" w:date="2021-04-29T11:31:00Z">
          <w:pPr/>
        </w:pPrChange>
      </w:pPr>
    </w:p>
    <w:p w14:paraId="58B7AA9D" w14:textId="77777777" w:rsidR="00AF61DC" w:rsidRPr="00555D5E" w:rsidRDefault="00AF61DC" w:rsidP="00DD38F8">
      <w:pPr>
        <w:pStyle w:val="FrontMatterHeader"/>
        <w:rPr>
          <w:rFonts w:asciiTheme="majorHAnsi" w:hAnsiTheme="majorHAnsi" w:cstheme="majorHAnsi"/>
          <w:rPrChange w:id="132" w:author="Petter Vang Brakalsvaalet [pev2]" w:date="2021-04-29T15:52:00Z">
            <w:rPr>
              <w:rFonts w:asciiTheme="majorHAnsi" w:hAnsiTheme="majorHAnsi" w:cstheme="majorHAnsi"/>
            </w:rPr>
          </w:rPrChange>
        </w:rPr>
        <w:pPrChange w:id="133" w:author="Petter Vang Brakalsvaalet [pev2]" w:date="2021-04-29T11:31:00Z">
          <w:pPr>
            <w:pStyle w:val="FrontMatterHeader"/>
          </w:pPr>
        </w:pPrChange>
      </w:pPr>
      <w:r w:rsidRPr="00555D5E">
        <w:rPr>
          <w:rFonts w:asciiTheme="majorHAnsi" w:hAnsiTheme="majorHAnsi" w:cstheme="majorHAnsi"/>
          <w:rPrChange w:id="134" w:author="Petter Vang Brakalsvaalet [pev2]" w:date="2021-04-29T15:52:00Z">
            <w:rPr>
              <w:rFonts w:asciiTheme="majorHAnsi" w:hAnsiTheme="majorHAnsi" w:cstheme="majorHAnsi"/>
            </w:rPr>
          </w:rPrChange>
        </w:rPr>
        <w:t>Consent to share this work</w:t>
      </w:r>
    </w:p>
    <w:p w14:paraId="191931A3" w14:textId="77777777" w:rsidR="00AF61DC" w:rsidRPr="00555D5E" w:rsidRDefault="00AF61DC" w:rsidP="00DD38F8">
      <w:pPr>
        <w:rPr>
          <w:rFonts w:cstheme="majorHAnsi"/>
          <w:rPrChange w:id="135" w:author="Petter Vang Brakalsvaalet [pev2]" w:date="2021-04-29T15:52:00Z">
            <w:rPr>
              <w:rFonts w:cstheme="majorHAnsi"/>
            </w:rPr>
          </w:rPrChange>
        </w:rPr>
        <w:pPrChange w:id="136" w:author="Petter Vang Brakalsvaalet [pev2]" w:date="2021-04-29T11:31:00Z">
          <w:pPr/>
        </w:pPrChange>
      </w:pPr>
    </w:p>
    <w:p w14:paraId="76920391" w14:textId="77777777" w:rsidR="00AF61DC" w:rsidRPr="00555D5E" w:rsidRDefault="003C2954" w:rsidP="00DD38F8">
      <w:pPr>
        <w:rPr>
          <w:rFonts w:cstheme="majorHAnsi"/>
          <w:rPrChange w:id="137" w:author="Petter Vang Brakalsvaalet [pev2]" w:date="2021-04-29T15:52:00Z">
            <w:rPr>
              <w:rFonts w:cstheme="majorHAnsi"/>
            </w:rPr>
          </w:rPrChange>
        </w:rPr>
        <w:pPrChange w:id="138" w:author="Petter Vang Brakalsvaalet [pev2]" w:date="2021-04-29T11:31:00Z">
          <w:pPr/>
        </w:pPrChange>
      </w:pPr>
      <w:r w:rsidRPr="00555D5E">
        <w:rPr>
          <w:rFonts w:cstheme="majorHAnsi"/>
          <w:rPrChange w:id="139" w:author="Petter Vang Brakalsvaalet [pev2]" w:date="2021-04-29T15:52:00Z">
            <w:rPr>
              <w:rFonts w:cstheme="majorHAnsi"/>
            </w:rPr>
          </w:rPrChange>
        </w:rPr>
        <w:t>By including my name</w:t>
      </w:r>
      <w:r w:rsidR="00AF61DC" w:rsidRPr="00555D5E">
        <w:rPr>
          <w:rFonts w:cstheme="majorHAnsi"/>
          <w:rPrChange w:id="140" w:author="Petter Vang Brakalsvaalet [pev2]" w:date="2021-04-29T15:52:00Z">
            <w:rPr>
              <w:rFonts w:cstheme="majorHAnsi"/>
            </w:rPr>
          </w:rPrChange>
        </w:rPr>
        <w:t xml:space="preserve"> below, I hereby agree to this </w:t>
      </w:r>
      <w:r w:rsidR="00F9521D" w:rsidRPr="00555D5E">
        <w:rPr>
          <w:rFonts w:cstheme="majorHAnsi"/>
          <w:rPrChange w:id="141" w:author="Petter Vang Brakalsvaalet [pev2]" w:date="2021-04-29T15:52:00Z">
            <w:rPr>
              <w:rFonts w:cstheme="majorHAnsi"/>
            </w:rPr>
          </w:rPrChange>
        </w:rPr>
        <w:t>project's report and technical work</w:t>
      </w:r>
      <w:r w:rsidR="00AF61DC" w:rsidRPr="00555D5E">
        <w:rPr>
          <w:rFonts w:cstheme="majorHAnsi"/>
          <w:rPrChange w:id="142" w:author="Petter Vang Brakalsvaalet [pev2]" w:date="2021-04-29T15:52:00Z">
            <w:rPr>
              <w:rFonts w:cstheme="majorHAnsi"/>
            </w:rPr>
          </w:rPrChange>
        </w:rPr>
        <w:t xml:space="preserve"> being made available to other students and academic staff of the Aberystwyth Computer Science Department.</w:t>
      </w:r>
    </w:p>
    <w:p w14:paraId="5A9FCB35" w14:textId="77777777" w:rsidR="00AF61DC" w:rsidRPr="00555D5E" w:rsidRDefault="00AF61DC" w:rsidP="00DD38F8">
      <w:pPr>
        <w:rPr>
          <w:rFonts w:cstheme="majorHAnsi"/>
          <w:rPrChange w:id="143" w:author="Petter Vang Brakalsvaalet [pev2]" w:date="2021-04-29T15:52:00Z">
            <w:rPr>
              <w:rFonts w:cstheme="majorHAnsi"/>
            </w:rPr>
          </w:rPrChange>
        </w:rPr>
        <w:pPrChange w:id="144" w:author="Petter Vang Brakalsvaalet [pev2]" w:date="2021-04-29T11:31:00Z">
          <w:pPr/>
        </w:pPrChange>
      </w:pPr>
    </w:p>
    <w:p w14:paraId="3F43A212" w14:textId="77777777" w:rsidR="00AF61DC" w:rsidRPr="00555D5E" w:rsidRDefault="00AF61DC" w:rsidP="00DD38F8">
      <w:pPr>
        <w:rPr>
          <w:rFonts w:cstheme="majorHAnsi"/>
          <w:rPrChange w:id="145" w:author="Petter Vang Brakalsvaalet [pev2]" w:date="2021-04-29T15:52:00Z">
            <w:rPr>
              <w:rFonts w:cstheme="majorHAnsi"/>
            </w:rPr>
          </w:rPrChange>
        </w:rPr>
        <w:pPrChange w:id="146" w:author="Petter Vang Brakalsvaalet [pev2]" w:date="2021-04-29T11:31:00Z">
          <w:pPr/>
        </w:pPrChange>
      </w:pPr>
    </w:p>
    <w:p w14:paraId="20AD6302" w14:textId="77777777" w:rsidR="009D4328" w:rsidRPr="00555D5E" w:rsidRDefault="009D4328" w:rsidP="00DD38F8">
      <w:pPr>
        <w:rPr>
          <w:rFonts w:cstheme="majorHAnsi"/>
          <w:rPrChange w:id="147" w:author="Petter Vang Brakalsvaalet [pev2]" w:date="2021-04-29T15:52:00Z">
            <w:rPr>
              <w:rFonts w:cstheme="majorHAnsi"/>
            </w:rPr>
          </w:rPrChange>
        </w:rPr>
        <w:pPrChange w:id="148" w:author="Petter Vang Brakalsvaalet [pev2]" w:date="2021-04-29T11:31:00Z">
          <w:pPr/>
        </w:pPrChange>
      </w:pPr>
      <w:r w:rsidRPr="00555D5E">
        <w:rPr>
          <w:rFonts w:cstheme="majorHAnsi"/>
          <w:rPrChange w:id="149" w:author="Petter Vang Brakalsvaalet [pev2]" w:date="2021-04-29T15:52:00Z">
            <w:rPr>
              <w:rFonts w:cstheme="majorHAnsi"/>
            </w:rPr>
          </w:rPrChange>
        </w:rPr>
        <w:t>Name   …………………………………………</w:t>
      </w:r>
    </w:p>
    <w:p w14:paraId="36BC0EBB" w14:textId="77777777" w:rsidR="009D4328" w:rsidRPr="00555D5E" w:rsidRDefault="009D4328" w:rsidP="00DD38F8">
      <w:pPr>
        <w:rPr>
          <w:rFonts w:cstheme="majorHAnsi"/>
          <w:rPrChange w:id="150" w:author="Petter Vang Brakalsvaalet [pev2]" w:date="2021-04-29T15:52:00Z">
            <w:rPr>
              <w:rFonts w:cstheme="majorHAnsi"/>
            </w:rPr>
          </w:rPrChange>
        </w:rPr>
        <w:pPrChange w:id="151" w:author="Petter Vang Brakalsvaalet [pev2]" w:date="2021-04-29T11:31:00Z">
          <w:pPr/>
        </w:pPrChange>
      </w:pPr>
    </w:p>
    <w:p w14:paraId="678DEEF4" w14:textId="77777777" w:rsidR="009D4328" w:rsidRPr="00555D5E" w:rsidRDefault="009D4328" w:rsidP="00DD38F8">
      <w:pPr>
        <w:rPr>
          <w:rFonts w:cstheme="majorHAnsi"/>
          <w:rPrChange w:id="152" w:author="Petter Vang Brakalsvaalet [pev2]" w:date="2021-04-29T15:52:00Z">
            <w:rPr>
              <w:rFonts w:cstheme="majorHAnsi"/>
            </w:rPr>
          </w:rPrChange>
        </w:rPr>
        <w:pPrChange w:id="153" w:author="Petter Vang Brakalsvaalet [pev2]" w:date="2021-04-29T11:31:00Z">
          <w:pPr/>
        </w:pPrChange>
      </w:pPr>
      <w:r w:rsidRPr="00555D5E">
        <w:rPr>
          <w:rFonts w:cstheme="majorHAnsi"/>
          <w:rPrChange w:id="154" w:author="Petter Vang Brakalsvaalet [pev2]" w:date="2021-04-29T15:52:00Z">
            <w:rPr>
              <w:rFonts w:cstheme="majorHAnsi"/>
            </w:rPr>
          </w:rPrChange>
        </w:rPr>
        <w:t>Date ……………………………………………</w:t>
      </w:r>
    </w:p>
    <w:p w14:paraId="4B14EA5F" w14:textId="77777777" w:rsidR="00AF61DC" w:rsidRPr="00555D5E" w:rsidRDefault="00AF61DC" w:rsidP="00DD38F8">
      <w:pPr>
        <w:rPr>
          <w:rFonts w:cstheme="majorHAnsi"/>
          <w:rPrChange w:id="155" w:author="Petter Vang Brakalsvaalet [pev2]" w:date="2021-04-29T15:52:00Z">
            <w:rPr>
              <w:rFonts w:cstheme="majorHAnsi"/>
            </w:rPr>
          </w:rPrChange>
        </w:rPr>
        <w:pPrChange w:id="156" w:author="Petter Vang Brakalsvaalet [pev2]" w:date="2021-04-29T11:31:00Z">
          <w:pPr/>
        </w:pPrChange>
      </w:pPr>
    </w:p>
    <w:p w14:paraId="7C700F48" w14:textId="77777777" w:rsidR="0009699F" w:rsidRPr="00555D5E" w:rsidRDefault="0009699F" w:rsidP="00DD38F8">
      <w:pPr>
        <w:pStyle w:val="NormalWeb"/>
        <w:rPr>
          <w:rFonts w:asciiTheme="majorHAnsi" w:hAnsiTheme="majorHAnsi" w:cstheme="majorHAnsi"/>
          <w:lang w:val="en-GB"/>
          <w:rPrChange w:id="157" w:author="Petter Vang Brakalsvaalet [pev2]" w:date="2021-04-29T15:52:00Z">
            <w:rPr>
              <w:rFonts w:asciiTheme="majorHAnsi" w:hAnsiTheme="majorHAnsi" w:cstheme="majorHAnsi"/>
              <w:lang w:val="en-GB"/>
            </w:rPr>
          </w:rPrChange>
        </w:rPr>
        <w:pPrChange w:id="158" w:author="Petter Vang Brakalsvaalet [pev2]" w:date="2021-04-29T11:31:00Z">
          <w:pPr>
            <w:pStyle w:val="NormalWeb"/>
          </w:pPr>
        </w:pPrChange>
      </w:pPr>
    </w:p>
    <w:p w14:paraId="72073603" w14:textId="77777777" w:rsidR="0009699F" w:rsidRPr="00555D5E" w:rsidRDefault="0009699F" w:rsidP="00DD38F8">
      <w:pPr>
        <w:pStyle w:val="NormalWeb"/>
        <w:rPr>
          <w:rFonts w:asciiTheme="majorHAnsi" w:hAnsiTheme="majorHAnsi" w:cstheme="majorHAnsi"/>
          <w:lang w:val="en-GB"/>
          <w:rPrChange w:id="159" w:author="Petter Vang Brakalsvaalet [pev2]" w:date="2021-04-29T15:52:00Z">
            <w:rPr>
              <w:rFonts w:asciiTheme="majorHAnsi" w:hAnsiTheme="majorHAnsi" w:cstheme="majorHAnsi"/>
              <w:lang w:val="en-GB"/>
            </w:rPr>
          </w:rPrChange>
        </w:rPr>
        <w:pPrChange w:id="160" w:author="Petter Vang Brakalsvaalet [pev2]" w:date="2021-04-29T11:31:00Z">
          <w:pPr>
            <w:pStyle w:val="NormalWeb"/>
          </w:pPr>
        </w:pPrChange>
      </w:pPr>
    </w:p>
    <w:p w14:paraId="19B010D8" w14:textId="77777777" w:rsidR="00E61859" w:rsidRPr="00555D5E" w:rsidRDefault="007A3E41" w:rsidP="00DD38F8">
      <w:pPr>
        <w:pStyle w:val="FrontMatterHeader"/>
        <w:rPr>
          <w:rFonts w:asciiTheme="majorHAnsi" w:hAnsiTheme="majorHAnsi" w:cstheme="majorHAnsi"/>
          <w:rPrChange w:id="161" w:author="Petter Vang Brakalsvaalet [pev2]" w:date="2021-04-29T15:52:00Z">
            <w:rPr>
              <w:rFonts w:asciiTheme="majorHAnsi" w:hAnsiTheme="majorHAnsi" w:cstheme="majorHAnsi"/>
            </w:rPr>
          </w:rPrChange>
        </w:rPr>
        <w:pPrChange w:id="162" w:author="Petter Vang Brakalsvaalet [pev2]" w:date="2021-04-29T11:31:00Z">
          <w:pPr>
            <w:pStyle w:val="FrontMatterHeader"/>
          </w:pPr>
        </w:pPrChange>
      </w:pPr>
      <w:r w:rsidRPr="00555D5E">
        <w:rPr>
          <w:rFonts w:asciiTheme="majorHAnsi" w:hAnsiTheme="majorHAnsi" w:cstheme="majorHAnsi"/>
          <w:rPrChange w:id="163" w:author="Petter Vang Brakalsvaalet [pev2]" w:date="2021-04-29T15:52:00Z">
            <w:rPr>
              <w:rFonts w:asciiTheme="majorHAnsi" w:hAnsiTheme="majorHAnsi" w:cstheme="majorHAnsi"/>
            </w:rPr>
          </w:rPrChange>
        </w:rPr>
        <w:br w:type="page"/>
      </w:r>
      <w:r w:rsidR="00E61859" w:rsidRPr="00555D5E">
        <w:rPr>
          <w:rFonts w:asciiTheme="majorHAnsi" w:hAnsiTheme="majorHAnsi" w:cstheme="majorHAnsi"/>
          <w:rPrChange w:id="164" w:author="Petter Vang Brakalsvaalet [pev2]" w:date="2021-04-29T15:52:00Z">
            <w:rPr>
              <w:rFonts w:asciiTheme="majorHAnsi" w:hAnsiTheme="majorHAnsi" w:cstheme="majorHAnsi"/>
            </w:rPr>
          </w:rPrChange>
        </w:rPr>
        <w:lastRenderedPageBreak/>
        <w:t>Acknowledgements</w:t>
      </w:r>
    </w:p>
    <w:p w14:paraId="1282FCC6" w14:textId="77777777" w:rsidR="00E61859" w:rsidRPr="00555D5E" w:rsidRDefault="00E61859" w:rsidP="00DD38F8">
      <w:pPr>
        <w:rPr>
          <w:rFonts w:cstheme="majorHAnsi"/>
          <w:rPrChange w:id="165" w:author="Petter Vang Brakalsvaalet [pev2]" w:date="2021-04-29T15:52:00Z">
            <w:rPr>
              <w:rFonts w:cstheme="majorHAnsi"/>
            </w:rPr>
          </w:rPrChange>
        </w:rPr>
        <w:pPrChange w:id="166" w:author="Petter Vang Brakalsvaalet [pev2]" w:date="2021-04-29T11:31:00Z">
          <w:pPr/>
        </w:pPrChange>
      </w:pPr>
    </w:p>
    <w:p w14:paraId="4627E44A" w14:textId="77777777" w:rsidR="00E61859" w:rsidRPr="00555D5E" w:rsidRDefault="00DB3BC0" w:rsidP="00DD38F8">
      <w:pPr>
        <w:rPr>
          <w:rFonts w:cstheme="majorHAnsi"/>
          <w:rPrChange w:id="167" w:author="Petter Vang Brakalsvaalet [pev2]" w:date="2021-04-29T15:52:00Z">
            <w:rPr>
              <w:rFonts w:cstheme="majorHAnsi"/>
            </w:rPr>
          </w:rPrChange>
        </w:rPr>
        <w:pPrChange w:id="168" w:author="Petter Vang Brakalsvaalet [pev2]" w:date="2021-04-29T11:31:00Z">
          <w:pPr/>
        </w:pPrChange>
      </w:pPr>
      <w:r w:rsidRPr="00555D5E">
        <w:rPr>
          <w:rFonts w:cstheme="majorHAnsi"/>
          <w:rPrChange w:id="169" w:author="Petter Vang Brakalsvaalet [pev2]" w:date="2021-04-29T15:52:00Z">
            <w:rPr>
              <w:rFonts w:cstheme="majorHAnsi"/>
            </w:rPr>
          </w:rPrChange>
        </w:rPr>
        <w:t>I am grateful to…</w:t>
      </w:r>
    </w:p>
    <w:p w14:paraId="036DB2BE" w14:textId="77777777" w:rsidR="00DB3BC0" w:rsidRPr="00555D5E" w:rsidRDefault="00DB3BC0" w:rsidP="00DD38F8">
      <w:pPr>
        <w:rPr>
          <w:rFonts w:cstheme="majorHAnsi"/>
          <w:rPrChange w:id="170" w:author="Petter Vang Brakalsvaalet [pev2]" w:date="2021-04-29T15:52:00Z">
            <w:rPr>
              <w:rFonts w:cstheme="majorHAnsi"/>
            </w:rPr>
          </w:rPrChange>
        </w:rPr>
        <w:pPrChange w:id="171" w:author="Petter Vang Brakalsvaalet [pev2]" w:date="2021-04-29T11:31:00Z">
          <w:pPr/>
        </w:pPrChange>
      </w:pPr>
    </w:p>
    <w:p w14:paraId="226EDDEB" w14:textId="77777777" w:rsidR="00DB3BC0" w:rsidRPr="00555D5E" w:rsidRDefault="00DB3BC0" w:rsidP="00DD38F8">
      <w:pPr>
        <w:rPr>
          <w:rFonts w:cstheme="majorHAnsi"/>
          <w:rPrChange w:id="172" w:author="Petter Vang Brakalsvaalet [pev2]" w:date="2021-04-29T15:52:00Z">
            <w:rPr>
              <w:rFonts w:cstheme="majorHAnsi"/>
            </w:rPr>
          </w:rPrChange>
        </w:rPr>
        <w:pPrChange w:id="173" w:author="Petter Vang Brakalsvaalet [pev2]" w:date="2021-04-29T11:31:00Z">
          <w:pPr/>
        </w:pPrChange>
      </w:pPr>
      <w:r w:rsidRPr="00555D5E">
        <w:rPr>
          <w:rFonts w:cstheme="majorHAnsi"/>
          <w:rPrChange w:id="174" w:author="Petter Vang Brakalsvaalet [pev2]" w:date="2021-04-29T15:52:00Z">
            <w:rPr>
              <w:rFonts w:cstheme="majorHAnsi"/>
            </w:rPr>
          </w:rPrChange>
        </w:rPr>
        <w:t>I’d like to thank…</w:t>
      </w:r>
    </w:p>
    <w:p w14:paraId="1244515F" w14:textId="77777777" w:rsidR="00E61859" w:rsidRPr="00555D5E" w:rsidRDefault="00E61859" w:rsidP="00DD38F8">
      <w:pPr>
        <w:rPr>
          <w:rFonts w:cstheme="majorHAnsi"/>
          <w:szCs w:val="22"/>
          <w:rPrChange w:id="175" w:author="Petter Vang Brakalsvaalet [pev2]" w:date="2021-04-29T15:52:00Z">
            <w:rPr>
              <w:rFonts w:cstheme="majorHAnsi"/>
              <w:szCs w:val="22"/>
            </w:rPr>
          </w:rPrChange>
        </w:rPr>
        <w:pPrChange w:id="176" w:author="Petter Vang Brakalsvaalet [pev2]" w:date="2021-04-29T11:31:00Z">
          <w:pPr/>
        </w:pPrChange>
      </w:pPr>
      <w:r w:rsidRPr="00555D5E">
        <w:rPr>
          <w:rFonts w:cstheme="majorHAnsi"/>
          <w:rPrChange w:id="177" w:author="Petter Vang Brakalsvaalet [pev2]" w:date="2021-04-29T15:52:00Z">
            <w:rPr>
              <w:rFonts w:cstheme="majorHAnsi"/>
            </w:rPr>
          </w:rPrChange>
        </w:rPr>
        <w:br w:type="page"/>
      </w:r>
    </w:p>
    <w:p w14:paraId="61F26A8C" w14:textId="77777777" w:rsidR="001B2546" w:rsidRPr="00555D5E" w:rsidRDefault="00E61859" w:rsidP="00DD38F8">
      <w:pPr>
        <w:pStyle w:val="FrontMatterHeader"/>
        <w:rPr>
          <w:rFonts w:asciiTheme="majorHAnsi" w:hAnsiTheme="majorHAnsi" w:cstheme="majorHAnsi"/>
          <w:rPrChange w:id="178" w:author="Petter Vang Brakalsvaalet [pev2]" w:date="2021-04-29T15:52:00Z">
            <w:rPr>
              <w:rFonts w:asciiTheme="majorHAnsi" w:hAnsiTheme="majorHAnsi" w:cstheme="majorHAnsi"/>
            </w:rPr>
          </w:rPrChange>
        </w:rPr>
        <w:pPrChange w:id="179" w:author="Petter Vang Brakalsvaalet [pev2]" w:date="2021-04-29T11:31:00Z">
          <w:pPr>
            <w:pStyle w:val="FrontMatterHeader"/>
          </w:pPr>
        </w:pPrChange>
      </w:pPr>
      <w:r w:rsidRPr="00555D5E">
        <w:rPr>
          <w:rFonts w:asciiTheme="majorHAnsi" w:hAnsiTheme="majorHAnsi" w:cstheme="majorHAnsi"/>
          <w:rPrChange w:id="180" w:author="Petter Vang Brakalsvaalet [pev2]" w:date="2021-04-29T15:52:00Z">
            <w:rPr>
              <w:rFonts w:asciiTheme="majorHAnsi" w:hAnsiTheme="majorHAnsi" w:cstheme="majorHAnsi"/>
            </w:rPr>
          </w:rPrChange>
        </w:rPr>
        <w:lastRenderedPageBreak/>
        <w:t>Abstract</w:t>
      </w:r>
    </w:p>
    <w:p w14:paraId="27D03D9E" w14:textId="77777777" w:rsidR="00460798" w:rsidRPr="00555D5E" w:rsidRDefault="00460798" w:rsidP="00460798">
      <w:pPr>
        <w:rPr>
          <w:rFonts w:cstheme="majorHAnsi"/>
          <w:rPrChange w:id="181" w:author="Petter Vang Brakalsvaalet [pev2]" w:date="2021-04-29T15:52:00Z">
            <w:rPr>
              <w:rFonts w:cstheme="majorHAnsi"/>
            </w:rPr>
          </w:rPrChange>
        </w:rPr>
      </w:pPr>
      <w:r w:rsidRPr="00555D5E">
        <w:rPr>
          <w:rFonts w:cstheme="majorHAnsi"/>
          <w:rPrChange w:id="182" w:author="Petter Vang Brakalsvaalet [pev2]" w:date="2021-04-29T15:52:00Z">
            <w:rPr>
              <w:rFonts w:cstheme="majorHAnsi"/>
            </w:rPr>
          </w:rPrChange>
        </w:rPr>
        <w:t xml:space="preserve">This project is a 2D game for iOS with swift. I have recreated the classic hide and seek game. </w:t>
      </w:r>
    </w:p>
    <w:p w14:paraId="014BD803" w14:textId="7AD8A299" w:rsidR="008D27EA" w:rsidRPr="00555D5E" w:rsidRDefault="00460798" w:rsidP="003C79F9">
      <w:pPr>
        <w:rPr>
          <w:rFonts w:cstheme="majorHAnsi"/>
          <w:rPrChange w:id="183" w:author="Petter Vang Brakalsvaalet [pev2]" w:date="2021-04-29T15:52:00Z">
            <w:rPr>
              <w:rFonts w:cstheme="majorHAnsi"/>
            </w:rPr>
          </w:rPrChange>
        </w:rPr>
      </w:pPr>
      <w:r w:rsidRPr="00555D5E">
        <w:rPr>
          <w:rFonts w:cstheme="majorHAnsi"/>
          <w:rPrChange w:id="184" w:author="Petter Vang Brakalsvaalet [pev2]" w:date="2021-04-29T15:52:00Z">
            <w:rPr>
              <w:rFonts w:cstheme="majorHAnsi"/>
            </w:rPr>
          </w:rPrChange>
        </w:rPr>
        <w:t>Currently, the game works and it’s playable. The player can set up a game to their needs and they can play the game, but there are some bugs in the game.</w:t>
      </w:r>
    </w:p>
    <w:p w14:paraId="20744A1D" w14:textId="5D0A09C3" w:rsidR="00E61859" w:rsidRPr="00555D5E" w:rsidRDefault="00E61859" w:rsidP="00DD38F8">
      <w:pPr>
        <w:rPr>
          <w:rFonts w:cstheme="majorHAnsi"/>
          <w:rPrChange w:id="185" w:author="Petter Vang Brakalsvaalet [pev2]" w:date="2021-04-29T15:52:00Z">
            <w:rPr>
              <w:rFonts w:cstheme="majorHAnsi"/>
            </w:rPr>
          </w:rPrChange>
        </w:rPr>
        <w:pPrChange w:id="186" w:author="Petter Vang Brakalsvaalet [pev2]" w:date="2021-04-29T11:31:00Z">
          <w:pPr/>
        </w:pPrChange>
      </w:pPr>
      <w:r w:rsidRPr="00555D5E">
        <w:rPr>
          <w:rFonts w:cstheme="majorHAnsi"/>
          <w:rPrChange w:id="187" w:author="Petter Vang Brakalsvaalet [pev2]" w:date="2021-04-29T15:52:00Z">
            <w:rPr>
              <w:rFonts w:cstheme="majorHAnsi"/>
            </w:rPr>
          </w:rPrChange>
        </w:rPr>
        <w:br w:type="page"/>
      </w:r>
    </w:p>
    <w:p w14:paraId="284C053E" w14:textId="77777777" w:rsidR="007A3E41" w:rsidRPr="00555D5E" w:rsidRDefault="007A3E41" w:rsidP="00DD38F8">
      <w:pPr>
        <w:rPr>
          <w:rFonts w:cstheme="majorHAnsi"/>
          <w:rPrChange w:id="188" w:author="Petter Vang Brakalsvaalet [pev2]" w:date="2021-04-29T15:52:00Z">
            <w:rPr>
              <w:rFonts w:cstheme="majorHAnsi"/>
            </w:rPr>
          </w:rPrChange>
        </w:rPr>
        <w:pPrChange w:id="189" w:author="Petter Vang Brakalsvaalet [pev2]" w:date="2021-04-29T11:31:00Z">
          <w:pPr/>
        </w:pPrChange>
      </w:pPr>
    </w:p>
    <w:p w14:paraId="0771D2AD" w14:textId="77777777" w:rsidR="007A3E41" w:rsidRPr="00555D5E" w:rsidRDefault="007A3E41" w:rsidP="00DD38F8">
      <w:pPr>
        <w:pStyle w:val="FrontMatterHeader"/>
        <w:rPr>
          <w:rFonts w:asciiTheme="majorHAnsi" w:hAnsiTheme="majorHAnsi" w:cstheme="majorHAnsi"/>
          <w:rPrChange w:id="190" w:author="Petter Vang Brakalsvaalet [pev2]" w:date="2021-04-29T15:52:00Z">
            <w:rPr>
              <w:rFonts w:asciiTheme="majorHAnsi" w:hAnsiTheme="majorHAnsi" w:cstheme="majorHAnsi"/>
            </w:rPr>
          </w:rPrChange>
        </w:rPr>
        <w:pPrChange w:id="191" w:author="Petter Vang Brakalsvaalet [pev2]" w:date="2021-04-29T11:31:00Z">
          <w:pPr>
            <w:pStyle w:val="FrontMatterHeader"/>
          </w:pPr>
        </w:pPrChange>
      </w:pPr>
      <w:r w:rsidRPr="00555D5E">
        <w:rPr>
          <w:rFonts w:asciiTheme="majorHAnsi" w:hAnsiTheme="majorHAnsi" w:cstheme="majorHAnsi"/>
          <w:rPrChange w:id="192" w:author="Petter Vang Brakalsvaalet [pev2]" w:date="2021-04-29T15:52:00Z">
            <w:rPr>
              <w:rFonts w:asciiTheme="majorHAnsi" w:hAnsiTheme="majorHAnsi" w:cstheme="majorHAnsi"/>
            </w:rPr>
          </w:rPrChange>
        </w:rPr>
        <w:t>Contents</w:t>
      </w:r>
    </w:p>
    <w:p w14:paraId="34ABDE56" w14:textId="77777777" w:rsidR="002E3E4F" w:rsidRPr="00555D5E" w:rsidRDefault="002E3E4F" w:rsidP="00460798">
      <w:pPr>
        <w:rPr>
          <w:rFonts w:cstheme="majorHAnsi"/>
          <w:rPrChange w:id="193" w:author="Petter Vang Brakalsvaalet [pev2]" w:date="2021-04-29T15:52:00Z">
            <w:rPr>
              <w:rFonts w:cstheme="majorHAnsi"/>
            </w:rPr>
          </w:rPrChange>
        </w:rPr>
      </w:pPr>
    </w:p>
    <w:p w14:paraId="227DAF3A" w14:textId="3D6B71AD" w:rsidR="00460798" w:rsidRPr="00E33632" w:rsidRDefault="00F9680B">
      <w:pPr>
        <w:pStyle w:val="TOC1"/>
        <w:tabs>
          <w:tab w:val="left" w:pos="440"/>
          <w:tab w:val="right" w:leader="dot" w:pos="8290"/>
        </w:tabs>
        <w:rPr>
          <w:rFonts w:asciiTheme="minorHAnsi" w:hAnsiTheme="minorHAnsi" w:cstheme="minorBidi"/>
          <w:b w:val="0"/>
          <w:bCs w:val="0"/>
          <w:caps w:val="0"/>
          <w:noProof/>
          <w:lang w:val="en-GB" w:eastAsia="en-GB"/>
        </w:rPr>
      </w:pPr>
      <w:r w:rsidRPr="00555D5E">
        <w:rPr>
          <w:b w:val="0"/>
          <w:bCs w:val="0"/>
          <w:caps w:val="0"/>
          <w:lang w:val="en-GB"/>
        </w:rPr>
        <w:fldChar w:fldCharType="begin"/>
      </w:r>
      <w:r w:rsidRPr="00555D5E">
        <w:rPr>
          <w:b w:val="0"/>
          <w:bCs w:val="0"/>
          <w:caps w:val="0"/>
          <w:lang w:val="en-GB"/>
          <w:rPrChange w:id="194" w:author="Petter Vang Brakalsvaalet [pev2]" w:date="2021-04-29T15:52:00Z">
            <w:rPr>
              <w:b w:val="0"/>
              <w:bCs w:val="0"/>
              <w:caps w:val="0"/>
              <w:lang w:val="en-GB"/>
            </w:rPr>
          </w:rPrChange>
        </w:rPr>
        <w:instrText xml:space="preserve"> TOC \o "1-3" </w:instrText>
      </w:r>
      <w:r w:rsidRPr="00555D5E">
        <w:rPr>
          <w:b w:val="0"/>
          <w:bCs w:val="0"/>
          <w:caps w:val="0"/>
          <w:lang w:val="en-GB"/>
          <w:rPrChange w:id="195" w:author="Petter Vang Brakalsvaalet [pev2]" w:date="2021-04-29T15:52:00Z">
            <w:rPr>
              <w:b w:val="0"/>
              <w:bCs w:val="0"/>
              <w:caps w:val="0"/>
              <w:lang w:val="en-GB"/>
            </w:rPr>
          </w:rPrChange>
        </w:rPr>
        <w:fldChar w:fldCharType="separate"/>
      </w:r>
      <w:r w:rsidR="00460798" w:rsidRPr="00E33632">
        <w:rPr>
          <w:noProof/>
          <w:lang w:val="en-GB"/>
        </w:rPr>
        <w:t>1.</w:t>
      </w:r>
      <w:r w:rsidR="00460798" w:rsidRPr="00555D5E">
        <w:rPr>
          <w:rFonts w:asciiTheme="minorHAnsi" w:hAnsiTheme="minorHAnsi" w:cstheme="minorBidi"/>
          <w:b w:val="0"/>
          <w:bCs w:val="0"/>
          <w:caps w:val="0"/>
          <w:noProof/>
          <w:lang w:val="en-GB" w:eastAsia="en-GB"/>
          <w:rPrChange w:id="196" w:author="Petter Vang Brakalsvaalet [pev2]" w:date="2021-04-29T15:52:00Z">
            <w:rPr>
              <w:rFonts w:asciiTheme="minorHAnsi" w:hAnsiTheme="minorHAnsi" w:cstheme="minorBidi"/>
              <w:b w:val="0"/>
              <w:bCs w:val="0"/>
              <w:caps w:val="0"/>
              <w:noProof/>
              <w:lang w:val="en-GB" w:eastAsia="en-GB"/>
            </w:rPr>
          </w:rPrChange>
        </w:rPr>
        <w:tab/>
      </w:r>
      <w:r w:rsidR="00460798" w:rsidRPr="00555D5E">
        <w:rPr>
          <w:noProof/>
          <w:lang w:val="en-GB"/>
          <w:rPrChange w:id="197" w:author="Petter Vang Brakalsvaalet [pev2]" w:date="2021-04-29T15:52:00Z">
            <w:rPr>
              <w:noProof/>
              <w:lang w:val="en-GB"/>
            </w:rPr>
          </w:rPrChange>
        </w:rPr>
        <w:t>Background, Analysis &amp; Process</w:t>
      </w:r>
      <w:r w:rsidR="00460798" w:rsidRPr="00555D5E">
        <w:rPr>
          <w:noProof/>
          <w:lang w:val="en-GB"/>
          <w:rPrChange w:id="198" w:author="Petter Vang Brakalsvaalet [pev2]" w:date="2021-04-29T15:52:00Z">
            <w:rPr>
              <w:noProof/>
              <w:lang w:val="en-GB"/>
            </w:rPr>
          </w:rPrChange>
        </w:rPr>
        <w:tab/>
      </w:r>
      <w:r w:rsidR="00460798" w:rsidRPr="00E33632">
        <w:rPr>
          <w:noProof/>
          <w:lang w:val="en-GB"/>
        </w:rPr>
        <w:fldChar w:fldCharType="begin"/>
      </w:r>
      <w:r w:rsidR="00460798" w:rsidRPr="00555D5E">
        <w:rPr>
          <w:noProof/>
          <w:lang w:val="en-GB"/>
          <w:rPrChange w:id="199" w:author="Petter Vang Brakalsvaalet [pev2]" w:date="2021-04-29T15:52:00Z">
            <w:rPr>
              <w:noProof/>
              <w:lang w:val="en-GB"/>
            </w:rPr>
          </w:rPrChange>
        </w:rPr>
        <w:instrText xml:space="preserve"> PAGEREF _Toc70592381 \h </w:instrText>
      </w:r>
      <w:r w:rsidR="00460798" w:rsidRPr="00555D5E">
        <w:rPr>
          <w:noProof/>
          <w:lang w:val="en-GB"/>
          <w:rPrChange w:id="200" w:author="Petter Vang Brakalsvaalet [pev2]" w:date="2021-04-29T15:52:00Z">
            <w:rPr>
              <w:noProof/>
              <w:lang w:val="en-GB"/>
            </w:rPr>
          </w:rPrChange>
        </w:rPr>
      </w:r>
      <w:r w:rsidR="00460798" w:rsidRPr="00555D5E">
        <w:rPr>
          <w:noProof/>
          <w:lang w:val="en-GB"/>
          <w:rPrChange w:id="201" w:author="Petter Vang Brakalsvaalet [pev2]" w:date="2021-04-29T15:52:00Z">
            <w:rPr>
              <w:noProof/>
              <w:lang w:val="en-GB"/>
            </w:rPr>
          </w:rPrChange>
        </w:rPr>
        <w:fldChar w:fldCharType="separate"/>
      </w:r>
      <w:r w:rsidR="00460798" w:rsidRPr="00555D5E">
        <w:rPr>
          <w:noProof/>
          <w:lang w:val="en-GB"/>
          <w:rPrChange w:id="202" w:author="Petter Vang Brakalsvaalet [pev2]" w:date="2021-04-29T15:52:00Z">
            <w:rPr>
              <w:noProof/>
              <w:lang w:val="en-GB"/>
            </w:rPr>
          </w:rPrChange>
        </w:rPr>
        <w:t>7</w:t>
      </w:r>
      <w:r w:rsidR="00460798" w:rsidRPr="00555D5E">
        <w:rPr>
          <w:noProof/>
          <w:lang w:val="en-GB"/>
          <w:rPrChange w:id="203" w:author="Petter Vang Brakalsvaalet [pev2]" w:date="2021-04-29T15:52:00Z">
            <w:rPr>
              <w:noProof/>
              <w:lang w:val="en-GB"/>
            </w:rPr>
          </w:rPrChange>
        </w:rPr>
        <w:fldChar w:fldCharType="end"/>
      </w:r>
    </w:p>
    <w:p w14:paraId="4AB7FFA3" w14:textId="164FA946" w:rsidR="00460798" w:rsidRPr="00555D5E" w:rsidRDefault="00460798">
      <w:pPr>
        <w:pStyle w:val="TOC2"/>
        <w:tabs>
          <w:tab w:val="left" w:pos="660"/>
          <w:tab w:val="right" w:leader="dot" w:pos="8290"/>
        </w:tabs>
        <w:rPr>
          <w:rFonts w:cstheme="minorBidi"/>
          <w:b w:val="0"/>
          <w:bCs w:val="0"/>
          <w:noProof/>
          <w:sz w:val="24"/>
          <w:szCs w:val="24"/>
          <w:lang w:val="en-GB" w:eastAsia="en-GB"/>
          <w:rPrChange w:id="204"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205" w:author="Petter Vang Brakalsvaalet [pev2]" w:date="2021-04-29T15:52:00Z">
            <w:rPr>
              <w:rFonts w:cstheme="majorHAnsi"/>
              <w:noProof/>
              <w:lang w:val="en-GB"/>
            </w:rPr>
          </w:rPrChange>
        </w:rPr>
        <w:t>1.1.</w:t>
      </w:r>
      <w:r w:rsidRPr="00555D5E">
        <w:rPr>
          <w:rFonts w:cstheme="minorBidi"/>
          <w:b w:val="0"/>
          <w:bCs w:val="0"/>
          <w:noProof/>
          <w:sz w:val="24"/>
          <w:szCs w:val="24"/>
          <w:lang w:val="en-GB" w:eastAsia="en-GB"/>
          <w:rPrChange w:id="206"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207" w:author="Petter Vang Brakalsvaalet [pev2]" w:date="2021-04-29T15:52:00Z">
            <w:rPr>
              <w:rFonts w:cstheme="majorHAnsi"/>
              <w:noProof/>
              <w:lang w:val="en-GB"/>
            </w:rPr>
          </w:rPrChange>
        </w:rPr>
        <w:t>Background</w:t>
      </w:r>
      <w:r w:rsidRPr="00555D5E">
        <w:rPr>
          <w:noProof/>
          <w:lang w:val="en-GB"/>
          <w:rPrChange w:id="208" w:author="Petter Vang Brakalsvaalet [pev2]" w:date="2021-04-29T15:52:00Z">
            <w:rPr>
              <w:noProof/>
              <w:lang w:val="en-GB"/>
            </w:rPr>
          </w:rPrChange>
        </w:rPr>
        <w:tab/>
      </w:r>
      <w:r w:rsidRPr="00555D5E">
        <w:rPr>
          <w:noProof/>
          <w:lang w:val="en-GB"/>
          <w:rPrChange w:id="209" w:author="Petter Vang Brakalsvaalet [pev2]" w:date="2021-04-29T15:52:00Z">
            <w:rPr>
              <w:noProof/>
              <w:lang w:val="en-GB"/>
            </w:rPr>
          </w:rPrChange>
        </w:rPr>
        <w:fldChar w:fldCharType="begin"/>
      </w:r>
      <w:r w:rsidRPr="00555D5E">
        <w:rPr>
          <w:noProof/>
          <w:lang w:val="en-GB"/>
          <w:rPrChange w:id="210" w:author="Petter Vang Brakalsvaalet [pev2]" w:date="2021-04-29T15:52:00Z">
            <w:rPr>
              <w:noProof/>
              <w:lang w:val="en-GB"/>
            </w:rPr>
          </w:rPrChange>
        </w:rPr>
        <w:instrText xml:space="preserve"> PAGEREF _Toc70592382 \h </w:instrText>
      </w:r>
      <w:r w:rsidRPr="00555D5E">
        <w:rPr>
          <w:noProof/>
          <w:lang w:val="en-GB"/>
          <w:rPrChange w:id="211" w:author="Petter Vang Brakalsvaalet [pev2]" w:date="2021-04-29T15:52:00Z">
            <w:rPr>
              <w:noProof/>
              <w:lang w:val="en-GB"/>
            </w:rPr>
          </w:rPrChange>
        </w:rPr>
      </w:r>
      <w:r w:rsidRPr="00555D5E">
        <w:rPr>
          <w:noProof/>
          <w:lang w:val="en-GB"/>
          <w:rPrChange w:id="212" w:author="Petter Vang Brakalsvaalet [pev2]" w:date="2021-04-29T15:52:00Z">
            <w:rPr>
              <w:noProof/>
              <w:lang w:val="en-GB"/>
            </w:rPr>
          </w:rPrChange>
        </w:rPr>
        <w:fldChar w:fldCharType="separate"/>
      </w:r>
      <w:r w:rsidRPr="00555D5E">
        <w:rPr>
          <w:noProof/>
          <w:lang w:val="en-GB"/>
          <w:rPrChange w:id="213" w:author="Petter Vang Brakalsvaalet [pev2]" w:date="2021-04-29T15:52:00Z">
            <w:rPr>
              <w:noProof/>
              <w:lang w:val="en-GB"/>
            </w:rPr>
          </w:rPrChange>
        </w:rPr>
        <w:t>7</w:t>
      </w:r>
      <w:r w:rsidRPr="00555D5E">
        <w:rPr>
          <w:noProof/>
          <w:lang w:val="en-GB"/>
          <w:rPrChange w:id="214" w:author="Petter Vang Brakalsvaalet [pev2]" w:date="2021-04-29T15:52:00Z">
            <w:rPr>
              <w:noProof/>
              <w:lang w:val="en-GB"/>
            </w:rPr>
          </w:rPrChange>
        </w:rPr>
        <w:fldChar w:fldCharType="end"/>
      </w:r>
    </w:p>
    <w:p w14:paraId="0FD6F991" w14:textId="08BECA64" w:rsidR="00460798" w:rsidRPr="00555D5E" w:rsidRDefault="00460798">
      <w:pPr>
        <w:pStyle w:val="TOC2"/>
        <w:tabs>
          <w:tab w:val="left" w:pos="660"/>
          <w:tab w:val="right" w:leader="dot" w:pos="8290"/>
        </w:tabs>
        <w:rPr>
          <w:rFonts w:cstheme="minorBidi"/>
          <w:b w:val="0"/>
          <w:bCs w:val="0"/>
          <w:noProof/>
          <w:sz w:val="24"/>
          <w:szCs w:val="24"/>
          <w:lang w:val="en-GB" w:eastAsia="en-GB"/>
          <w:rPrChange w:id="215"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216" w:author="Petter Vang Brakalsvaalet [pev2]" w:date="2021-04-29T15:52:00Z">
            <w:rPr>
              <w:rFonts w:cstheme="majorHAnsi"/>
              <w:noProof/>
              <w:lang w:val="en-GB"/>
            </w:rPr>
          </w:rPrChange>
        </w:rPr>
        <w:t>1.2.</w:t>
      </w:r>
      <w:r w:rsidRPr="00555D5E">
        <w:rPr>
          <w:rFonts w:cstheme="minorBidi"/>
          <w:b w:val="0"/>
          <w:bCs w:val="0"/>
          <w:noProof/>
          <w:sz w:val="24"/>
          <w:szCs w:val="24"/>
          <w:lang w:val="en-GB" w:eastAsia="en-GB"/>
          <w:rPrChange w:id="217"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218" w:author="Petter Vang Brakalsvaalet [pev2]" w:date="2021-04-29T15:52:00Z">
            <w:rPr>
              <w:rFonts w:cstheme="majorHAnsi"/>
              <w:noProof/>
              <w:lang w:val="en-GB"/>
            </w:rPr>
          </w:rPrChange>
        </w:rPr>
        <w:t>Analysis</w:t>
      </w:r>
      <w:r w:rsidRPr="00555D5E">
        <w:rPr>
          <w:noProof/>
          <w:lang w:val="en-GB"/>
          <w:rPrChange w:id="219" w:author="Petter Vang Brakalsvaalet [pev2]" w:date="2021-04-29T15:52:00Z">
            <w:rPr>
              <w:noProof/>
              <w:lang w:val="en-GB"/>
            </w:rPr>
          </w:rPrChange>
        </w:rPr>
        <w:tab/>
      </w:r>
      <w:r w:rsidRPr="00555D5E">
        <w:rPr>
          <w:noProof/>
          <w:lang w:val="en-GB"/>
          <w:rPrChange w:id="220" w:author="Petter Vang Brakalsvaalet [pev2]" w:date="2021-04-29T15:52:00Z">
            <w:rPr>
              <w:noProof/>
              <w:lang w:val="en-GB"/>
            </w:rPr>
          </w:rPrChange>
        </w:rPr>
        <w:fldChar w:fldCharType="begin"/>
      </w:r>
      <w:r w:rsidRPr="00555D5E">
        <w:rPr>
          <w:noProof/>
          <w:lang w:val="en-GB"/>
          <w:rPrChange w:id="221" w:author="Petter Vang Brakalsvaalet [pev2]" w:date="2021-04-29T15:52:00Z">
            <w:rPr>
              <w:noProof/>
              <w:lang w:val="en-GB"/>
            </w:rPr>
          </w:rPrChange>
        </w:rPr>
        <w:instrText xml:space="preserve"> PAGEREF _Toc70592383 \h </w:instrText>
      </w:r>
      <w:r w:rsidRPr="00555D5E">
        <w:rPr>
          <w:noProof/>
          <w:lang w:val="en-GB"/>
          <w:rPrChange w:id="222" w:author="Petter Vang Brakalsvaalet [pev2]" w:date="2021-04-29T15:52:00Z">
            <w:rPr>
              <w:noProof/>
              <w:lang w:val="en-GB"/>
            </w:rPr>
          </w:rPrChange>
        </w:rPr>
      </w:r>
      <w:r w:rsidRPr="00555D5E">
        <w:rPr>
          <w:noProof/>
          <w:lang w:val="en-GB"/>
          <w:rPrChange w:id="223" w:author="Petter Vang Brakalsvaalet [pev2]" w:date="2021-04-29T15:52:00Z">
            <w:rPr>
              <w:noProof/>
              <w:lang w:val="en-GB"/>
            </w:rPr>
          </w:rPrChange>
        </w:rPr>
        <w:fldChar w:fldCharType="separate"/>
      </w:r>
      <w:r w:rsidRPr="00555D5E">
        <w:rPr>
          <w:noProof/>
          <w:lang w:val="en-GB"/>
          <w:rPrChange w:id="224" w:author="Petter Vang Brakalsvaalet [pev2]" w:date="2021-04-29T15:52:00Z">
            <w:rPr>
              <w:noProof/>
              <w:lang w:val="en-GB"/>
            </w:rPr>
          </w:rPrChange>
        </w:rPr>
        <w:t>8</w:t>
      </w:r>
      <w:r w:rsidRPr="00555D5E">
        <w:rPr>
          <w:noProof/>
          <w:lang w:val="en-GB"/>
          <w:rPrChange w:id="225" w:author="Petter Vang Brakalsvaalet [pev2]" w:date="2021-04-29T15:52:00Z">
            <w:rPr>
              <w:noProof/>
              <w:lang w:val="en-GB"/>
            </w:rPr>
          </w:rPrChange>
        </w:rPr>
        <w:fldChar w:fldCharType="end"/>
      </w:r>
    </w:p>
    <w:p w14:paraId="4530F1FD" w14:textId="5E62945B" w:rsidR="00460798" w:rsidRPr="00555D5E" w:rsidRDefault="00460798">
      <w:pPr>
        <w:pStyle w:val="TOC3"/>
        <w:tabs>
          <w:tab w:val="left" w:pos="1100"/>
          <w:tab w:val="right" w:leader="dot" w:pos="8290"/>
        </w:tabs>
        <w:rPr>
          <w:rFonts w:cstheme="minorBidi"/>
          <w:noProof/>
          <w:sz w:val="24"/>
          <w:szCs w:val="24"/>
          <w:lang w:val="en-GB" w:eastAsia="en-GB"/>
          <w:rPrChange w:id="226" w:author="Petter Vang Brakalsvaalet [pev2]" w:date="2021-04-29T15:52:00Z">
            <w:rPr>
              <w:rFonts w:cstheme="minorBidi"/>
              <w:noProof/>
              <w:sz w:val="24"/>
              <w:szCs w:val="24"/>
              <w:lang w:val="en-GB" w:eastAsia="en-GB"/>
            </w:rPr>
          </w:rPrChange>
        </w:rPr>
      </w:pPr>
      <w:r w:rsidRPr="00555D5E">
        <w:rPr>
          <w:noProof/>
          <w:lang w:val="en-GB"/>
          <w:rPrChange w:id="227" w:author="Petter Vang Brakalsvaalet [pev2]" w:date="2021-04-29T15:52:00Z">
            <w:rPr>
              <w:noProof/>
              <w:lang w:val="en-GB"/>
            </w:rPr>
          </w:rPrChange>
        </w:rPr>
        <w:t>1.2.1.</w:t>
      </w:r>
      <w:r w:rsidRPr="00555D5E">
        <w:rPr>
          <w:rFonts w:cstheme="minorBidi"/>
          <w:noProof/>
          <w:sz w:val="24"/>
          <w:szCs w:val="24"/>
          <w:lang w:val="en-GB" w:eastAsia="en-GB"/>
          <w:rPrChange w:id="228" w:author="Petter Vang Brakalsvaalet [pev2]" w:date="2021-04-29T15:52:00Z">
            <w:rPr>
              <w:rFonts w:cstheme="minorBidi"/>
              <w:noProof/>
              <w:sz w:val="24"/>
              <w:szCs w:val="24"/>
              <w:lang w:val="en-GB" w:eastAsia="en-GB"/>
            </w:rPr>
          </w:rPrChange>
        </w:rPr>
        <w:tab/>
      </w:r>
      <w:r w:rsidRPr="00555D5E">
        <w:rPr>
          <w:noProof/>
          <w:lang w:val="en-GB"/>
          <w:rPrChange w:id="229" w:author="Petter Vang Brakalsvaalet [pev2]" w:date="2021-04-29T15:52:00Z">
            <w:rPr>
              <w:noProof/>
              <w:lang w:val="en-GB"/>
            </w:rPr>
          </w:rPrChange>
        </w:rPr>
        <w:t>Review of similar games</w:t>
      </w:r>
      <w:r w:rsidRPr="00555D5E">
        <w:rPr>
          <w:noProof/>
          <w:lang w:val="en-GB"/>
          <w:rPrChange w:id="230" w:author="Petter Vang Brakalsvaalet [pev2]" w:date="2021-04-29T15:52:00Z">
            <w:rPr>
              <w:noProof/>
              <w:lang w:val="en-GB"/>
            </w:rPr>
          </w:rPrChange>
        </w:rPr>
        <w:tab/>
      </w:r>
      <w:r w:rsidRPr="00555D5E">
        <w:rPr>
          <w:noProof/>
          <w:lang w:val="en-GB"/>
          <w:rPrChange w:id="231" w:author="Petter Vang Brakalsvaalet [pev2]" w:date="2021-04-29T15:52:00Z">
            <w:rPr>
              <w:noProof/>
              <w:lang w:val="en-GB"/>
            </w:rPr>
          </w:rPrChange>
        </w:rPr>
        <w:fldChar w:fldCharType="begin"/>
      </w:r>
      <w:r w:rsidRPr="00555D5E">
        <w:rPr>
          <w:noProof/>
          <w:lang w:val="en-GB"/>
          <w:rPrChange w:id="232" w:author="Petter Vang Brakalsvaalet [pev2]" w:date="2021-04-29T15:52:00Z">
            <w:rPr>
              <w:noProof/>
              <w:lang w:val="en-GB"/>
            </w:rPr>
          </w:rPrChange>
        </w:rPr>
        <w:instrText xml:space="preserve"> PAGEREF _Toc70592384 \h </w:instrText>
      </w:r>
      <w:r w:rsidRPr="00555D5E">
        <w:rPr>
          <w:noProof/>
          <w:lang w:val="en-GB"/>
          <w:rPrChange w:id="233" w:author="Petter Vang Brakalsvaalet [pev2]" w:date="2021-04-29T15:52:00Z">
            <w:rPr>
              <w:noProof/>
              <w:lang w:val="en-GB"/>
            </w:rPr>
          </w:rPrChange>
        </w:rPr>
      </w:r>
      <w:r w:rsidRPr="00555D5E">
        <w:rPr>
          <w:noProof/>
          <w:lang w:val="en-GB"/>
          <w:rPrChange w:id="234" w:author="Petter Vang Brakalsvaalet [pev2]" w:date="2021-04-29T15:52:00Z">
            <w:rPr>
              <w:noProof/>
              <w:lang w:val="en-GB"/>
            </w:rPr>
          </w:rPrChange>
        </w:rPr>
        <w:fldChar w:fldCharType="separate"/>
      </w:r>
      <w:r w:rsidRPr="00555D5E">
        <w:rPr>
          <w:noProof/>
          <w:lang w:val="en-GB"/>
          <w:rPrChange w:id="235" w:author="Petter Vang Brakalsvaalet [pev2]" w:date="2021-04-29T15:52:00Z">
            <w:rPr>
              <w:noProof/>
              <w:lang w:val="en-GB"/>
            </w:rPr>
          </w:rPrChange>
        </w:rPr>
        <w:t>9</w:t>
      </w:r>
      <w:r w:rsidRPr="00555D5E">
        <w:rPr>
          <w:noProof/>
          <w:lang w:val="en-GB"/>
          <w:rPrChange w:id="236" w:author="Petter Vang Brakalsvaalet [pev2]" w:date="2021-04-29T15:52:00Z">
            <w:rPr>
              <w:noProof/>
              <w:lang w:val="en-GB"/>
            </w:rPr>
          </w:rPrChange>
        </w:rPr>
        <w:fldChar w:fldCharType="end"/>
      </w:r>
    </w:p>
    <w:p w14:paraId="01C0473D" w14:textId="030EC612" w:rsidR="00460798" w:rsidRPr="00555D5E" w:rsidRDefault="00460798">
      <w:pPr>
        <w:pStyle w:val="TOC2"/>
        <w:tabs>
          <w:tab w:val="left" w:pos="660"/>
          <w:tab w:val="right" w:leader="dot" w:pos="8290"/>
        </w:tabs>
        <w:rPr>
          <w:rFonts w:cstheme="minorBidi"/>
          <w:b w:val="0"/>
          <w:bCs w:val="0"/>
          <w:noProof/>
          <w:sz w:val="24"/>
          <w:szCs w:val="24"/>
          <w:lang w:val="en-GB" w:eastAsia="en-GB"/>
          <w:rPrChange w:id="237"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238" w:author="Petter Vang Brakalsvaalet [pev2]" w:date="2021-04-29T15:52:00Z">
            <w:rPr>
              <w:rFonts w:cstheme="majorHAnsi"/>
              <w:noProof/>
              <w:lang w:val="en-GB"/>
            </w:rPr>
          </w:rPrChange>
        </w:rPr>
        <w:t>1.3.</w:t>
      </w:r>
      <w:r w:rsidRPr="00555D5E">
        <w:rPr>
          <w:rFonts w:cstheme="minorBidi"/>
          <w:b w:val="0"/>
          <w:bCs w:val="0"/>
          <w:noProof/>
          <w:sz w:val="24"/>
          <w:szCs w:val="24"/>
          <w:lang w:val="en-GB" w:eastAsia="en-GB"/>
          <w:rPrChange w:id="239"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240" w:author="Petter Vang Brakalsvaalet [pev2]" w:date="2021-04-29T15:52:00Z">
            <w:rPr>
              <w:rFonts w:cstheme="majorHAnsi"/>
              <w:noProof/>
              <w:lang w:val="en-GB"/>
            </w:rPr>
          </w:rPrChange>
        </w:rPr>
        <w:t>Process</w:t>
      </w:r>
      <w:r w:rsidRPr="00555D5E">
        <w:rPr>
          <w:noProof/>
          <w:lang w:val="en-GB"/>
          <w:rPrChange w:id="241" w:author="Petter Vang Brakalsvaalet [pev2]" w:date="2021-04-29T15:52:00Z">
            <w:rPr>
              <w:noProof/>
              <w:lang w:val="en-GB"/>
            </w:rPr>
          </w:rPrChange>
        </w:rPr>
        <w:tab/>
      </w:r>
      <w:r w:rsidRPr="00555D5E">
        <w:rPr>
          <w:noProof/>
          <w:lang w:val="en-GB"/>
          <w:rPrChange w:id="242" w:author="Petter Vang Brakalsvaalet [pev2]" w:date="2021-04-29T15:52:00Z">
            <w:rPr>
              <w:noProof/>
              <w:lang w:val="en-GB"/>
            </w:rPr>
          </w:rPrChange>
        </w:rPr>
        <w:fldChar w:fldCharType="begin"/>
      </w:r>
      <w:r w:rsidRPr="00555D5E">
        <w:rPr>
          <w:noProof/>
          <w:lang w:val="en-GB"/>
          <w:rPrChange w:id="243" w:author="Petter Vang Brakalsvaalet [pev2]" w:date="2021-04-29T15:52:00Z">
            <w:rPr>
              <w:noProof/>
              <w:lang w:val="en-GB"/>
            </w:rPr>
          </w:rPrChange>
        </w:rPr>
        <w:instrText xml:space="preserve"> PAGEREF _Toc70592385 \h </w:instrText>
      </w:r>
      <w:r w:rsidRPr="00555D5E">
        <w:rPr>
          <w:noProof/>
          <w:lang w:val="en-GB"/>
          <w:rPrChange w:id="244" w:author="Petter Vang Brakalsvaalet [pev2]" w:date="2021-04-29T15:52:00Z">
            <w:rPr>
              <w:noProof/>
              <w:lang w:val="en-GB"/>
            </w:rPr>
          </w:rPrChange>
        </w:rPr>
      </w:r>
      <w:r w:rsidRPr="00555D5E">
        <w:rPr>
          <w:noProof/>
          <w:lang w:val="en-GB"/>
          <w:rPrChange w:id="245" w:author="Petter Vang Brakalsvaalet [pev2]" w:date="2021-04-29T15:52:00Z">
            <w:rPr>
              <w:noProof/>
              <w:lang w:val="en-GB"/>
            </w:rPr>
          </w:rPrChange>
        </w:rPr>
        <w:fldChar w:fldCharType="separate"/>
      </w:r>
      <w:r w:rsidRPr="00555D5E">
        <w:rPr>
          <w:noProof/>
          <w:lang w:val="en-GB"/>
          <w:rPrChange w:id="246" w:author="Petter Vang Brakalsvaalet [pev2]" w:date="2021-04-29T15:52:00Z">
            <w:rPr>
              <w:noProof/>
              <w:lang w:val="en-GB"/>
            </w:rPr>
          </w:rPrChange>
        </w:rPr>
        <w:t>10</w:t>
      </w:r>
      <w:r w:rsidRPr="00555D5E">
        <w:rPr>
          <w:noProof/>
          <w:lang w:val="en-GB"/>
          <w:rPrChange w:id="247" w:author="Petter Vang Brakalsvaalet [pev2]" w:date="2021-04-29T15:52:00Z">
            <w:rPr>
              <w:noProof/>
              <w:lang w:val="en-GB"/>
            </w:rPr>
          </w:rPrChange>
        </w:rPr>
        <w:fldChar w:fldCharType="end"/>
      </w:r>
    </w:p>
    <w:p w14:paraId="487997D9" w14:textId="1F6C6AF1" w:rsidR="00460798" w:rsidRPr="00555D5E" w:rsidRDefault="00460798">
      <w:pPr>
        <w:pStyle w:val="TOC3"/>
        <w:tabs>
          <w:tab w:val="left" w:pos="1100"/>
          <w:tab w:val="right" w:leader="dot" w:pos="8290"/>
        </w:tabs>
        <w:rPr>
          <w:rFonts w:cstheme="minorBidi"/>
          <w:noProof/>
          <w:sz w:val="24"/>
          <w:szCs w:val="24"/>
          <w:lang w:val="en-GB" w:eastAsia="en-GB"/>
          <w:rPrChange w:id="248" w:author="Petter Vang Brakalsvaalet [pev2]" w:date="2021-04-29T15:52:00Z">
            <w:rPr>
              <w:rFonts w:cstheme="minorBidi"/>
              <w:noProof/>
              <w:sz w:val="24"/>
              <w:szCs w:val="24"/>
              <w:lang w:val="en-GB" w:eastAsia="en-GB"/>
            </w:rPr>
          </w:rPrChange>
        </w:rPr>
      </w:pPr>
      <w:r w:rsidRPr="00555D5E">
        <w:rPr>
          <w:rFonts w:cstheme="majorHAnsi"/>
          <w:noProof/>
          <w:lang w:val="en-GB"/>
          <w:rPrChange w:id="249" w:author="Petter Vang Brakalsvaalet [pev2]" w:date="2021-04-29T15:52:00Z">
            <w:rPr>
              <w:rFonts w:cstheme="majorHAnsi"/>
              <w:noProof/>
              <w:lang w:val="en-GB"/>
            </w:rPr>
          </w:rPrChange>
        </w:rPr>
        <w:t>1.3.1.</w:t>
      </w:r>
      <w:r w:rsidRPr="00555D5E">
        <w:rPr>
          <w:rFonts w:cstheme="minorBidi"/>
          <w:noProof/>
          <w:sz w:val="24"/>
          <w:szCs w:val="24"/>
          <w:lang w:val="en-GB" w:eastAsia="en-GB"/>
          <w:rPrChange w:id="250" w:author="Petter Vang Brakalsvaalet [pev2]" w:date="2021-04-29T15:52:00Z">
            <w:rPr>
              <w:rFonts w:cstheme="minorBidi"/>
              <w:noProof/>
              <w:sz w:val="24"/>
              <w:szCs w:val="24"/>
              <w:lang w:val="en-GB" w:eastAsia="en-GB"/>
            </w:rPr>
          </w:rPrChange>
        </w:rPr>
        <w:tab/>
      </w:r>
      <w:r w:rsidRPr="00555D5E">
        <w:rPr>
          <w:rFonts w:cstheme="majorHAnsi"/>
          <w:noProof/>
          <w:lang w:val="en-GB"/>
          <w:rPrChange w:id="251" w:author="Petter Vang Brakalsvaalet [pev2]" w:date="2021-04-29T15:52:00Z">
            <w:rPr>
              <w:rFonts w:cstheme="majorHAnsi"/>
              <w:noProof/>
              <w:lang w:val="en-GB"/>
            </w:rPr>
          </w:rPrChange>
        </w:rPr>
        <w:t>Sprint 1 &amp; 2</w:t>
      </w:r>
      <w:r w:rsidRPr="00555D5E">
        <w:rPr>
          <w:noProof/>
          <w:lang w:val="en-GB"/>
          <w:rPrChange w:id="252" w:author="Petter Vang Brakalsvaalet [pev2]" w:date="2021-04-29T15:52:00Z">
            <w:rPr>
              <w:noProof/>
              <w:lang w:val="en-GB"/>
            </w:rPr>
          </w:rPrChange>
        </w:rPr>
        <w:tab/>
      </w:r>
      <w:r w:rsidRPr="00555D5E">
        <w:rPr>
          <w:noProof/>
          <w:lang w:val="en-GB"/>
          <w:rPrChange w:id="253" w:author="Petter Vang Brakalsvaalet [pev2]" w:date="2021-04-29T15:52:00Z">
            <w:rPr>
              <w:noProof/>
              <w:lang w:val="en-GB"/>
            </w:rPr>
          </w:rPrChange>
        </w:rPr>
        <w:fldChar w:fldCharType="begin"/>
      </w:r>
      <w:r w:rsidRPr="00555D5E">
        <w:rPr>
          <w:noProof/>
          <w:lang w:val="en-GB"/>
          <w:rPrChange w:id="254" w:author="Petter Vang Brakalsvaalet [pev2]" w:date="2021-04-29T15:52:00Z">
            <w:rPr>
              <w:noProof/>
              <w:lang w:val="en-GB"/>
            </w:rPr>
          </w:rPrChange>
        </w:rPr>
        <w:instrText xml:space="preserve"> PAGEREF _Toc70592386 \h </w:instrText>
      </w:r>
      <w:r w:rsidRPr="00555D5E">
        <w:rPr>
          <w:noProof/>
          <w:lang w:val="en-GB"/>
          <w:rPrChange w:id="255" w:author="Petter Vang Brakalsvaalet [pev2]" w:date="2021-04-29T15:52:00Z">
            <w:rPr>
              <w:noProof/>
              <w:lang w:val="en-GB"/>
            </w:rPr>
          </w:rPrChange>
        </w:rPr>
      </w:r>
      <w:r w:rsidRPr="00555D5E">
        <w:rPr>
          <w:noProof/>
          <w:lang w:val="en-GB"/>
          <w:rPrChange w:id="256" w:author="Petter Vang Brakalsvaalet [pev2]" w:date="2021-04-29T15:52:00Z">
            <w:rPr>
              <w:noProof/>
              <w:lang w:val="en-GB"/>
            </w:rPr>
          </w:rPrChange>
        </w:rPr>
        <w:fldChar w:fldCharType="separate"/>
      </w:r>
      <w:r w:rsidRPr="00555D5E">
        <w:rPr>
          <w:noProof/>
          <w:lang w:val="en-GB"/>
          <w:rPrChange w:id="257" w:author="Petter Vang Brakalsvaalet [pev2]" w:date="2021-04-29T15:52:00Z">
            <w:rPr>
              <w:noProof/>
              <w:lang w:val="en-GB"/>
            </w:rPr>
          </w:rPrChange>
        </w:rPr>
        <w:t>10</w:t>
      </w:r>
      <w:r w:rsidRPr="00555D5E">
        <w:rPr>
          <w:noProof/>
          <w:lang w:val="en-GB"/>
          <w:rPrChange w:id="258" w:author="Petter Vang Brakalsvaalet [pev2]" w:date="2021-04-29T15:52:00Z">
            <w:rPr>
              <w:noProof/>
              <w:lang w:val="en-GB"/>
            </w:rPr>
          </w:rPrChange>
        </w:rPr>
        <w:fldChar w:fldCharType="end"/>
      </w:r>
    </w:p>
    <w:p w14:paraId="7BC32B82" w14:textId="13ACD22F" w:rsidR="00460798" w:rsidRPr="00555D5E" w:rsidRDefault="00460798">
      <w:pPr>
        <w:pStyle w:val="TOC3"/>
        <w:tabs>
          <w:tab w:val="left" w:pos="1100"/>
          <w:tab w:val="right" w:leader="dot" w:pos="8290"/>
        </w:tabs>
        <w:rPr>
          <w:rFonts w:cstheme="minorBidi"/>
          <w:noProof/>
          <w:sz w:val="24"/>
          <w:szCs w:val="24"/>
          <w:lang w:val="en-GB" w:eastAsia="en-GB"/>
          <w:rPrChange w:id="259" w:author="Petter Vang Brakalsvaalet [pev2]" w:date="2021-04-29T15:52:00Z">
            <w:rPr>
              <w:rFonts w:cstheme="minorBidi"/>
              <w:noProof/>
              <w:sz w:val="24"/>
              <w:szCs w:val="24"/>
              <w:lang w:val="en-GB" w:eastAsia="en-GB"/>
            </w:rPr>
          </w:rPrChange>
        </w:rPr>
      </w:pPr>
      <w:r w:rsidRPr="00555D5E">
        <w:rPr>
          <w:rFonts w:cstheme="majorHAnsi"/>
          <w:noProof/>
          <w:lang w:val="en-GB"/>
          <w:rPrChange w:id="260" w:author="Petter Vang Brakalsvaalet [pev2]" w:date="2021-04-29T15:52:00Z">
            <w:rPr>
              <w:rFonts w:cstheme="majorHAnsi"/>
              <w:noProof/>
              <w:lang w:val="en-GB"/>
            </w:rPr>
          </w:rPrChange>
        </w:rPr>
        <w:t>1.3.2.</w:t>
      </w:r>
      <w:r w:rsidRPr="00555D5E">
        <w:rPr>
          <w:rFonts w:cstheme="minorBidi"/>
          <w:noProof/>
          <w:sz w:val="24"/>
          <w:szCs w:val="24"/>
          <w:lang w:val="en-GB" w:eastAsia="en-GB"/>
          <w:rPrChange w:id="261" w:author="Petter Vang Brakalsvaalet [pev2]" w:date="2021-04-29T15:52:00Z">
            <w:rPr>
              <w:rFonts w:cstheme="minorBidi"/>
              <w:noProof/>
              <w:sz w:val="24"/>
              <w:szCs w:val="24"/>
              <w:lang w:val="en-GB" w:eastAsia="en-GB"/>
            </w:rPr>
          </w:rPrChange>
        </w:rPr>
        <w:tab/>
      </w:r>
      <w:r w:rsidRPr="00555D5E">
        <w:rPr>
          <w:rFonts w:cstheme="majorHAnsi"/>
          <w:noProof/>
          <w:lang w:val="en-GB"/>
          <w:rPrChange w:id="262" w:author="Petter Vang Brakalsvaalet [pev2]" w:date="2021-04-29T15:52:00Z">
            <w:rPr>
              <w:rFonts w:cstheme="majorHAnsi"/>
              <w:noProof/>
              <w:lang w:val="en-GB"/>
            </w:rPr>
          </w:rPrChange>
        </w:rPr>
        <w:t>Sprint 3 &amp; 4</w:t>
      </w:r>
      <w:r w:rsidRPr="00555D5E">
        <w:rPr>
          <w:noProof/>
          <w:lang w:val="en-GB"/>
          <w:rPrChange w:id="263" w:author="Petter Vang Brakalsvaalet [pev2]" w:date="2021-04-29T15:52:00Z">
            <w:rPr>
              <w:noProof/>
              <w:lang w:val="en-GB"/>
            </w:rPr>
          </w:rPrChange>
        </w:rPr>
        <w:tab/>
      </w:r>
      <w:r w:rsidRPr="00555D5E">
        <w:rPr>
          <w:noProof/>
          <w:lang w:val="en-GB"/>
          <w:rPrChange w:id="264" w:author="Petter Vang Brakalsvaalet [pev2]" w:date="2021-04-29T15:52:00Z">
            <w:rPr>
              <w:noProof/>
              <w:lang w:val="en-GB"/>
            </w:rPr>
          </w:rPrChange>
        </w:rPr>
        <w:fldChar w:fldCharType="begin"/>
      </w:r>
      <w:r w:rsidRPr="00555D5E">
        <w:rPr>
          <w:noProof/>
          <w:lang w:val="en-GB"/>
          <w:rPrChange w:id="265" w:author="Petter Vang Brakalsvaalet [pev2]" w:date="2021-04-29T15:52:00Z">
            <w:rPr>
              <w:noProof/>
              <w:lang w:val="en-GB"/>
            </w:rPr>
          </w:rPrChange>
        </w:rPr>
        <w:instrText xml:space="preserve"> PAGEREF _Toc70592387 \h </w:instrText>
      </w:r>
      <w:r w:rsidRPr="00555D5E">
        <w:rPr>
          <w:noProof/>
          <w:lang w:val="en-GB"/>
          <w:rPrChange w:id="266" w:author="Petter Vang Brakalsvaalet [pev2]" w:date="2021-04-29T15:52:00Z">
            <w:rPr>
              <w:noProof/>
              <w:lang w:val="en-GB"/>
            </w:rPr>
          </w:rPrChange>
        </w:rPr>
      </w:r>
      <w:r w:rsidRPr="00555D5E">
        <w:rPr>
          <w:noProof/>
          <w:lang w:val="en-GB"/>
          <w:rPrChange w:id="267" w:author="Petter Vang Brakalsvaalet [pev2]" w:date="2021-04-29T15:52:00Z">
            <w:rPr>
              <w:noProof/>
              <w:lang w:val="en-GB"/>
            </w:rPr>
          </w:rPrChange>
        </w:rPr>
        <w:fldChar w:fldCharType="separate"/>
      </w:r>
      <w:r w:rsidRPr="00555D5E">
        <w:rPr>
          <w:noProof/>
          <w:lang w:val="en-GB"/>
          <w:rPrChange w:id="268" w:author="Petter Vang Brakalsvaalet [pev2]" w:date="2021-04-29T15:52:00Z">
            <w:rPr>
              <w:noProof/>
              <w:lang w:val="en-GB"/>
            </w:rPr>
          </w:rPrChange>
        </w:rPr>
        <w:t>10</w:t>
      </w:r>
      <w:r w:rsidRPr="00555D5E">
        <w:rPr>
          <w:noProof/>
          <w:lang w:val="en-GB"/>
          <w:rPrChange w:id="269" w:author="Petter Vang Brakalsvaalet [pev2]" w:date="2021-04-29T15:52:00Z">
            <w:rPr>
              <w:noProof/>
              <w:lang w:val="en-GB"/>
            </w:rPr>
          </w:rPrChange>
        </w:rPr>
        <w:fldChar w:fldCharType="end"/>
      </w:r>
    </w:p>
    <w:p w14:paraId="09691C9B" w14:textId="12BF7885" w:rsidR="00460798" w:rsidRPr="00555D5E" w:rsidRDefault="00460798">
      <w:pPr>
        <w:pStyle w:val="TOC3"/>
        <w:tabs>
          <w:tab w:val="left" w:pos="1100"/>
          <w:tab w:val="right" w:leader="dot" w:pos="8290"/>
        </w:tabs>
        <w:rPr>
          <w:rFonts w:cstheme="minorBidi"/>
          <w:noProof/>
          <w:sz w:val="24"/>
          <w:szCs w:val="24"/>
          <w:lang w:val="en-GB" w:eastAsia="en-GB"/>
          <w:rPrChange w:id="270" w:author="Petter Vang Brakalsvaalet [pev2]" w:date="2021-04-29T15:52:00Z">
            <w:rPr>
              <w:rFonts w:cstheme="minorBidi"/>
              <w:noProof/>
              <w:sz w:val="24"/>
              <w:szCs w:val="24"/>
              <w:lang w:val="en-GB" w:eastAsia="en-GB"/>
            </w:rPr>
          </w:rPrChange>
        </w:rPr>
      </w:pPr>
      <w:r w:rsidRPr="00555D5E">
        <w:rPr>
          <w:rFonts w:cstheme="majorHAnsi"/>
          <w:noProof/>
          <w:lang w:val="en-GB"/>
          <w:rPrChange w:id="271" w:author="Petter Vang Brakalsvaalet [pev2]" w:date="2021-04-29T15:52:00Z">
            <w:rPr>
              <w:rFonts w:cstheme="majorHAnsi"/>
              <w:noProof/>
              <w:lang w:val="en-GB"/>
            </w:rPr>
          </w:rPrChange>
        </w:rPr>
        <w:t>1.3.3.</w:t>
      </w:r>
      <w:r w:rsidRPr="00555D5E">
        <w:rPr>
          <w:rFonts w:cstheme="minorBidi"/>
          <w:noProof/>
          <w:sz w:val="24"/>
          <w:szCs w:val="24"/>
          <w:lang w:val="en-GB" w:eastAsia="en-GB"/>
          <w:rPrChange w:id="272" w:author="Petter Vang Brakalsvaalet [pev2]" w:date="2021-04-29T15:52:00Z">
            <w:rPr>
              <w:rFonts w:cstheme="minorBidi"/>
              <w:noProof/>
              <w:sz w:val="24"/>
              <w:szCs w:val="24"/>
              <w:lang w:val="en-GB" w:eastAsia="en-GB"/>
            </w:rPr>
          </w:rPrChange>
        </w:rPr>
        <w:tab/>
      </w:r>
      <w:r w:rsidRPr="00555D5E">
        <w:rPr>
          <w:rFonts w:cstheme="majorHAnsi"/>
          <w:noProof/>
          <w:lang w:val="en-GB"/>
          <w:rPrChange w:id="273" w:author="Petter Vang Brakalsvaalet [pev2]" w:date="2021-04-29T15:52:00Z">
            <w:rPr>
              <w:rFonts w:cstheme="majorHAnsi"/>
              <w:noProof/>
              <w:lang w:val="en-GB"/>
            </w:rPr>
          </w:rPrChange>
        </w:rPr>
        <w:t>Sprint 5</w:t>
      </w:r>
      <w:r w:rsidRPr="00555D5E">
        <w:rPr>
          <w:noProof/>
          <w:lang w:val="en-GB"/>
          <w:rPrChange w:id="274" w:author="Petter Vang Brakalsvaalet [pev2]" w:date="2021-04-29T15:52:00Z">
            <w:rPr>
              <w:noProof/>
              <w:lang w:val="en-GB"/>
            </w:rPr>
          </w:rPrChange>
        </w:rPr>
        <w:tab/>
      </w:r>
      <w:r w:rsidRPr="00555D5E">
        <w:rPr>
          <w:noProof/>
          <w:lang w:val="en-GB"/>
          <w:rPrChange w:id="275" w:author="Petter Vang Brakalsvaalet [pev2]" w:date="2021-04-29T15:52:00Z">
            <w:rPr>
              <w:noProof/>
              <w:lang w:val="en-GB"/>
            </w:rPr>
          </w:rPrChange>
        </w:rPr>
        <w:fldChar w:fldCharType="begin"/>
      </w:r>
      <w:r w:rsidRPr="00555D5E">
        <w:rPr>
          <w:noProof/>
          <w:lang w:val="en-GB"/>
          <w:rPrChange w:id="276" w:author="Petter Vang Brakalsvaalet [pev2]" w:date="2021-04-29T15:52:00Z">
            <w:rPr>
              <w:noProof/>
              <w:lang w:val="en-GB"/>
            </w:rPr>
          </w:rPrChange>
        </w:rPr>
        <w:instrText xml:space="preserve"> PAGEREF _Toc70592388 \h </w:instrText>
      </w:r>
      <w:r w:rsidRPr="00555D5E">
        <w:rPr>
          <w:noProof/>
          <w:lang w:val="en-GB"/>
          <w:rPrChange w:id="277" w:author="Petter Vang Brakalsvaalet [pev2]" w:date="2021-04-29T15:52:00Z">
            <w:rPr>
              <w:noProof/>
              <w:lang w:val="en-GB"/>
            </w:rPr>
          </w:rPrChange>
        </w:rPr>
      </w:r>
      <w:r w:rsidRPr="00555D5E">
        <w:rPr>
          <w:noProof/>
          <w:lang w:val="en-GB"/>
          <w:rPrChange w:id="278" w:author="Petter Vang Brakalsvaalet [pev2]" w:date="2021-04-29T15:52:00Z">
            <w:rPr>
              <w:noProof/>
              <w:lang w:val="en-GB"/>
            </w:rPr>
          </w:rPrChange>
        </w:rPr>
        <w:fldChar w:fldCharType="separate"/>
      </w:r>
      <w:r w:rsidRPr="00555D5E">
        <w:rPr>
          <w:noProof/>
          <w:lang w:val="en-GB"/>
          <w:rPrChange w:id="279" w:author="Petter Vang Brakalsvaalet [pev2]" w:date="2021-04-29T15:52:00Z">
            <w:rPr>
              <w:noProof/>
              <w:lang w:val="en-GB"/>
            </w:rPr>
          </w:rPrChange>
        </w:rPr>
        <w:t>11</w:t>
      </w:r>
      <w:r w:rsidRPr="00555D5E">
        <w:rPr>
          <w:noProof/>
          <w:lang w:val="en-GB"/>
          <w:rPrChange w:id="280" w:author="Petter Vang Brakalsvaalet [pev2]" w:date="2021-04-29T15:52:00Z">
            <w:rPr>
              <w:noProof/>
              <w:lang w:val="en-GB"/>
            </w:rPr>
          </w:rPrChange>
        </w:rPr>
        <w:fldChar w:fldCharType="end"/>
      </w:r>
    </w:p>
    <w:p w14:paraId="207B1BE2" w14:textId="018802E9" w:rsidR="00460798" w:rsidRPr="00555D5E" w:rsidRDefault="00460798">
      <w:pPr>
        <w:pStyle w:val="TOC3"/>
        <w:tabs>
          <w:tab w:val="left" w:pos="1100"/>
          <w:tab w:val="right" w:leader="dot" w:pos="8290"/>
        </w:tabs>
        <w:rPr>
          <w:rFonts w:cstheme="minorBidi"/>
          <w:noProof/>
          <w:sz w:val="24"/>
          <w:szCs w:val="24"/>
          <w:lang w:val="en-GB" w:eastAsia="en-GB"/>
          <w:rPrChange w:id="281" w:author="Petter Vang Brakalsvaalet [pev2]" w:date="2021-04-29T15:52:00Z">
            <w:rPr>
              <w:rFonts w:cstheme="minorBidi"/>
              <w:noProof/>
              <w:sz w:val="24"/>
              <w:szCs w:val="24"/>
              <w:lang w:val="en-GB" w:eastAsia="en-GB"/>
            </w:rPr>
          </w:rPrChange>
        </w:rPr>
      </w:pPr>
      <w:r w:rsidRPr="00555D5E">
        <w:rPr>
          <w:rFonts w:cstheme="majorHAnsi"/>
          <w:noProof/>
          <w:lang w:val="en-GB"/>
          <w:rPrChange w:id="282" w:author="Petter Vang Brakalsvaalet [pev2]" w:date="2021-04-29T15:52:00Z">
            <w:rPr>
              <w:rFonts w:cstheme="majorHAnsi"/>
              <w:noProof/>
              <w:lang w:val="en-GB"/>
            </w:rPr>
          </w:rPrChange>
        </w:rPr>
        <w:t>1.3.4.</w:t>
      </w:r>
      <w:r w:rsidRPr="00555D5E">
        <w:rPr>
          <w:rFonts w:cstheme="minorBidi"/>
          <w:noProof/>
          <w:sz w:val="24"/>
          <w:szCs w:val="24"/>
          <w:lang w:val="en-GB" w:eastAsia="en-GB"/>
          <w:rPrChange w:id="283" w:author="Petter Vang Brakalsvaalet [pev2]" w:date="2021-04-29T15:52:00Z">
            <w:rPr>
              <w:rFonts w:cstheme="minorBidi"/>
              <w:noProof/>
              <w:sz w:val="24"/>
              <w:szCs w:val="24"/>
              <w:lang w:val="en-GB" w:eastAsia="en-GB"/>
            </w:rPr>
          </w:rPrChange>
        </w:rPr>
        <w:tab/>
      </w:r>
      <w:r w:rsidRPr="00555D5E">
        <w:rPr>
          <w:rFonts w:cstheme="majorHAnsi"/>
          <w:noProof/>
          <w:lang w:val="en-GB"/>
          <w:rPrChange w:id="284" w:author="Petter Vang Brakalsvaalet [pev2]" w:date="2021-04-29T15:52:00Z">
            <w:rPr>
              <w:rFonts w:cstheme="majorHAnsi"/>
              <w:noProof/>
              <w:lang w:val="en-GB"/>
            </w:rPr>
          </w:rPrChange>
        </w:rPr>
        <w:t>Sprint 6</w:t>
      </w:r>
      <w:r w:rsidRPr="00555D5E">
        <w:rPr>
          <w:noProof/>
          <w:lang w:val="en-GB"/>
          <w:rPrChange w:id="285" w:author="Petter Vang Brakalsvaalet [pev2]" w:date="2021-04-29T15:52:00Z">
            <w:rPr>
              <w:noProof/>
              <w:lang w:val="en-GB"/>
            </w:rPr>
          </w:rPrChange>
        </w:rPr>
        <w:tab/>
      </w:r>
      <w:r w:rsidRPr="00555D5E">
        <w:rPr>
          <w:noProof/>
          <w:lang w:val="en-GB"/>
          <w:rPrChange w:id="286" w:author="Petter Vang Brakalsvaalet [pev2]" w:date="2021-04-29T15:52:00Z">
            <w:rPr>
              <w:noProof/>
              <w:lang w:val="en-GB"/>
            </w:rPr>
          </w:rPrChange>
        </w:rPr>
        <w:fldChar w:fldCharType="begin"/>
      </w:r>
      <w:r w:rsidRPr="00555D5E">
        <w:rPr>
          <w:noProof/>
          <w:lang w:val="en-GB"/>
          <w:rPrChange w:id="287" w:author="Petter Vang Brakalsvaalet [pev2]" w:date="2021-04-29T15:52:00Z">
            <w:rPr>
              <w:noProof/>
              <w:lang w:val="en-GB"/>
            </w:rPr>
          </w:rPrChange>
        </w:rPr>
        <w:instrText xml:space="preserve"> PAGEREF _Toc70592389 \h </w:instrText>
      </w:r>
      <w:r w:rsidRPr="00555D5E">
        <w:rPr>
          <w:noProof/>
          <w:lang w:val="en-GB"/>
          <w:rPrChange w:id="288" w:author="Petter Vang Brakalsvaalet [pev2]" w:date="2021-04-29T15:52:00Z">
            <w:rPr>
              <w:noProof/>
              <w:lang w:val="en-GB"/>
            </w:rPr>
          </w:rPrChange>
        </w:rPr>
      </w:r>
      <w:r w:rsidRPr="00555D5E">
        <w:rPr>
          <w:noProof/>
          <w:lang w:val="en-GB"/>
          <w:rPrChange w:id="289" w:author="Petter Vang Brakalsvaalet [pev2]" w:date="2021-04-29T15:52:00Z">
            <w:rPr>
              <w:noProof/>
              <w:lang w:val="en-GB"/>
            </w:rPr>
          </w:rPrChange>
        </w:rPr>
        <w:fldChar w:fldCharType="separate"/>
      </w:r>
      <w:r w:rsidRPr="00555D5E">
        <w:rPr>
          <w:noProof/>
          <w:lang w:val="en-GB"/>
          <w:rPrChange w:id="290" w:author="Petter Vang Brakalsvaalet [pev2]" w:date="2021-04-29T15:52:00Z">
            <w:rPr>
              <w:noProof/>
              <w:lang w:val="en-GB"/>
            </w:rPr>
          </w:rPrChange>
        </w:rPr>
        <w:t>11</w:t>
      </w:r>
      <w:r w:rsidRPr="00555D5E">
        <w:rPr>
          <w:noProof/>
          <w:lang w:val="en-GB"/>
          <w:rPrChange w:id="291" w:author="Petter Vang Brakalsvaalet [pev2]" w:date="2021-04-29T15:52:00Z">
            <w:rPr>
              <w:noProof/>
              <w:lang w:val="en-GB"/>
            </w:rPr>
          </w:rPrChange>
        </w:rPr>
        <w:fldChar w:fldCharType="end"/>
      </w:r>
    </w:p>
    <w:p w14:paraId="2DE98212" w14:textId="1DD0ABA0" w:rsidR="00460798" w:rsidRPr="00555D5E" w:rsidRDefault="00460798">
      <w:pPr>
        <w:pStyle w:val="TOC3"/>
        <w:tabs>
          <w:tab w:val="left" w:pos="1100"/>
          <w:tab w:val="right" w:leader="dot" w:pos="8290"/>
        </w:tabs>
        <w:rPr>
          <w:rFonts w:cstheme="minorBidi"/>
          <w:noProof/>
          <w:sz w:val="24"/>
          <w:szCs w:val="24"/>
          <w:lang w:val="en-GB" w:eastAsia="en-GB"/>
          <w:rPrChange w:id="292" w:author="Petter Vang Brakalsvaalet [pev2]" w:date="2021-04-29T15:52:00Z">
            <w:rPr>
              <w:rFonts w:cstheme="minorBidi"/>
              <w:noProof/>
              <w:sz w:val="24"/>
              <w:szCs w:val="24"/>
              <w:lang w:val="en-GB" w:eastAsia="en-GB"/>
            </w:rPr>
          </w:rPrChange>
        </w:rPr>
      </w:pPr>
      <w:r w:rsidRPr="00555D5E">
        <w:rPr>
          <w:rFonts w:cstheme="majorHAnsi"/>
          <w:noProof/>
          <w:lang w:val="en-GB"/>
          <w:rPrChange w:id="293" w:author="Petter Vang Brakalsvaalet [pev2]" w:date="2021-04-29T15:52:00Z">
            <w:rPr>
              <w:rFonts w:cstheme="majorHAnsi"/>
              <w:noProof/>
              <w:lang w:val="en-GB"/>
            </w:rPr>
          </w:rPrChange>
        </w:rPr>
        <w:t>1.3.5.</w:t>
      </w:r>
      <w:r w:rsidRPr="00555D5E">
        <w:rPr>
          <w:rFonts w:cstheme="minorBidi"/>
          <w:noProof/>
          <w:sz w:val="24"/>
          <w:szCs w:val="24"/>
          <w:lang w:val="en-GB" w:eastAsia="en-GB"/>
          <w:rPrChange w:id="294" w:author="Petter Vang Brakalsvaalet [pev2]" w:date="2021-04-29T15:52:00Z">
            <w:rPr>
              <w:rFonts w:cstheme="minorBidi"/>
              <w:noProof/>
              <w:sz w:val="24"/>
              <w:szCs w:val="24"/>
              <w:lang w:val="en-GB" w:eastAsia="en-GB"/>
            </w:rPr>
          </w:rPrChange>
        </w:rPr>
        <w:tab/>
      </w:r>
      <w:r w:rsidRPr="00555D5E">
        <w:rPr>
          <w:rFonts w:cstheme="majorHAnsi"/>
          <w:noProof/>
          <w:lang w:val="en-GB"/>
          <w:rPrChange w:id="295" w:author="Petter Vang Brakalsvaalet [pev2]" w:date="2021-04-29T15:52:00Z">
            <w:rPr>
              <w:rFonts w:cstheme="majorHAnsi"/>
              <w:noProof/>
              <w:lang w:val="en-GB"/>
            </w:rPr>
          </w:rPrChange>
        </w:rPr>
        <w:t>Sprint 7</w:t>
      </w:r>
      <w:r w:rsidRPr="00555D5E">
        <w:rPr>
          <w:noProof/>
          <w:lang w:val="en-GB"/>
          <w:rPrChange w:id="296" w:author="Petter Vang Brakalsvaalet [pev2]" w:date="2021-04-29T15:52:00Z">
            <w:rPr>
              <w:noProof/>
              <w:lang w:val="en-GB"/>
            </w:rPr>
          </w:rPrChange>
        </w:rPr>
        <w:tab/>
      </w:r>
      <w:r w:rsidRPr="00555D5E">
        <w:rPr>
          <w:noProof/>
          <w:lang w:val="en-GB"/>
          <w:rPrChange w:id="297" w:author="Petter Vang Brakalsvaalet [pev2]" w:date="2021-04-29T15:52:00Z">
            <w:rPr>
              <w:noProof/>
              <w:lang w:val="en-GB"/>
            </w:rPr>
          </w:rPrChange>
        </w:rPr>
        <w:fldChar w:fldCharType="begin"/>
      </w:r>
      <w:r w:rsidRPr="00555D5E">
        <w:rPr>
          <w:noProof/>
          <w:lang w:val="en-GB"/>
          <w:rPrChange w:id="298" w:author="Petter Vang Brakalsvaalet [pev2]" w:date="2021-04-29T15:52:00Z">
            <w:rPr>
              <w:noProof/>
              <w:lang w:val="en-GB"/>
            </w:rPr>
          </w:rPrChange>
        </w:rPr>
        <w:instrText xml:space="preserve"> PAGEREF _Toc70592390 \h </w:instrText>
      </w:r>
      <w:r w:rsidRPr="00555D5E">
        <w:rPr>
          <w:noProof/>
          <w:lang w:val="en-GB"/>
          <w:rPrChange w:id="299" w:author="Petter Vang Brakalsvaalet [pev2]" w:date="2021-04-29T15:52:00Z">
            <w:rPr>
              <w:noProof/>
              <w:lang w:val="en-GB"/>
            </w:rPr>
          </w:rPrChange>
        </w:rPr>
      </w:r>
      <w:r w:rsidRPr="00555D5E">
        <w:rPr>
          <w:noProof/>
          <w:lang w:val="en-GB"/>
          <w:rPrChange w:id="300" w:author="Petter Vang Brakalsvaalet [pev2]" w:date="2021-04-29T15:52:00Z">
            <w:rPr>
              <w:noProof/>
              <w:lang w:val="en-GB"/>
            </w:rPr>
          </w:rPrChange>
        </w:rPr>
        <w:fldChar w:fldCharType="separate"/>
      </w:r>
      <w:r w:rsidRPr="00555D5E">
        <w:rPr>
          <w:noProof/>
          <w:lang w:val="en-GB"/>
          <w:rPrChange w:id="301" w:author="Petter Vang Brakalsvaalet [pev2]" w:date="2021-04-29T15:52:00Z">
            <w:rPr>
              <w:noProof/>
              <w:lang w:val="en-GB"/>
            </w:rPr>
          </w:rPrChange>
        </w:rPr>
        <w:t>11</w:t>
      </w:r>
      <w:r w:rsidRPr="00555D5E">
        <w:rPr>
          <w:noProof/>
          <w:lang w:val="en-GB"/>
          <w:rPrChange w:id="302" w:author="Petter Vang Brakalsvaalet [pev2]" w:date="2021-04-29T15:52:00Z">
            <w:rPr>
              <w:noProof/>
              <w:lang w:val="en-GB"/>
            </w:rPr>
          </w:rPrChange>
        </w:rPr>
        <w:fldChar w:fldCharType="end"/>
      </w:r>
    </w:p>
    <w:p w14:paraId="722FC5A0" w14:textId="3B07BC25" w:rsidR="00460798" w:rsidRPr="00555D5E" w:rsidRDefault="00460798">
      <w:pPr>
        <w:pStyle w:val="TOC3"/>
        <w:tabs>
          <w:tab w:val="left" w:pos="1100"/>
          <w:tab w:val="right" w:leader="dot" w:pos="8290"/>
        </w:tabs>
        <w:rPr>
          <w:rFonts w:cstheme="minorBidi"/>
          <w:noProof/>
          <w:sz w:val="24"/>
          <w:szCs w:val="24"/>
          <w:lang w:val="en-GB" w:eastAsia="en-GB"/>
          <w:rPrChange w:id="303" w:author="Petter Vang Brakalsvaalet [pev2]" w:date="2021-04-29T15:52:00Z">
            <w:rPr>
              <w:rFonts w:cstheme="minorBidi"/>
              <w:noProof/>
              <w:sz w:val="24"/>
              <w:szCs w:val="24"/>
              <w:lang w:val="en-GB" w:eastAsia="en-GB"/>
            </w:rPr>
          </w:rPrChange>
        </w:rPr>
      </w:pPr>
      <w:r w:rsidRPr="00555D5E">
        <w:rPr>
          <w:rFonts w:cstheme="majorHAnsi"/>
          <w:noProof/>
          <w:lang w:val="en-GB"/>
          <w:rPrChange w:id="304" w:author="Petter Vang Brakalsvaalet [pev2]" w:date="2021-04-29T15:52:00Z">
            <w:rPr>
              <w:rFonts w:cstheme="majorHAnsi"/>
              <w:noProof/>
              <w:lang w:val="en-GB"/>
            </w:rPr>
          </w:rPrChange>
        </w:rPr>
        <w:t>1.3.6.</w:t>
      </w:r>
      <w:r w:rsidRPr="00555D5E">
        <w:rPr>
          <w:rFonts w:cstheme="minorBidi"/>
          <w:noProof/>
          <w:sz w:val="24"/>
          <w:szCs w:val="24"/>
          <w:lang w:val="en-GB" w:eastAsia="en-GB"/>
          <w:rPrChange w:id="305" w:author="Petter Vang Brakalsvaalet [pev2]" w:date="2021-04-29T15:52:00Z">
            <w:rPr>
              <w:rFonts w:cstheme="minorBidi"/>
              <w:noProof/>
              <w:sz w:val="24"/>
              <w:szCs w:val="24"/>
              <w:lang w:val="en-GB" w:eastAsia="en-GB"/>
            </w:rPr>
          </w:rPrChange>
        </w:rPr>
        <w:tab/>
      </w:r>
      <w:r w:rsidRPr="00555D5E">
        <w:rPr>
          <w:rFonts w:cstheme="majorHAnsi"/>
          <w:noProof/>
          <w:lang w:val="en-GB"/>
          <w:rPrChange w:id="306" w:author="Petter Vang Brakalsvaalet [pev2]" w:date="2021-04-29T15:52:00Z">
            <w:rPr>
              <w:rFonts w:cstheme="majorHAnsi"/>
              <w:noProof/>
              <w:lang w:val="en-GB"/>
            </w:rPr>
          </w:rPrChange>
        </w:rPr>
        <w:t>Sprint 8 (Final Sprint)</w:t>
      </w:r>
      <w:r w:rsidRPr="00555D5E">
        <w:rPr>
          <w:noProof/>
          <w:lang w:val="en-GB"/>
          <w:rPrChange w:id="307" w:author="Petter Vang Brakalsvaalet [pev2]" w:date="2021-04-29T15:52:00Z">
            <w:rPr>
              <w:noProof/>
              <w:lang w:val="en-GB"/>
            </w:rPr>
          </w:rPrChange>
        </w:rPr>
        <w:tab/>
      </w:r>
      <w:r w:rsidRPr="00555D5E">
        <w:rPr>
          <w:noProof/>
          <w:lang w:val="en-GB"/>
          <w:rPrChange w:id="308" w:author="Petter Vang Brakalsvaalet [pev2]" w:date="2021-04-29T15:52:00Z">
            <w:rPr>
              <w:noProof/>
              <w:lang w:val="en-GB"/>
            </w:rPr>
          </w:rPrChange>
        </w:rPr>
        <w:fldChar w:fldCharType="begin"/>
      </w:r>
      <w:r w:rsidRPr="00555D5E">
        <w:rPr>
          <w:noProof/>
          <w:lang w:val="en-GB"/>
          <w:rPrChange w:id="309" w:author="Petter Vang Brakalsvaalet [pev2]" w:date="2021-04-29T15:52:00Z">
            <w:rPr>
              <w:noProof/>
              <w:lang w:val="en-GB"/>
            </w:rPr>
          </w:rPrChange>
        </w:rPr>
        <w:instrText xml:space="preserve"> PAGEREF _Toc70592391 \h </w:instrText>
      </w:r>
      <w:r w:rsidRPr="00555D5E">
        <w:rPr>
          <w:noProof/>
          <w:lang w:val="en-GB"/>
          <w:rPrChange w:id="310" w:author="Petter Vang Brakalsvaalet [pev2]" w:date="2021-04-29T15:52:00Z">
            <w:rPr>
              <w:noProof/>
              <w:lang w:val="en-GB"/>
            </w:rPr>
          </w:rPrChange>
        </w:rPr>
      </w:r>
      <w:r w:rsidRPr="00555D5E">
        <w:rPr>
          <w:noProof/>
          <w:lang w:val="en-GB"/>
          <w:rPrChange w:id="311" w:author="Petter Vang Brakalsvaalet [pev2]" w:date="2021-04-29T15:52:00Z">
            <w:rPr>
              <w:noProof/>
              <w:lang w:val="en-GB"/>
            </w:rPr>
          </w:rPrChange>
        </w:rPr>
        <w:fldChar w:fldCharType="separate"/>
      </w:r>
      <w:r w:rsidRPr="00555D5E">
        <w:rPr>
          <w:noProof/>
          <w:lang w:val="en-GB"/>
          <w:rPrChange w:id="312" w:author="Petter Vang Brakalsvaalet [pev2]" w:date="2021-04-29T15:52:00Z">
            <w:rPr>
              <w:noProof/>
              <w:lang w:val="en-GB"/>
            </w:rPr>
          </w:rPrChange>
        </w:rPr>
        <w:t>11</w:t>
      </w:r>
      <w:r w:rsidRPr="00555D5E">
        <w:rPr>
          <w:noProof/>
          <w:lang w:val="en-GB"/>
          <w:rPrChange w:id="313" w:author="Petter Vang Brakalsvaalet [pev2]" w:date="2021-04-29T15:52:00Z">
            <w:rPr>
              <w:noProof/>
              <w:lang w:val="en-GB"/>
            </w:rPr>
          </w:rPrChange>
        </w:rPr>
        <w:fldChar w:fldCharType="end"/>
      </w:r>
    </w:p>
    <w:p w14:paraId="2DBD8A34" w14:textId="724A14F6"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Change w:id="314" w:author="Petter Vang Brakalsvaalet [pev2]" w:date="2021-04-29T15:52:00Z">
            <w:rPr>
              <w:rFonts w:asciiTheme="minorHAnsi" w:hAnsiTheme="minorHAnsi" w:cstheme="minorBidi"/>
              <w:b w:val="0"/>
              <w:bCs w:val="0"/>
              <w:caps w:val="0"/>
              <w:noProof/>
              <w:lang w:val="en-GB" w:eastAsia="en-GB"/>
            </w:rPr>
          </w:rPrChange>
        </w:rPr>
      </w:pPr>
      <w:r w:rsidRPr="00555D5E">
        <w:rPr>
          <w:noProof/>
          <w:lang w:val="en-GB"/>
          <w:rPrChange w:id="315" w:author="Petter Vang Brakalsvaalet [pev2]" w:date="2021-04-29T15:52:00Z">
            <w:rPr>
              <w:noProof/>
              <w:lang w:val="en-GB"/>
            </w:rPr>
          </w:rPrChange>
        </w:rPr>
        <w:t>2.</w:t>
      </w:r>
      <w:r w:rsidRPr="00555D5E">
        <w:rPr>
          <w:rFonts w:asciiTheme="minorHAnsi" w:hAnsiTheme="minorHAnsi" w:cstheme="minorBidi"/>
          <w:b w:val="0"/>
          <w:bCs w:val="0"/>
          <w:caps w:val="0"/>
          <w:noProof/>
          <w:lang w:val="en-GB" w:eastAsia="en-GB"/>
          <w:rPrChange w:id="316"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317" w:author="Petter Vang Brakalsvaalet [pev2]" w:date="2021-04-29T15:52:00Z">
            <w:rPr>
              <w:noProof/>
              <w:lang w:val="en-GB"/>
            </w:rPr>
          </w:rPrChange>
        </w:rPr>
        <w:t>Design</w:t>
      </w:r>
      <w:r w:rsidRPr="00555D5E">
        <w:rPr>
          <w:noProof/>
          <w:lang w:val="en-GB"/>
          <w:rPrChange w:id="318" w:author="Petter Vang Brakalsvaalet [pev2]" w:date="2021-04-29T15:52:00Z">
            <w:rPr>
              <w:noProof/>
              <w:lang w:val="en-GB"/>
            </w:rPr>
          </w:rPrChange>
        </w:rPr>
        <w:tab/>
      </w:r>
      <w:r w:rsidRPr="00555D5E">
        <w:rPr>
          <w:noProof/>
          <w:lang w:val="en-GB"/>
          <w:rPrChange w:id="319" w:author="Petter Vang Brakalsvaalet [pev2]" w:date="2021-04-29T15:52:00Z">
            <w:rPr>
              <w:noProof/>
              <w:lang w:val="en-GB"/>
            </w:rPr>
          </w:rPrChange>
        </w:rPr>
        <w:fldChar w:fldCharType="begin"/>
      </w:r>
      <w:r w:rsidRPr="00555D5E">
        <w:rPr>
          <w:noProof/>
          <w:lang w:val="en-GB"/>
          <w:rPrChange w:id="320" w:author="Petter Vang Brakalsvaalet [pev2]" w:date="2021-04-29T15:52:00Z">
            <w:rPr>
              <w:noProof/>
              <w:lang w:val="en-GB"/>
            </w:rPr>
          </w:rPrChange>
        </w:rPr>
        <w:instrText xml:space="preserve"> PAGEREF _Toc70592392 \h </w:instrText>
      </w:r>
      <w:r w:rsidRPr="00555D5E">
        <w:rPr>
          <w:noProof/>
          <w:lang w:val="en-GB"/>
          <w:rPrChange w:id="321" w:author="Petter Vang Brakalsvaalet [pev2]" w:date="2021-04-29T15:52:00Z">
            <w:rPr>
              <w:noProof/>
              <w:lang w:val="en-GB"/>
            </w:rPr>
          </w:rPrChange>
        </w:rPr>
      </w:r>
      <w:r w:rsidRPr="00555D5E">
        <w:rPr>
          <w:noProof/>
          <w:lang w:val="en-GB"/>
          <w:rPrChange w:id="322" w:author="Petter Vang Brakalsvaalet [pev2]" w:date="2021-04-29T15:52:00Z">
            <w:rPr>
              <w:noProof/>
              <w:lang w:val="en-GB"/>
            </w:rPr>
          </w:rPrChange>
        </w:rPr>
        <w:fldChar w:fldCharType="separate"/>
      </w:r>
      <w:r w:rsidRPr="00555D5E">
        <w:rPr>
          <w:noProof/>
          <w:lang w:val="en-GB"/>
          <w:rPrChange w:id="323" w:author="Petter Vang Brakalsvaalet [pev2]" w:date="2021-04-29T15:52:00Z">
            <w:rPr>
              <w:noProof/>
              <w:lang w:val="en-GB"/>
            </w:rPr>
          </w:rPrChange>
        </w:rPr>
        <w:t>11</w:t>
      </w:r>
      <w:r w:rsidRPr="00555D5E">
        <w:rPr>
          <w:noProof/>
          <w:lang w:val="en-GB"/>
          <w:rPrChange w:id="324" w:author="Petter Vang Brakalsvaalet [pev2]" w:date="2021-04-29T15:52:00Z">
            <w:rPr>
              <w:noProof/>
              <w:lang w:val="en-GB"/>
            </w:rPr>
          </w:rPrChange>
        </w:rPr>
        <w:fldChar w:fldCharType="end"/>
      </w:r>
    </w:p>
    <w:p w14:paraId="5B6BC920" w14:textId="3D879009" w:rsidR="00460798" w:rsidRPr="00555D5E" w:rsidRDefault="00460798">
      <w:pPr>
        <w:pStyle w:val="TOC2"/>
        <w:tabs>
          <w:tab w:val="left" w:pos="660"/>
          <w:tab w:val="right" w:leader="dot" w:pos="8290"/>
        </w:tabs>
        <w:rPr>
          <w:rFonts w:cstheme="minorBidi"/>
          <w:b w:val="0"/>
          <w:bCs w:val="0"/>
          <w:noProof/>
          <w:sz w:val="24"/>
          <w:szCs w:val="24"/>
          <w:lang w:val="en-GB" w:eastAsia="en-GB"/>
          <w:rPrChange w:id="325"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326" w:author="Petter Vang Brakalsvaalet [pev2]" w:date="2021-04-29T15:52:00Z">
            <w:rPr>
              <w:rFonts w:cstheme="majorHAnsi"/>
              <w:noProof/>
              <w:lang w:val="en-GB"/>
            </w:rPr>
          </w:rPrChange>
        </w:rPr>
        <w:t>2.1.</w:t>
      </w:r>
      <w:r w:rsidRPr="00555D5E">
        <w:rPr>
          <w:rFonts w:cstheme="minorBidi"/>
          <w:b w:val="0"/>
          <w:bCs w:val="0"/>
          <w:noProof/>
          <w:sz w:val="24"/>
          <w:szCs w:val="24"/>
          <w:lang w:val="en-GB" w:eastAsia="en-GB"/>
          <w:rPrChange w:id="327"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328" w:author="Petter Vang Brakalsvaalet [pev2]" w:date="2021-04-29T15:52:00Z">
            <w:rPr>
              <w:rFonts w:cstheme="majorHAnsi"/>
              <w:noProof/>
              <w:lang w:val="en-GB"/>
            </w:rPr>
          </w:rPrChange>
        </w:rPr>
        <w:t>Overall Architecture</w:t>
      </w:r>
      <w:r w:rsidRPr="00555D5E">
        <w:rPr>
          <w:noProof/>
          <w:lang w:val="en-GB"/>
          <w:rPrChange w:id="329" w:author="Petter Vang Brakalsvaalet [pev2]" w:date="2021-04-29T15:52:00Z">
            <w:rPr>
              <w:noProof/>
              <w:lang w:val="en-GB"/>
            </w:rPr>
          </w:rPrChange>
        </w:rPr>
        <w:tab/>
      </w:r>
      <w:r w:rsidRPr="00555D5E">
        <w:rPr>
          <w:noProof/>
          <w:lang w:val="en-GB"/>
          <w:rPrChange w:id="330" w:author="Petter Vang Brakalsvaalet [pev2]" w:date="2021-04-29T15:52:00Z">
            <w:rPr>
              <w:noProof/>
              <w:lang w:val="en-GB"/>
            </w:rPr>
          </w:rPrChange>
        </w:rPr>
        <w:fldChar w:fldCharType="begin"/>
      </w:r>
      <w:r w:rsidRPr="00555D5E">
        <w:rPr>
          <w:noProof/>
          <w:lang w:val="en-GB"/>
          <w:rPrChange w:id="331" w:author="Petter Vang Brakalsvaalet [pev2]" w:date="2021-04-29T15:52:00Z">
            <w:rPr>
              <w:noProof/>
              <w:lang w:val="en-GB"/>
            </w:rPr>
          </w:rPrChange>
        </w:rPr>
        <w:instrText xml:space="preserve"> PAGEREF _Toc70592393 \h </w:instrText>
      </w:r>
      <w:r w:rsidRPr="00555D5E">
        <w:rPr>
          <w:noProof/>
          <w:lang w:val="en-GB"/>
          <w:rPrChange w:id="332" w:author="Petter Vang Brakalsvaalet [pev2]" w:date="2021-04-29T15:52:00Z">
            <w:rPr>
              <w:noProof/>
              <w:lang w:val="en-GB"/>
            </w:rPr>
          </w:rPrChange>
        </w:rPr>
      </w:r>
      <w:r w:rsidRPr="00555D5E">
        <w:rPr>
          <w:noProof/>
          <w:lang w:val="en-GB"/>
          <w:rPrChange w:id="333" w:author="Petter Vang Brakalsvaalet [pev2]" w:date="2021-04-29T15:52:00Z">
            <w:rPr>
              <w:noProof/>
              <w:lang w:val="en-GB"/>
            </w:rPr>
          </w:rPrChange>
        </w:rPr>
        <w:fldChar w:fldCharType="separate"/>
      </w:r>
      <w:r w:rsidRPr="00555D5E">
        <w:rPr>
          <w:noProof/>
          <w:lang w:val="en-GB"/>
          <w:rPrChange w:id="334" w:author="Petter Vang Brakalsvaalet [pev2]" w:date="2021-04-29T15:52:00Z">
            <w:rPr>
              <w:noProof/>
              <w:lang w:val="en-GB"/>
            </w:rPr>
          </w:rPrChange>
        </w:rPr>
        <w:t>11</w:t>
      </w:r>
      <w:r w:rsidRPr="00555D5E">
        <w:rPr>
          <w:noProof/>
          <w:lang w:val="en-GB"/>
          <w:rPrChange w:id="335" w:author="Petter Vang Brakalsvaalet [pev2]" w:date="2021-04-29T15:52:00Z">
            <w:rPr>
              <w:noProof/>
              <w:lang w:val="en-GB"/>
            </w:rPr>
          </w:rPrChange>
        </w:rPr>
        <w:fldChar w:fldCharType="end"/>
      </w:r>
    </w:p>
    <w:p w14:paraId="510FC177" w14:textId="7FC1411C" w:rsidR="00460798" w:rsidRPr="00555D5E" w:rsidRDefault="00460798">
      <w:pPr>
        <w:pStyle w:val="TOC3"/>
        <w:tabs>
          <w:tab w:val="left" w:pos="1100"/>
          <w:tab w:val="right" w:leader="dot" w:pos="8290"/>
        </w:tabs>
        <w:rPr>
          <w:rFonts w:cstheme="minorBidi"/>
          <w:noProof/>
          <w:sz w:val="24"/>
          <w:szCs w:val="24"/>
          <w:lang w:val="en-GB" w:eastAsia="en-GB"/>
          <w:rPrChange w:id="336" w:author="Petter Vang Brakalsvaalet [pev2]" w:date="2021-04-29T15:52:00Z">
            <w:rPr>
              <w:rFonts w:cstheme="minorBidi"/>
              <w:noProof/>
              <w:sz w:val="24"/>
              <w:szCs w:val="24"/>
              <w:lang w:val="en-GB" w:eastAsia="en-GB"/>
            </w:rPr>
          </w:rPrChange>
        </w:rPr>
      </w:pPr>
      <w:r w:rsidRPr="00555D5E">
        <w:rPr>
          <w:rFonts w:cstheme="majorHAnsi"/>
          <w:noProof/>
          <w:lang w:val="en-GB"/>
          <w:rPrChange w:id="337" w:author="Petter Vang Brakalsvaalet [pev2]" w:date="2021-04-29T15:52:00Z">
            <w:rPr>
              <w:rFonts w:cstheme="majorHAnsi"/>
              <w:noProof/>
              <w:lang w:val="en-GB"/>
            </w:rPr>
          </w:rPrChange>
        </w:rPr>
        <w:t>2.1.1.</w:t>
      </w:r>
      <w:r w:rsidRPr="00555D5E">
        <w:rPr>
          <w:rFonts w:cstheme="minorBidi"/>
          <w:noProof/>
          <w:sz w:val="24"/>
          <w:szCs w:val="24"/>
          <w:lang w:val="en-GB" w:eastAsia="en-GB"/>
          <w:rPrChange w:id="338" w:author="Petter Vang Brakalsvaalet [pev2]" w:date="2021-04-29T15:52:00Z">
            <w:rPr>
              <w:rFonts w:cstheme="minorBidi"/>
              <w:noProof/>
              <w:sz w:val="24"/>
              <w:szCs w:val="24"/>
              <w:lang w:val="en-GB" w:eastAsia="en-GB"/>
            </w:rPr>
          </w:rPrChange>
        </w:rPr>
        <w:tab/>
      </w:r>
      <w:r w:rsidRPr="00555D5E">
        <w:rPr>
          <w:rFonts w:cstheme="majorHAnsi"/>
          <w:noProof/>
          <w:lang w:val="en-GB"/>
          <w:rPrChange w:id="339" w:author="Petter Vang Brakalsvaalet [pev2]" w:date="2021-04-29T15:52:00Z">
            <w:rPr>
              <w:rFonts w:cstheme="majorHAnsi"/>
              <w:noProof/>
              <w:lang w:val="en-GB"/>
            </w:rPr>
          </w:rPrChange>
        </w:rPr>
        <w:t>Update</w:t>
      </w:r>
      <w:r w:rsidRPr="00555D5E">
        <w:rPr>
          <w:noProof/>
          <w:lang w:val="en-GB"/>
          <w:rPrChange w:id="340" w:author="Petter Vang Brakalsvaalet [pev2]" w:date="2021-04-29T15:52:00Z">
            <w:rPr>
              <w:noProof/>
              <w:lang w:val="en-GB"/>
            </w:rPr>
          </w:rPrChange>
        </w:rPr>
        <w:tab/>
      </w:r>
      <w:r w:rsidRPr="00555D5E">
        <w:rPr>
          <w:noProof/>
          <w:lang w:val="en-GB"/>
          <w:rPrChange w:id="341" w:author="Petter Vang Brakalsvaalet [pev2]" w:date="2021-04-29T15:52:00Z">
            <w:rPr>
              <w:noProof/>
              <w:lang w:val="en-GB"/>
            </w:rPr>
          </w:rPrChange>
        </w:rPr>
        <w:fldChar w:fldCharType="begin"/>
      </w:r>
      <w:r w:rsidRPr="00555D5E">
        <w:rPr>
          <w:noProof/>
          <w:lang w:val="en-GB"/>
          <w:rPrChange w:id="342" w:author="Petter Vang Brakalsvaalet [pev2]" w:date="2021-04-29T15:52:00Z">
            <w:rPr>
              <w:noProof/>
              <w:lang w:val="en-GB"/>
            </w:rPr>
          </w:rPrChange>
        </w:rPr>
        <w:instrText xml:space="preserve"> PAGEREF _Toc70592394 \h </w:instrText>
      </w:r>
      <w:r w:rsidRPr="00555D5E">
        <w:rPr>
          <w:noProof/>
          <w:lang w:val="en-GB"/>
          <w:rPrChange w:id="343" w:author="Petter Vang Brakalsvaalet [pev2]" w:date="2021-04-29T15:52:00Z">
            <w:rPr>
              <w:noProof/>
              <w:lang w:val="en-GB"/>
            </w:rPr>
          </w:rPrChange>
        </w:rPr>
      </w:r>
      <w:r w:rsidRPr="00555D5E">
        <w:rPr>
          <w:noProof/>
          <w:lang w:val="en-GB"/>
          <w:rPrChange w:id="344" w:author="Petter Vang Brakalsvaalet [pev2]" w:date="2021-04-29T15:52:00Z">
            <w:rPr>
              <w:noProof/>
              <w:lang w:val="en-GB"/>
            </w:rPr>
          </w:rPrChange>
        </w:rPr>
        <w:fldChar w:fldCharType="separate"/>
      </w:r>
      <w:r w:rsidRPr="00555D5E">
        <w:rPr>
          <w:noProof/>
          <w:lang w:val="en-GB"/>
          <w:rPrChange w:id="345" w:author="Petter Vang Brakalsvaalet [pev2]" w:date="2021-04-29T15:52:00Z">
            <w:rPr>
              <w:noProof/>
              <w:lang w:val="en-GB"/>
            </w:rPr>
          </w:rPrChange>
        </w:rPr>
        <w:t>12</w:t>
      </w:r>
      <w:r w:rsidRPr="00555D5E">
        <w:rPr>
          <w:noProof/>
          <w:lang w:val="en-GB"/>
          <w:rPrChange w:id="346" w:author="Petter Vang Brakalsvaalet [pev2]" w:date="2021-04-29T15:52:00Z">
            <w:rPr>
              <w:noProof/>
              <w:lang w:val="en-GB"/>
            </w:rPr>
          </w:rPrChange>
        </w:rPr>
        <w:fldChar w:fldCharType="end"/>
      </w:r>
    </w:p>
    <w:p w14:paraId="647DE133" w14:textId="4743CE71" w:rsidR="00460798" w:rsidRPr="00555D5E" w:rsidRDefault="00460798">
      <w:pPr>
        <w:pStyle w:val="TOC3"/>
        <w:tabs>
          <w:tab w:val="left" w:pos="1100"/>
          <w:tab w:val="right" w:leader="dot" w:pos="8290"/>
        </w:tabs>
        <w:rPr>
          <w:rFonts w:cstheme="minorBidi"/>
          <w:noProof/>
          <w:sz w:val="24"/>
          <w:szCs w:val="24"/>
          <w:lang w:val="en-GB" w:eastAsia="en-GB"/>
          <w:rPrChange w:id="347" w:author="Petter Vang Brakalsvaalet [pev2]" w:date="2021-04-29T15:52:00Z">
            <w:rPr>
              <w:rFonts w:cstheme="minorBidi"/>
              <w:noProof/>
              <w:sz w:val="24"/>
              <w:szCs w:val="24"/>
              <w:lang w:val="en-GB" w:eastAsia="en-GB"/>
            </w:rPr>
          </w:rPrChange>
        </w:rPr>
      </w:pPr>
      <w:r w:rsidRPr="00555D5E">
        <w:rPr>
          <w:rFonts w:cstheme="majorHAnsi"/>
          <w:noProof/>
          <w:lang w:val="en-GB"/>
          <w:rPrChange w:id="348" w:author="Petter Vang Brakalsvaalet [pev2]" w:date="2021-04-29T15:52:00Z">
            <w:rPr>
              <w:rFonts w:cstheme="majorHAnsi"/>
              <w:noProof/>
              <w:lang w:val="en-GB"/>
            </w:rPr>
          </w:rPrChange>
        </w:rPr>
        <w:t>2.1.2.</w:t>
      </w:r>
      <w:r w:rsidRPr="00555D5E">
        <w:rPr>
          <w:rFonts w:cstheme="minorBidi"/>
          <w:noProof/>
          <w:sz w:val="24"/>
          <w:szCs w:val="24"/>
          <w:lang w:val="en-GB" w:eastAsia="en-GB"/>
          <w:rPrChange w:id="349" w:author="Petter Vang Brakalsvaalet [pev2]" w:date="2021-04-29T15:52:00Z">
            <w:rPr>
              <w:rFonts w:cstheme="minorBidi"/>
              <w:noProof/>
              <w:sz w:val="24"/>
              <w:szCs w:val="24"/>
              <w:lang w:val="en-GB" w:eastAsia="en-GB"/>
            </w:rPr>
          </w:rPrChange>
        </w:rPr>
        <w:tab/>
      </w:r>
      <w:r w:rsidRPr="00555D5E">
        <w:rPr>
          <w:rFonts w:cstheme="majorHAnsi"/>
          <w:noProof/>
          <w:lang w:val="en-GB"/>
          <w:rPrChange w:id="350" w:author="Petter Vang Brakalsvaalet [pev2]" w:date="2021-04-29T15:52:00Z">
            <w:rPr>
              <w:rFonts w:cstheme="majorHAnsi"/>
              <w:noProof/>
              <w:lang w:val="en-GB"/>
            </w:rPr>
          </w:rPrChange>
        </w:rPr>
        <w:t>Physics</w:t>
      </w:r>
      <w:r w:rsidRPr="00555D5E">
        <w:rPr>
          <w:noProof/>
          <w:lang w:val="en-GB"/>
          <w:rPrChange w:id="351" w:author="Petter Vang Brakalsvaalet [pev2]" w:date="2021-04-29T15:52:00Z">
            <w:rPr>
              <w:noProof/>
              <w:lang w:val="en-GB"/>
            </w:rPr>
          </w:rPrChange>
        </w:rPr>
        <w:tab/>
      </w:r>
      <w:r w:rsidRPr="00555D5E">
        <w:rPr>
          <w:noProof/>
          <w:lang w:val="en-GB"/>
          <w:rPrChange w:id="352" w:author="Petter Vang Brakalsvaalet [pev2]" w:date="2021-04-29T15:52:00Z">
            <w:rPr>
              <w:noProof/>
              <w:lang w:val="en-GB"/>
            </w:rPr>
          </w:rPrChange>
        </w:rPr>
        <w:fldChar w:fldCharType="begin"/>
      </w:r>
      <w:r w:rsidRPr="00555D5E">
        <w:rPr>
          <w:noProof/>
          <w:lang w:val="en-GB"/>
          <w:rPrChange w:id="353" w:author="Petter Vang Brakalsvaalet [pev2]" w:date="2021-04-29T15:52:00Z">
            <w:rPr>
              <w:noProof/>
              <w:lang w:val="en-GB"/>
            </w:rPr>
          </w:rPrChange>
        </w:rPr>
        <w:instrText xml:space="preserve"> PAGEREF _Toc70592395 \h </w:instrText>
      </w:r>
      <w:r w:rsidRPr="00555D5E">
        <w:rPr>
          <w:noProof/>
          <w:lang w:val="en-GB"/>
          <w:rPrChange w:id="354" w:author="Petter Vang Brakalsvaalet [pev2]" w:date="2021-04-29T15:52:00Z">
            <w:rPr>
              <w:noProof/>
              <w:lang w:val="en-GB"/>
            </w:rPr>
          </w:rPrChange>
        </w:rPr>
      </w:r>
      <w:r w:rsidRPr="00555D5E">
        <w:rPr>
          <w:noProof/>
          <w:lang w:val="en-GB"/>
          <w:rPrChange w:id="355" w:author="Petter Vang Brakalsvaalet [pev2]" w:date="2021-04-29T15:52:00Z">
            <w:rPr>
              <w:noProof/>
              <w:lang w:val="en-GB"/>
            </w:rPr>
          </w:rPrChange>
        </w:rPr>
        <w:fldChar w:fldCharType="separate"/>
      </w:r>
      <w:r w:rsidRPr="00555D5E">
        <w:rPr>
          <w:noProof/>
          <w:lang w:val="en-GB"/>
          <w:rPrChange w:id="356" w:author="Petter Vang Brakalsvaalet [pev2]" w:date="2021-04-29T15:52:00Z">
            <w:rPr>
              <w:noProof/>
              <w:lang w:val="en-GB"/>
            </w:rPr>
          </w:rPrChange>
        </w:rPr>
        <w:t>12</w:t>
      </w:r>
      <w:r w:rsidRPr="00555D5E">
        <w:rPr>
          <w:noProof/>
          <w:lang w:val="en-GB"/>
          <w:rPrChange w:id="357" w:author="Petter Vang Brakalsvaalet [pev2]" w:date="2021-04-29T15:52:00Z">
            <w:rPr>
              <w:noProof/>
              <w:lang w:val="en-GB"/>
            </w:rPr>
          </w:rPrChange>
        </w:rPr>
        <w:fldChar w:fldCharType="end"/>
      </w:r>
    </w:p>
    <w:p w14:paraId="4C353BBE" w14:textId="481A7CA4" w:rsidR="00460798" w:rsidRPr="00555D5E" w:rsidRDefault="00460798">
      <w:pPr>
        <w:pStyle w:val="TOC3"/>
        <w:tabs>
          <w:tab w:val="left" w:pos="1100"/>
          <w:tab w:val="right" w:leader="dot" w:pos="8290"/>
        </w:tabs>
        <w:rPr>
          <w:rFonts w:cstheme="minorBidi"/>
          <w:noProof/>
          <w:sz w:val="24"/>
          <w:szCs w:val="24"/>
          <w:lang w:val="en-GB" w:eastAsia="en-GB"/>
          <w:rPrChange w:id="358" w:author="Petter Vang Brakalsvaalet [pev2]" w:date="2021-04-29T15:52:00Z">
            <w:rPr>
              <w:rFonts w:cstheme="minorBidi"/>
              <w:noProof/>
              <w:sz w:val="24"/>
              <w:szCs w:val="24"/>
              <w:lang w:val="en-GB" w:eastAsia="en-GB"/>
            </w:rPr>
          </w:rPrChange>
        </w:rPr>
      </w:pPr>
      <w:r w:rsidRPr="00555D5E">
        <w:rPr>
          <w:rFonts w:cstheme="majorHAnsi"/>
          <w:noProof/>
          <w:lang w:val="en-GB"/>
          <w:rPrChange w:id="359" w:author="Petter Vang Brakalsvaalet [pev2]" w:date="2021-04-29T15:52:00Z">
            <w:rPr>
              <w:rFonts w:cstheme="majorHAnsi"/>
              <w:noProof/>
              <w:lang w:val="en-GB"/>
            </w:rPr>
          </w:rPrChange>
        </w:rPr>
        <w:t>2.1.3.</w:t>
      </w:r>
      <w:r w:rsidRPr="00555D5E">
        <w:rPr>
          <w:rFonts w:cstheme="minorBidi"/>
          <w:noProof/>
          <w:sz w:val="24"/>
          <w:szCs w:val="24"/>
          <w:lang w:val="en-GB" w:eastAsia="en-GB"/>
          <w:rPrChange w:id="360" w:author="Petter Vang Brakalsvaalet [pev2]" w:date="2021-04-29T15:52:00Z">
            <w:rPr>
              <w:rFonts w:cstheme="minorBidi"/>
              <w:noProof/>
              <w:sz w:val="24"/>
              <w:szCs w:val="24"/>
              <w:lang w:val="en-GB" w:eastAsia="en-GB"/>
            </w:rPr>
          </w:rPrChange>
        </w:rPr>
        <w:tab/>
      </w:r>
      <w:r w:rsidRPr="00555D5E">
        <w:rPr>
          <w:rFonts w:cstheme="majorHAnsi"/>
          <w:noProof/>
          <w:lang w:val="en-GB"/>
          <w:rPrChange w:id="361" w:author="Petter Vang Brakalsvaalet [pev2]" w:date="2021-04-29T15:52:00Z">
            <w:rPr>
              <w:rFonts w:cstheme="majorHAnsi"/>
              <w:noProof/>
              <w:lang w:val="en-GB"/>
            </w:rPr>
          </w:rPrChange>
        </w:rPr>
        <w:t>Constraints</w:t>
      </w:r>
      <w:r w:rsidRPr="00555D5E">
        <w:rPr>
          <w:noProof/>
          <w:lang w:val="en-GB"/>
          <w:rPrChange w:id="362" w:author="Petter Vang Brakalsvaalet [pev2]" w:date="2021-04-29T15:52:00Z">
            <w:rPr>
              <w:noProof/>
              <w:lang w:val="en-GB"/>
            </w:rPr>
          </w:rPrChange>
        </w:rPr>
        <w:tab/>
      </w:r>
      <w:r w:rsidRPr="00555D5E">
        <w:rPr>
          <w:noProof/>
          <w:lang w:val="en-GB"/>
          <w:rPrChange w:id="363" w:author="Petter Vang Brakalsvaalet [pev2]" w:date="2021-04-29T15:52:00Z">
            <w:rPr>
              <w:noProof/>
              <w:lang w:val="en-GB"/>
            </w:rPr>
          </w:rPrChange>
        </w:rPr>
        <w:fldChar w:fldCharType="begin"/>
      </w:r>
      <w:r w:rsidRPr="00555D5E">
        <w:rPr>
          <w:noProof/>
          <w:lang w:val="en-GB"/>
          <w:rPrChange w:id="364" w:author="Petter Vang Brakalsvaalet [pev2]" w:date="2021-04-29T15:52:00Z">
            <w:rPr>
              <w:noProof/>
              <w:lang w:val="en-GB"/>
            </w:rPr>
          </w:rPrChange>
        </w:rPr>
        <w:instrText xml:space="preserve"> PAGEREF _Toc70592396 \h </w:instrText>
      </w:r>
      <w:r w:rsidRPr="00555D5E">
        <w:rPr>
          <w:noProof/>
          <w:lang w:val="en-GB"/>
          <w:rPrChange w:id="365" w:author="Petter Vang Brakalsvaalet [pev2]" w:date="2021-04-29T15:52:00Z">
            <w:rPr>
              <w:noProof/>
              <w:lang w:val="en-GB"/>
            </w:rPr>
          </w:rPrChange>
        </w:rPr>
      </w:r>
      <w:r w:rsidRPr="00555D5E">
        <w:rPr>
          <w:noProof/>
          <w:lang w:val="en-GB"/>
          <w:rPrChange w:id="366" w:author="Petter Vang Brakalsvaalet [pev2]" w:date="2021-04-29T15:52:00Z">
            <w:rPr>
              <w:noProof/>
              <w:lang w:val="en-GB"/>
            </w:rPr>
          </w:rPrChange>
        </w:rPr>
        <w:fldChar w:fldCharType="separate"/>
      </w:r>
      <w:r w:rsidRPr="00555D5E">
        <w:rPr>
          <w:noProof/>
          <w:lang w:val="en-GB"/>
          <w:rPrChange w:id="367" w:author="Petter Vang Brakalsvaalet [pev2]" w:date="2021-04-29T15:52:00Z">
            <w:rPr>
              <w:noProof/>
              <w:lang w:val="en-GB"/>
            </w:rPr>
          </w:rPrChange>
        </w:rPr>
        <w:t>13</w:t>
      </w:r>
      <w:r w:rsidRPr="00555D5E">
        <w:rPr>
          <w:noProof/>
          <w:lang w:val="en-GB"/>
          <w:rPrChange w:id="368" w:author="Petter Vang Brakalsvaalet [pev2]" w:date="2021-04-29T15:52:00Z">
            <w:rPr>
              <w:noProof/>
              <w:lang w:val="en-GB"/>
            </w:rPr>
          </w:rPrChange>
        </w:rPr>
        <w:fldChar w:fldCharType="end"/>
      </w:r>
    </w:p>
    <w:p w14:paraId="3141B62D" w14:textId="6C9A0997" w:rsidR="00460798" w:rsidRPr="00555D5E" w:rsidRDefault="00460798">
      <w:pPr>
        <w:pStyle w:val="TOC3"/>
        <w:tabs>
          <w:tab w:val="left" w:pos="1100"/>
          <w:tab w:val="right" w:leader="dot" w:pos="8290"/>
        </w:tabs>
        <w:rPr>
          <w:rFonts w:cstheme="minorBidi"/>
          <w:noProof/>
          <w:sz w:val="24"/>
          <w:szCs w:val="24"/>
          <w:lang w:val="en-GB" w:eastAsia="en-GB"/>
          <w:rPrChange w:id="369" w:author="Petter Vang Brakalsvaalet [pev2]" w:date="2021-04-29T15:52:00Z">
            <w:rPr>
              <w:rFonts w:cstheme="minorBidi"/>
              <w:noProof/>
              <w:sz w:val="24"/>
              <w:szCs w:val="24"/>
              <w:lang w:val="en-GB" w:eastAsia="en-GB"/>
            </w:rPr>
          </w:rPrChange>
        </w:rPr>
      </w:pPr>
      <w:r w:rsidRPr="00555D5E">
        <w:rPr>
          <w:rFonts w:cstheme="majorHAnsi"/>
          <w:noProof/>
          <w:lang w:val="en-GB"/>
          <w:rPrChange w:id="370" w:author="Petter Vang Brakalsvaalet [pev2]" w:date="2021-04-29T15:52:00Z">
            <w:rPr>
              <w:rFonts w:cstheme="majorHAnsi"/>
              <w:noProof/>
              <w:lang w:val="en-GB"/>
            </w:rPr>
          </w:rPrChange>
        </w:rPr>
        <w:t>2.1.4.</w:t>
      </w:r>
      <w:r w:rsidRPr="00555D5E">
        <w:rPr>
          <w:rFonts w:cstheme="minorBidi"/>
          <w:noProof/>
          <w:sz w:val="24"/>
          <w:szCs w:val="24"/>
          <w:lang w:val="en-GB" w:eastAsia="en-GB"/>
          <w:rPrChange w:id="371" w:author="Petter Vang Brakalsvaalet [pev2]" w:date="2021-04-29T15:52:00Z">
            <w:rPr>
              <w:rFonts w:cstheme="minorBidi"/>
              <w:noProof/>
              <w:sz w:val="24"/>
              <w:szCs w:val="24"/>
              <w:lang w:val="en-GB" w:eastAsia="en-GB"/>
            </w:rPr>
          </w:rPrChange>
        </w:rPr>
        <w:tab/>
      </w:r>
      <w:r w:rsidRPr="00555D5E">
        <w:rPr>
          <w:rFonts w:cstheme="majorHAnsi"/>
          <w:noProof/>
          <w:lang w:val="en-GB"/>
          <w:rPrChange w:id="372" w:author="Petter Vang Brakalsvaalet [pev2]" w:date="2021-04-29T15:52:00Z">
            <w:rPr>
              <w:rFonts w:cstheme="majorHAnsi"/>
              <w:noProof/>
              <w:lang w:val="en-GB"/>
            </w:rPr>
          </w:rPrChange>
        </w:rPr>
        <w:t>Rendering</w:t>
      </w:r>
      <w:r w:rsidRPr="00555D5E">
        <w:rPr>
          <w:noProof/>
          <w:lang w:val="en-GB"/>
          <w:rPrChange w:id="373" w:author="Petter Vang Brakalsvaalet [pev2]" w:date="2021-04-29T15:52:00Z">
            <w:rPr>
              <w:noProof/>
              <w:lang w:val="en-GB"/>
            </w:rPr>
          </w:rPrChange>
        </w:rPr>
        <w:tab/>
      </w:r>
      <w:r w:rsidRPr="00555D5E">
        <w:rPr>
          <w:noProof/>
          <w:lang w:val="en-GB"/>
          <w:rPrChange w:id="374" w:author="Petter Vang Brakalsvaalet [pev2]" w:date="2021-04-29T15:52:00Z">
            <w:rPr>
              <w:noProof/>
              <w:lang w:val="en-GB"/>
            </w:rPr>
          </w:rPrChange>
        </w:rPr>
        <w:fldChar w:fldCharType="begin"/>
      </w:r>
      <w:r w:rsidRPr="00555D5E">
        <w:rPr>
          <w:noProof/>
          <w:lang w:val="en-GB"/>
          <w:rPrChange w:id="375" w:author="Petter Vang Brakalsvaalet [pev2]" w:date="2021-04-29T15:52:00Z">
            <w:rPr>
              <w:noProof/>
              <w:lang w:val="en-GB"/>
            </w:rPr>
          </w:rPrChange>
        </w:rPr>
        <w:instrText xml:space="preserve"> PAGEREF _Toc70592397 \h </w:instrText>
      </w:r>
      <w:r w:rsidRPr="00555D5E">
        <w:rPr>
          <w:noProof/>
          <w:lang w:val="en-GB"/>
          <w:rPrChange w:id="376" w:author="Petter Vang Brakalsvaalet [pev2]" w:date="2021-04-29T15:52:00Z">
            <w:rPr>
              <w:noProof/>
              <w:lang w:val="en-GB"/>
            </w:rPr>
          </w:rPrChange>
        </w:rPr>
      </w:r>
      <w:r w:rsidRPr="00555D5E">
        <w:rPr>
          <w:noProof/>
          <w:lang w:val="en-GB"/>
          <w:rPrChange w:id="377" w:author="Petter Vang Brakalsvaalet [pev2]" w:date="2021-04-29T15:52:00Z">
            <w:rPr>
              <w:noProof/>
              <w:lang w:val="en-GB"/>
            </w:rPr>
          </w:rPrChange>
        </w:rPr>
        <w:fldChar w:fldCharType="separate"/>
      </w:r>
      <w:r w:rsidRPr="00555D5E">
        <w:rPr>
          <w:noProof/>
          <w:lang w:val="en-GB"/>
          <w:rPrChange w:id="378" w:author="Petter Vang Brakalsvaalet [pev2]" w:date="2021-04-29T15:52:00Z">
            <w:rPr>
              <w:noProof/>
              <w:lang w:val="en-GB"/>
            </w:rPr>
          </w:rPrChange>
        </w:rPr>
        <w:t>13</w:t>
      </w:r>
      <w:r w:rsidRPr="00555D5E">
        <w:rPr>
          <w:noProof/>
          <w:lang w:val="en-GB"/>
          <w:rPrChange w:id="379" w:author="Petter Vang Brakalsvaalet [pev2]" w:date="2021-04-29T15:52:00Z">
            <w:rPr>
              <w:noProof/>
              <w:lang w:val="en-GB"/>
            </w:rPr>
          </w:rPrChange>
        </w:rPr>
        <w:fldChar w:fldCharType="end"/>
      </w:r>
    </w:p>
    <w:p w14:paraId="40F6A122" w14:textId="0A64080F" w:rsidR="00460798" w:rsidRPr="00555D5E" w:rsidRDefault="00460798">
      <w:pPr>
        <w:pStyle w:val="TOC3"/>
        <w:tabs>
          <w:tab w:val="left" w:pos="1100"/>
          <w:tab w:val="right" w:leader="dot" w:pos="8290"/>
        </w:tabs>
        <w:rPr>
          <w:rFonts w:cstheme="minorBidi"/>
          <w:noProof/>
          <w:sz w:val="24"/>
          <w:szCs w:val="24"/>
          <w:lang w:val="en-GB" w:eastAsia="en-GB"/>
          <w:rPrChange w:id="380" w:author="Petter Vang Brakalsvaalet [pev2]" w:date="2021-04-29T15:52:00Z">
            <w:rPr>
              <w:rFonts w:cstheme="minorBidi"/>
              <w:noProof/>
              <w:sz w:val="24"/>
              <w:szCs w:val="24"/>
              <w:lang w:val="en-GB" w:eastAsia="en-GB"/>
            </w:rPr>
          </w:rPrChange>
        </w:rPr>
      </w:pPr>
      <w:r w:rsidRPr="00555D5E">
        <w:rPr>
          <w:noProof/>
          <w:lang w:val="en-GB"/>
          <w:rPrChange w:id="381" w:author="Petter Vang Brakalsvaalet [pev2]" w:date="2021-04-29T15:52:00Z">
            <w:rPr>
              <w:noProof/>
              <w:lang w:val="en-GB"/>
            </w:rPr>
          </w:rPrChange>
        </w:rPr>
        <w:t>2.1.5.</w:t>
      </w:r>
      <w:r w:rsidRPr="00555D5E">
        <w:rPr>
          <w:rFonts w:cstheme="minorBidi"/>
          <w:noProof/>
          <w:sz w:val="24"/>
          <w:szCs w:val="24"/>
          <w:lang w:val="en-GB" w:eastAsia="en-GB"/>
          <w:rPrChange w:id="382" w:author="Petter Vang Brakalsvaalet [pev2]" w:date="2021-04-29T15:52:00Z">
            <w:rPr>
              <w:rFonts w:cstheme="minorBidi"/>
              <w:noProof/>
              <w:sz w:val="24"/>
              <w:szCs w:val="24"/>
              <w:lang w:val="en-GB" w:eastAsia="en-GB"/>
            </w:rPr>
          </w:rPrChange>
        </w:rPr>
        <w:tab/>
      </w:r>
      <w:r w:rsidRPr="00555D5E">
        <w:rPr>
          <w:noProof/>
          <w:lang w:val="en-GB"/>
          <w:rPrChange w:id="383" w:author="Petter Vang Brakalsvaalet [pev2]" w:date="2021-04-29T15:52:00Z">
            <w:rPr>
              <w:noProof/>
              <w:lang w:val="en-GB"/>
            </w:rPr>
          </w:rPrChange>
        </w:rPr>
        <w:t>UML Diagram</w:t>
      </w:r>
      <w:r w:rsidRPr="00555D5E">
        <w:rPr>
          <w:noProof/>
          <w:lang w:val="en-GB"/>
          <w:rPrChange w:id="384" w:author="Petter Vang Brakalsvaalet [pev2]" w:date="2021-04-29T15:52:00Z">
            <w:rPr>
              <w:noProof/>
              <w:lang w:val="en-GB"/>
            </w:rPr>
          </w:rPrChange>
        </w:rPr>
        <w:tab/>
      </w:r>
      <w:r w:rsidRPr="00555D5E">
        <w:rPr>
          <w:noProof/>
          <w:lang w:val="en-GB"/>
          <w:rPrChange w:id="385" w:author="Petter Vang Brakalsvaalet [pev2]" w:date="2021-04-29T15:52:00Z">
            <w:rPr>
              <w:noProof/>
              <w:lang w:val="en-GB"/>
            </w:rPr>
          </w:rPrChange>
        </w:rPr>
        <w:fldChar w:fldCharType="begin"/>
      </w:r>
      <w:r w:rsidRPr="00555D5E">
        <w:rPr>
          <w:noProof/>
          <w:lang w:val="en-GB"/>
          <w:rPrChange w:id="386" w:author="Petter Vang Brakalsvaalet [pev2]" w:date="2021-04-29T15:52:00Z">
            <w:rPr>
              <w:noProof/>
              <w:lang w:val="en-GB"/>
            </w:rPr>
          </w:rPrChange>
        </w:rPr>
        <w:instrText xml:space="preserve"> PAGEREF _Toc70592398 \h </w:instrText>
      </w:r>
      <w:r w:rsidRPr="00555D5E">
        <w:rPr>
          <w:noProof/>
          <w:lang w:val="en-GB"/>
          <w:rPrChange w:id="387" w:author="Petter Vang Brakalsvaalet [pev2]" w:date="2021-04-29T15:52:00Z">
            <w:rPr>
              <w:noProof/>
              <w:lang w:val="en-GB"/>
            </w:rPr>
          </w:rPrChange>
        </w:rPr>
      </w:r>
      <w:r w:rsidRPr="00555D5E">
        <w:rPr>
          <w:noProof/>
          <w:lang w:val="en-GB"/>
          <w:rPrChange w:id="388" w:author="Petter Vang Brakalsvaalet [pev2]" w:date="2021-04-29T15:52:00Z">
            <w:rPr>
              <w:noProof/>
              <w:lang w:val="en-GB"/>
            </w:rPr>
          </w:rPrChange>
        </w:rPr>
        <w:fldChar w:fldCharType="separate"/>
      </w:r>
      <w:r w:rsidRPr="00555D5E">
        <w:rPr>
          <w:noProof/>
          <w:lang w:val="en-GB"/>
          <w:rPrChange w:id="389" w:author="Petter Vang Brakalsvaalet [pev2]" w:date="2021-04-29T15:52:00Z">
            <w:rPr>
              <w:noProof/>
              <w:lang w:val="en-GB"/>
            </w:rPr>
          </w:rPrChange>
        </w:rPr>
        <w:t>14</w:t>
      </w:r>
      <w:r w:rsidRPr="00555D5E">
        <w:rPr>
          <w:noProof/>
          <w:lang w:val="en-GB"/>
          <w:rPrChange w:id="390" w:author="Petter Vang Brakalsvaalet [pev2]" w:date="2021-04-29T15:52:00Z">
            <w:rPr>
              <w:noProof/>
              <w:lang w:val="en-GB"/>
            </w:rPr>
          </w:rPrChange>
        </w:rPr>
        <w:fldChar w:fldCharType="end"/>
      </w:r>
    </w:p>
    <w:p w14:paraId="50906573" w14:textId="65B446FE" w:rsidR="00460798" w:rsidRPr="00555D5E" w:rsidRDefault="00460798">
      <w:pPr>
        <w:pStyle w:val="TOC2"/>
        <w:tabs>
          <w:tab w:val="left" w:pos="660"/>
          <w:tab w:val="right" w:leader="dot" w:pos="8290"/>
        </w:tabs>
        <w:rPr>
          <w:rFonts w:cstheme="minorBidi"/>
          <w:b w:val="0"/>
          <w:bCs w:val="0"/>
          <w:noProof/>
          <w:sz w:val="24"/>
          <w:szCs w:val="24"/>
          <w:lang w:val="en-GB" w:eastAsia="en-GB"/>
          <w:rPrChange w:id="391"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392" w:author="Petter Vang Brakalsvaalet [pev2]" w:date="2021-04-29T15:52:00Z">
            <w:rPr>
              <w:rFonts w:cstheme="majorHAnsi"/>
              <w:noProof/>
              <w:lang w:val="en-GB"/>
            </w:rPr>
          </w:rPrChange>
        </w:rPr>
        <w:t>2.2.</w:t>
      </w:r>
      <w:r w:rsidRPr="00555D5E">
        <w:rPr>
          <w:rFonts w:cstheme="minorBidi"/>
          <w:b w:val="0"/>
          <w:bCs w:val="0"/>
          <w:noProof/>
          <w:sz w:val="24"/>
          <w:szCs w:val="24"/>
          <w:lang w:val="en-GB" w:eastAsia="en-GB"/>
          <w:rPrChange w:id="393"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394" w:author="Petter Vang Brakalsvaalet [pev2]" w:date="2021-04-29T15:52:00Z">
            <w:rPr>
              <w:rFonts w:cstheme="majorHAnsi"/>
              <w:noProof/>
              <w:lang w:val="en-GB"/>
            </w:rPr>
          </w:rPrChange>
        </w:rPr>
        <w:t>Detailed Design</w:t>
      </w:r>
      <w:r w:rsidRPr="00555D5E">
        <w:rPr>
          <w:noProof/>
          <w:lang w:val="en-GB"/>
          <w:rPrChange w:id="395" w:author="Petter Vang Brakalsvaalet [pev2]" w:date="2021-04-29T15:52:00Z">
            <w:rPr>
              <w:noProof/>
              <w:lang w:val="en-GB"/>
            </w:rPr>
          </w:rPrChange>
        </w:rPr>
        <w:tab/>
      </w:r>
      <w:r w:rsidRPr="00555D5E">
        <w:rPr>
          <w:noProof/>
          <w:lang w:val="en-GB"/>
          <w:rPrChange w:id="396" w:author="Petter Vang Brakalsvaalet [pev2]" w:date="2021-04-29T15:52:00Z">
            <w:rPr>
              <w:noProof/>
              <w:lang w:val="en-GB"/>
            </w:rPr>
          </w:rPrChange>
        </w:rPr>
        <w:fldChar w:fldCharType="begin"/>
      </w:r>
      <w:r w:rsidRPr="00555D5E">
        <w:rPr>
          <w:noProof/>
          <w:lang w:val="en-GB"/>
          <w:rPrChange w:id="397" w:author="Petter Vang Brakalsvaalet [pev2]" w:date="2021-04-29T15:52:00Z">
            <w:rPr>
              <w:noProof/>
              <w:lang w:val="en-GB"/>
            </w:rPr>
          </w:rPrChange>
        </w:rPr>
        <w:instrText xml:space="preserve"> PAGEREF _Toc70592399 \h </w:instrText>
      </w:r>
      <w:r w:rsidRPr="00555D5E">
        <w:rPr>
          <w:noProof/>
          <w:lang w:val="en-GB"/>
          <w:rPrChange w:id="398" w:author="Petter Vang Brakalsvaalet [pev2]" w:date="2021-04-29T15:52:00Z">
            <w:rPr>
              <w:noProof/>
              <w:lang w:val="en-GB"/>
            </w:rPr>
          </w:rPrChange>
        </w:rPr>
      </w:r>
      <w:r w:rsidRPr="00555D5E">
        <w:rPr>
          <w:noProof/>
          <w:lang w:val="en-GB"/>
          <w:rPrChange w:id="399" w:author="Petter Vang Brakalsvaalet [pev2]" w:date="2021-04-29T15:52:00Z">
            <w:rPr>
              <w:noProof/>
              <w:lang w:val="en-GB"/>
            </w:rPr>
          </w:rPrChange>
        </w:rPr>
        <w:fldChar w:fldCharType="separate"/>
      </w:r>
      <w:r w:rsidRPr="00555D5E">
        <w:rPr>
          <w:noProof/>
          <w:lang w:val="en-GB"/>
          <w:rPrChange w:id="400" w:author="Petter Vang Brakalsvaalet [pev2]" w:date="2021-04-29T15:52:00Z">
            <w:rPr>
              <w:noProof/>
              <w:lang w:val="en-GB"/>
            </w:rPr>
          </w:rPrChange>
        </w:rPr>
        <w:t>15</w:t>
      </w:r>
      <w:r w:rsidRPr="00555D5E">
        <w:rPr>
          <w:noProof/>
          <w:lang w:val="en-GB"/>
          <w:rPrChange w:id="401" w:author="Petter Vang Brakalsvaalet [pev2]" w:date="2021-04-29T15:52:00Z">
            <w:rPr>
              <w:noProof/>
              <w:lang w:val="en-GB"/>
            </w:rPr>
          </w:rPrChange>
        </w:rPr>
        <w:fldChar w:fldCharType="end"/>
      </w:r>
    </w:p>
    <w:p w14:paraId="4E90CD49" w14:textId="04D690C5" w:rsidR="00460798" w:rsidRPr="00555D5E" w:rsidRDefault="00460798">
      <w:pPr>
        <w:pStyle w:val="TOC3"/>
        <w:tabs>
          <w:tab w:val="left" w:pos="1100"/>
          <w:tab w:val="right" w:leader="dot" w:pos="8290"/>
        </w:tabs>
        <w:rPr>
          <w:rFonts w:cstheme="minorBidi"/>
          <w:noProof/>
          <w:sz w:val="24"/>
          <w:szCs w:val="24"/>
          <w:lang w:val="en-GB" w:eastAsia="en-GB"/>
          <w:rPrChange w:id="402" w:author="Petter Vang Brakalsvaalet [pev2]" w:date="2021-04-29T15:52:00Z">
            <w:rPr>
              <w:rFonts w:cstheme="minorBidi"/>
              <w:noProof/>
              <w:sz w:val="24"/>
              <w:szCs w:val="24"/>
              <w:lang w:val="en-GB" w:eastAsia="en-GB"/>
            </w:rPr>
          </w:rPrChange>
        </w:rPr>
      </w:pPr>
      <w:r w:rsidRPr="00555D5E">
        <w:rPr>
          <w:rFonts w:cstheme="majorHAnsi"/>
          <w:noProof/>
          <w:lang w:val="en-GB"/>
          <w:rPrChange w:id="403" w:author="Petter Vang Brakalsvaalet [pev2]" w:date="2021-04-29T15:52:00Z">
            <w:rPr>
              <w:rFonts w:cstheme="majorHAnsi"/>
              <w:noProof/>
              <w:lang w:val="en-GB"/>
            </w:rPr>
          </w:rPrChange>
        </w:rPr>
        <w:t>2.2.1.</w:t>
      </w:r>
      <w:r w:rsidRPr="00555D5E">
        <w:rPr>
          <w:rFonts w:cstheme="minorBidi"/>
          <w:noProof/>
          <w:sz w:val="24"/>
          <w:szCs w:val="24"/>
          <w:lang w:val="en-GB" w:eastAsia="en-GB"/>
          <w:rPrChange w:id="404" w:author="Petter Vang Brakalsvaalet [pev2]" w:date="2021-04-29T15:52:00Z">
            <w:rPr>
              <w:rFonts w:cstheme="minorBidi"/>
              <w:noProof/>
              <w:sz w:val="24"/>
              <w:szCs w:val="24"/>
              <w:lang w:val="en-GB" w:eastAsia="en-GB"/>
            </w:rPr>
          </w:rPrChange>
        </w:rPr>
        <w:tab/>
      </w:r>
      <w:r w:rsidRPr="00555D5E">
        <w:rPr>
          <w:rFonts w:cstheme="majorHAnsi"/>
          <w:noProof/>
          <w:lang w:val="en-GB"/>
          <w:rPrChange w:id="405" w:author="Petter Vang Brakalsvaalet [pev2]" w:date="2021-04-29T15:52:00Z">
            <w:rPr>
              <w:rFonts w:cstheme="majorHAnsi"/>
              <w:noProof/>
              <w:lang w:val="en-GB"/>
            </w:rPr>
          </w:rPrChange>
        </w:rPr>
        <w:t>MainMenu</w:t>
      </w:r>
      <w:r w:rsidRPr="00555D5E">
        <w:rPr>
          <w:noProof/>
          <w:lang w:val="en-GB"/>
          <w:rPrChange w:id="406" w:author="Petter Vang Brakalsvaalet [pev2]" w:date="2021-04-29T15:52:00Z">
            <w:rPr>
              <w:noProof/>
              <w:lang w:val="en-GB"/>
            </w:rPr>
          </w:rPrChange>
        </w:rPr>
        <w:tab/>
      </w:r>
      <w:r w:rsidRPr="00555D5E">
        <w:rPr>
          <w:noProof/>
          <w:lang w:val="en-GB"/>
          <w:rPrChange w:id="407" w:author="Petter Vang Brakalsvaalet [pev2]" w:date="2021-04-29T15:52:00Z">
            <w:rPr>
              <w:noProof/>
              <w:lang w:val="en-GB"/>
            </w:rPr>
          </w:rPrChange>
        </w:rPr>
        <w:fldChar w:fldCharType="begin"/>
      </w:r>
      <w:r w:rsidRPr="00555D5E">
        <w:rPr>
          <w:noProof/>
          <w:lang w:val="en-GB"/>
          <w:rPrChange w:id="408" w:author="Petter Vang Brakalsvaalet [pev2]" w:date="2021-04-29T15:52:00Z">
            <w:rPr>
              <w:noProof/>
              <w:lang w:val="en-GB"/>
            </w:rPr>
          </w:rPrChange>
        </w:rPr>
        <w:instrText xml:space="preserve"> PAGEREF _Toc70592400 \h </w:instrText>
      </w:r>
      <w:r w:rsidRPr="00555D5E">
        <w:rPr>
          <w:noProof/>
          <w:lang w:val="en-GB"/>
          <w:rPrChange w:id="409" w:author="Petter Vang Brakalsvaalet [pev2]" w:date="2021-04-29T15:52:00Z">
            <w:rPr>
              <w:noProof/>
              <w:lang w:val="en-GB"/>
            </w:rPr>
          </w:rPrChange>
        </w:rPr>
      </w:r>
      <w:r w:rsidRPr="00555D5E">
        <w:rPr>
          <w:noProof/>
          <w:lang w:val="en-GB"/>
          <w:rPrChange w:id="410" w:author="Petter Vang Brakalsvaalet [pev2]" w:date="2021-04-29T15:52:00Z">
            <w:rPr>
              <w:noProof/>
              <w:lang w:val="en-GB"/>
            </w:rPr>
          </w:rPrChange>
        </w:rPr>
        <w:fldChar w:fldCharType="separate"/>
      </w:r>
      <w:r w:rsidRPr="00555D5E">
        <w:rPr>
          <w:noProof/>
          <w:lang w:val="en-GB"/>
          <w:rPrChange w:id="411" w:author="Petter Vang Brakalsvaalet [pev2]" w:date="2021-04-29T15:52:00Z">
            <w:rPr>
              <w:noProof/>
              <w:lang w:val="en-GB"/>
            </w:rPr>
          </w:rPrChange>
        </w:rPr>
        <w:t>16</w:t>
      </w:r>
      <w:r w:rsidRPr="00555D5E">
        <w:rPr>
          <w:noProof/>
          <w:lang w:val="en-GB"/>
          <w:rPrChange w:id="412" w:author="Petter Vang Brakalsvaalet [pev2]" w:date="2021-04-29T15:52:00Z">
            <w:rPr>
              <w:noProof/>
              <w:lang w:val="en-GB"/>
            </w:rPr>
          </w:rPrChange>
        </w:rPr>
        <w:fldChar w:fldCharType="end"/>
      </w:r>
    </w:p>
    <w:p w14:paraId="24204190" w14:textId="029AED06" w:rsidR="00460798" w:rsidRPr="00555D5E" w:rsidRDefault="00460798">
      <w:pPr>
        <w:pStyle w:val="TOC3"/>
        <w:tabs>
          <w:tab w:val="left" w:pos="1100"/>
          <w:tab w:val="right" w:leader="dot" w:pos="8290"/>
        </w:tabs>
        <w:rPr>
          <w:rFonts w:cstheme="minorBidi"/>
          <w:noProof/>
          <w:sz w:val="24"/>
          <w:szCs w:val="24"/>
          <w:lang w:val="en-GB" w:eastAsia="en-GB"/>
          <w:rPrChange w:id="413" w:author="Petter Vang Brakalsvaalet [pev2]" w:date="2021-04-29T15:52:00Z">
            <w:rPr>
              <w:rFonts w:cstheme="minorBidi"/>
              <w:noProof/>
              <w:sz w:val="24"/>
              <w:szCs w:val="24"/>
              <w:lang w:val="en-GB" w:eastAsia="en-GB"/>
            </w:rPr>
          </w:rPrChange>
        </w:rPr>
      </w:pPr>
      <w:r w:rsidRPr="00555D5E">
        <w:rPr>
          <w:rFonts w:cstheme="majorHAnsi"/>
          <w:noProof/>
          <w:lang w:val="en-GB"/>
          <w:rPrChange w:id="414" w:author="Petter Vang Brakalsvaalet [pev2]" w:date="2021-04-29T15:52:00Z">
            <w:rPr>
              <w:rFonts w:cstheme="majorHAnsi"/>
              <w:noProof/>
              <w:lang w:val="en-GB"/>
            </w:rPr>
          </w:rPrChange>
        </w:rPr>
        <w:t>2.2.2.</w:t>
      </w:r>
      <w:r w:rsidRPr="00555D5E">
        <w:rPr>
          <w:rFonts w:cstheme="minorBidi"/>
          <w:noProof/>
          <w:sz w:val="24"/>
          <w:szCs w:val="24"/>
          <w:lang w:val="en-GB" w:eastAsia="en-GB"/>
          <w:rPrChange w:id="415" w:author="Petter Vang Brakalsvaalet [pev2]" w:date="2021-04-29T15:52:00Z">
            <w:rPr>
              <w:rFonts w:cstheme="minorBidi"/>
              <w:noProof/>
              <w:sz w:val="24"/>
              <w:szCs w:val="24"/>
              <w:lang w:val="en-GB" w:eastAsia="en-GB"/>
            </w:rPr>
          </w:rPrChange>
        </w:rPr>
        <w:tab/>
      </w:r>
      <w:r w:rsidRPr="00555D5E">
        <w:rPr>
          <w:rFonts w:cstheme="majorHAnsi"/>
          <w:noProof/>
          <w:lang w:val="en-GB"/>
          <w:rPrChange w:id="416" w:author="Petter Vang Brakalsvaalet [pev2]" w:date="2021-04-29T15:52:00Z">
            <w:rPr>
              <w:rFonts w:cstheme="majorHAnsi"/>
              <w:noProof/>
              <w:lang w:val="en-GB"/>
            </w:rPr>
          </w:rPrChange>
        </w:rPr>
        <w:t>Help</w:t>
      </w:r>
      <w:r w:rsidRPr="00555D5E">
        <w:rPr>
          <w:noProof/>
          <w:lang w:val="en-GB"/>
          <w:rPrChange w:id="417" w:author="Petter Vang Brakalsvaalet [pev2]" w:date="2021-04-29T15:52:00Z">
            <w:rPr>
              <w:noProof/>
              <w:lang w:val="en-GB"/>
            </w:rPr>
          </w:rPrChange>
        </w:rPr>
        <w:tab/>
      </w:r>
      <w:r w:rsidRPr="00555D5E">
        <w:rPr>
          <w:noProof/>
          <w:lang w:val="en-GB"/>
          <w:rPrChange w:id="418" w:author="Petter Vang Brakalsvaalet [pev2]" w:date="2021-04-29T15:52:00Z">
            <w:rPr>
              <w:noProof/>
              <w:lang w:val="en-GB"/>
            </w:rPr>
          </w:rPrChange>
        </w:rPr>
        <w:fldChar w:fldCharType="begin"/>
      </w:r>
      <w:r w:rsidRPr="00555D5E">
        <w:rPr>
          <w:noProof/>
          <w:lang w:val="en-GB"/>
          <w:rPrChange w:id="419" w:author="Petter Vang Brakalsvaalet [pev2]" w:date="2021-04-29T15:52:00Z">
            <w:rPr>
              <w:noProof/>
              <w:lang w:val="en-GB"/>
            </w:rPr>
          </w:rPrChange>
        </w:rPr>
        <w:instrText xml:space="preserve"> PAGEREF _Toc70592401 \h </w:instrText>
      </w:r>
      <w:r w:rsidRPr="00555D5E">
        <w:rPr>
          <w:noProof/>
          <w:lang w:val="en-GB"/>
          <w:rPrChange w:id="420" w:author="Petter Vang Brakalsvaalet [pev2]" w:date="2021-04-29T15:52:00Z">
            <w:rPr>
              <w:noProof/>
              <w:lang w:val="en-GB"/>
            </w:rPr>
          </w:rPrChange>
        </w:rPr>
      </w:r>
      <w:r w:rsidRPr="00555D5E">
        <w:rPr>
          <w:noProof/>
          <w:lang w:val="en-GB"/>
          <w:rPrChange w:id="421" w:author="Petter Vang Brakalsvaalet [pev2]" w:date="2021-04-29T15:52:00Z">
            <w:rPr>
              <w:noProof/>
              <w:lang w:val="en-GB"/>
            </w:rPr>
          </w:rPrChange>
        </w:rPr>
        <w:fldChar w:fldCharType="separate"/>
      </w:r>
      <w:r w:rsidRPr="00555D5E">
        <w:rPr>
          <w:noProof/>
          <w:lang w:val="en-GB"/>
          <w:rPrChange w:id="422" w:author="Petter Vang Brakalsvaalet [pev2]" w:date="2021-04-29T15:52:00Z">
            <w:rPr>
              <w:noProof/>
              <w:lang w:val="en-GB"/>
            </w:rPr>
          </w:rPrChange>
        </w:rPr>
        <w:t>17</w:t>
      </w:r>
      <w:r w:rsidRPr="00555D5E">
        <w:rPr>
          <w:noProof/>
          <w:lang w:val="en-GB"/>
          <w:rPrChange w:id="423" w:author="Petter Vang Brakalsvaalet [pev2]" w:date="2021-04-29T15:52:00Z">
            <w:rPr>
              <w:noProof/>
              <w:lang w:val="en-GB"/>
            </w:rPr>
          </w:rPrChange>
        </w:rPr>
        <w:fldChar w:fldCharType="end"/>
      </w:r>
    </w:p>
    <w:p w14:paraId="047FF534" w14:textId="0D3F8A3A" w:rsidR="00460798" w:rsidRPr="00555D5E" w:rsidRDefault="00460798">
      <w:pPr>
        <w:pStyle w:val="TOC3"/>
        <w:tabs>
          <w:tab w:val="left" w:pos="1100"/>
          <w:tab w:val="right" w:leader="dot" w:pos="8290"/>
        </w:tabs>
        <w:rPr>
          <w:rFonts w:cstheme="minorBidi"/>
          <w:noProof/>
          <w:sz w:val="24"/>
          <w:szCs w:val="24"/>
          <w:lang w:val="en-GB" w:eastAsia="en-GB"/>
          <w:rPrChange w:id="424" w:author="Petter Vang Brakalsvaalet [pev2]" w:date="2021-04-29T15:52:00Z">
            <w:rPr>
              <w:rFonts w:cstheme="minorBidi"/>
              <w:noProof/>
              <w:sz w:val="24"/>
              <w:szCs w:val="24"/>
              <w:lang w:val="en-GB" w:eastAsia="en-GB"/>
            </w:rPr>
          </w:rPrChange>
        </w:rPr>
      </w:pPr>
      <w:r w:rsidRPr="00555D5E">
        <w:rPr>
          <w:rFonts w:cstheme="majorHAnsi"/>
          <w:noProof/>
          <w:lang w:val="en-GB"/>
          <w:rPrChange w:id="425" w:author="Petter Vang Brakalsvaalet [pev2]" w:date="2021-04-29T15:52:00Z">
            <w:rPr>
              <w:rFonts w:cstheme="majorHAnsi"/>
              <w:noProof/>
              <w:lang w:val="en-GB"/>
            </w:rPr>
          </w:rPrChange>
        </w:rPr>
        <w:t>2.2.3.</w:t>
      </w:r>
      <w:r w:rsidRPr="00555D5E">
        <w:rPr>
          <w:rFonts w:cstheme="minorBidi"/>
          <w:noProof/>
          <w:sz w:val="24"/>
          <w:szCs w:val="24"/>
          <w:lang w:val="en-GB" w:eastAsia="en-GB"/>
          <w:rPrChange w:id="426" w:author="Petter Vang Brakalsvaalet [pev2]" w:date="2021-04-29T15:52:00Z">
            <w:rPr>
              <w:rFonts w:cstheme="minorBidi"/>
              <w:noProof/>
              <w:sz w:val="24"/>
              <w:szCs w:val="24"/>
              <w:lang w:val="en-GB" w:eastAsia="en-GB"/>
            </w:rPr>
          </w:rPrChange>
        </w:rPr>
        <w:tab/>
      </w:r>
      <w:r w:rsidRPr="00555D5E">
        <w:rPr>
          <w:rFonts w:cstheme="majorHAnsi"/>
          <w:noProof/>
          <w:lang w:val="en-GB"/>
          <w:rPrChange w:id="427" w:author="Petter Vang Brakalsvaalet [pev2]" w:date="2021-04-29T15:52:00Z">
            <w:rPr>
              <w:rFonts w:cstheme="majorHAnsi"/>
              <w:noProof/>
              <w:lang w:val="en-GB"/>
            </w:rPr>
          </w:rPrChange>
        </w:rPr>
        <w:t>SetUp</w:t>
      </w:r>
      <w:r w:rsidRPr="00555D5E">
        <w:rPr>
          <w:noProof/>
          <w:lang w:val="en-GB"/>
          <w:rPrChange w:id="428" w:author="Petter Vang Brakalsvaalet [pev2]" w:date="2021-04-29T15:52:00Z">
            <w:rPr>
              <w:noProof/>
              <w:lang w:val="en-GB"/>
            </w:rPr>
          </w:rPrChange>
        </w:rPr>
        <w:tab/>
      </w:r>
      <w:r w:rsidRPr="00555D5E">
        <w:rPr>
          <w:noProof/>
          <w:lang w:val="en-GB"/>
          <w:rPrChange w:id="429" w:author="Petter Vang Brakalsvaalet [pev2]" w:date="2021-04-29T15:52:00Z">
            <w:rPr>
              <w:noProof/>
              <w:lang w:val="en-GB"/>
            </w:rPr>
          </w:rPrChange>
        </w:rPr>
        <w:fldChar w:fldCharType="begin"/>
      </w:r>
      <w:r w:rsidRPr="00555D5E">
        <w:rPr>
          <w:noProof/>
          <w:lang w:val="en-GB"/>
          <w:rPrChange w:id="430" w:author="Petter Vang Brakalsvaalet [pev2]" w:date="2021-04-29T15:52:00Z">
            <w:rPr>
              <w:noProof/>
              <w:lang w:val="en-GB"/>
            </w:rPr>
          </w:rPrChange>
        </w:rPr>
        <w:instrText xml:space="preserve"> PAGEREF _Toc70592402 \h </w:instrText>
      </w:r>
      <w:r w:rsidRPr="00555D5E">
        <w:rPr>
          <w:noProof/>
          <w:lang w:val="en-GB"/>
          <w:rPrChange w:id="431" w:author="Petter Vang Brakalsvaalet [pev2]" w:date="2021-04-29T15:52:00Z">
            <w:rPr>
              <w:noProof/>
              <w:lang w:val="en-GB"/>
            </w:rPr>
          </w:rPrChange>
        </w:rPr>
      </w:r>
      <w:r w:rsidRPr="00555D5E">
        <w:rPr>
          <w:noProof/>
          <w:lang w:val="en-GB"/>
          <w:rPrChange w:id="432" w:author="Petter Vang Brakalsvaalet [pev2]" w:date="2021-04-29T15:52:00Z">
            <w:rPr>
              <w:noProof/>
              <w:lang w:val="en-GB"/>
            </w:rPr>
          </w:rPrChange>
        </w:rPr>
        <w:fldChar w:fldCharType="separate"/>
      </w:r>
      <w:r w:rsidRPr="00555D5E">
        <w:rPr>
          <w:noProof/>
          <w:lang w:val="en-GB"/>
          <w:rPrChange w:id="433" w:author="Petter Vang Brakalsvaalet [pev2]" w:date="2021-04-29T15:52:00Z">
            <w:rPr>
              <w:noProof/>
              <w:lang w:val="en-GB"/>
            </w:rPr>
          </w:rPrChange>
        </w:rPr>
        <w:t>18</w:t>
      </w:r>
      <w:r w:rsidRPr="00555D5E">
        <w:rPr>
          <w:noProof/>
          <w:lang w:val="en-GB"/>
          <w:rPrChange w:id="434" w:author="Petter Vang Brakalsvaalet [pev2]" w:date="2021-04-29T15:52:00Z">
            <w:rPr>
              <w:noProof/>
              <w:lang w:val="en-GB"/>
            </w:rPr>
          </w:rPrChange>
        </w:rPr>
        <w:fldChar w:fldCharType="end"/>
      </w:r>
    </w:p>
    <w:p w14:paraId="3BEE6EBC" w14:textId="42FDC07B" w:rsidR="00460798" w:rsidRPr="00555D5E" w:rsidRDefault="00460798">
      <w:pPr>
        <w:pStyle w:val="TOC3"/>
        <w:tabs>
          <w:tab w:val="left" w:pos="1100"/>
          <w:tab w:val="right" w:leader="dot" w:pos="8290"/>
        </w:tabs>
        <w:rPr>
          <w:rFonts w:cstheme="minorBidi"/>
          <w:noProof/>
          <w:sz w:val="24"/>
          <w:szCs w:val="24"/>
          <w:lang w:val="en-GB" w:eastAsia="en-GB"/>
          <w:rPrChange w:id="435" w:author="Petter Vang Brakalsvaalet [pev2]" w:date="2021-04-29T15:52:00Z">
            <w:rPr>
              <w:rFonts w:cstheme="minorBidi"/>
              <w:noProof/>
              <w:sz w:val="24"/>
              <w:szCs w:val="24"/>
              <w:lang w:val="en-GB" w:eastAsia="en-GB"/>
            </w:rPr>
          </w:rPrChange>
        </w:rPr>
      </w:pPr>
      <w:r w:rsidRPr="00555D5E">
        <w:rPr>
          <w:rFonts w:cstheme="majorHAnsi"/>
          <w:noProof/>
          <w:lang w:val="en-GB"/>
          <w:rPrChange w:id="436" w:author="Petter Vang Brakalsvaalet [pev2]" w:date="2021-04-29T15:52:00Z">
            <w:rPr>
              <w:rFonts w:cstheme="majorHAnsi"/>
              <w:noProof/>
              <w:lang w:val="en-GB"/>
            </w:rPr>
          </w:rPrChange>
        </w:rPr>
        <w:t>2.2.4.</w:t>
      </w:r>
      <w:r w:rsidRPr="00555D5E">
        <w:rPr>
          <w:rFonts w:cstheme="minorBidi"/>
          <w:noProof/>
          <w:sz w:val="24"/>
          <w:szCs w:val="24"/>
          <w:lang w:val="en-GB" w:eastAsia="en-GB"/>
          <w:rPrChange w:id="437" w:author="Petter Vang Brakalsvaalet [pev2]" w:date="2021-04-29T15:52:00Z">
            <w:rPr>
              <w:rFonts w:cstheme="minorBidi"/>
              <w:noProof/>
              <w:sz w:val="24"/>
              <w:szCs w:val="24"/>
              <w:lang w:val="en-GB" w:eastAsia="en-GB"/>
            </w:rPr>
          </w:rPrChange>
        </w:rPr>
        <w:tab/>
      </w:r>
      <w:r w:rsidRPr="00555D5E">
        <w:rPr>
          <w:rFonts w:cstheme="majorHAnsi"/>
          <w:noProof/>
          <w:lang w:val="en-GB"/>
          <w:rPrChange w:id="438" w:author="Petter Vang Brakalsvaalet [pev2]" w:date="2021-04-29T15:52:00Z">
            <w:rPr>
              <w:rFonts w:cstheme="majorHAnsi"/>
              <w:noProof/>
              <w:lang w:val="en-GB"/>
            </w:rPr>
          </w:rPrChange>
        </w:rPr>
        <w:t>GameScene</w:t>
      </w:r>
      <w:r w:rsidRPr="00555D5E">
        <w:rPr>
          <w:noProof/>
          <w:lang w:val="en-GB"/>
          <w:rPrChange w:id="439" w:author="Petter Vang Brakalsvaalet [pev2]" w:date="2021-04-29T15:52:00Z">
            <w:rPr>
              <w:noProof/>
              <w:lang w:val="en-GB"/>
            </w:rPr>
          </w:rPrChange>
        </w:rPr>
        <w:tab/>
      </w:r>
      <w:r w:rsidRPr="00555D5E">
        <w:rPr>
          <w:noProof/>
          <w:lang w:val="en-GB"/>
          <w:rPrChange w:id="440" w:author="Petter Vang Brakalsvaalet [pev2]" w:date="2021-04-29T15:52:00Z">
            <w:rPr>
              <w:noProof/>
              <w:lang w:val="en-GB"/>
            </w:rPr>
          </w:rPrChange>
        </w:rPr>
        <w:fldChar w:fldCharType="begin"/>
      </w:r>
      <w:r w:rsidRPr="00555D5E">
        <w:rPr>
          <w:noProof/>
          <w:lang w:val="en-GB"/>
          <w:rPrChange w:id="441" w:author="Petter Vang Brakalsvaalet [pev2]" w:date="2021-04-29T15:52:00Z">
            <w:rPr>
              <w:noProof/>
              <w:lang w:val="en-GB"/>
            </w:rPr>
          </w:rPrChange>
        </w:rPr>
        <w:instrText xml:space="preserve"> PAGEREF _Toc70592403 \h </w:instrText>
      </w:r>
      <w:r w:rsidRPr="00555D5E">
        <w:rPr>
          <w:noProof/>
          <w:lang w:val="en-GB"/>
          <w:rPrChange w:id="442" w:author="Petter Vang Brakalsvaalet [pev2]" w:date="2021-04-29T15:52:00Z">
            <w:rPr>
              <w:noProof/>
              <w:lang w:val="en-GB"/>
            </w:rPr>
          </w:rPrChange>
        </w:rPr>
      </w:r>
      <w:r w:rsidRPr="00555D5E">
        <w:rPr>
          <w:noProof/>
          <w:lang w:val="en-GB"/>
          <w:rPrChange w:id="443" w:author="Petter Vang Brakalsvaalet [pev2]" w:date="2021-04-29T15:52:00Z">
            <w:rPr>
              <w:noProof/>
              <w:lang w:val="en-GB"/>
            </w:rPr>
          </w:rPrChange>
        </w:rPr>
        <w:fldChar w:fldCharType="separate"/>
      </w:r>
      <w:r w:rsidRPr="00555D5E">
        <w:rPr>
          <w:noProof/>
          <w:lang w:val="en-GB"/>
          <w:rPrChange w:id="444" w:author="Petter Vang Brakalsvaalet [pev2]" w:date="2021-04-29T15:52:00Z">
            <w:rPr>
              <w:noProof/>
              <w:lang w:val="en-GB"/>
            </w:rPr>
          </w:rPrChange>
        </w:rPr>
        <w:t>19</w:t>
      </w:r>
      <w:r w:rsidRPr="00555D5E">
        <w:rPr>
          <w:noProof/>
          <w:lang w:val="en-GB"/>
          <w:rPrChange w:id="445" w:author="Petter Vang Brakalsvaalet [pev2]" w:date="2021-04-29T15:52:00Z">
            <w:rPr>
              <w:noProof/>
              <w:lang w:val="en-GB"/>
            </w:rPr>
          </w:rPrChange>
        </w:rPr>
        <w:fldChar w:fldCharType="end"/>
      </w:r>
    </w:p>
    <w:p w14:paraId="451AE788" w14:textId="748161AB" w:rsidR="00460798" w:rsidRPr="00555D5E" w:rsidRDefault="00460798">
      <w:pPr>
        <w:pStyle w:val="TOC3"/>
        <w:tabs>
          <w:tab w:val="left" w:pos="1100"/>
          <w:tab w:val="right" w:leader="dot" w:pos="8290"/>
        </w:tabs>
        <w:rPr>
          <w:rFonts w:cstheme="minorBidi"/>
          <w:noProof/>
          <w:sz w:val="24"/>
          <w:szCs w:val="24"/>
          <w:lang w:val="en-GB" w:eastAsia="en-GB"/>
          <w:rPrChange w:id="446" w:author="Petter Vang Brakalsvaalet [pev2]" w:date="2021-04-29T15:52:00Z">
            <w:rPr>
              <w:rFonts w:cstheme="minorBidi"/>
              <w:noProof/>
              <w:sz w:val="24"/>
              <w:szCs w:val="24"/>
              <w:lang w:val="en-GB" w:eastAsia="en-GB"/>
            </w:rPr>
          </w:rPrChange>
        </w:rPr>
      </w:pPr>
      <w:r w:rsidRPr="00555D5E">
        <w:rPr>
          <w:rFonts w:cstheme="majorHAnsi"/>
          <w:noProof/>
          <w:lang w:val="en-GB"/>
          <w:rPrChange w:id="447" w:author="Petter Vang Brakalsvaalet [pev2]" w:date="2021-04-29T15:52:00Z">
            <w:rPr>
              <w:rFonts w:cstheme="majorHAnsi"/>
              <w:noProof/>
              <w:lang w:val="en-GB"/>
            </w:rPr>
          </w:rPrChange>
        </w:rPr>
        <w:t>2.2.5.</w:t>
      </w:r>
      <w:r w:rsidRPr="00555D5E">
        <w:rPr>
          <w:rFonts w:cstheme="minorBidi"/>
          <w:noProof/>
          <w:sz w:val="24"/>
          <w:szCs w:val="24"/>
          <w:lang w:val="en-GB" w:eastAsia="en-GB"/>
          <w:rPrChange w:id="448" w:author="Petter Vang Brakalsvaalet [pev2]" w:date="2021-04-29T15:52:00Z">
            <w:rPr>
              <w:rFonts w:cstheme="minorBidi"/>
              <w:noProof/>
              <w:sz w:val="24"/>
              <w:szCs w:val="24"/>
              <w:lang w:val="en-GB" w:eastAsia="en-GB"/>
            </w:rPr>
          </w:rPrChange>
        </w:rPr>
        <w:tab/>
      </w:r>
      <w:r w:rsidRPr="00555D5E">
        <w:rPr>
          <w:rFonts w:cstheme="majorHAnsi"/>
          <w:noProof/>
          <w:lang w:val="en-GB"/>
          <w:rPrChange w:id="449" w:author="Petter Vang Brakalsvaalet [pev2]" w:date="2021-04-29T15:52:00Z">
            <w:rPr>
              <w:rFonts w:cstheme="majorHAnsi"/>
              <w:noProof/>
              <w:lang w:val="en-GB"/>
            </w:rPr>
          </w:rPrChange>
        </w:rPr>
        <w:t>Models</w:t>
      </w:r>
      <w:r w:rsidRPr="00555D5E">
        <w:rPr>
          <w:noProof/>
          <w:lang w:val="en-GB"/>
          <w:rPrChange w:id="450" w:author="Petter Vang Brakalsvaalet [pev2]" w:date="2021-04-29T15:52:00Z">
            <w:rPr>
              <w:noProof/>
              <w:lang w:val="en-GB"/>
            </w:rPr>
          </w:rPrChange>
        </w:rPr>
        <w:tab/>
      </w:r>
      <w:r w:rsidRPr="00555D5E">
        <w:rPr>
          <w:noProof/>
          <w:lang w:val="en-GB"/>
          <w:rPrChange w:id="451" w:author="Petter Vang Brakalsvaalet [pev2]" w:date="2021-04-29T15:52:00Z">
            <w:rPr>
              <w:noProof/>
              <w:lang w:val="en-GB"/>
            </w:rPr>
          </w:rPrChange>
        </w:rPr>
        <w:fldChar w:fldCharType="begin"/>
      </w:r>
      <w:r w:rsidRPr="00555D5E">
        <w:rPr>
          <w:noProof/>
          <w:lang w:val="en-GB"/>
          <w:rPrChange w:id="452" w:author="Petter Vang Brakalsvaalet [pev2]" w:date="2021-04-29T15:52:00Z">
            <w:rPr>
              <w:noProof/>
              <w:lang w:val="en-GB"/>
            </w:rPr>
          </w:rPrChange>
        </w:rPr>
        <w:instrText xml:space="preserve"> PAGEREF _Toc70592404 \h </w:instrText>
      </w:r>
      <w:r w:rsidRPr="00555D5E">
        <w:rPr>
          <w:noProof/>
          <w:lang w:val="en-GB"/>
          <w:rPrChange w:id="453" w:author="Petter Vang Brakalsvaalet [pev2]" w:date="2021-04-29T15:52:00Z">
            <w:rPr>
              <w:noProof/>
              <w:lang w:val="en-GB"/>
            </w:rPr>
          </w:rPrChange>
        </w:rPr>
      </w:r>
      <w:r w:rsidRPr="00555D5E">
        <w:rPr>
          <w:noProof/>
          <w:lang w:val="en-GB"/>
          <w:rPrChange w:id="454" w:author="Petter Vang Brakalsvaalet [pev2]" w:date="2021-04-29T15:52:00Z">
            <w:rPr>
              <w:noProof/>
              <w:lang w:val="en-GB"/>
            </w:rPr>
          </w:rPrChange>
        </w:rPr>
        <w:fldChar w:fldCharType="separate"/>
      </w:r>
      <w:r w:rsidRPr="00555D5E">
        <w:rPr>
          <w:noProof/>
          <w:lang w:val="en-GB"/>
          <w:rPrChange w:id="455" w:author="Petter Vang Brakalsvaalet [pev2]" w:date="2021-04-29T15:52:00Z">
            <w:rPr>
              <w:noProof/>
              <w:lang w:val="en-GB"/>
            </w:rPr>
          </w:rPrChange>
        </w:rPr>
        <w:t>19</w:t>
      </w:r>
      <w:r w:rsidRPr="00555D5E">
        <w:rPr>
          <w:noProof/>
          <w:lang w:val="en-GB"/>
          <w:rPrChange w:id="456" w:author="Petter Vang Brakalsvaalet [pev2]" w:date="2021-04-29T15:52:00Z">
            <w:rPr>
              <w:noProof/>
              <w:lang w:val="en-GB"/>
            </w:rPr>
          </w:rPrChange>
        </w:rPr>
        <w:fldChar w:fldCharType="end"/>
      </w:r>
    </w:p>
    <w:p w14:paraId="34311FF4" w14:textId="0CFCD8B2" w:rsidR="00460798" w:rsidRPr="00555D5E" w:rsidRDefault="00460798">
      <w:pPr>
        <w:pStyle w:val="TOC3"/>
        <w:tabs>
          <w:tab w:val="left" w:pos="1100"/>
          <w:tab w:val="right" w:leader="dot" w:pos="8290"/>
        </w:tabs>
        <w:rPr>
          <w:rFonts w:cstheme="minorBidi"/>
          <w:noProof/>
          <w:sz w:val="24"/>
          <w:szCs w:val="24"/>
          <w:lang w:val="en-GB" w:eastAsia="en-GB"/>
          <w:rPrChange w:id="457" w:author="Petter Vang Brakalsvaalet [pev2]" w:date="2021-04-29T15:52:00Z">
            <w:rPr>
              <w:rFonts w:cstheme="minorBidi"/>
              <w:noProof/>
              <w:sz w:val="24"/>
              <w:szCs w:val="24"/>
              <w:lang w:val="en-GB" w:eastAsia="en-GB"/>
            </w:rPr>
          </w:rPrChange>
        </w:rPr>
      </w:pPr>
      <w:r w:rsidRPr="00555D5E">
        <w:rPr>
          <w:rFonts w:cstheme="majorHAnsi"/>
          <w:noProof/>
          <w:lang w:val="en-GB"/>
          <w:rPrChange w:id="458" w:author="Petter Vang Brakalsvaalet [pev2]" w:date="2021-04-29T15:52:00Z">
            <w:rPr>
              <w:rFonts w:cstheme="majorHAnsi"/>
              <w:noProof/>
              <w:lang w:val="en-GB"/>
            </w:rPr>
          </w:rPrChange>
        </w:rPr>
        <w:t>2.2.6.</w:t>
      </w:r>
      <w:r w:rsidRPr="00555D5E">
        <w:rPr>
          <w:rFonts w:cstheme="minorBidi"/>
          <w:noProof/>
          <w:sz w:val="24"/>
          <w:szCs w:val="24"/>
          <w:lang w:val="en-GB" w:eastAsia="en-GB"/>
          <w:rPrChange w:id="459" w:author="Petter Vang Brakalsvaalet [pev2]" w:date="2021-04-29T15:52:00Z">
            <w:rPr>
              <w:rFonts w:cstheme="minorBidi"/>
              <w:noProof/>
              <w:sz w:val="24"/>
              <w:szCs w:val="24"/>
              <w:lang w:val="en-GB" w:eastAsia="en-GB"/>
            </w:rPr>
          </w:rPrChange>
        </w:rPr>
        <w:tab/>
      </w:r>
      <w:r w:rsidRPr="00555D5E">
        <w:rPr>
          <w:rFonts w:cstheme="majorHAnsi"/>
          <w:noProof/>
          <w:lang w:val="en-GB"/>
          <w:rPrChange w:id="460" w:author="Petter Vang Brakalsvaalet [pev2]" w:date="2021-04-29T15:52:00Z">
            <w:rPr>
              <w:rFonts w:cstheme="majorHAnsi"/>
              <w:noProof/>
              <w:lang w:val="en-GB"/>
            </w:rPr>
          </w:rPrChange>
        </w:rPr>
        <w:t>Extensions.swift</w:t>
      </w:r>
      <w:r w:rsidRPr="00555D5E">
        <w:rPr>
          <w:noProof/>
          <w:lang w:val="en-GB"/>
          <w:rPrChange w:id="461" w:author="Petter Vang Brakalsvaalet [pev2]" w:date="2021-04-29T15:52:00Z">
            <w:rPr>
              <w:noProof/>
              <w:lang w:val="en-GB"/>
            </w:rPr>
          </w:rPrChange>
        </w:rPr>
        <w:tab/>
      </w:r>
      <w:r w:rsidRPr="00555D5E">
        <w:rPr>
          <w:noProof/>
          <w:lang w:val="en-GB"/>
          <w:rPrChange w:id="462" w:author="Petter Vang Brakalsvaalet [pev2]" w:date="2021-04-29T15:52:00Z">
            <w:rPr>
              <w:noProof/>
              <w:lang w:val="en-GB"/>
            </w:rPr>
          </w:rPrChange>
        </w:rPr>
        <w:fldChar w:fldCharType="begin"/>
      </w:r>
      <w:r w:rsidRPr="00555D5E">
        <w:rPr>
          <w:noProof/>
          <w:lang w:val="en-GB"/>
          <w:rPrChange w:id="463" w:author="Petter Vang Brakalsvaalet [pev2]" w:date="2021-04-29T15:52:00Z">
            <w:rPr>
              <w:noProof/>
              <w:lang w:val="en-GB"/>
            </w:rPr>
          </w:rPrChange>
        </w:rPr>
        <w:instrText xml:space="preserve"> PAGEREF _Toc70592405 \h </w:instrText>
      </w:r>
      <w:r w:rsidRPr="00555D5E">
        <w:rPr>
          <w:noProof/>
          <w:lang w:val="en-GB"/>
          <w:rPrChange w:id="464" w:author="Petter Vang Brakalsvaalet [pev2]" w:date="2021-04-29T15:52:00Z">
            <w:rPr>
              <w:noProof/>
              <w:lang w:val="en-GB"/>
            </w:rPr>
          </w:rPrChange>
        </w:rPr>
      </w:r>
      <w:r w:rsidRPr="00555D5E">
        <w:rPr>
          <w:noProof/>
          <w:lang w:val="en-GB"/>
          <w:rPrChange w:id="465" w:author="Petter Vang Brakalsvaalet [pev2]" w:date="2021-04-29T15:52:00Z">
            <w:rPr>
              <w:noProof/>
              <w:lang w:val="en-GB"/>
            </w:rPr>
          </w:rPrChange>
        </w:rPr>
        <w:fldChar w:fldCharType="separate"/>
      </w:r>
      <w:r w:rsidRPr="00555D5E">
        <w:rPr>
          <w:noProof/>
          <w:lang w:val="en-GB"/>
          <w:rPrChange w:id="466" w:author="Petter Vang Brakalsvaalet [pev2]" w:date="2021-04-29T15:52:00Z">
            <w:rPr>
              <w:noProof/>
              <w:lang w:val="en-GB"/>
            </w:rPr>
          </w:rPrChange>
        </w:rPr>
        <w:t>20</w:t>
      </w:r>
      <w:r w:rsidRPr="00555D5E">
        <w:rPr>
          <w:noProof/>
          <w:lang w:val="en-GB"/>
          <w:rPrChange w:id="467" w:author="Petter Vang Brakalsvaalet [pev2]" w:date="2021-04-29T15:52:00Z">
            <w:rPr>
              <w:noProof/>
              <w:lang w:val="en-GB"/>
            </w:rPr>
          </w:rPrChange>
        </w:rPr>
        <w:fldChar w:fldCharType="end"/>
      </w:r>
    </w:p>
    <w:p w14:paraId="5BA39B6C" w14:textId="3ABCD2BF" w:rsidR="00460798" w:rsidRPr="00555D5E" w:rsidRDefault="00460798">
      <w:pPr>
        <w:pStyle w:val="TOC3"/>
        <w:tabs>
          <w:tab w:val="left" w:pos="1100"/>
          <w:tab w:val="right" w:leader="dot" w:pos="8290"/>
        </w:tabs>
        <w:rPr>
          <w:rFonts w:cstheme="minorBidi"/>
          <w:noProof/>
          <w:sz w:val="24"/>
          <w:szCs w:val="24"/>
          <w:lang w:val="en-GB" w:eastAsia="en-GB"/>
          <w:rPrChange w:id="468" w:author="Petter Vang Brakalsvaalet [pev2]" w:date="2021-04-29T15:52:00Z">
            <w:rPr>
              <w:rFonts w:cstheme="minorBidi"/>
              <w:noProof/>
              <w:sz w:val="24"/>
              <w:szCs w:val="24"/>
              <w:lang w:val="en-GB" w:eastAsia="en-GB"/>
            </w:rPr>
          </w:rPrChange>
        </w:rPr>
      </w:pPr>
      <w:r w:rsidRPr="00555D5E">
        <w:rPr>
          <w:rFonts w:cstheme="majorHAnsi"/>
          <w:noProof/>
          <w:lang w:val="en-GB"/>
          <w:rPrChange w:id="469" w:author="Petter Vang Brakalsvaalet [pev2]" w:date="2021-04-29T15:52:00Z">
            <w:rPr>
              <w:rFonts w:cstheme="majorHAnsi"/>
              <w:noProof/>
              <w:lang w:val="en-GB"/>
            </w:rPr>
          </w:rPrChange>
        </w:rPr>
        <w:t>2.2.7.</w:t>
      </w:r>
      <w:r w:rsidRPr="00555D5E">
        <w:rPr>
          <w:rFonts w:cstheme="minorBidi"/>
          <w:noProof/>
          <w:sz w:val="24"/>
          <w:szCs w:val="24"/>
          <w:lang w:val="en-GB" w:eastAsia="en-GB"/>
          <w:rPrChange w:id="470" w:author="Petter Vang Brakalsvaalet [pev2]" w:date="2021-04-29T15:52:00Z">
            <w:rPr>
              <w:rFonts w:cstheme="minorBidi"/>
              <w:noProof/>
              <w:sz w:val="24"/>
              <w:szCs w:val="24"/>
              <w:lang w:val="en-GB" w:eastAsia="en-GB"/>
            </w:rPr>
          </w:rPrChange>
        </w:rPr>
        <w:tab/>
      </w:r>
      <w:r w:rsidRPr="00555D5E">
        <w:rPr>
          <w:rFonts w:cstheme="majorHAnsi"/>
          <w:noProof/>
          <w:lang w:val="en-GB"/>
          <w:rPrChange w:id="471" w:author="Petter Vang Brakalsvaalet [pev2]" w:date="2021-04-29T15:52:00Z">
            <w:rPr>
              <w:rFonts w:cstheme="majorHAnsi"/>
              <w:noProof/>
              <w:lang w:val="en-GB"/>
            </w:rPr>
          </w:rPrChange>
        </w:rPr>
        <w:t>Main.storyboard</w:t>
      </w:r>
      <w:r w:rsidRPr="00555D5E">
        <w:rPr>
          <w:noProof/>
          <w:lang w:val="en-GB"/>
          <w:rPrChange w:id="472" w:author="Petter Vang Brakalsvaalet [pev2]" w:date="2021-04-29T15:52:00Z">
            <w:rPr>
              <w:noProof/>
              <w:lang w:val="en-GB"/>
            </w:rPr>
          </w:rPrChange>
        </w:rPr>
        <w:tab/>
      </w:r>
      <w:r w:rsidRPr="00555D5E">
        <w:rPr>
          <w:noProof/>
          <w:lang w:val="en-GB"/>
          <w:rPrChange w:id="473" w:author="Petter Vang Brakalsvaalet [pev2]" w:date="2021-04-29T15:52:00Z">
            <w:rPr>
              <w:noProof/>
              <w:lang w:val="en-GB"/>
            </w:rPr>
          </w:rPrChange>
        </w:rPr>
        <w:fldChar w:fldCharType="begin"/>
      </w:r>
      <w:r w:rsidRPr="00555D5E">
        <w:rPr>
          <w:noProof/>
          <w:lang w:val="en-GB"/>
          <w:rPrChange w:id="474" w:author="Petter Vang Brakalsvaalet [pev2]" w:date="2021-04-29T15:52:00Z">
            <w:rPr>
              <w:noProof/>
              <w:lang w:val="en-GB"/>
            </w:rPr>
          </w:rPrChange>
        </w:rPr>
        <w:instrText xml:space="preserve"> PAGEREF _Toc70592406 \h </w:instrText>
      </w:r>
      <w:r w:rsidRPr="00555D5E">
        <w:rPr>
          <w:noProof/>
          <w:lang w:val="en-GB"/>
          <w:rPrChange w:id="475" w:author="Petter Vang Brakalsvaalet [pev2]" w:date="2021-04-29T15:52:00Z">
            <w:rPr>
              <w:noProof/>
              <w:lang w:val="en-GB"/>
            </w:rPr>
          </w:rPrChange>
        </w:rPr>
      </w:r>
      <w:r w:rsidRPr="00555D5E">
        <w:rPr>
          <w:noProof/>
          <w:lang w:val="en-GB"/>
          <w:rPrChange w:id="476" w:author="Petter Vang Brakalsvaalet [pev2]" w:date="2021-04-29T15:52:00Z">
            <w:rPr>
              <w:noProof/>
              <w:lang w:val="en-GB"/>
            </w:rPr>
          </w:rPrChange>
        </w:rPr>
        <w:fldChar w:fldCharType="separate"/>
      </w:r>
      <w:r w:rsidRPr="00555D5E">
        <w:rPr>
          <w:noProof/>
          <w:lang w:val="en-GB"/>
          <w:rPrChange w:id="477" w:author="Petter Vang Brakalsvaalet [pev2]" w:date="2021-04-29T15:52:00Z">
            <w:rPr>
              <w:noProof/>
              <w:lang w:val="en-GB"/>
            </w:rPr>
          </w:rPrChange>
        </w:rPr>
        <w:t>20</w:t>
      </w:r>
      <w:r w:rsidRPr="00555D5E">
        <w:rPr>
          <w:noProof/>
          <w:lang w:val="en-GB"/>
          <w:rPrChange w:id="478" w:author="Petter Vang Brakalsvaalet [pev2]" w:date="2021-04-29T15:52:00Z">
            <w:rPr>
              <w:noProof/>
              <w:lang w:val="en-GB"/>
            </w:rPr>
          </w:rPrChange>
        </w:rPr>
        <w:fldChar w:fldCharType="end"/>
      </w:r>
    </w:p>
    <w:p w14:paraId="2E8E5886" w14:textId="73202665" w:rsidR="00460798" w:rsidRPr="00555D5E" w:rsidRDefault="00460798">
      <w:pPr>
        <w:pStyle w:val="TOC2"/>
        <w:tabs>
          <w:tab w:val="left" w:pos="660"/>
          <w:tab w:val="right" w:leader="dot" w:pos="8290"/>
        </w:tabs>
        <w:rPr>
          <w:rFonts w:cstheme="minorBidi"/>
          <w:b w:val="0"/>
          <w:bCs w:val="0"/>
          <w:noProof/>
          <w:sz w:val="24"/>
          <w:szCs w:val="24"/>
          <w:lang w:val="en-GB" w:eastAsia="en-GB"/>
          <w:rPrChange w:id="479" w:author="Petter Vang Brakalsvaalet [pev2]" w:date="2021-04-29T15:52:00Z">
            <w:rPr>
              <w:rFonts w:cstheme="minorBidi"/>
              <w:b w:val="0"/>
              <w:bCs w:val="0"/>
              <w:noProof/>
              <w:sz w:val="24"/>
              <w:szCs w:val="24"/>
              <w:lang w:val="en-GB" w:eastAsia="en-GB"/>
            </w:rPr>
          </w:rPrChange>
        </w:rPr>
      </w:pPr>
      <w:r w:rsidRPr="00555D5E">
        <w:rPr>
          <w:rFonts w:cstheme="majorHAnsi"/>
          <w:noProof/>
          <w:lang w:val="en-GB"/>
          <w:rPrChange w:id="480" w:author="Petter Vang Brakalsvaalet [pev2]" w:date="2021-04-29T15:52:00Z">
            <w:rPr>
              <w:rFonts w:cstheme="majorHAnsi"/>
              <w:noProof/>
              <w:lang w:val="en-GB"/>
            </w:rPr>
          </w:rPrChange>
        </w:rPr>
        <w:t>2.3.</w:t>
      </w:r>
      <w:r w:rsidRPr="00555D5E">
        <w:rPr>
          <w:rFonts w:cstheme="minorBidi"/>
          <w:b w:val="0"/>
          <w:bCs w:val="0"/>
          <w:noProof/>
          <w:sz w:val="24"/>
          <w:szCs w:val="24"/>
          <w:lang w:val="en-GB" w:eastAsia="en-GB"/>
          <w:rPrChange w:id="481"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482" w:author="Petter Vang Brakalsvaalet [pev2]" w:date="2021-04-29T15:52:00Z">
            <w:rPr>
              <w:rFonts w:cstheme="majorHAnsi"/>
              <w:noProof/>
              <w:lang w:val="en-GB"/>
            </w:rPr>
          </w:rPrChange>
        </w:rPr>
        <w:t>User Interface Design</w:t>
      </w:r>
      <w:r w:rsidRPr="00555D5E">
        <w:rPr>
          <w:noProof/>
          <w:lang w:val="en-GB"/>
          <w:rPrChange w:id="483" w:author="Petter Vang Brakalsvaalet [pev2]" w:date="2021-04-29T15:52:00Z">
            <w:rPr>
              <w:noProof/>
              <w:lang w:val="en-GB"/>
            </w:rPr>
          </w:rPrChange>
        </w:rPr>
        <w:tab/>
      </w:r>
      <w:r w:rsidRPr="00555D5E">
        <w:rPr>
          <w:noProof/>
          <w:lang w:val="en-GB"/>
          <w:rPrChange w:id="484" w:author="Petter Vang Brakalsvaalet [pev2]" w:date="2021-04-29T15:52:00Z">
            <w:rPr>
              <w:noProof/>
              <w:lang w:val="en-GB"/>
            </w:rPr>
          </w:rPrChange>
        </w:rPr>
        <w:fldChar w:fldCharType="begin"/>
      </w:r>
      <w:r w:rsidRPr="00555D5E">
        <w:rPr>
          <w:noProof/>
          <w:lang w:val="en-GB"/>
          <w:rPrChange w:id="485" w:author="Petter Vang Brakalsvaalet [pev2]" w:date="2021-04-29T15:52:00Z">
            <w:rPr>
              <w:noProof/>
              <w:lang w:val="en-GB"/>
            </w:rPr>
          </w:rPrChange>
        </w:rPr>
        <w:instrText xml:space="preserve"> PAGEREF _Toc70592407 \h </w:instrText>
      </w:r>
      <w:r w:rsidRPr="00555D5E">
        <w:rPr>
          <w:noProof/>
          <w:lang w:val="en-GB"/>
          <w:rPrChange w:id="486" w:author="Petter Vang Brakalsvaalet [pev2]" w:date="2021-04-29T15:52:00Z">
            <w:rPr>
              <w:noProof/>
              <w:lang w:val="en-GB"/>
            </w:rPr>
          </w:rPrChange>
        </w:rPr>
      </w:r>
      <w:r w:rsidRPr="00555D5E">
        <w:rPr>
          <w:noProof/>
          <w:lang w:val="en-GB"/>
          <w:rPrChange w:id="487" w:author="Petter Vang Brakalsvaalet [pev2]" w:date="2021-04-29T15:52:00Z">
            <w:rPr>
              <w:noProof/>
              <w:lang w:val="en-GB"/>
            </w:rPr>
          </w:rPrChange>
        </w:rPr>
        <w:fldChar w:fldCharType="separate"/>
      </w:r>
      <w:r w:rsidRPr="00555D5E">
        <w:rPr>
          <w:noProof/>
          <w:lang w:val="en-GB"/>
          <w:rPrChange w:id="488" w:author="Petter Vang Brakalsvaalet [pev2]" w:date="2021-04-29T15:52:00Z">
            <w:rPr>
              <w:noProof/>
              <w:lang w:val="en-GB"/>
            </w:rPr>
          </w:rPrChange>
        </w:rPr>
        <w:t>20</w:t>
      </w:r>
      <w:r w:rsidRPr="00555D5E">
        <w:rPr>
          <w:noProof/>
          <w:lang w:val="en-GB"/>
          <w:rPrChange w:id="489" w:author="Petter Vang Brakalsvaalet [pev2]" w:date="2021-04-29T15:52:00Z">
            <w:rPr>
              <w:noProof/>
              <w:lang w:val="en-GB"/>
            </w:rPr>
          </w:rPrChange>
        </w:rPr>
        <w:fldChar w:fldCharType="end"/>
      </w:r>
    </w:p>
    <w:p w14:paraId="25E6E1CD" w14:textId="3B53EF11" w:rsidR="00460798" w:rsidRPr="00555D5E" w:rsidRDefault="00460798">
      <w:pPr>
        <w:pStyle w:val="TOC3"/>
        <w:tabs>
          <w:tab w:val="left" w:pos="1100"/>
          <w:tab w:val="right" w:leader="dot" w:pos="8290"/>
        </w:tabs>
        <w:rPr>
          <w:rFonts w:cstheme="minorBidi"/>
          <w:noProof/>
          <w:sz w:val="24"/>
          <w:szCs w:val="24"/>
          <w:lang w:val="en-GB" w:eastAsia="en-GB"/>
          <w:rPrChange w:id="490" w:author="Petter Vang Brakalsvaalet [pev2]" w:date="2021-04-29T15:52:00Z">
            <w:rPr>
              <w:rFonts w:cstheme="minorBidi"/>
              <w:noProof/>
              <w:sz w:val="24"/>
              <w:szCs w:val="24"/>
              <w:lang w:val="en-GB" w:eastAsia="en-GB"/>
            </w:rPr>
          </w:rPrChange>
        </w:rPr>
      </w:pPr>
      <w:r w:rsidRPr="00555D5E">
        <w:rPr>
          <w:rFonts w:cstheme="majorHAnsi"/>
          <w:noProof/>
          <w:lang w:val="en-GB"/>
          <w:rPrChange w:id="491" w:author="Petter Vang Brakalsvaalet [pev2]" w:date="2021-04-29T15:52:00Z">
            <w:rPr>
              <w:rFonts w:cstheme="majorHAnsi"/>
              <w:noProof/>
              <w:lang w:val="en-GB"/>
            </w:rPr>
          </w:rPrChange>
        </w:rPr>
        <w:t>2.3.1.</w:t>
      </w:r>
      <w:r w:rsidRPr="00555D5E">
        <w:rPr>
          <w:rFonts w:cstheme="minorBidi"/>
          <w:noProof/>
          <w:sz w:val="24"/>
          <w:szCs w:val="24"/>
          <w:lang w:val="en-GB" w:eastAsia="en-GB"/>
          <w:rPrChange w:id="492" w:author="Petter Vang Brakalsvaalet [pev2]" w:date="2021-04-29T15:52:00Z">
            <w:rPr>
              <w:rFonts w:cstheme="minorBidi"/>
              <w:noProof/>
              <w:sz w:val="24"/>
              <w:szCs w:val="24"/>
              <w:lang w:val="en-GB" w:eastAsia="en-GB"/>
            </w:rPr>
          </w:rPrChange>
        </w:rPr>
        <w:tab/>
      </w:r>
      <w:r w:rsidRPr="00555D5E">
        <w:rPr>
          <w:rFonts w:cstheme="majorHAnsi"/>
          <w:noProof/>
          <w:lang w:val="en-GB"/>
          <w:rPrChange w:id="493" w:author="Petter Vang Brakalsvaalet [pev2]" w:date="2021-04-29T15:52:00Z">
            <w:rPr>
              <w:rFonts w:cstheme="majorHAnsi"/>
              <w:noProof/>
              <w:lang w:val="en-GB"/>
            </w:rPr>
          </w:rPrChange>
        </w:rPr>
        <w:t>Start screen assets</w:t>
      </w:r>
      <w:r w:rsidRPr="00555D5E">
        <w:rPr>
          <w:noProof/>
          <w:lang w:val="en-GB"/>
          <w:rPrChange w:id="494" w:author="Petter Vang Brakalsvaalet [pev2]" w:date="2021-04-29T15:52:00Z">
            <w:rPr>
              <w:noProof/>
              <w:lang w:val="en-GB"/>
            </w:rPr>
          </w:rPrChange>
        </w:rPr>
        <w:tab/>
      </w:r>
      <w:r w:rsidRPr="00555D5E">
        <w:rPr>
          <w:noProof/>
          <w:lang w:val="en-GB"/>
          <w:rPrChange w:id="495" w:author="Petter Vang Brakalsvaalet [pev2]" w:date="2021-04-29T15:52:00Z">
            <w:rPr>
              <w:noProof/>
              <w:lang w:val="en-GB"/>
            </w:rPr>
          </w:rPrChange>
        </w:rPr>
        <w:fldChar w:fldCharType="begin"/>
      </w:r>
      <w:r w:rsidRPr="00555D5E">
        <w:rPr>
          <w:noProof/>
          <w:lang w:val="en-GB"/>
          <w:rPrChange w:id="496" w:author="Petter Vang Brakalsvaalet [pev2]" w:date="2021-04-29T15:52:00Z">
            <w:rPr>
              <w:noProof/>
              <w:lang w:val="en-GB"/>
            </w:rPr>
          </w:rPrChange>
        </w:rPr>
        <w:instrText xml:space="preserve"> PAGEREF _Toc70592408 \h </w:instrText>
      </w:r>
      <w:r w:rsidRPr="00555D5E">
        <w:rPr>
          <w:noProof/>
          <w:lang w:val="en-GB"/>
          <w:rPrChange w:id="497" w:author="Petter Vang Brakalsvaalet [pev2]" w:date="2021-04-29T15:52:00Z">
            <w:rPr>
              <w:noProof/>
              <w:lang w:val="en-GB"/>
            </w:rPr>
          </w:rPrChange>
        </w:rPr>
      </w:r>
      <w:r w:rsidRPr="00555D5E">
        <w:rPr>
          <w:noProof/>
          <w:lang w:val="en-GB"/>
          <w:rPrChange w:id="498" w:author="Petter Vang Brakalsvaalet [pev2]" w:date="2021-04-29T15:52:00Z">
            <w:rPr>
              <w:noProof/>
              <w:lang w:val="en-GB"/>
            </w:rPr>
          </w:rPrChange>
        </w:rPr>
        <w:fldChar w:fldCharType="separate"/>
      </w:r>
      <w:r w:rsidRPr="00555D5E">
        <w:rPr>
          <w:noProof/>
          <w:lang w:val="en-GB"/>
          <w:rPrChange w:id="499" w:author="Petter Vang Brakalsvaalet [pev2]" w:date="2021-04-29T15:52:00Z">
            <w:rPr>
              <w:noProof/>
              <w:lang w:val="en-GB"/>
            </w:rPr>
          </w:rPrChange>
        </w:rPr>
        <w:t>20</w:t>
      </w:r>
      <w:r w:rsidRPr="00555D5E">
        <w:rPr>
          <w:noProof/>
          <w:lang w:val="en-GB"/>
          <w:rPrChange w:id="500" w:author="Petter Vang Brakalsvaalet [pev2]" w:date="2021-04-29T15:52:00Z">
            <w:rPr>
              <w:noProof/>
              <w:lang w:val="en-GB"/>
            </w:rPr>
          </w:rPrChange>
        </w:rPr>
        <w:fldChar w:fldCharType="end"/>
      </w:r>
    </w:p>
    <w:p w14:paraId="25713623" w14:textId="53500AE8" w:rsidR="00460798" w:rsidRPr="00555D5E" w:rsidRDefault="00460798">
      <w:pPr>
        <w:pStyle w:val="TOC3"/>
        <w:tabs>
          <w:tab w:val="left" w:pos="1100"/>
          <w:tab w:val="right" w:leader="dot" w:pos="8290"/>
        </w:tabs>
        <w:rPr>
          <w:rFonts w:cstheme="minorBidi"/>
          <w:noProof/>
          <w:sz w:val="24"/>
          <w:szCs w:val="24"/>
          <w:lang w:val="en-GB" w:eastAsia="en-GB"/>
          <w:rPrChange w:id="501" w:author="Petter Vang Brakalsvaalet [pev2]" w:date="2021-04-29T15:52:00Z">
            <w:rPr>
              <w:rFonts w:cstheme="minorBidi"/>
              <w:noProof/>
              <w:sz w:val="24"/>
              <w:szCs w:val="24"/>
              <w:lang w:val="en-GB" w:eastAsia="en-GB"/>
            </w:rPr>
          </w:rPrChange>
        </w:rPr>
      </w:pPr>
      <w:r w:rsidRPr="00555D5E">
        <w:rPr>
          <w:rFonts w:cstheme="majorHAnsi"/>
          <w:noProof/>
          <w:lang w:val="en-GB"/>
          <w:rPrChange w:id="502" w:author="Petter Vang Brakalsvaalet [pev2]" w:date="2021-04-29T15:52:00Z">
            <w:rPr>
              <w:rFonts w:cstheme="majorHAnsi"/>
              <w:noProof/>
              <w:lang w:val="en-GB"/>
            </w:rPr>
          </w:rPrChange>
        </w:rPr>
        <w:t>2.3.2.</w:t>
      </w:r>
      <w:r w:rsidRPr="00555D5E">
        <w:rPr>
          <w:rFonts w:cstheme="minorBidi"/>
          <w:noProof/>
          <w:sz w:val="24"/>
          <w:szCs w:val="24"/>
          <w:lang w:val="en-GB" w:eastAsia="en-GB"/>
          <w:rPrChange w:id="503" w:author="Petter Vang Brakalsvaalet [pev2]" w:date="2021-04-29T15:52:00Z">
            <w:rPr>
              <w:rFonts w:cstheme="minorBidi"/>
              <w:noProof/>
              <w:sz w:val="24"/>
              <w:szCs w:val="24"/>
              <w:lang w:val="en-GB" w:eastAsia="en-GB"/>
            </w:rPr>
          </w:rPrChange>
        </w:rPr>
        <w:tab/>
      </w:r>
      <w:r w:rsidRPr="00555D5E">
        <w:rPr>
          <w:rFonts w:cstheme="majorHAnsi"/>
          <w:noProof/>
          <w:lang w:val="en-GB"/>
          <w:rPrChange w:id="504" w:author="Petter Vang Brakalsvaalet [pev2]" w:date="2021-04-29T15:52:00Z">
            <w:rPr>
              <w:rFonts w:cstheme="majorHAnsi"/>
              <w:noProof/>
              <w:lang w:val="en-GB"/>
            </w:rPr>
          </w:rPrChange>
        </w:rPr>
        <w:t>Game scene assets</w:t>
      </w:r>
      <w:r w:rsidRPr="00555D5E">
        <w:rPr>
          <w:noProof/>
          <w:lang w:val="en-GB"/>
          <w:rPrChange w:id="505" w:author="Petter Vang Brakalsvaalet [pev2]" w:date="2021-04-29T15:52:00Z">
            <w:rPr>
              <w:noProof/>
              <w:lang w:val="en-GB"/>
            </w:rPr>
          </w:rPrChange>
        </w:rPr>
        <w:tab/>
      </w:r>
      <w:r w:rsidRPr="00555D5E">
        <w:rPr>
          <w:noProof/>
          <w:lang w:val="en-GB"/>
          <w:rPrChange w:id="506" w:author="Petter Vang Brakalsvaalet [pev2]" w:date="2021-04-29T15:52:00Z">
            <w:rPr>
              <w:noProof/>
              <w:lang w:val="en-GB"/>
            </w:rPr>
          </w:rPrChange>
        </w:rPr>
        <w:fldChar w:fldCharType="begin"/>
      </w:r>
      <w:r w:rsidRPr="00555D5E">
        <w:rPr>
          <w:noProof/>
          <w:lang w:val="en-GB"/>
          <w:rPrChange w:id="507" w:author="Petter Vang Brakalsvaalet [pev2]" w:date="2021-04-29T15:52:00Z">
            <w:rPr>
              <w:noProof/>
              <w:lang w:val="en-GB"/>
            </w:rPr>
          </w:rPrChange>
        </w:rPr>
        <w:instrText xml:space="preserve"> PAGEREF _Toc70592409 \h </w:instrText>
      </w:r>
      <w:r w:rsidRPr="00555D5E">
        <w:rPr>
          <w:noProof/>
          <w:lang w:val="en-GB"/>
          <w:rPrChange w:id="508" w:author="Petter Vang Brakalsvaalet [pev2]" w:date="2021-04-29T15:52:00Z">
            <w:rPr>
              <w:noProof/>
              <w:lang w:val="en-GB"/>
            </w:rPr>
          </w:rPrChange>
        </w:rPr>
      </w:r>
      <w:r w:rsidRPr="00555D5E">
        <w:rPr>
          <w:noProof/>
          <w:lang w:val="en-GB"/>
          <w:rPrChange w:id="509" w:author="Petter Vang Brakalsvaalet [pev2]" w:date="2021-04-29T15:52:00Z">
            <w:rPr>
              <w:noProof/>
              <w:lang w:val="en-GB"/>
            </w:rPr>
          </w:rPrChange>
        </w:rPr>
        <w:fldChar w:fldCharType="separate"/>
      </w:r>
      <w:r w:rsidRPr="00555D5E">
        <w:rPr>
          <w:noProof/>
          <w:lang w:val="en-GB"/>
          <w:rPrChange w:id="510" w:author="Petter Vang Brakalsvaalet [pev2]" w:date="2021-04-29T15:52:00Z">
            <w:rPr>
              <w:noProof/>
              <w:lang w:val="en-GB"/>
            </w:rPr>
          </w:rPrChange>
        </w:rPr>
        <w:t>21</w:t>
      </w:r>
      <w:r w:rsidRPr="00555D5E">
        <w:rPr>
          <w:noProof/>
          <w:lang w:val="en-GB"/>
          <w:rPrChange w:id="511" w:author="Petter Vang Brakalsvaalet [pev2]" w:date="2021-04-29T15:52:00Z">
            <w:rPr>
              <w:noProof/>
              <w:lang w:val="en-GB"/>
            </w:rPr>
          </w:rPrChange>
        </w:rPr>
        <w:fldChar w:fldCharType="end"/>
      </w:r>
    </w:p>
    <w:p w14:paraId="0336AD31" w14:textId="10CDA8B7" w:rsidR="00460798" w:rsidRPr="00555D5E" w:rsidRDefault="00460798">
      <w:pPr>
        <w:pStyle w:val="TOC3"/>
        <w:tabs>
          <w:tab w:val="left" w:pos="1100"/>
          <w:tab w:val="right" w:leader="dot" w:pos="8290"/>
        </w:tabs>
        <w:rPr>
          <w:rFonts w:cstheme="minorBidi"/>
          <w:noProof/>
          <w:sz w:val="24"/>
          <w:szCs w:val="24"/>
          <w:lang w:val="en-GB" w:eastAsia="en-GB"/>
          <w:rPrChange w:id="512" w:author="Petter Vang Brakalsvaalet [pev2]" w:date="2021-04-29T15:52:00Z">
            <w:rPr>
              <w:rFonts w:cstheme="minorBidi"/>
              <w:noProof/>
              <w:sz w:val="24"/>
              <w:szCs w:val="24"/>
              <w:lang w:val="en-GB" w:eastAsia="en-GB"/>
            </w:rPr>
          </w:rPrChange>
        </w:rPr>
      </w:pPr>
      <w:r w:rsidRPr="00555D5E">
        <w:rPr>
          <w:rFonts w:cstheme="majorHAnsi"/>
          <w:noProof/>
          <w:lang w:val="en-GB"/>
          <w:rPrChange w:id="513" w:author="Petter Vang Brakalsvaalet [pev2]" w:date="2021-04-29T15:52:00Z">
            <w:rPr>
              <w:rFonts w:cstheme="majorHAnsi"/>
              <w:noProof/>
              <w:lang w:val="en-GB"/>
            </w:rPr>
          </w:rPrChange>
        </w:rPr>
        <w:t>2.3.3.</w:t>
      </w:r>
      <w:r w:rsidRPr="00555D5E">
        <w:rPr>
          <w:rFonts w:cstheme="minorBidi"/>
          <w:noProof/>
          <w:sz w:val="24"/>
          <w:szCs w:val="24"/>
          <w:lang w:val="en-GB" w:eastAsia="en-GB"/>
          <w:rPrChange w:id="514" w:author="Petter Vang Brakalsvaalet [pev2]" w:date="2021-04-29T15:52:00Z">
            <w:rPr>
              <w:rFonts w:cstheme="minorBidi"/>
              <w:noProof/>
              <w:sz w:val="24"/>
              <w:szCs w:val="24"/>
              <w:lang w:val="en-GB" w:eastAsia="en-GB"/>
            </w:rPr>
          </w:rPrChange>
        </w:rPr>
        <w:tab/>
      </w:r>
      <w:r w:rsidRPr="00555D5E">
        <w:rPr>
          <w:rFonts w:cstheme="majorHAnsi"/>
          <w:noProof/>
          <w:lang w:val="en-GB"/>
          <w:rPrChange w:id="515" w:author="Petter Vang Brakalsvaalet [pev2]" w:date="2021-04-29T15:52:00Z">
            <w:rPr>
              <w:rFonts w:cstheme="majorHAnsi"/>
              <w:noProof/>
              <w:lang w:val="en-GB"/>
            </w:rPr>
          </w:rPrChange>
        </w:rPr>
        <w:t>User interface</w:t>
      </w:r>
      <w:r w:rsidRPr="00555D5E">
        <w:rPr>
          <w:noProof/>
          <w:lang w:val="en-GB"/>
          <w:rPrChange w:id="516" w:author="Petter Vang Brakalsvaalet [pev2]" w:date="2021-04-29T15:52:00Z">
            <w:rPr>
              <w:noProof/>
              <w:lang w:val="en-GB"/>
            </w:rPr>
          </w:rPrChange>
        </w:rPr>
        <w:tab/>
      </w:r>
      <w:r w:rsidRPr="00555D5E">
        <w:rPr>
          <w:noProof/>
          <w:lang w:val="en-GB"/>
          <w:rPrChange w:id="517" w:author="Petter Vang Brakalsvaalet [pev2]" w:date="2021-04-29T15:52:00Z">
            <w:rPr>
              <w:noProof/>
              <w:lang w:val="en-GB"/>
            </w:rPr>
          </w:rPrChange>
        </w:rPr>
        <w:fldChar w:fldCharType="begin"/>
      </w:r>
      <w:r w:rsidRPr="00555D5E">
        <w:rPr>
          <w:noProof/>
          <w:lang w:val="en-GB"/>
          <w:rPrChange w:id="518" w:author="Petter Vang Brakalsvaalet [pev2]" w:date="2021-04-29T15:52:00Z">
            <w:rPr>
              <w:noProof/>
              <w:lang w:val="en-GB"/>
            </w:rPr>
          </w:rPrChange>
        </w:rPr>
        <w:instrText xml:space="preserve"> PAGEREF _Toc70592410 \h </w:instrText>
      </w:r>
      <w:r w:rsidRPr="00555D5E">
        <w:rPr>
          <w:noProof/>
          <w:lang w:val="en-GB"/>
          <w:rPrChange w:id="519" w:author="Petter Vang Brakalsvaalet [pev2]" w:date="2021-04-29T15:52:00Z">
            <w:rPr>
              <w:noProof/>
              <w:lang w:val="en-GB"/>
            </w:rPr>
          </w:rPrChange>
        </w:rPr>
      </w:r>
      <w:r w:rsidRPr="00555D5E">
        <w:rPr>
          <w:noProof/>
          <w:lang w:val="en-GB"/>
          <w:rPrChange w:id="520" w:author="Petter Vang Brakalsvaalet [pev2]" w:date="2021-04-29T15:52:00Z">
            <w:rPr>
              <w:noProof/>
              <w:lang w:val="en-GB"/>
            </w:rPr>
          </w:rPrChange>
        </w:rPr>
        <w:fldChar w:fldCharType="separate"/>
      </w:r>
      <w:r w:rsidRPr="00555D5E">
        <w:rPr>
          <w:noProof/>
          <w:lang w:val="en-GB"/>
          <w:rPrChange w:id="521" w:author="Petter Vang Brakalsvaalet [pev2]" w:date="2021-04-29T15:52:00Z">
            <w:rPr>
              <w:noProof/>
              <w:lang w:val="en-GB"/>
            </w:rPr>
          </w:rPrChange>
        </w:rPr>
        <w:t>23</w:t>
      </w:r>
      <w:r w:rsidRPr="00555D5E">
        <w:rPr>
          <w:noProof/>
          <w:lang w:val="en-GB"/>
          <w:rPrChange w:id="522" w:author="Petter Vang Brakalsvaalet [pev2]" w:date="2021-04-29T15:52:00Z">
            <w:rPr>
              <w:noProof/>
              <w:lang w:val="en-GB"/>
            </w:rPr>
          </w:rPrChange>
        </w:rPr>
        <w:fldChar w:fldCharType="end"/>
      </w:r>
    </w:p>
    <w:p w14:paraId="639EE76C" w14:textId="3696BA9D"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Change w:id="523" w:author="Petter Vang Brakalsvaalet [pev2]" w:date="2021-04-29T15:52:00Z">
            <w:rPr>
              <w:rFonts w:asciiTheme="minorHAnsi" w:hAnsiTheme="minorHAnsi" w:cstheme="minorBidi"/>
              <w:b w:val="0"/>
              <w:bCs w:val="0"/>
              <w:caps w:val="0"/>
              <w:noProof/>
              <w:lang w:val="en-GB" w:eastAsia="en-GB"/>
            </w:rPr>
          </w:rPrChange>
        </w:rPr>
      </w:pPr>
      <w:r w:rsidRPr="00555D5E">
        <w:rPr>
          <w:noProof/>
          <w:lang w:val="en-GB"/>
          <w:rPrChange w:id="524" w:author="Petter Vang Brakalsvaalet [pev2]" w:date="2021-04-29T15:52:00Z">
            <w:rPr>
              <w:noProof/>
              <w:lang w:val="en-GB"/>
            </w:rPr>
          </w:rPrChange>
        </w:rPr>
        <w:t>3.</w:t>
      </w:r>
      <w:r w:rsidRPr="00555D5E">
        <w:rPr>
          <w:rFonts w:asciiTheme="minorHAnsi" w:hAnsiTheme="minorHAnsi" w:cstheme="minorBidi"/>
          <w:b w:val="0"/>
          <w:bCs w:val="0"/>
          <w:caps w:val="0"/>
          <w:noProof/>
          <w:lang w:val="en-GB" w:eastAsia="en-GB"/>
          <w:rPrChange w:id="525"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526" w:author="Petter Vang Brakalsvaalet [pev2]" w:date="2021-04-29T15:52:00Z">
            <w:rPr>
              <w:noProof/>
              <w:lang w:val="en-GB"/>
            </w:rPr>
          </w:rPrChange>
        </w:rPr>
        <w:t>Implementation</w:t>
      </w:r>
      <w:r w:rsidRPr="00555D5E">
        <w:rPr>
          <w:noProof/>
          <w:lang w:val="en-GB"/>
          <w:rPrChange w:id="527" w:author="Petter Vang Brakalsvaalet [pev2]" w:date="2021-04-29T15:52:00Z">
            <w:rPr>
              <w:noProof/>
              <w:lang w:val="en-GB"/>
            </w:rPr>
          </w:rPrChange>
        </w:rPr>
        <w:tab/>
      </w:r>
      <w:r w:rsidRPr="00555D5E">
        <w:rPr>
          <w:noProof/>
          <w:lang w:val="en-GB"/>
          <w:rPrChange w:id="528" w:author="Petter Vang Brakalsvaalet [pev2]" w:date="2021-04-29T15:52:00Z">
            <w:rPr>
              <w:noProof/>
              <w:lang w:val="en-GB"/>
            </w:rPr>
          </w:rPrChange>
        </w:rPr>
        <w:fldChar w:fldCharType="begin"/>
      </w:r>
      <w:r w:rsidRPr="00555D5E">
        <w:rPr>
          <w:noProof/>
          <w:lang w:val="en-GB"/>
          <w:rPrChange w:id="529" w:author="Petter Vang Brakalsvaalet [pev2]" w:date="2021-04-29T15:52:00Z">
            <w:rPr>
              <w:noProof/>
              <w:lang w:val="en-GB"/>
            </w:rPr>
          </w:rPrChange>
        </w:rPr>
        <w:instrText xml:space="preserve"> PAGEREF _Toc70592411 \h </w:instrText>
      </w:r>
      <w:r w:rsidRPr="00555D5E">
        <w:rPr>
          <w:noProof/>
          <w:lang w:val="en-GB"/>
          <w:rPrChange w:id="530" w:author="Petter Vang Brakalsvaalet [pev2]" w:date="2021-04-29T15:52:00Z">
            <w:rPr>
              <w:noProof/>
              <w:lang w:val="en-GB"/>
            </w:rPr>
          </w:rPrChange>
        </w:rPr>
      </w:r>
      <w:r w:rsidRPr="00555D5E">
        <w:rPr>
          <w:noProof/>
          <w:lang w:val="en-GB"/>
          <w:rPrChange w:id="531" w:author="Petter Vang Brakalsvaalet [pev2]" w:date="2021-04-29T15:52:00Z">
            <w:rPr>
              <w:noProof/>
              <w:lang w:val="en-GB"/>
            </w:rPr>
          </w:rPrChange>
        </w:rPr>
        <w:fldChar w:fldCharType="separate"/>
      </w:r>
      <w:r w:rsidRPr="00555D5E">
        <w:rPr>
          <w:noProof/>
          <w:lang w:val="en-GB"/>
          <w:rPrChange w:id="532" w:author="Petter Vang Brakalsvaalet [pev2]" w:date="2021-04-29T15:52:00Z">
            <w:rPr>
              <w:noProof/>
              <w:lang w:val="en-GB"/>
            </w:rPr>
          </w:rPrChange>
        </w:rPr>
        <w:t>25</w:t>
      </w:r>
      <w:r w:rsidRPr="00555D5E">
        <w:rPr>
          <w:noProof/>
          <w:lang w:val="en-GB"/>
          <w:rPrChange w:id="533" w:author="Petter Vang Brakalsvaalet [pev2]" w:date="2021-04-29T15:52:00Z">
            <w:rPr>
              <w:noProof/>
              <w:lang w:val="en-GB"/>
            </w:rPr>
          </w:rPrChange>
        </w:rPr>
        <w:fldChar w:fldCharType="end"/>
      </w:r>
    </w:p>
    <w:p w14:paraId="62210409" w14:textId="34AB2494" w:rsidR="00460798" w:rsidRPr="00555D5E" w:rsidRDefault="00460798">
      <w:pPr>
        <w:pStyle w:val="TOC2"/>
        <w:tabs>
          <w:tab w:val="left" w:pos="660"/>
          <w:tab w:val="right" w:leader="dot" w:pos="8290"/>
        </w:tabs>
        <w:rPr>
          <w:rFonts w:cstheme="minorBidi"/>
          <w:b w:val="0"/>
          <w:bCs w:val="0"/>
          <w:noProof/>
          <w:sz w:val="24"/>
          <w:szCs w:val="24"/>
          <w:lang w:val="en-GB" w:eastAsia="en-GB"/>
          <w:rPrChange w:id="534" w:author="Petter Vang Brakalsvaalet [pev2]" w:date="2021-04-29T15:52:00Z">
            <w:rPr>
              <w:rFonts w:cstheme="minorBidi"/>
              <w:b w:val="0"/>
              <w:bCs w:val="0"/>
              <w:noProof/>
              <w:sz w:val="24"/>
              <w:szCs w:val="24"/>
              <w:lang w:val="en-GB" w:eastAsia="en-GB"/>
            </w:rPr>
          </w:rPrChange>
        </w:rPr>
      </w:pPr>
      <w:r w:rsidRPr="00555D5E">
        <w:rPr>
          <w:noProof/>
          <w:lang w:val="en-GB"/>
          <w:rPrChange w:id="535" w:author="Petter Vang Brakalsvaalet [pev2]" w:date="2021-04-29T15:52:00Z">
            <w:rPr>
              <w:noProof/>
              <w:lang w:val="en-GB"/>
            </w:rPr>
          </w:rPrChange>
        </w:rPr>
        <w:t>3.1.</w:t>
      </w:r>
      <w:r w:rsidRPr="00555D5E">
        <w:rPr>
          <w:rFonts w:cstheme="minorBidi"/>
          <w:b w:val="0"/>
          <w:bCs w:val="0"/>
          <w:noProof/>
          <w:sz w:val="24"/>
          <w:szCs w:val="24"/>
          <w:lang w:val="en-GB" w:eastAsia="en-GB"/>
          <w:rPrChange w:id="536" w:author="Petter Vang Brakalsvaalet [pev2]" w:date="2021-04-29T15:52:00Z">
            <w:rPr>
              <w:rFonts w:cstheme="minorBidi"/>
              <w:b w:val="0"/>
              <w:bCs w:val="0"/>
              <w:noProof/>
              <w:sz w:val="24"/>
              <w:szCs w:val="24"/>
              <w:lang w:val="en-GB" w:eastAsia="en-GB"/>
            </w:rPr>
          </w:rPrChange>
        </w:rPr>
        <w:tab/>
      </w:r>
      <w:r w:rsidRPr="00555D5E">
        <w:rPr>
          <w:noProof/>
          <w:lang w:val="en-GB"/>
          <w:rPrChange w:id="537" w:author="Petter Vang Brakalsvaalet [pev2]" w:date="2021-04-29T15:52:00Z">
            <w:rPr>
              <w:noProof/>
              <w:lang w:val="en-GB"/>
            </w:rPr>
          </w:rPrChange>
        </w:rPr>
        <w:t>Menu</w:t>
      </w:r>
      <w:r w:rsidRPr="00555D5E">
        <w:rPr>
          <w:noProof/>
          <w:lang w:val="en-GB"/>
          <w:rPrChange w:id="538" w:author="Petter Vang Brakalsvaalet [pev2]" w:date="2021-04-29T15:52:00Z">
            <w:rPr>
              <w:noProof/>
              <w:lang w:val="en-GB"/>
            </w:rPr>
          </w:rPrChange>
        </w:rPr>
        <w:tab/>
      </w:r>
      <w:r w:rsidRPr="00555D5E">
        <w:rPr>
          <w:noProof/>
          <w:lang w:val="en-GB"/>
          <w:rPrChange w:id="539" w:author="Petter Vang Brakalsvaalet [pev2]" w:date="2021-04-29T15:52:00Z">
            <w:rPr>
              <w:noProof/>
              <w:lang w:val="en-GB"/>
            </w:rPr>
          </w:rPrChange>
        </w:rPr>
        <w:fldChar w:fldCharType="begin"/>
      </w:r>
      <w:r w:rsidRPr="00555D5E">
        <w:rPr>
          <w:noProof/>
          <w:lang w:val="en-GB"/>
          <w:rPrChange w:id="540" w:author="Petter Vang Brakalsvaalet [pev2]" w:date="2021-04-29T15:52:00Z">
            <w:rPr>
              <w:noProof/>
              <w:lang w:val="en-GB"/>
            </w:rPr>
          </w:rPrChange>
        </w:rPr>
        <w:instrText xml:space="preserve"> PAGEREF _Toc70592412 \h </w:instrText>
      </w:r>
      <w:r w:rsidRPr="00555D5E">
        <w:rPr>
          <w:noProof/>
          <w:lang w:val="en-GB"/>
          <w:rPrChange w:id="541" w:author="Petter Vang Brakalsvaalet [pev2]" w:date="2021-04-29T15:52:00Z">
            <w:rPr>
              <w:noProof/>
              <w:lang w:val="en-GB"/>
            </w:rPr>
          </w:rPrChange>
        </w:rPr>
      </w:r>
      <w:r w:rsidRPr="00555D5E">
        <w:rPr>
          <w:noProof/>
          <w:lang w:val="en-GB"/>
          <w:rPrChange w:id="542" w:author="Petter Vang Brakalsvaalet [pev2]" w:date="2021-04-29T15:52:00Z">
            <w:rPr>
              <w:noProof/>
              <w:lang w:val="en-GB"/>
            </w:rPr>
          </w:rPrChange>
        </w:rPr>
        <w:fldChar w:fldCharType="separate"/>
      </w:r>
      <w:r w:rsidRPr="00555D5E">
        <w:rPr>
          <w:noProof/>
          <w:lang w:val="en-GB"/>
          <w:rPrChange w:id="543" w:author="Petter Vang Brakalsvaalet [pev2]" w:date="2021-04-29T15:52:00Z">
            <w:rPr>
              <w:noProof/>
              <w:lang w:val="en-GB"/>
            </w:rPr>
          </w:rPrChange>
        </w:rPr>
        <w:t>25</w:t>
      </w:r>
      <w:r w:rsidRPr="00555D5E">
        <w:rPr>
          <w:noProof/>
          <w:lang w:val="en-GB"/>
          <w:rPrChange w:id="544" w:author="Petter Vang Brakalsvaalet [pev2]" w:date="2021-04-29T15:52:00Z">
            <w:rPr>
              <w:noProof/>
              <w:lang w:val="en-GB"/>
            </w:rPr>
          </w:rPrChange>
        </w:rPr>
        <w:fldChar w:fldCharType="end"/>
      </w:r>
    </w:p>
    <w:p w14:paraId="27A4AA08" w14:textId="754B28A7" w:rsidR="00460798" w:rsidRPr="00555D5E" w:rsidRDefault="00460798">
      <w:pPr>
        <w:pStyle w:val="TOC2"/>
        <w:tabs>
          <w:tab w:val="left" w:pos="660"/>
          <w:tab w:val="right" w:leader="dot" w:pos="8290"/>
        </w:tabs>
        <w:rPr>
          <w:rFonts w:cstheme="minorBidi"/>
          <w:b w:val="0"/>
          <w:bCs w:val="0"/>
          <w:noProof/>
          <w:sz w:val="24"/>
          <w:szCs w:val="24"/>
          <w:lang w:val="en-GB" w:eastAsia="en-GB"/>
          <w:rPrChange w:id="545" w:author="Petter Vang Brakalsvaalet [pev2]" w:date="2021-04-29T15:52:00Z">
            <w:rPr>
              <w:rFonts w:cstheme="minorBidi"/>
              <w:b w:val="0"/>
              <w:bCs w:val="0"/>
              <w:noProof/>
              <w:sz w:val="24"/>
              <w:szCs w:val="24"/>
              <w:lang w:val="en-GB" w:eastAsia="en-GB"/>
            </w:rPr>
          </w:rPrChange>
        </w:rPr>
      </w:pPr>
      <w:r w:rsidRPr="00555D5E">
        <w:rPr>
          <w:noProof/>
          <w:lang w:val="en-GB"/>
          <w:rPrChange w:id="546" w:author="Petter Vang Brakalsvaalet [pev2]" w:date="2021-04-29T15:52:00Z">
            <w:rPr>
              <w:noProof/>
              <w:lang w:val="en-GB"/>
            </w:rPr>
          </w:rPrChange>
        </w:rPr>
        <w:t>3.2.</w:t>
      </w:r>
      <w:r w:rsidRPr="00555D5E">
        <w:rPr>
          <w:rFonts w:cstheme="minorBidi"/>
          <w:b w:val="0"/>
          <w:bCs w:val="0"/>
          <w:noProof/>
          <w:sz w:val="24"/>
          <w:szCs w:val="24"/>
          <w:lang w:val="en-GB" w:eastAsia="en-GB"/>
          <w:rPrChange w:id="547" w:author="Petter Vang Brakalsvaalet [pev2]" w:date="2021-04-29T15:52:00Z">
            <w:rPr>
              <w:rFonts w:cstheme="minorBidi"/>
              <w:b w:val="0"/>
              <w:bCs w:val="0"/>
              <w:noProof/>
              <w:sz w:val="24"/>
              <w:szCs w:val="24"/>
              <w:lang w:val="en-GB" w:eastAsia="en-GB"/>
            </w:rPr>
          </w:rPrChange>
        </w:rPr>
        <w:tab/>
      </w:r>
      <w:r w:rsidRPr="00555D5E">
        <w:rPr>
          <w:noProof/>
          <w:lang w:val="en-GB"/>
          <w:rPrChange w:id="548" w:author="Petter Vang Brakalsvaalet [pev2]" w:date="2021-04-29T15:52:00Z">
            <w:rPr>
              <w:noProof/>
              <w:lang w:val="en-GB"/>
            </w:rPr>
          </w:rPrChange>
        </w:rPr>
        <w:t>Set-up</w:t>
      </w:r>
      <w:r w:rsidRPr="00555D5E">
        <w:rPr>
          <w:noProof/>
          <w:lang w:val="en-GB"/>
          <w:rPrChange w:id="549" w:author="Petter Vang Brakalsvaalet [pev2]" w:date="2021-04-29T15:52:00Z">
            <w:rPr>
              <w:noProof/>
              <w:lang w:val="en-GB"/>
            </w:rPr>
          </w:rPrChange>
        </w:rPr>
        <w:tab/>
      </w:r>
      <w:r w:rsidRPr="00555D5E">
        <w:rPr>
          <w:noProof/>
          <w:lang w:val="en-GB"/>
          <w:rPrChange w:id="550" w:author="Petter Vang Brakalsvaalet [pev2]" w:date="2021-04-29T15:52:00Z">
            <w:rPr>
              <w:noProof/>
              <w:lang w:val="en-GB"/>
            </w:rPr>
          </w:rPrChange>
        </w:rPr>
        <w:fldChar w:fldCharType="begin"/>
      </w:r>
      <w:r w:rsidRPr="00555D5E">
        <w:rPr>
          <w:noProof/>
          <w:lang w:val="en-GB"/>
          <w:rPrChange w:id="551" w:author="Petter Vang Brakalsvaalet [pev2]" w:date="2021-04-29T15:52:00Z">
            <w:rPr>
              <w:noProof/>
              <w:lang w:val="en-GB"/>
            </w:rPr>
          </w:rPrChange>
        </w:rPr>
        <w:instrText xml:space="preserve"> PAGEREF _Toc70592413 \h </w:instrText>
      </w:r>
      <w:r w:rsidRPr="00555D5E">
        <w:rPr>
          <w:noProof/>
          <w:lang w:val="en-GB"/>
          <w:rPrChange w:id="552" w:author="Petter Vang Brakalsvaalet [pev2]" w:date="2021-04-29T15:52:00Z">
            <w:rPr>
              <w:noProof/>
              <w:lang w:val="en-GB"/>
            </w:rPr>
          </w:rPrChange>
        </w:rPr>
      </w:r>
      <w:r w:rsidRPr="00555D5E">
        <w:rPr>
          <w:noProof/>
          <w:lang w:val="en-GB"/>
          <w:rPrChange w:id="553" w:author="Petter Vang Brakalsvaalet [pev2]" w:date="2021-04-29T15:52:00Z">
            <w:rPr>
              <w:noProof/>
              <w:lang w:val="en-GB"/>
            </w:rPr>
          </w:rPrChange>
        </w:rPr>
        <w:fldChar w:fldCharType="separate"/>
      </w:r>
      <w:r w:rsidRPr="00555D5E">
        <w:rPr>
          <w:noProof/>
          <w:lang w:val="en-GB"/>
          <w:rPrChange w:id="554" w:author="Petter Vang Brakalsvaalet [pev2]" w:date="2021-04-29T15:52:00Z">
            <w:rPr>
              <w:noProof/>
              <w:lang w:val="en-GB"/>
            </w:rPr>
          </w:rPrChange>
        </w:rPr>
        <w:t>25</w:t>
      </w:r>
      <w:r w:rsidRPr="00555D5E">
        <w:rPr>
          <w:noProof/>
          <w:lang w:val="en-GB"/>
          <w:rPrChange w:id="555" w:author="Petter Vang Brakalsvaalet [pev2]" w:date="2021-04-29T15:52:00Z">
            <w:rPr>
              <w:noProof/>
              <w:lang w:val="en-GB"/>
            </w:rPr>
          </w:rPrChange>
        </w:rPr>
        <w:fldChar w:fldCharType="end"/>
      </w:r>
    </w:p>
    <w:p w14:paraId="731BC9CC" w14:textId="4EE3D81E" w:rsidR="00460798" w:rsidRPr="00555D5E" w:rsidRDefault="00460798">
      <w:pPr>
        <w:pStyle w:val="TOC2"/>
        <w:tabs>
          <w:tab w:val="left" w:pos="660"/>
          <w:tab w:val="right" w:leader="dot" w:pos="8290"/>
        </w:tabs>
        <w:rPr>
          <w:rFonts w:cstheme="minorBidi"/>
          <w:b w:val="0"/>
          <w:bCs w:val="0"/>
          <w:noProof/>
          <w:sz w:val="24"/>
          <w:szCs w:val="24"/>
          <w:lang w:val="en-GB" w:eastAsia="en-GB"/>
          <w:rPrChange w:id="556" w:author="Petter Vang Brakalsvaalet [pev2]" w:date="2021-04-29T15:52:00Z">
            <w:rPr>
              <w:rFonts w:cstheme="minorBidi"/>
              <w:b w:val="0"/>
              <w:bCs w:val="0"/>
              <w:noProof/>
              <w:sz w:val="24"/>
              <w:szCs w:val="24"/>
              <w:lang w:val="en-GB" w:eastAsia="en-GB"/>
            </w:rPr>
          </w:rPrChange>
        </w:rPr>
      </w:pPr>
      <w:r w:rsidRPr="00555D5E">
        <w:rPr>
          <w:noProof/>
          <w:lang w:val="en-GB"/>
          <w:rPrChange w:id="557" w:author="Petter Vang Brakalsvaalet [pev2]" w:date="2021-04-29T15:52:00Z">
            <w:rPr>
              <w:noProof/>
              <w:lang w:val="en-GB"/>
            </w:rPr>
          </w:rPrChange>
        </w:rPr>
        <w:t>3.3.</w:t>
      </w:r>
      <w:r w:rsidRPr="00555D5E">
        <w:rPr>
          <w:rFonts w:cstheme="minorBidi"/>
          <w:b w:val="0"/>
          <w:bCs w:val="0"/>
          <w:noProof/>
          <w:sz w:val="24"/>
          <w:szCs w:val="24"/>
          <w:lang w:val="en-GB" w:eastAsia="en-GB"/>
          <w:rPrChange w:id="558" w:author="Petter Vang Brakalsvaalet [pev2]" w:date="2021-04-29T15:52:00Z">
            <w:rPr>
              <w:rFonts w:cstheme="minorBidi"/>
              <w:b w:val="0"/>
              <w:bCs w:val="0"/>
              <w:noProof/>
              <w:sz w:val="24"/>
              <w:szCs w:val="24"/>
              <w:lang w:val="en-GB" w:eastAsia="en-GB"/>
            </w:rPr>
          </w:rPrChange>
        </w:rPr>
        <w:tab/>
      </w:r>
      <w:r w:rsidRPr="00555D5E">
        <w:rPr>
          <w:noProof/>
          <w:lang w:val="en-GB"/>
          <w:rPrChange w:id="559" w:author="Petter Vang Brakalsvaalet [pev2]" w:date="2021-04-29T15:52:00Z">
            <w:rPr>
              <w:noProof/>
              <w:lang w:val="en-GB"/>
            </w:rPr>
          </w:rPrChange>
        </w:rPr>
        <w:t>Game</w:t>
      </w:r>
      <w:r w:rsidRPr="00555D5E">
        <w:rPr>
          <w:noProof/>
          <w:lang w:val="en-GB"/>
          <w:rPrChange w:id="560" w:author="Petter Vang Brakalsvaalet [pev2]" w:date="2021-04-29T15:52:00Z">
            <w:rPr>
              <w:noProof/>
              <w:lang w:val="en-GB"/>
            </w:rPr>
          </w:rPrChange>
        </w:rPr>
        <w:tab/>
      </w:r>
      <w:r w:rsidRPr="00555D5E">
        <w:rPr>
          <w:noProof/>
          <w:lang w:val="en-GB"/>
          <w:rPrChange w:id="561" w:author="Petter Vang Brakalsvaalet [pev2]" w:date="2021-04-29T15:52:00Z">
            <w:rPr>
              <w:noProof/>
              <w:lang w:val="en-GB"/>
            </w:rPr>
          </w:rPrChange>
        </w:rPr>
        <w:fldChar w:fldCharType="begin"/>
      </w:r>
      <w:r w:rsidRPr="00555D5E">
        <w:rPr>
          <w:noProof/>
          <w:lang w:val="en-GB"/>
          <w:rPrChange w:id="562" w:author="Petter Vang Brakalsvaalet [pev2]" w:date="2021-04-29T15:52:00Z">
            <w:rPr>
              <w:noProof/>
              <w:lang w:val="en-GB"/>
            </w:rPr>
          </w:rPrChange>
        </w:rPr>
        <w:instrText xml:space="preserve"> PAGEREF _Toc70592414 \h </w:instrText>
      </w:r>
      <w:r w:rsidRPr="00555D5E">
        <w:rPr>
          <w:noProof/>
          <w:lang w:val="en-GB"/>
          <w:rPrChange w:id="563" w:author="Petter Vang Brakalsvaalet [pev2]" w:date="2021-04-29T15:52:00Z">
            <w:rPr>
              <w:noProof/>
              <w:lang w:val="en-GB"/>
            </w:rPr>
          </w:rPrChange>
        </w:rPr>
      </w:r>
      <w:r w:rsidRPr="00555D5E">
        <w:rPr>
          <w:noProof/>
          <w:lang w:val="en-GB"/>
          <w:rPrChange w:id="564" w:author="Petter Vang Brakalsvaalet [pev2]" w:date="2021-04-29T15:52:00Z">
            <w:rPr>
              <w:noProof/>
              <w:lang w:val="en-GB"/>
            </w:rPr>
          </w:rPrChange>
        </w:rPr>
        <w:fldChar w:fldCharType="separate"/>
      </w:r>
      <w:r w:rsidRPr="00555D5E">
        <w:rPr>
          <w:noProof/>
          <w:lang w:val="en-GB"/>
          <w:rPrChange w:id="565" w:author="Petter Vang Brakalsvaalet [pev2]" w:date="2021-04-29T15:52:00Z">
            <w:rPr>
              <w:noProof/>
              <w:lang w:val="en-GB"/>
            </w:rPr>
          </w:rPrChange>
        </w:rPr>
        <w:t>25</w:t>
      </w:r>
      <w:r w:rsidRPr="00555D5E">
        <w:rPr>
          <w:noProof/>
          <w:lang w:val="en-GB"/>
          <w:rPrChange w:id="566" w:author="Petter Vang Brakalsvaalet [pev2]" w:date="2021-04-29T15:52:00Z">
            <w:rPr>
              <w:noProof/>
              <w:lang w:val="en-GB"/>
            </w:rPr>
          </w:rPrChange>
        </w:rPr>
        <w:fldChar w:fldCharType="end"/>
      </w:r>
    </w:p>
    <w:p w14:paraId="0C198F99" w14:textId="7DD25E5B" w:rsidR="00460798" w:rsidRPr="00555D5E" w:rsidRDefault="00460798">
      <w:pPr>
        <w:pStyle w:val="TOC2"/>
        <w:tabs>
          <w:tab w:val="left" w:pos="660"/>
          <w:tab w:val="right" w:leader="dot" w:pos="8290"/>
        </w:tabs>
        <w:rPr>
          <w:rFonts w:cstheme="minorBidi"/>
          <w:b w:val="0"/>
          <w:bCs w:val="0"/>
          <w:noProof/>
          <w:sz w:val="24"/>
          <w:szCs w:val="24"/>
          <w:lang w:val="en-GB" w:eastAsia="en-GB"/>
          <w:rPrChange w:id="567" w:author="Petter Vang Brakalsvaalet [pev2]" w:date="2021-04-29T15:52:00Z">
            <w:rPr>
              <w:rFonts w:cstheme="minorBidi"/>
              <w:b w:val="0"/>
              <w:bCs w:val="0"/>
              <w:noProof/>
              <w:sz w:val="24"/>
              <w:szCs w:val="24"/>
              <w:lang w:val="en-GB" w:eastAsia="en-GB"/>
            </w:rPr>
          </w:rPrChange>
        </w:rPr>
      </w:pPr>
      <w:r w:rsidRPr="00555D5E">
        <w:rPr>
          <w:noProof/>
          <w:lang w:val="en-GB"/>
          <w:rPrChange w:id="568" w:author="Petter Vang Brakalsvaalet [pev2]" w:date="2021-04-29T15:52:00Z">
            <w:rPr>
              <w:noProof/>
              <w:lang w:val="en-GB"/>
            </w:rPr>
          </w:rPrChange>
        </w:rPr>
        <w:t>3.4.</w:t>
      </w:r>
      <w:r w:rsidRPr="00555D5E">
        <w:rPr>
          <w:rFonts w:cstheme="minorBidi"/>
          <w:b w:val="0"/>
          <w:bCs w:val="0"/>
          <w:noProof/>
          <w:sz w:val="24"/>
          <w:szCs w:val="24"/>
          <w:lang w:val="en-GB" w:eastAsia="en-GB"/>
          <w:rPrChange w:id="569" w:author="Petter Vang Brakalsvaalet [pev2]" w:date="2021-04-29T15:52:00Z">
            <w:rPr>
              <w:rFonts w:cstheme="minorBidi"/>
              <w:b w:val="0"/>
              <w:bCs w:val="0"/>
              <w:noProof/>
              <w:sz w:val="24"/>
              <w:szCs w:val="24"/>
              <w:lang w:val="en-GB" w:eastAsia="en-GB"/>
            </w:rPr>
          </w:rPrChange>
        </w:rPr>
        <w:tab/>
      </w:r>
      <w:r w:rsidRPr="00555D5E">
        <w:rPr>
          <w:noProof/>
          <w:lang w:val="en-GB"/>
          <w:rPrChange w:id="570" w:author="Petter Vang Brakalsvaalet [pev2]" w:date="2021-04-29T15:52:00Z">
            <w:rPr>
              <w:noProof/>
              <w:lang w:val="en-GB"/>
            </w:rPr>
          </w:rPrChange>
        </w:rPr>
        <w:t>Help</w:t>
      </w:r>
      <w:r w:rsidRPr="00555D5E">
        <w:rPr>
          <w:noProof/>
          <w:lang w:val="en-GB"/>
          <w:rPrChange w:id="571" w:author="Petter Vang Brakalsvaalet [pev2]" w:date="2021-04-29T15:52:00Z">
            <w:rPr>
              <w:noProof/>
              <w:lang w:val="en-GB"/>
            </w:rPr>
          </w:rPrChange>
        </w:rPr>
        <w:tab/>
      </w:r>
      <w:r w:rsidRPr="00555D5E">
        <w:rPr>
          <w:noProof/>
          <w:lang w:val="en-GB"/>
          <w:rPrChange w:id="572" w:author="Petter Vang Brakalsvaalet [pev2]" w:date="2021-04-29T15:52:00Z">
            <w:rPr>
              <w:noProof/>
              <w:lang w:val="en-GB"/>
            </w:rPr>
          </w:rPrChange>
        </w:rPr>
        <w:fldChar w:fldCharType="begin"/>
      </w:r>
      <w:r w:rsidRPr="00555D5E">
        <w:rPr>
          <w:noProof/>
          <w:lang w:val="en-GB"/>
          <w:rPrChange w:id="573" w:author="Petter Vang Brakalsvaalet [pev2]" w:date="2021-04-29T15:52:00Z">
            <w:rPr>
              <w:noProof/>
              <w:lang w:val="en-GB"/>
            </w:rPr>
          </w:rPrChange>
        </w:rPr>
        <w:instrText xml:space="preserve"> PAGEREF _Toc70592415 \h </w:instrText>
      </w:r>
      <w:r w:rsidRPr="00555D5E">
        <w:rPr>
          <w:noProof/>
          <w:lang w:val="en-GB"/>
          <w:rPrChange w:id="574" w:author="Petter Vang Brakalsvaalet [pev2]" w:date="2021-04-29T15:52:00Z">
            <w:rPr>
              <w:noProof/>
              <w:lang w:val="en-GB"/>
            </w:rPr>
          </w:rPrChange>
        </w:rPr>
      </w:r>
      <w:r w:rsidRPr="00555D5E">
        <w:rPr>
          <w:noProof/>
          <w:lang w:val="en-GB"/>
          <w:rPrChange w:id="575" w:author="Petter Vang Brakalsvaalet [pev2]" w:date="2021-04-29T15:52:00Z">
            <w:rPr>
              <w:noProof/>
              <w:lang w:val="en-GB"/>
            </w:rPr>
          </w:rPrChange>
        </w:rPr>
        <w:fldChar w:fldCharType="separate"/>
      </w:r>
      <w:r w:rsidRPr="00555D5E">
        <w:rPr>
          <w:noProof/>
          <w:lang w:val="en-GB"/>
          <w:rPrChange w:id="576" w:author="Petter Vang Brakalsvaalet [pev2]" w:date="2021-04-29T15:52:00Z">
            <w:rPr>
              <w:noProof/>
              <w:lang w:val="en-GB"/>
            </w:rPr>
          </w:rPrChange>
        </w:rPr>
        <w:t>25</w:t>
      </w:r>
      <w:r w:rsidRPr="00555D5E">
        <w:rPr>
          <w:noProof/>
          <w:lang w:val="en-GB"/>
          <w:rPrChange w:id="577" w:author="Petter Vang Brakalsvaalet [pev2]" w:date="2021-04-29T15:52:00Z">
            <w:rPr>
              <w:noProof/>
              <w:lang w:val="en-GB"/>
            </w:rPr>
          </w:rPrChange>
        </w:rPr>
        <w:fldChar w:fldCharType="end"/>
      </w:r>
    </w:p>
    <w:p w14:paraId="4BA6970E" w14:textId="154268A5" w:rsidR="00460798" w:rsidRPr="00555D5E" w:rsidRDefault="00460798">
      <w:pPr>
        <w:pStyle w:val="TOC2"/>
        <w:tabs>
          <w:tab w:val="left" w:pos="660"/>
          <w:tab w:val="right" w:leader="dot" w:pos="8290"/>
        </w:tabs>
        <w:rPr>
          <w:rFonts w:cstheme="minorBidi"/>
          <w:b w:val="0"/>
          <w:bCs w:val="0"/>
          <w:noProof/>
          <w:sz w:val="24"/>
          <w:szCs w:val="24"/>
          <w:lang w:val="en-GB" w:eastAsia="en-GB"/>
          <w:rPrChange w:id="578" w:author="Petter Vang Brakalsvaalet [pev2]" w:date="2021-04-29T15:52:00Z">
            <w:rPr>
              <w:rFonts w:cstheme="minorBidi"/>
              <w:b w:val="0"/>
              <w:bCs w:val="0"/>
              <w:noProof/>
              <w:sz w:val="24"/>
              <w:szCs w:val="24"/>
              <w:lang w:val="en-GB" w:eastAsia="en-GB"/>
            </w:rPr>
          </w:rPrChange>
        </w:rPr>
      </w:pPr>
      <w:r w:rsidRPr="00555D5E">
        <w:rPr>
          <w:noProof/>
          <w:lang w:val="en-GB"/>
          <w:rPrChange w:id="579" w:author="Petter Vang Brakalsvaalet [pev2]" w:date="2021-04-29T15:52:00Z">
            <w:rPr>
              <w:noProof/>
              <w:lang w:val="en-GB"/>
            </w:rPr>
          </w:rPrChange>
        </w:rPr>
        <w:t>3.5.</w:t>
      </w:r>
      <w:r w:rsidRPr="00555D5E">
        <w:rPr>
          <w:rFonts w:cstheme="minorBidi"/>
          <w:b w:val="0"/>
          <w:bCs w:val="0"/>
          <w:noProof/>
          <w:sz w:val="24"/>
          <w:szCs w:val="24"/>
          <w:lang w:val="en-GB" w:eastAsia="en-GB"/>
          <w:rPrChange w:id="580" w:author="Petter Vang Brakalsvaalet [pev2]" w:date="2021-04-29T15:52:00Z">
            <w:rPr>
              <w:rFonts w:cstheme="minorBidi"/>
              <w:b w:val="0"/>
              <w:bCs w:val="0"/>
              <w:noProof/>
              <w:sz w:val="24"/>
              <w:szCs w:val="24"/>
              <w:lang w:val="en-GB" w:eastAsia="en-GB"/>
            </w:rPr>
          </w:rPrChange>
        </w:rPr>
        <w:tab/>
      </w:r>
      <w:r w:rsidRPr="00555D5E">
        <w:rPr>
          <w:noProof/>
          <w:lang w:val="en-GB"/>
          <w:rPrChange w:id="581" w:author="Petter Vang Brakalsvaalet [pev2]" w:date="2021-04-29T15:52:00Z">
            <w:rPr>
              <w:noProof/>
              <w:lang w:val="en-GB"/>
            </w:rPr>
          </w:rPrChange>
        </w:rPr>
        <w:t>Bugs</w:t>
      </w:r>
      <w:r w:rsidRPr="00555D5E">
        <w:rPr>
          <w:noProof/>
          <w:lang w:val="en-GB"/>
          <w:rPrChange w:id="582" w:author="Petter Vang Brakalsvaalet [pev2]" w:date="2021-04-29T15:52:00Z">
            <w:rPr>
              <w:noProof/>
              <w:lang w:val="en-GB"/>
            </w:rPr>
          </w:rPrChange>
        </w:rPr>
        <w:tab/>
      </w:r>
      <w:r w:rsidRPr="00555D5E">
        <w:rPr>
          <w:noProof/>
          <w:lang w:val="en-GB"/>
          <w:rPrChange w:id="583" w:author="Petter Vang Brakalsvaalet [pev2]" w:date="2021-04-29T15:52:00Z">
            <w:rPr>
              <w:noProof/>
              <w:lang w:val="en-GB"/>
            </w:rPr>
          </w:rPrChange>
        </w:rPr>
        <w:fldChar w:fldCharType="begin"/>
      </w:r>
      <w:r w:rsidRPr="00555D5E">
        <w:rPr>
          <w:noProof/>
          <w:lang w:val="en-GB"/>
          <w:rPrChange w:id="584" w:author="Petter Vang Brakalsvaalet [pev2]" w:date="2021-04-29T15:52:00Z">
            <w:rPr>
              <w:noProof/>
              <w:lang w:val="en-GB"/>
            </w:rPr>
          </w:rPrChange>
        </w:rPr>
        <w:instrText xml:space="preserve"> PAGEREF _Toc70592416 \h </w:instrText>
      </w:r>
      <w:r w:rsidRPr="00555D5E">
        <w:rPr>
          <w:noProof/>
          <w:lang w:val="en-GB"/>
          <w:rPrChange w:id="585" w:author="Petter Vang Brakalsvaalet [pev2]" w:date="2021-04-29T15:52:00Z">
            <w:rPr>
              <w:noProof/>
              <w:lang w:val="en-GB"/>
            </w:rPr>
          </w:rPrChange>
        </w:rPr>
      </w:r>
      <w:r w:rsidRPr="00555D5E">
        <w:rPr>
          <w:noProof/>
          <w:lang w:val="en-GB"/>
          <w:rPrChange w:id="586" w:author="Petter Vang Brakalsvaalet [pev2]" w:date="2021-04-29T15:52:00Z">
            <w:rPr>
              <w:noProof/>
              <w:lang w:val="en-GB"/>
            </w:rPr>
          </w:rPrChange>
        </w:rPr>
        <w:fldChar w:fldCharType="separate"/>
      </w:r>
      <w:r w:rsidRPr="00555D5E">
        <w:rPr>
          <w:noProof/>
          <w:lang w:val="en-GB"/>
          <w:rPrChange w:id="587" w:author="Petter Vang Brakalsvaalet [pev2]" w:date="2021-04-29T15:52:00Z">
            <w:rPr>
              <w:noProof/>
              <w:lang w:val="en-GB"/>
            </w:rPr>
          </w:rPrChange>
        </w:rPr>
        <w:t>25</w:t>
      </w:r>
      <w:r w:rsidRPr="00555D5E">
        <w:rPr>
          <w:noProof/>
          <w:lang w:val="en-GB"/>
          <w:rPrChange w:id="588" w:author="Petter Vang Brakalsvaalet [pev2]" w:date="2021-04-29T15:52:00Z">
            <w:rPr>
              <w:noProof/>
              <w:lang w:val="en-GB"/>
            </w:rPr>
          </w:rPrChange>
        </w:rPr>
        <w:fldChar w:fldCharType="end"/>
      </w:r>
    </w:p>
    <w:p w14:paraId="50FDCFF3" w14:textId="6B6FC4FC" w:rsidR="00460798" w:rsidRPr="00555D5E" w:rsidRDefault="00460798">
      <w:pPr>
        <w:pStyle w:val="TOC3"/>
        <w:tabs>
          <w:tab w:val="left" w:pos="1100"/>
          <w:tab w:val="right" w:leader="dot" w:pos="8290"/>
        </w:tabs>
        <w:rPr>
          <w:rFonts w:cstheme="minorBidi"/>
          <w:noProof/>
          <w:sz w:val="24"/>
          <w:szCs w:val="24"/>
          <w:lang w:val="en-GB" w:eastAsia="en-GB"/>
          <w:rPrChange w:id="589" w:author="Petter Vang Brakalsvaalet [pev2]" w:date="2021-04-29T15:52:00Z">
            <w:rPr>
              <w:rFonts w:cstheme="minorBidi"/>
              <w:noProof/>
              <w:sz w:val="24"/>
              <w:szCs w:val="24"/>
              <w:lang w:val="en-GB" w:eastAsia="en-GB"/>
            </w:rPr>
          </w:rPrChange>
        </w:rPr>
      </w:pPr>
      <w:r w:rsidRPr="00555D5E">
        <w:rPr>
          <w:noProof/>
          <w:lang w:val="en-GB"/>
          <w:rPrChange w:id="590" w:author="Petter Vang Brakalsvaalet [pev2]" w:date="2021-04-29T15:52:00Z">
            <w:rPr>
              <w:noProof/>
              <w:lang w:val="en-GB"/>
            </w:rPr>
          </w:rPrChange>
        </w:rPr>
        <w:t>3.5.1.</w:t>
      </w:r>
      <w:r w:rsidRPr="00555D5E">
        <w:rPr>
          <w:rFonts w:cstheme="minorBidi"/>
          <w:noProof/>
          <w:sz w:val="24"/>
          <w:szCs w:val="24"/>
          <w:lang w:val="en-GB" w:eastAsia="en-GB"/>
          <w:rPrChange w:id="591" w:author="Petter Vang Brakalsvaalet [pev2]" w:date="2021-04-29T15:52:00Z">
            <w:rPr>
              <w:rFonts w:cstheme="minorBidi"/>
              <w:noProof/>
              <w:sz w:val="24"/>
              <w:szCs w:val="24"/>
              <w:lang w:val="en-GB" w:eastAsia="en-GB"/>
            </w:rPr>
          </w:rPrChange>
        </w:rPr>
        <w:tab/>
      </w:r>
      <w:r w:rsidRPr="00555D5E">
        <w:rPr>
          <w:noProof/>
          <w:lang w:val="en-GB"/>
          <w:rPrChange w:id="592" w:author="Petter Vang Brakalsvaalet [pev2]" w:date="2021-04-29T15:52:00Z">
            <w:rPr>
              <w:noProof/>
              <w:lang w:val="en-GB"/>
            </w:rPr>
          </w:rPrChange>
        </w:rPr>
        <w:t>SetUp</w:t>
      </w:r>
      <w:r w:rsidRPr="00555D5E">
        <w:rPr>
          <w:noProof/>
          <w:lang w:val="en-GB"/>
          <w:rPrChange w:id="593" w:author="Petter Vang Brakalsvaalet [pev2]" w:date="2021-04-29T15:52:00Z">
            <w:rPr>
              <w:noProof/>
              <w:lang w:val="en-GB"/>
            </w:rPr>
          </w:rPrChange>
        </w:rPr>
        <w:tab/>
      </w:r>
      <w:r w:rsidRPr="00555D5E">
        <w:rPr>
          <w:noProof/>
          <w:lang w:val="en-GB"/>
          <w:rPrChange w:id="594" w:author="Petter Vang Brakalsvaalet [pev2]" w:date="2021-04-29T15:52:00Z">
            <w:rPr>
              <w:noProof/>
              <w:lang w:val="en-GB"/>
            </w:rPr>
          </w:rPrChange>
        </w:rPr>
        <w:fldChar w:fldCharType="begin"/>
      </w:r>
      <w:r w:rsidRPr="00555D5E">
        <w:rPr>
          <w:noProof/>
          <w:lang w:val="en-GB"/>
          <w:rPrChange w:id="595" w:author="Petter Vang Brakalsvaalet [pev2]" w:date="2021-04-29T15:52:00Z">
            <w:rPr>
              <w:noProof/>
              <w:lang w:val="en-GB"/>
            </w:rPr>
          </w:rPrChange>
        </w:rPr>
        <w:instrText xml:space="preserve"> PAGEREF _Toc70592417 \h </w:instrText>
      </w:r>
      <w:r w:rsidRPr="00555D5E">
        <w:rPr>
          <w:noProof/>
          <w:lang w:val="en-GB"/>
          <w:rPrChange w:id="596" w:author="Petter Vang Brakalsvaalet [pev2]" w:date="2021-04-29T15:52:00Z">
            <w:rPr>
              <w:noProof/>
              <w:lang w:val="en-GB"/>
            </w:rPr>
          </w:rPrChange>
        </w:rPr>
      </w:r>
      <w:r w:rsidRPr="00555D5E">
        <w:rPr>
          <w:noProof/>
          <w:lang w:val="en-GB"/>
          <w:rPrChange w:id="597" w:author="Petter Vang Brakalsvaalet [pev2]" w:date="2021-04-29T15:52:00Z">
            <w:rPr>
              <w:noProof/>
              <w:lang w:val="en-GB"/>
            </w:rPr>
          </w:rPrChange>
        </w:rPr>
        <w:fldChar w:fldCharType="separate"/>
      </w:r>
      <w:r w:rsidRPr="00555D5E">
        <w:rPr>
          <w:noProof/>
          <w:lang w:val="en-GB"/>
          <w:rPrChange w:id="598" w:author="Petter Vang Brakalsvaalet [pev2]" w:date="2021-04-29T15:52:00Z">
            <w:rPr>
              <w:noProof/>
              <w:lang w:val="en-GB"/>
            </w:rPr>
          </w:rPrChange>
        </w:rPr>
        <w:t>25</w:t>
      </w:r>
      <w:r w:rsidRPr="00555D5E">
        <w:rPr>
          <w:noProof/>
          <w:lang w:val="en-GB"/>
          <w:rPrChange w:id="599" w:author="Petter Vang Brakalsvaalet [pev2]" w:date="2021-04-29T15:52:00Z">
            <w:rPr>
              <w:noProof/>
              <w:lang w:val="en-GB"/>
            </w:rPr>
          </w:rPrChange>
        </w:rPr>
        <w:fldChar w:fldCharType="end"/>
      </w:r>
    </w:p>
    <w:p w14:paraId="341F6B47" w14:textId="0DCC4DC8" w:rsidR="00460798" w:rsidRPr="00555D5E" w:rsidRDefault="00460798">
      <w:pPr>
        <w:pStyle w:val="TOC3"/>
        <w:tabs>
          <w:tab w:val="left" w:pos="1100"/>
          <w:tab w:val="right" w:leader="dot" w:pos="8290"/>
        </w:tabs>
        <w:rPr>
          <w:rFonts w:cstheme="minorBidi"/>
          <w:noProof/>
          <w:sz w:val="24"/>
          <w:szCs w:val="24"/>
          <w:lang w:val="en-GB" w:eastAsia="en-GB"/>
          <w:rPrChange w:id="600" w:author="Petter Vang Brakalsvaalet [pev2]" w:date="2021-04-29T15:52:00Z">
            <w:rPr>
              <w:rFonts w:cstheme="minorBidi"/>
              <w:noProof/>
              <w:sz w:val="24"/>
              <w:szCs w:val="24"/>
              <w:lang w:val="en-GB" w:eastAsia="en-GB"/>
            </w:rPr>
          </w:rPrChange>
        </w:rPr>
      </w:pPr>
      <w:r w:rsidRPr="00555D5E">
        <w:rPr>
          <w:noProof/>
          <w:lang w:val="en-GB"/>
          <w:rPrChange w:id="601" w:author="Petter Vang Brakalsvaalet [pev2]" w:date="2021-04-29T15:52:00Z">
            <w:rPr>
              <w:noProof/>
              <w:lang w:val="en-GB"/>
            </w:rPr>
          </w:rPrChange>
        </w:rPr>
        <w:t>3.5.2.</w:t>
      </w:r>
      <w:r w:rsidRPr="00555D5E">
        <w:rPr>
          <w:rFonts w:cstheme="minorBidi"/>
          <w:noProof/>
          <w:sz w:val="24"/>
          <w:szCs w:val="24"/>
          <w:lang w:val="en-GB" w:eastAsia="en-GB"/>
          <w:rPrChange w:id="602" w:author="Petter Vang Brakalsvaalet [pev2]" w:date="2021-04-29T15:52:00Z">
            <w:rPr>
              <w:rFonts w:cstheme="minorBidi"/>
              <w:noProof/>
              <w:sz w:val="24"/>
              <w:szCs w:val="24"/>
              <w:lang w:val="en-GB" w:eastAsia="en-GB"/>
            </w:rPr>
          </w:rPrChange>
        </w:rPr>
        <w:tab/>
      </w:r>
      <w:r w:rsidRPr="00555D5E">
        <w:rPr>
          <w:noProof/>
          <w:lang w:val="en-GB"/>
          <w:rPrChange w:id="603" w:author="Petter Vang Brakalsvaalet [pev2]" w:date="2021-04-29T15:52:00Z">
            <w:rPr>
              <w:noProof/>
              <w:lang w:val="en-GB"/>
            </w:rPr>
          </w:rPrChange>
        </w:rPr>
        <w:t>Game</w:t>
      </w:r>
      <w:r w:rsidRPr="00555D5E">
        <w:rPr>
          <w:noProof/>
          <w:lang w:val="en-GB"/>
          <w:rPrChange w:id="604" w:author="Petter Vang Brakalsvaalet [pev2]" w:date="2021-04-29T15:52:00Z">
            <w:rPr>
              <w:noProof/>
              <w:lang w:val="en-GB"/>
            </w:rPr>
          </w:rPrChange>
        </w:rPr>
        <w:tab/>
      </w:r>
      <w:r w:rsidRPr="00555D5E">
        <w:rPr>
          <w:noProof/>
          <w:lang w:val="en-GB"/>
          <w:rPrChange w:id="605" w:author="Petter Vang Brakalsvaalet [pev2]" w:date="2021-04-29T15:52:00Z">
            <w:rPr>
              <w:noProof/>
              <w:lang w:val="en-GB"/>
            </w:rPr>
          </w:rPrChange>
        </w:rPr>
        <w:fldChar w:fldCharType="begin"/>
      </w:r>
      <w:r w:rsidRPr="00555D5E">
        <w:rPr>
          <w:noProof/>
          <w:lang w:val="en-GB"/>
          <w:rPrChange w:id="606" w:author="Petter Vang Brakalsvaalet [pev2]" w:date="2021-04-29T15:52:00Z">
            <w:rPr>
              <w:noProof/>
              <w:lang w:val="en-GB"/>
            </w:rPr>
          </w:rPrChange>
        </w:rPr>
        <w:instrText xml:space="preserve"> PAGEREF _Toc70592418 \h </w:instrText>
      </w:r>
      <w:r w:rsidRPr="00555D5E">
        <w:rPr>
          <w:noProof/>
          <w:lang w:val="en-GB"/>
          <w:rPrChange w:id="607" w:author="Petter Vang Brakalsvaalet [pev2]" w:date="2021-04-29T15:52:00Z">
            <w:rPr>
              <w:noProof/>
              <w:lang w:val="en-GB"/>
            </w:rPr>
          </w:rPrChange>
        </w:rPr>
      </w:r>
      <w:r w:rsidRPr="00555D5E">
        <w:rPr>
          <w:noProof/>
          <w:lang w:val="en-GB"/>
          <w:rPrChange w:id="608" w:author="Petter Vang Brakalsvaalet [pev2]" w:date="2021-04-29T15:52:00Z">
            <w:rPr>
              <w:noProof/>
              <w:lang w:val="en-GB"/>
            </w:rPr>
          </w:rPrChange>
        </w:rPr>
        <w:fldChar w:fldCharType="separate"/>
      </w:r>
      <w:r w:rsidRPr="00555D5E">
        <w:rPr>
          <w:noProof/>
          <w:lang w:val="en-GB"/>
          <w:rPrChange w:id="609" w:author="Petter Vang Brakalsvaalet [pev2]" w:date="2021-04-29T15:52:00Z">
            <w:rPr>
              <w:noProof/>
              <w:lang w:val="en-GB"/>
            </w:rPr>
          </w:rPrChange>
        </w:rPr>
        <w:t>25</w:t>
      </w:r>
      <w:r w:rsidRPr="00555D5E">
        <w:rPr>
          <w:noProof/>
          <w:lang w:val="en-GB"/>
          <w:rPrChange w:id="610" w:author="Petter Vang Brakalsvaalet [pev2]" w:date="2021-04-29T15:52:00Z">
            <w:rPr>
              <w:noProof/>
              <w:lang w:val="en-GB"/>
            </w:rPr>
          </w:rPrChange>
        </w:rPr>
        <w:fldChar w:fldCharType="end"/>
      </w:r>
    </w:p>
    <w:p w14:paraId="34636001" w14:textId="3A93B2A9"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
      </w:pPr>
      <w:r w:rsidRPr="00555D5E">
        <w:rPr>
          <w:noProof/>
          <w:lang w:val="en-GB"/>
          <w:rPrChange w:id="611" w:author="Petter Vang Brakalsvaalet [pev2]" w:date="2021-04-29T15:52:00Z">
            <w:rPr>
              <w:noProof/>
              <w:lang w:val="en-GB"/>
            </w:rPr>
          </w:rPrChange>
        </w:rPr>
        <w:lastRenderedPageBreak/>
        <w:t>4.</w:t>
      </w:r>
      <w:r w:rsidRPr="00555D5E">
        <w:rPr>
          <w:rFonts w:asciiTheme="minorHAnsi" w:hAnsiTheme="minorHAnsi" w:cstheme="minorBidi"/>
          <w:b w:val="0"/>
          <w:bCs w:val="0"/>
          <w:caps w:val="0"/>
          <w:noProof/>
          <w:lang w:val="en-GB" w:eastAsia="en-GB"/>
          <w:rPrChange w:id="612"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613" w:author="Petter Vang Brakalsvaalet [pev2]" w:date="2021-04-29T15:52:00Z">
            <w:rPr>
              <w:noProof/>
              <w:lang w:val="en-GB"/>
            </w:rPr>
          </w:rPrChange>
        </w:rPr>
        <w:t>Testing</w:t>
      </w:r>
      <w:r w:rsidRPr="00555D5E">
        <w:rPr>
          <w:noProof/>
          <w:lang w:val="en-GB"/>
          <w:rPrChange w:id="614" w:author="Petter Vang Brakalsvaalet [pev2]" w:date="2021-04-29T15:52:00Z">
            <w:rPr>
              <w:noProof/>
              <w:lang w:val="en-GB"/>
            </w:rPr>
          </w:rPrChange>
        </w:rPr>
        <w:tab/>
      </w:r>
      <w:r w:rsidRPr="00555D5E">
        <w:rPr>
          <w:noProof/>
          <w:lang w:val="en-GB"/>
        </w:rPr>
        <w:fldChar w:fldCharType="begin"/>
      </w:r>
      <w:r w:rsidRPr="00555D5E">
        <w:rPr>
          <w:noProof/>
          <w:lang w:val="en-GB"/>
          <w:rPrChange w:id="615" w:author="Petter Vang Brakalsvaalet [pev2]" w:date="2021-04-29T15:52:00Z">
            <w:rPr>
              <w:noProof/>
              <w:lang w:val="en-GB"/>
            </w:rPr>
          </w:rPrChange>
        </w:rPr>
        <w:instrText xml:space="preserve"> PAGEREF _Toc70592419 \h </w:instrText>
      </w:r>
      <w:r w:rsidRPr="00555D5E">
        <w:rPr>
          <w:noProof/>
          <w:lang w:val="en-GB"/>
          <w:rPrChange w:id="616" w:author="Petter Vang Brakalsvaalet [pev2]" w:date="2021-04-29T15:52:00Z">
            <w:rPr>
              <w:noProof/>
              <w:lang w:val="en-GB"/>
            </w:rPr>
          </w:rPrChange>
        </w:rPr>
      </w:r>
      <w:r w:rsidRPr="00555D5E">
        <w:rPr>
          <w:noProof/>
          <w:lang w:val="en-GB"/>
          <w:rPrChange w:id="617" w:author="Petter Vang Brakalsvaalet [pev2]" w:date="2021-04-29T15:52:00Z">
            <w:rPr>
              <w:noProof/>
              <w:lang w:val="en-GB"/>
            </w:rPr>
          </w:rPrChange>
        </w:rPr>
        <w:fldChar w:fldCharType="separate"/>
      </w:r>
      <w:r w:rsidRPr="00E33632">
        <w:rPr>
          <w:noProof/>
          <w:lang w:val="en-GB"/>
        </w:rPr>
        <w:t>26</w:t>
      </w:r>
      <w:r w:rsidRPr="00E33632">
        <w:rPr>
          <w:noProof/>
          <w:lang w:val="en-GB"/>
        </w:rPr>
        <w:fldChar w:fldCharType="end"/>
      </w:r>
    </w:p>
    <w:p w14:paraId="6366DEB4" w14:textId="549CE04B"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rFonts w:cstheme="majorHAnsi"/>
          <w:noProof/>
          <w:lang w:val="en-GB"/>
        </w:rPr>
        <w:t>4.1.</w:t>
      </w:r>
      <w:r w:rsidRPr="00555D5E">
        <w:rPr>
          <w:rFonts w:cstheme="minorBidi"/>
          <w:b w:val="0"/>
          <w:bCs w:val="0"/>
          <w:noProof/>
          <w:sz w:val="24"/>
          <w:szCs w:val="24"/>
          <w:lang w:val="en-GB" w:eastAsia="en-GB"/>
          <w:rPrChange w:id="618"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619" w:author="Petter Vang Brakalsvaalet [pev2]" w:date="2021-04-29T15:52:00Z">
            <w:rPr>
              <w:rFonts w:cstheme="majorHAnsi"/>
              <w:noProof/>
              <w:lang w:val="en-GB"/>
            </w:rPr>
          </w:rPrChange>
        </w:rPr>
        <w:t>Overall Approach to Testing</w:t>
      </w:r>
      <w:r w:rsidRPr="00555D5E">
        <w:rPr>
          <w:noProof/>
          <w:lang w:val="en-GB"/>
          <w:rPrChange w:id="620" w:author="Petter Vang Brakalsvaalet [pev2]" w:date="2021-04-29T15:52:00Z">
            <w:rPr>
              <w:noProof/>
              <w:lang w:val="en-GB"/>
            </w:rPr>
          </w:rPrChange>
        </w:rPr>
        <w:tab/>
      </w:r>
      <w:r w:rsidRPr="00555D5E">
        <w:rPr>
          <w:noProof/>
          <w:lang w:val="en-GB"/>
        </w:rPr>
        <w:fldChar w:fldCharType="begin"/>
      </w:r>
      <w:r w:rsidRPr="00555D5E">
        <w:rPr>
          <w:noProof/>
          <w:lang w:val="en-GB"/>
          <w:rPrChange w:id="621" w:author="Petter Vang Brakalsvaalet [pev2]" w:date="2021-04-29T15:52:00Z">
            <w:rPr>
              <w:noProof/>
              <w:lang w:val="en-GB"/>
            </w:rPr>
          </w:rPrChange>
        </w:rPr>
        <w:instrText xml:space="preserve"> PAGEREF _Toc70592420 \h </w:instrText>
      </w:r>
      <w:r w:rsidRPr="00555D5E">
        <w:rPr>
          <w:noProof/>
          <w:lang w:val="en-GB"/>
          <w:rPrChange w:id="622" w:author="Petter Vang Brakalsvaalet [pev2]" w:date="2021-04-29T15:52:00Z">
            <w:rPr>
              <w:noProof/>
              <w:lang w:val="en-GB"/>
            </w:rPr>
          </w:rPrChange>
        </w:rPr>
      </w:r>
      <w:r w:rsidRPr="00555D5E">
        <w:rPr>
          <w:noProof/>
          <w:lang w:val="en-GB"/>
          <w:rPrChange w:id="623" w:author="Petter Vang Brakalsvaalet [pev2]" w:date="2021-04-29T15:52:00Z">
            <w:rPr>
              <w:noProof/>
              <w:lang w:val="en-GB"/>
            </w:rPr>
          </w:rPrChange>
        </w:rPr>
        <w:fldChar w:fldCharType="separate"/>
      </w:r>
      <w:r w:rsidRPr="00E33632">
        <w:rPr>
          <w:noProof/>
          <w:lang w:val="en-GB"/>
        </w:rPr>
        <w:t>26</w:t>
      </w:r>
      <w:r w:rsidRPr="00E33632">
        <w:rPr>
          <w:noProof/>
          <w:lang w:val="en-GB"/>
        </w:rPr>
        <w:fldChar w:fldCharType="end"/>
      </w:r>
    </w:p>
    <w:p w14:paraId="7C7A7F25" w14:textId="403B8E91"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rFonts w:cstheme="majorHAnsi"/>
          <w:noProof/>
          <w:lang w:val="en-GB"/>
        </w:rPr>
        <w:t>4.2.</w:t>
      </w:r>
      <w:r w:rsidRPr="00555D5E">
        <w:rPr>
          <w:rFonts w:cstheme="minorBidi"/>
          <w:b w:val="0"/>
          <w:bCs w:val="0"/>
          <w:noProof/>
          <w:sz w:val="24"/>
          <w:szCs w:val="24"/>
          <w:lang w:val="en-GB" w:eastAsia="en-GB"/>
          <w:rPrChange w:id="624"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625" w:author="Petter Vang Brakalsvaalet [pev2]" w:date="2021-04-29T15:52:00Z">
            <w:rPr>
              <w:rFonts w:cstheme="majorHAnsi"/>
              <w:noProof/>
              <w:lang w:val="en-GB"/>
            </w:rPr>
          </w:rPrChange>
        </w:rPr>
        <w:t>Automated Testing</w:t>
      </w:r>
      <w:r w:rsidRPr="00555D5E">
        <w:rPr>
          <w:noProof/>
          <w:lang w:val="en-GB"/>
          <w:rPrChange w:id="626" w:author="Petter Vang Brakalsvaalet [pev2]" w:date="2021-04-29T15:52:00Z">
            <w:rPr>
              <w:noProof/>
              <w:lang w:val="en-GB"/>
            </w:rPr>
          </w:rPrChange>
        </w:rPr>
        <w:tab/>
      </w:r>
      <w:r w:rsidRPr="00555D5E">
        <w:rPr>
          <w:noProof/>
          <w:lang w:val="en-GB"/>
        </w:rPr>
        <w:fldChar w:fldCharType="begin"/>
      </w:r>
      <w:r w:rsidRPr="00555D5E">
        <w:rPr>
          <w:noProof/>
          <w:lang w:val="en-GB"/>
          <w:rPrChange w:id="627" w:author="Petter Vang Brakalsvaalet [pev2]" w:date="2021-04-29T15:52:00Z">
            <w:rPr>
              <w:noProof/>
              <w:lang w:val="en-GB"/>
            </w:rPr>
          </w:rPrChange>
        </w:rPr>
        <w:instrText xml:space="preserve"> PAGEREF _Toc70592421 \h </w:instrText>
      </w:r>
      <w:r w:rsidRPr="00555D5E">
        <w:rPr>
          <w:noProof/>
          <w:lang w:val="en-GB"/>
          <w:rPrChange w:id="628" w:author="Petter Vang Brakalsvaalet [pev2]" w:date="2021-04-29T15:52:00Z">
            <w:rPr>
              <w:noProof/>
              <w:lang w:val="en-GB"/>
            </w:rPr>
          </w:rPrChange>
        </w:rPr>
      </w:r>
      <w:r w:rsidRPr="00555D5E">
        <w:rPr>
          <w:noProof/>
          <w:lang w:val="en-GB"/>
          <w:rPrChange w:id="629" w:author="Petter Vang Brakalsvaalet [pev2]" w:date="2021-04-29T15:52:00Z">
            <w:rPr>
              <w:noProof/>
              <w:lang w:val="en-GB"/>
            </w:rPr>
          </w:rPrChange>
        </w:rPr>
        <w:fldChar w:fldCharType="separate"/>
      </w:r>
      <w:r w:rsidRPr="00E33632">
        <w:rPr>
          <w:noProof/>
          <w:lang w:val="en-GB"/>
        </w:rPr>
        <w:t>26</w:t>
      </w:r>
      <w:r w:rsidRPr="00E33632">
        <w:rPr>
          <w:noProof/>
          <w:lang w:val="en-GB"/>
        </w:rPr>
        <w:fldChar w:fldCharType="end"/>
      </w:r>
    </w:p>
    <w:p w14:paraId="026CB3E5" w14:textId="4AED3E7E"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4.2.1.</w:t>
      </w:r>
      <w:r w:rsidRPr="00555D5E">
        <w:rPr>
          <w:rFonts w:cstheme="minorBidi"/>
          <w:noProof/>
          <w:sz w:val="24"/>
          <w:szCs w:val="24"/>
          <w:lang w:val="en-GB" w:eastAsia="en-GB"/>
          <w:rPrChange w:id="630" w:author="Petter Vang Brakalsvaalet [pev2]" w:date="2021-04-29T15:52:00Z">
            <w:rPr>
              <w:rFonts w:cstheme="minorBidi"/>
              <w:noProof/>
              <w:sz w:val="24"/>
              <w:szCs w:val="24"/>
              <w:lang w:val="en-GB" w:eastAsia="en-GB"/>
            </w:rPr>
          </w:rPrChange>
        </w:rPr>
        <w:tab/>
      </w:r>
      <w:r w:rsidRPr="00555D5E">
        <w:rPr>
          <w:noProof/>
          <w:lang w:val="en-GB"/>
          <w:rPrChange w:id="631" w:author="Petter Vang Brakalsvaalet [pev2]" w:date="2021-04-29T15:52:00Z">
            <w:rPr>
              <w:noProof/>
              <w:lang w:val="en-GB"/>
            </w:rPr>
          </w:rPrChange>
        </w:rPr>
        <w:t>MainMenu</w:t>
      </w:r>
      <w:r w:rsidRPr="00555D5E">
        <w:rPr>
          <w:noProof/>
          <w:lang w:val="en-GB"/>
          <w:rPrChange w:id="632" w:author="Petter Vang Brakalsvaalet [pev2]" w:date="2021-04-29T15:52:00Z">
            <w:rPr>
              <w:noProof/>
              <w:lang w:val="en-GB"/>
            </w:rPr>
          </w:rPrChange>
        </w:rPr>
        <w:tab/>
      </w:r>
      <w:r w:rsidRPr="00555D5E">
        <w:rPr>
          <w:noProof/>
          <w:lang w:val="en-GB"/>
        </w:rPr>
        <w:fldChar w:fldCharType="begin"/>
      </w:r>
      <w:r w:rsidRPr="00555D5E">
        <w:rPr>
          <w:noProof/>
          <w:lang w:val="en-GB"/>
          <w:rPrChange w:id="633" w:author="Petter Vang Brakalsvaalet [pev2]" w:date="2021-04-29T15:52:00Z">
            <w:rPr>
              <w:noProof/>
              <w:lang w:val="en-GB"/>
            </w:rPr>
          </w:rPrChange>
        </w:rPr>
        <w:instrText xml:space="preserve"> PAGEREF _Toc70592422 \h </w:instrText>
      </w:r>
      <w:r w:rsidRPr="00555D5E">
        <w:rPr>
          <w:noProof/>
          <w:lang w:val="en-GB"/>
          <w:rPrChange w:id="634" w:author="Petter Vang Brakalsvaalet [pev2]" w:date="2021-04-29T15:52:00Z">
            <w:rPr>
              <w:noProof/>
              <w:lang w:val="en-GB"/>
            </w:rPr>
          </w:rPrChange>
        </w:rPr>
      </w:r>
      <w:r w:rsidRPr="00555D5E">
        <w:rPr>
          <w:noProof/>
          <w:lang w:val="en-GB"/>
          <w:rPrChange w:id="635" w:author="Petter Vang Brakalsvaalet [pev2]" w:date="2021-04-29T15:52:00Z">
            <w:rPr>
              <w:noProof/>
              <w:lang w:val="en-GB"/>
            </w:rPr>
          </w:rPrChange>
        </w:rPr>
        <w:fldChar w:fldCharType="separate"/>
      </w:r>
      <w:r w:rsidRPr="00E33632">
        <w:rPr>
          <w:noProof/>
          <w:lang w:val="en-GB"/>
        </w:rPr>
        <w:t>26</w:t>
      </w:r>
      <w:r w:rsidRPr="00E33632">
        <w:rPr>
          <w:noProof/>
          <w:lang w:val="en-GB"/>
        </w:rPr>
        <w:fldChar w:fldCharType="end"/>
      </w:r>
    </w:p>
    <w:p w14:paraId="1F3DF8A3" w14:textId="6E0EB903"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4.2.2.</w:t>
      </w:r>
      <w:r w:rsidRPr="00555D5E">
        <w:rPr>
          <w:rFonts w:cstheme="minorBidi"/>
          <w:noProof/>
          <w:sz w:val="24"/>
          <w:szCs w:val="24"/>
          <w:lang w:val="en-GB" w:eastAsia="en-GB"/>
          <w:rPrChange w:id="636" w:author="Petter Vang Brakalsvaalet [pev2]" w:date="2021-04-29T15:52:00Z">
            <w:rPr>
              <w:rFonts w:cstheme="minorBidi"/>
              <w:noProof/>
              <w:sz w:val="24"/>
              <w:szCs w:val="24"/>
              <w:lang w:val="en-GB" w:eastAsia="en-GB"/>
            </w:rPr>
          </w:rPrChange>
        </w:rPr>
        <w:tab/>
      </w:r>
      <w:r w:rsidRPr="00555D5E">
        <w:rPr>
          <w:noProof/>
          <w:lang w:val="en-GB"/>
          <w:rPrChange w:id="637" w:author="Petter Vang Brakalsvaalet [pev2]" w:date="2021-04-29T15:52:00Z">
            <w:rPr>
              <w:noProof/>
              <w:lang w:val="en-GB"/>
            </w:rPr>
          </w:rPrChange>
        </w:rPr>
        <w:t>Help</w:t>
      </w:r>
      <w:r w:rsidRPr="00555D5E">
        <w:rPr>
          <w:noProof/>
          <w:lang w:val="en-GB"/>
          <w:rPrChange w:id="638" w:author="Petter Vang Brakalsvaalet [pev2]" w:date="2021-04-29T15:52:00Z">
            <w:rPr>
              <w:noProof/>
              <w:lang w:val="en-GB"/>
            </w:rPr>
          </w:rPrChange>
        </w:rPr>
        <w:tab/>
      </w:r>
      <w:r w:rsidRPr="00555D5E">
        <w:rPr>
          <w:noProof/>
          <w:lang w:val="en-GB"/>
        </w:rPr>
        <w:fldChar w:fldCharType="begin"/>
      </w:r>
      <w:r w:rsidRPr="00555D5E">
        <w:rPr>
          <w:noProof/>
          <w:lang w:val="en-GB"/>
          <w:rPrChange w:id="639" w:author="Petter Vang Brakalsvaalet [pev2]" w:date="2021-04-29T15:52:00Z">
            <w:rPr>
              <w:noProof/>
              <w:lang w:val="en-GB"/>
            </w:rPr>
          </w:rPrChange>
        </w:rPr>
        <w:instrText xml:space="preserve"> PAGEREF _Toc70592423 \h </w:instrText>
      </w:r>
      <w:r w:rsidRPr="00555D5E">
        <w:rPr>
          <w:noProof/>
          <w:lang w:val="en-GB"/>
          <w:rPrChange w:id="640" w:author="Petter Vang Brakalsvaalet [pev2]" w:date="2021-04-29T15:52:00Z">
            <w:rPr>
              <w:noProof/>
              <w:lang w:val="en-GB"/>
            </w:rPr>
          </w:rPrChange>
        </w:rPr>
      </w:r>
      <w:r w:rsidRPr="00555D5E">
        <w:rPr>
          <w:noProof/>
          <w:lang w:val="en-GB"/>
          <w:rPrChange w:id="641" w:author="Petter Vang Brakalsvaalet [pev2]" w:date="2021-04-29T15:52:00Z">
            <w:rPr>
              <w:noProof/>
              <w:lang w:val="en-GB"/>
            </w:rPr>
          </w:rPrChange>
        </w:rPr>
        <w:fldChar w:fldCharType="separate"/>
      </w:r>
      <w:r w:rsidRPr="00E33632">
        <w:rPr>
          <w:noProof/>
          <w:lang w:val="en-GB"/>
        </w:rPr>
        <w:t>26</w:t>
      </w:r>
      <w:r w:rsidRPr="00E33632">
        <w:rPr>
          <w:noProof/>
          <w:lang w:val="en-GB"/>
        </w:rPr>
        <w:fldChar w:fldCharType="end"/>
      </w:r>
    </w:p>
    <w:p w14:paraId="277851A5" w14:textId="7C717413"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4.2.3.</w:t>
      </w:r>
      <w:r w:rsidRPr="00555D5E">
        <w:rPr>
          <w:rFonts w:cstheme="minorBidi"/>
          <w:noProof/>
          <w:sz w:val="24"/>
          <w:szCs w:val="24"/>
          <w:lang w:val="en-GB" w:eastAsia="en-GB"/>
          <w:rPrChange w:id="642" w:author="Petter Vang Brakalsvaalet [pev2]" w:date="2021-04-29T15:52:00Z">
            <w:rPr>
              <w:rFonts w:cstheme="minorBidi"/>
              <w:noProof/>
              <w:sz w:val="24"/>
              <w:szCs w:val="24"/>
              <w:lang w:val="en-GB" w:eastAsia="en-GB"/>
            </w:rPr>
          </w:rPrChange>
        </w:rPr>
        <w:tab/>
      </w:r>
      <w:r w:rsidRPr="00555D5E">
        <w:rPr>
          <w:noProof/>
          <w:lang w:val="en-GB"/>
          <w:rPrChange w:id="643" w:author="Petter Vang Brakalsvaalet [pev2]" w:date="2021-04-29T15:52:00Z">
            <w:rPr>
              <w:noProof/>
              <w:lang w:val="en-GB"/>
            </w:rPr>
          </w:rPrChange>
        </w:rPr>
        <w:t>SetUp</w:t>
      </w:r>
      <w:r w:rsidRPr="00555D5E">
        <w:rPr>
          <w:noProof/>
          <w:lang w:val="en-GB"/>
          <w:rPrChange w:id="644" w:author="Petter Vang Brakalsvaalet [pev2]" w:date="2021-04-29T15:52:00Z">
            <w:rPr>
              <w:noProof/>
              <w:lang w:val="en-GB"/>
            </w:rPr>
          </w:rPrChange>
        </w:rPr>
        <w:tab/>
      </w:r>
      <w:r w:rsidRPr="00555D5E">
        <w:rPr>
          <w:noProof/>
          <w:lang w:val="en-GB"/>
        </w:rPr>
        <w:fldChar w:fldCharType="begin"/>
      </w:r>
      <w:r w:rsidRPr="00555D5E">
        <w:rPr>
          <w:noProof/>
          <w:lang w:val="en-GB"/>
          <w:rPrChange w:id="645" w:author="Petter Vang Brakalsvaalet [pev2]" w:date="2021-04-29T15:52:00Z">
            <w:rPr>
              <w:noProof/>
              <w:lang w:val="en-GB"/>
            </w:rPr>
          </w:rPrChange>
        </w:rPr>
        <w:instrText xml:space="preserve"> PAGEREF _Toc70592424 \h </w:instrText>
      </w:r>
      <w:r w:rsidRPr="00555D5E">
        <w:rPr>
          <w:noProof/>
          <w:lang w:val="en-GB"/>
          <w:rPrChange w:id="646" w:author="Petter Vang Brakalsvaalet [pev2]" w:date="2021-04-29T15:52:00Z">
            <w:rPr>
              <w:noProof/>
              <w:lang w:val="en-GB"/>
            </w:rPr>
          </w:rPrChange>
        </w:rPr>
      </w:r>
      <w:r w:rsidRPr="00555D5E">
        <w:rPr>
          <w:noProof/>
          <w:lang w:val="en-GB"/>
          <w:rPrChange w:id="647" w:author="Petter Vang Brakalsvaalet [pev2]" w:date="2021-04-29T15:52:00Z">
            <w:rPr>
              <w:noProof/>
              <w:lang w:val="en-GB"/>
            </w:rPr>
          </w:rPrChange>
        </w:rPr>
        <w:fldChar w:fldCharType="separate"/>
      </w:r>
      <w:r w:rsidRPr="00E33632">
        <w:rPr>
          <w:noProof/>
          <w:lang w:val="en-GB"/>
        </w:rPr>
        <w:t>28</w:t>
      </w:r>
      <w:r w:rsidRPr="00E33632">
        <w:rPr>
          <w:noProof/>
          <w:lang w:val="en-GB"/>
        </w:rPr>
        <w:fldChar w:fldCharType="end"/>
      </w:r>
    </w:p>
    <w:p w14:paraId="4DE0FBE9" w14:textId="2B314B88"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rFonts w:cstheme="majorHAnsi"/>
          <w:noProof/>
          <w:lang w:val="en-GB"/>
        </w:rPr>
        <w:t>4.3.</w:t>
      </w:r>
      <w:r w:rsidRPr="00555D5E">
        <w:rPr>
          <w:rFonts w:cstheme="minorBidi"/>
          <w:b w:val="0"/>
          <w:bCs w:val="0"/>
          <w:noProof/>
          <w:sz w:val="24"/>
          <w:szCs w:val="24"/>
          <w:lang w:val="en-GB" w:eastAsia="en-GB"/>
          <w:rPrChange w:id="648"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649" w:author="Petter Vang Brakalsvaalet [pev2]" w:date="2021-04-29T15:52:00Z">
            <w:rPr>
              <w:rFonts w:cstheme="majorHAnsi"/>
              <w:noProof/>
              <w:lang w:val="en-GB"/>
            </w:rPr>
          </w:rPrChange>
        </w:rPr>
        <w:t>Manual Testing</w:t>
      </w:r>
      <w:r w:rsidRPr="00555D5E">
        <w:rPr>
          <w:noProof/>
          <w:lang w:val="en-GB"/>
          <w:rPrChange w:id="650" w:author="Petter Vang Brakalsvaalet [pev2]" w:date="2021-04-29T15:52:00Z">
            <w:rPr>
              <w:noProof/>
              <w:lang w:val="en-GB"/>
            </w:rPr>
          </w:rPrChange>
        </w:rPr>
        <w:tab/>
      </w:r>
      <w:r w:rsidRPr="00555D5E">
        <w:rPr>
          <w:noProof/>
          <w:lang w:val="en-GB"/>
        </w:rPr>
        <w:fldChar w:fldCharType="begin"/>
      </w:r>
      <w:r w:rsidRPr="00555D5E">
        <w:rPr>
          <w:noProof/>
          <w:lang w:val="en-GB"/>
          <w:rPrChange w:id="651" w:author="Petter Vang Brakalsvaalet [pev2]" w:date="2021-04-29T15:52:00Z">
            <w:rPr>
              <w:noProof/>
              <w:lang w:val="en-GB"/>
            </w:rPr>
          </w:rPrChange>
        </w:rPr>
        <w:instrText xml:space="preserve"> PAGEREF _Toc70592425 \h </w:instrText>
      </w:r>
      <w:r w:rsidRPr="00555D5E">
        <w:rPr>
          <w:noProof/>
          <w:lang w:val="en-GB"/>
          <w:rPrChange w:id="652" w:author="Petter Vang Brakalsvaalet [pev2]" w:date="2021-04-29T15:52:00Z">
            <w:rPr>
              <w:noProof/>
              <w:lang w:val="en-GB"/>
            </w:rPr>
          </w:rPrChange>
        </w:rPr>
      </w:r>
      <w:r w:rsidRPr="00555D5E">
        <w:rPr>
          <w:noProof/>
          <w:lang w:val="en-GB"/>
          <w:rPrChange w:id="653" w:author="Petter Vang Brakalsvaalet [pev2]" w:date="2021-04-29T15:52:00Z">
            <w:rPr>
              <w:noProof/>
              <w:lang w:val="en-GB"/>
            </w:rPr>
          </w:rPrChange>
        </w:rPr>
        <w:fldChar w:fldCharType="separate"/>
      </w:r>
      <w:r w:rsidRPr="00E33632">
        <w:rPr>
          <w:noProof/>
          <w:lang w:val="en-GB"/>
        </w:rPr>
        <w:t>31</w:t>
      </w:r>
      <w:r w:rsidRPr="00E33632">
        <w:rPr>
          <w:noProof/>
          <w:lang w:val="en-GB"/>
        </w:rPr>
        <w:fldChar w:fldCharType="end"/>
      </w:r>
    </w:p>
    <w:p w14:paraId="4B2CF2BC" w14:textId="6C4DCA43"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4.3.1.</w:t>
      </w:r>
      <w:r w:rsidRPr="00555D5E">
        <w:rPr>
          <w:rFonts w:cstheme="minorBidi"/>
          <w:noProof/>
          <w:sz w:val="24"/>
          <w:szCs w:val="24"/>
          <w:lang w:val="en-GB" w:eastAsia="en-GB"/>
          <w:rPrChange w:id="654" w:author="Petter Vang Brakalsvaalet [pev2]" w:date="2021-04-29T15:52:00Z">
            <w:rPr>
              <w:rFonts w:cstheme="minorBidi"/>
              <w:noProof/>
              <w:sz w:val="24"/>
              <w:szCs w:val="24"/>
              <w:lang w:val="en-GB" w:eastAsia="en-GB"/>
            </w:rPr>
          </w:rPrChange>
        </w:rPr>
        <w:tab/>
      </w:r>
      <w:r w:rsidRPr="00555D5E">
        <w:rPr>
          <w:noProof/>
          <w:lang w:val="en-GB"/>
          <w:rPrChange w:id="655" w:author="Petter Vang Brakalsvaalet [pev2]" w:date="2021-04-29T15:52:00Z">
            <w:rPr>
              <w:noProof/>
              <w:lang w:val="en-GB"/>
            </w:rPr>
          </w:rPrChange>
        </w:rPr>
        <w:t>MainMenu</w:t>
      </w:r>
      <w:r w:rsidRPr="00555D5E">
        <w:rPr>
          <w:noProof/>
          <w:lang w:val="en-GB"/>
          <w:rPrChange w:id="656" w:author="Petter Vang Brakalsvaalet [pev2]" w:date="2021-04-29T15:52:00Z">
            <w:rPr>
              <w:noProof/>
              <w:lang w:val="en-GB"/>
            </w:rPr>
          </w:rPrChange>
        </w:rPr>
        <w:tab/>
      </w:r>
      <w:r w:rsidRPr="00555D5E">
        <w:rPr>
          <w:noProof/>
          <w:lang w:val="en-GB"/>
        </w:rPr>
        <w:fldChar w:fldCharType="begin"/>
      </w:r>
      <w:r w:rsidRPr="00555D5E">
        <w:rPr>
          <w:noProof/>
          <w:lang w:val="en-GB"/>
          <w:rPrChange w:id="657" w:author="Petter Vang Brakalsvaalet [pev2]" w:date="2021-04-29T15:52:00Z">
            <w:rPr>
              <w:noProof/>
              <w:lang w:val="en-GB"/>
            </w:rPr>
          </w:rPrChange>
        </w:rPr>
        <w:instrText xml:space="preserve"> PAGEREF _Toc70592426 \h </w:instrText>
      </w:r>
      <w:r w:rsidRPr="00555D5E">
        <w:rPr>
          <w:noProof/>
          <w:lang w:val="en-GB"/>
          <w:rPrChange w:id="658" w:author="Petter Vang Brakalsvaalet [pev2]" w:date="2021-04-29T15:52:00Z">
            <w:rPr>
              <w:noProof/>
              <w:lang w:val="en-GB"/>
            </w:rPr>
          </w:rPrChange>
        </w:rPr>
      </w:r>
      <w:r w:rsidRPr="00555D5E">
        <w:rPr>
          <w:noProof/>
          <w:lang w:val="en-GB"/>
          <w:rPrChange w:id="659" w:author="Petter Vang Brakalsvaalet [pev2]" w:date="2021-04-29T15:52:00Z">
            <w:rPr>
              <w:noProof/>
              <w:lang w:val="en-GB"/>
            </w:rPr>
          </w:rPrChange>
        </w:rPr>
        <w:fldChar w:fldCharType="separate"/>
      </w:r>
      <w:r w:rsidRPr="00E33632">
        <w:rPr>
          <w:noProof/>
          <w:lang w:val="en-GB"/>
        </w:rPr>
        <w:t>31</w:t>
      </w:r>
      <w:r w:rsidRPr="00E33632">
        <w:rPr>
          <w:noProof/>
          <w:lang w:val="en-GB"/>
        </w:rPr>
        <w:fldChar w:fldCharType="end"/>
      </w:r>
    </w:p>
    <w:p w14:paraId="1668EF04" w14:textId="33FF5AB6"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4.3.2.</w:t>
      </w:r>
      <w:r w:rsidRPr="00555D5E">
        <w:rPr>
          <w:rFonts w:cstheme="minorBidi"/>
          <w:noProof/>
          <w:sz w:val="24"/>
          <w:szCs w:val="24"/>
          <w:lang w:val="en-GB" w:eastAsia="en-GB"/>
          <w:rPrChange w:id="660" w:author="Petter Vang Brakalsvaalet [pev2]" w:date="2021-04-29T15:52:00Z">
            <w:rPr>
              <w:rFonts w:cstheme="minorBidi"/>
              <w:noProof/>
              <w:sz w:val="24"/>
              <w:szCs w:val="24"/>
              <w:lang w:val="en-GB" w:eastAsia="en-GB"/>
            </w:rPr>
          </w:rPrChange>
        </w:rPr>
        <w:tab/>
      </w:r>
      <w:r w:rsidRPr="00555D5E">
        <w:rPr>
          <w:noProof/>
          <w:lang w:val="en-GB"/>
          <w:rPrChange w:id="661" w:author="Petter Vang Brakalsvaalet [pev2]" w:date="2021-04-29T15:52:00Z">
            <w:rPr>
              <w:noProof/>
              <w:lang w:val="en-GB"/>
            </w:rPr>
          </w:rPrChange>
        </w:rPr>
        <w:t>Help Test</w:t>
      </w:r>
      <w:r w:rsidRPr="00555D5E">
        <w:rPr>
          <w:noProof/>
          <w:lang w:val="en-GB"/>
          <w:rPrChange w:id="662" w:author="Petter Vang Brakalsvaalet [pev2]" w:date="2021-04-29T15:52:00Z">
            <w:rPr>
              <w:noProof/>
              <w:lang w:val="en-GB"/>
            </w:rPr>
          </w:rPrChange>
        </w:rPr>
        <w:tab/>
      </w:r>
      <w:r w:rsidRPr="00555D5E">
        <w:rPr>
          <w:noProof/>
          <w:lang w:val="en-GB"/>
        </w:rPr>
        <w:fldChar w:fldCharType="begin"/>
      </w:r>
      <w:r w:rsidRPr="00555D5E">
        <w:rPr>
          <w:noProof/>
          <w:lang w:val="en-GB"/>
          <w:rPrChange w:id="663" w:author="Petter Vang Brakalsvaalet [pev2]" w:date="2021-04-29T15:52:00Z">
            <w:rPr>
              <w:noProof/>
              <w:lang w:val="en-GB"/>
            </w:rPr>
          </w:rPrChange>
        </w:rPr>
        <w:instrText xml:space="preserve"> PAGEREF _Toc70592427 \h </w:instrText>
      </w:r>
      <w:r w:rsidRPr="00555D5E">
        <w:rPr>
          <w:noProof/>
          <w:lang w:val="en-GB"/>
          <w:rPrChange w:id="664" w:author="Petter Vang Brakalsvaalet [pev2]" w:date="2021-04-29T15:52:00Z">
            <w:rPr>
              <w:noProof/>
              <w:lang w:val="en-GB"/>
            </w:rPr>
          </w:rPrChange>
        </w:rPr>
      </w:r>
      <w:r w:rsidRPr="00555D5E">
        <w:rPr>
          <w:noProof/>
          <w:lang w:val="en-GB"/>
          <w:rPrChange w:id="665" w:author="Petter Vang Brakalsvaalet [pev2]" w:date="2021-04-29T15:52:00Z">
            <w:rPr>
              <w:noProof/>
              <w:lang w:val="en-GB"/>
            </w:rPr>
          </w:rPrChange>
        </w:rPr>
        <w:fldChar w:fldCharType="separate"/>
      </w:r>
      <w:r w:rsidRPr="00E33632">
        <w:rPr>
          <w:noProof/>
          <w:lang w:val="en-GB"/>
        </w:rPr>
        <w:t>31</w:t>
      </w:r>
      <w:r w:rsidRPr="00E33632">
        <w:rPr>
          <w:noProof/>
          <w:lang w:val="en-GB"/>
        </w:rPr>
        <w:fldChar w:fldCharType="end"/>
      </w:r>
    </w:p>
    <w:p w14:paraId="52A62253" w14:textId="388B8E39"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4.3.3.</w:t>
      </w:r>
      <w:r w:rsidRPr="00555D5E">
        <w:rPr>
          <w:rFonts w:cstheme="minorBidi"/>
          <w:noProof/>
          <w:sz w:val="24"/>
          <w:szCs w:val="24"/>
          <w:lang w:val="en-GB" w:eastAsia="en-GB"/>
          <w:rPrChange w:id="666" w:author="Petter Vang Brakalsvaalet [pev2]" w:date="2021-04-29T15:52:00Z">
            <w:rPr>
              <w:rFonts w:cstheme="minorBidi"/>
              <w:noProof/>
              <w:sz w:val="24"/>
              <w:szCs w:val="24"/>
              <w:lang w:val="en-GB" w:eastAsia="en-GB"/>
            </w:rPr>
          </w:rPrChange>
        </w:rPr>
        <w:tab/>
      </w:r>
      <w:r w:rsidRPr="00555D5E">
        <w:rPr>
          <w:noProof/>
          <w:lang w:val="en-GB"/>
          <w:rPrChange w:id="667" w:author="Petter Vang Brakalsvaalet [pev2]" w:date="2021-04-29T15:52:00Z">
            <w:rPr>
              <w:noProof/>
              <w:lang w:val="en-GB"/>
            </w:rPr>
          </w:rPrChange>
        </w:rPr>
        <w:t>SetUp</w:t>
      </w:r>
      <w:r w:rsidRPr="00555D5E">
        <w:rPr>
          <w:noProof/>
          <w:lang w:val="en-GB"/>
          <w:rPrChange w:id="668" w:author="Petter Vang Brakalsvaalet [pev2]" w:date="2021-04-29T15:52:00Z">
            <w:rPr>
              <w:noProof/>
              <w:lang w:val="en-GB"/>
            </w:rPr>
          </w:rPrChange>
        </w:rPr>
        <w:tab/>
      </w:r>
      <w:r w:rsidRPr="00555D5E">
        <w:rPr>
          <w:noProof/>
          <w:lang w:val="en-GB"/>
        </w:rPr>
        <w:fldChar w:fldCharType="begin"/>
      </w:r>
      <w:r w:rsidRPr="00555D5E">
        <w:rPr>
          <w:noProof/>
          <w:lang w:val="en-GB"/>
          <w:rPrChange w:id="669" w:author="Petter Vang Brakalsvaalet [pev2]" w:date="2021-04-29T15:52:00Z">
            <w:rPr>
              <w:noProof/>
              <w:lang w:val="en-GB"/>
            </w:rPr>
          </w:rPrChange>
        </w:rPr>
        <w:instrText xml:space="preserve"> PAGEREF _Toc70592428 \h </w:instrText>
      </w:r>
      <w:r w:rsidRPr="00555D5E">
        <w:rPr>
          <w:noProof/>
          <w:lang w:val="en-GB"/>
          <w:rPrChange w:id="670" w:author="Petter Vang Brakalsvaalet [pev2]" w:date="2021-04-29T15:52:00Z">
            <w:rPr>
              <w:noProof/>
              <w:lang w:val="en-GB"/>
            </w:rPr>
          </w:rPrChange>
        </w:rPr>
      </w:r>
      <w:r w:rsidRPr="00555D5E">
        <w:rPr>
          <w:noProof/>
          <w:lang w:val="en-GB"/>
          <w:rPrChange w:id="671" w:author="Petter Vang Brakalsvaalet [pev2]" w:date="2021-04-29T15:52:00Z">
            <w:rPr>
              <w:noProof/>
              <w:lang w:val="en-GB"/>
            </w:rPr>
          </w:rPrChange>
        </w:rPr>
        <w:fldChar w:fldCharType="separate"/>
      </w:r>
      <w:r w:rsidRPr="00E33632">
        <w:rPr>
          <w:noProof/>
          <w:lang w:val="en-GB"/>
        </w:rPr>
        <w:t>31</w:t>
      </w:r>
      <w:r w:rsidRPr="00E33632">
        <w:rPr>
          <w:noProof/>
          <w:lang w:val="en-GB"/>
        </w:rPr>
        <w:fldChar w:fldCharType="end"/>
      </w:r>
    </w:p>
    <w:p w14:paraId="4A7FBAFE" w14:textId="29F6E6AA" w:rsidR="00460798" w:rsidRPr="00555D5E" w:rsidRDefault="00460798">
      <w:pPr>
        <w:pStyle w:val="TOC3"/>
        <w:tabs>
          <w:tab w:val="left" w:pos="1100"/>
          <w:tab w:val="right" w:leader="dot" w:pos="8290"/>
        </w:tabs>
        <w:rPr>
          <w:rFonts w:cstheme="minorBidi"/>
          <w:noProof/>
          <w:sz w:val="24"/>
          <w:szCs w:val="24"/>
          <w:lang w:val="en-GB" w:eastAsia="en-GB"/>
        </w:rPr>
      </w:pPr>
      <w:r w:rsidRPr="00E33632">
        <w:rPr>
          <w:noProof/>
          <w:lang w:val="en-GB"/>
        </w:rPr>
        <w:t>4.3.4.</w:t>
      </w:r>
      <w:r w:rsidRPr="00555D5E">
        <w:rPr>
          <w:rFonts w:cstheme="minorBidi"/>
          <w:noProof/>
          <w:sz w:val="24"/>
          <w:szCs w:val="24"/>
          <w:lang w:val="en-GB" w:eastAsia="en-GB"/>
          <w:rPrChange w:id="672" w:author="Petter Vang Brakalsvaalet [pev2]" w:date="2021-04-29T15:52:00Z">
            <w:rPr>
              <w:rFonts w:cstheme="minorBidi"/>
              <w:noProof/>
              <w:sz w:val="24"/>
              <w:szCs w:val="24"/>
              <w:lang w:val="en-GB" w:eastAsia="en-GB"/>
            </w:rPr>
          </w:rPrChange>
        </w:rPr>
        <w:tab/>
      </w:r>
      <w:r w:rsidRPr="00555D5E">
        <w:rPr>
          <w:noProof/>
          <w:lang w:val="en-GB"/>
          <w:rPrChange w:id="673" w:author="Petter Vang Brakalsvaalet [pev2]" w:date="2021-04-29T15:52:00Z">
            <w:rPr>
              <w:noProof/>
              <w:lang w:val="en-GB"/>
            </w:rPr>
          </w:rPrChange>
        </w:rPr>
        <w:t>GameScene</w:t>
      </w:r>
      <w:r w:rsidRPr="00555D5E">
        <w:rPr>
          <w:noProof/>
          <w:lang w:val="en-GB"/>
          <w:rPrChange w:id="674" w:author="Petter Vang Brakalsvaalet [pev2]" w:date="2021-04-29T15:52:00Z">
            <w:rPr>
              <w:noProof/>
              <w:lang w:val="en-GB"/>
            </w:rPr>
          </w:rPrChange>
        </w:rPr>
        <w:tab/>
      </w:r>
      <w:r w:rsidRPr="00555D5E">
        <w:rPr>
          <w:noProof/>
          <w:lang w:val="en-GB"/>
        </w:rPr>
        <w:fldChar w:fldCharType="begin"/>
      </w:r>
      <w:r w:rsidRPr="00555D5E">
        <w:rPr>
          <w:noProof/>
          <w:lang w:val="en-GB"/>
          <w:rPrChange w:id="675" w:author="Petter Vang Brakalsvaalet [pev2]" w:date="2021-04-29T15:52:00Z">
            <w:rPr>
              <w:noProof/>
              <w:lang w:val="en-GB"/>
            </w:rPr>
          </w:rPrChange>
        </w:rPr>
        <w:instrText xml:space="preserve"> PAGEREF _Toc70592429 \h </w:instrText>
      </w:r>
      <w:r w:rsidRPr="00555D5E">
        <w:rPr>
          <w:noProof/>
          <w:lang w:val="en-GB"/>
          <w:rPrChange w:id="676" w:author="Petter Vang Brakalsvaalet [pev2]" w:date="2021-04-29T15:52:00Z">
            <w:rPr>
              <w:noProof/>
              <w:lang w:val="en-GB"/>
            </w:rPr>
          </w:rPrChange>
        </w:rPr>
      </w:r>
      <w:r w:rsidRPr="00555D5E">
        <w:rPr>
          <w:noProof/>
          <w:lang w:val="en-GB"/>
          <w:rPrChange w:id="677" w:author="Petter Vang Brakalsvaalet [pev2]" w:date="2021-04-29T15:52:00Z">
            <w:rPr>
              <w:noProof/>
              <w:lang w:val="en-GB"/>
            </w:rPr>
          </w:rPrChange>
        </w:rPr>
        <w:fldChar w:fldCharType="separate"/>
      </w:r>
      <w:r w:rsidRPr="00E33632">
        <w:rPr>
          <w:noProof/>
          <w:lang w:val="en-GB"/>
        </w:rPr>
        <w:t>32</w:t>
      </w:r>
      <w:r w:rsidRPr="00E33632">
        <w:rPr>
          <w:noProof/>
          <w:lang w:val="en-GB"/>
        </w:rPr>
        <w:fldChar w:fldCharType="end"/>
      </w:r>
    </w:p>
    <w:p w14:paraId="2135913F" w14:textId="168BDD38"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
      </w:pPr>
      <w:r w:rsidRPr="00E33632">
        <w:rPr>
          <w:noProof/>
          <w:lang w:val="en-GB"/>
        </w:rPr>
        <w:t>5.</w:t>
      </w:r>
      <w:r w:rsidRPr="00555D5E">
        <w:rPr>
          <w:rFonts w:asciiTheme="minorHAnsi" w:hAnsiTheme="minorHAnsi" w:cstheme="minorBidi"/>
          <w:b w:val="0"/>
          <w:bCs w:val="0"/>
          <w:caps w:val="0"/>
          <w:noProof/>
          <w:lang w:val="en-GB" w:eastAsia="en-GB"/>
          <w:rPrChange w:id="678"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679" w:author="Petter Vang Brakalsvaalet [pev2]" w:date="2021-04-29T15:52:00Z">
            <w:rPr>
              <w:noProof/>
              <w:lang w:val="en-GB"/>
            </w:rPr>
          </w:rPrChange>
        </w:rPr>
        <w:t>Critical Evaluation</w:t>
      </w:r>
      <w:r w:rsidRPr="00555D5E">
        <w:rPr>
          <w:noProof/>
          <w:lang w:val="en-GB"/>
          <w:rPrChange w:id="680" w:author="Petter Vang Brakalsvaalet [pev2]" w:date="2021-04-29T15:52:00Z">
            <w:rPr>
              <w:noProof/>
              <w:lang w:val="en-GB"/>
            </w:rPr>
          </w:rPrChange>
        </w:rPr>
        <w:tab/>
      </w:r>
      <w:r w:rsidRPr="00555D5E">
        <w:rPr>
          <w:noProof/>
          <w:lang w:val="en-GB"/>
        </w:rPr>
        <w:fldChar w:fldCharType="begin"/>
      </w:r>
      <w:r w:rsidRPr="00555D5E">
        <w:rPr>
          <w:noProof/>
          <w:lang w:val="en-GB"/>
          <w:rPrChange w:id="681" w:author="Petter Vang Brakalsvaalet [pev2]" w:date="2021-04-29T15:52:00Z">
            <w:rPr>
              <w:noProof/>
              <w:lang w:val="en-GB"/>
            </w:rPr>
          </w:rPrChange>
        </w:rPr>
        <w:instrText xml:space="preserve"> PAGEREF _Toc70592430 \h </w:instrText>
      </w:r>
      <w:r w:rsidRPr="00555D5E">
        <w:rPr>
          <w:noProof/>
          <w:lang w:val="en-GB"/>
          <w:rPrChange w:id="682" w:author="Petter Vang Brakalsvaalet [pev2]" w:date="2021-04-29T15:52:00Z">
            <w:rPr>
              <w:noProof/>
              <w:lang w:val="en-GB"/>
            </w:rPr>
          </w:rPrChange>
        </w:rPr>
      </w:r>
      <w:r w:rsidRPr="00555D5E">
        <w:rPr>
          <w:noProof/>
          <w:lang w:val="en-GB"/>
          <w:rPrChange w:id="683" w:author="Petter Vang Brakalsvaalet [pev2]" w:date="2021-04-29T15:52:00Z">
            <w:rPr>
              <w:noProof/>
              <w:lang w:val="en-GB"/>
            </w:rPr>
          </w:rPrChange>
        </w:rPr>
        <w:fldChar w:fldCharType="separate"/>
      </w:r>
      <w:r w:rsidRPr="00E33632">
        <w:rPr>
          <w:noProof/>
          <w:lang w:val="en-GB"/>
        </w:rPr>
        <w:t>35</w:t>
      </w:r>
      <w:r w:rsidRPr="00E33632">
        <w:rPr>
          <w:noProof/>
          <w:lang w:val="en-GB"/>
        </w:rPr>
        <w:fldChar w:fldCharType="end"/>
      </w:r>
    </w:p>
    <w:p w14:paraId="1F11D1BD" w14:textId="2C8E9BB4"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5.1.</w:t>
      </w:r>
      <w:r w:rsidRPr="00555D5E">
        <w:rPr>
          <w:rFonts w:cstheme="minorBidi"/>
          <w:b w:val="0"/>
          <w:bCs w:val="0"/>
          <w:noProof/>
          <w:sz w:val="24"/>
          <w:szCs w:val="24"/>
          <w:lang w:val="en-GB" w:eastAsia="en-GB"/>
          <w:rPrChange w:id="684" w:author="Petter Vang Brakalsvaalet [pev2]" w:date="2021-04-29T15:52:00Z">
            <w:rPr>
              <w:rFonts w:cstheme="minorBidi"/>
              <w:b w:val="0"/>
              <w:bCs w:val="0"/>
              <w:noProof/>
              <w:sz w:val="24"/>
              <w:szCs w:val="24"/>
              <w:lang w:val="en-GB" w:eastAsia="en-GB"/>
            </w:rPr>
          </w:rPrChange>
        </w:rPr>
        <w:tab/>
      </w:r>
      <w:r w:rsidRPr="00555D5E">
        <w:rPr>
          <w:noProof/>
          <w:lang w:val="en-GB"/>
          <w:rPrChange w:id="685" w:author="Petter Vang Brakalsvaalet [pev2]" w:date="2021-04-29T15:52:00Z">
            <w:rPr>
              <w:noProof/>
              <w:lang w:val="en-GB"/>
            </w:rPr>
          </w:rPrChange>
        </w:rPr>
        <w:t>Process</w:t>
      </w:r>
      <w:r w:rsidRPr="00555D5E">
        <w:rPr>
          <w:noProof/>
          <w:lang w:val="en-GB"/>
          <w:rPrChange w:id="686" w:author="Petter Vang Brakalsvaalet [pev2]" w:date="2021-04-29T15:52:00Z">
            <w:rPr>
              <w:noProof/>
              <w:lang w:val="en-GB"/>
            </w:rPr>
          </w:rPrChange>
        </w:rPr>
        <w:tab/>
      </w:r>
      <w:r w:rsidRPr="00555D5E">
        <w:rPr>
          <w:noProof/>
          <w:lang w:val="en-GB"/>
        </w:rPr>
        <w:fldChar w:fldCharType="begin"/>
      </w:r>
      <w:r w:rsidRPr="00555D5E">
        <w:rPr>
          <w:noProof/>
          <w:lang w:val="en-GB"/>
          <w:rPrChange w:id="687" w:author="Petter Vang Brakalsvaalet [pev2]" w:date="2021-04-29T15:52:00Z">
            <w:rPr>
              <w:noProof/>
              <w:lang w:val="en-GB"/>
            </w:rPr>
          </w:rPrChange>
        </w:rPr>
        <w:instrText xml:space="preserve"> PAGEREF _Toc70592431 \h </w:instrText>
      </w:r>
      <w:r w:rsidRPr="00555D5E">
        <w:rPr>
          <w:noProof/>
          <w:lang w:val="en-GB"/>
          <w:rPrChange w:id="688" w:author="Petter Vang Brakalsvaalet [pev2]" w:date="2021-04-29T15:52:00Z">
            <w:rPr>
              <w:noProof/>
              <w:lang w:val="en-GB"/>
            </w:rPr>
          </w:rPrChange>
        </w:rPr>
      </w:r>
      <w:r w:rsidRPr="00555D5E">
        <w:rPr>
          <w:noProof/>
          <w:lang w:val="en-GB"/>
          <w:rPrChange w:id="689" w:author="Petter Vang Brakalsvaalet [pev2]" w:date="2021-04-29T15:52:00Z">
            <w:rPr>
              <w:noProof/>
              <w:lang w:val="en-GB"/>
            </w:rPr>
          </w:rPrChange>
        </w:rPr>
        <w:fldChar w:fldCharType="separate"/>
      </w:r>
      <w:r w:rsidRPr="00E33632">
        <w:rPr>
          <w:noProof/>
          <w:lang w:val="en-GB"/>
        </w:rPr>
        <w:t>35</w:t>
      </w:r>
      <w:r w:rsidRPr="00E33632">
        <w:rPr>
          <w:noProof/>
          <w:lang w:val="en-GB"/>
        </w:rPr>
        <w:fldChar w:fldCharType="end"/>
      </w:r>
    </w:p>
    <w:p w14:paraId="09A80DD0" w14:textId="3E7DB8BA"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5.2.</w:t>
      </w:r>
      <w:r w:rsidRPr="00555D5E">
        <w:rPr>
          <w:rFonts w:cstheme="minorBidi"/>
          <w:b w:val="0"/>
          <w:bCs w:val="0"/>
          <w:noProof/>
          <w:sz w:val="24"/>
          <w:szCs w:val="24"/>
          <w:lang w:val="en-GB" w:eastAsia="en-GB"/>
          <w:rPrChange w:id="690" w:author="Petter Vang Brakalsvaalet [pev2]" w:date="2021-04-29T15:52:00Z">
            <w:rPr>
              <w:rFonts w:cstheme="minorBidi"/>
              <w:b w:val="0"/>
              <w:bCs w:val="0"/>
              <w:noProof/>
              <w:sz w:val="24"/>
              <w:szCs w:val="24"/>
              <w:lang w:val="en-GB" w:eastAsia="en-GB"/>
            </w:rPr>
          </w:rPrChange>
        </w:rPr>
        <w:tab/>
      </w:r>
      <w:r w:rsidRPr="00555D5E">
        <w:rPr>
          <w:noProof/>
          <w:lang w:val="en-GB"/>
          <w:rPrChange w:id="691" w:author="Petter Vang Brakalsvaalet [pev2]" w:date="2021-04-29T15:52:00Z">
            <w:rPr>
              <w:noProof/>
              <w:lang w:val="en-GB"/>
            </w:rPr>
          </w:rPrChange>
        </w:rPr>
        <w:t>Main menu screen</w:t>
      </w:r>
      <w:r w:rsidRPr="00555D5E">
        <w:rPr>
          <w:noProof/>
          <w:lang w:val="en-GB"/>
          <w:rPrChange w:id="692" w:author="Petter Vang Brakalsvaalet [pev2]" w:date="2021-04-29T15:52:00Z">
            <w:rPr>
              <w:noProof/>
              <w:lang w:val="en-GB"/>
            </w:rPr>
          </w:rPrChange>
        </w:rPr>
        <w:tab/>
      </w:r>
      <w:r w:rsidRPr="00555D5E">
        <w:rPr>
          <w:noProof/>
          <w:lang w:val="en-GB"/>
        </w:rPr>
        <w:fldChar w:fldCharType="begin"/>
      </w:r>
      <w:r w:rsidRPr="00555D5E">
        <w:rPr>
          <w:noProof/>
          <w:lang w:val="en-GB"/>
          <w:rPrChange w:id="693" w:author="Petter Vang Brakalsvaalet [pev2]" w:date="2021-04-29T15:52:00Z">
            <w:rPr>
              <w:noProof/>
              <w:lang w:val="en-GB"/>
            </w:rPr>
          </w:rPrChange>
        </w:rPr>
        <w:instrText xml:space="preserve"> PAGEREF _Toc70592432 \h </w:instrText>
      </w:r>
      <w:r w:rsidRPr="00555D5E">
        <w:rPr>
          <w:noProof/>
          <w:lang w:val="en-GB"/>
          <w:rPrChange w:id="694" w:author="Petter Vang Brakalsvaalet [pev2]" w:date="2021-04-29T15:52:00Z">
            <w:rPr>
              <w:noProof/>
              <w:lang w:val="en-GB"/>
            </w:rPr>
          </w:rPrChange>
        </w:rPr>
      </w:r>
      <w:r w:rsidRPr="00555D5E">
        <w:rPr>
          <w:noProof/>
          <w:lang w:val="en-GB"/>
          <w:rPrChange w:id="695" w:author="Petter Vang Brakalsvaalet [pev2]" w:date="2021-04-29T15:52:00Z">
            <w:rPr>
              <w:noProof/>
              <w:lang w:val="en-GB"/>
            </w:rPr>
          </w:rPrChange>
        </w:rPr>
        <w:fldChar w:fldCharType="separate"/>
      </w:r>
      <w:r w:rsidRPr="00E33632">
        <w:rPr>
          <w:noProof/>
          <w:lang w:val="en-GB"/>
        </w:rPr>
        <w:t>35</w:t>
      </w:r>
      <w:r w:rsidRPr="00E33632">
        <w:rPr>
          <w:noProof/>
          <w:lang w:val="en-GB"/>
        </w:rPr>
        <w:fldChar w:fldCharType="end"/>
      </w:r>
    </w:p>
    <w:p w14:paraId="0F26A95A" w14:textId="7D2896FF"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5.3.</w:t>
      </w:r>
      <w:r w:rsidRPr="00555D5E">
        <w:rPr>
          <w:rFonts w:cstheme="minorBidi"/>
          <w:b w:val="0"/>
          <w:bCs w:val="0"/>
          <w:noProof/>
          <w:sz w:val="24"/>
          <w:szCs w:val="24"/>
          <w:lang w:val="en-GB" w:eastAsia="en-GB"/>
          <w:rPrChange w:id="696" w:author="Petter Vang Brakalsvaalet [pev2]" w:date="2021-04-29T15:52:00Z">
            <w:rPr>
              <w:rFonts w:cstheme="minorBidi"/>
              <w:b w:val="0"/>
              <w:bCs w:val="0"/>
              <w:noProof/>
              <w:sz w:val="24"/>
              <w:szCs w:val="24"/>
              <w:lang w:val="en-GB" w:eastAsia="en-GB"/>
            </w:rPr>
          </w:rPrChange>
        </w:rPr>
        <w:tab/>
      </w:r>
      <w:r w:rsidRPr="00555D5E">
        <w:rPr>
          <w:noProof/>
          <w:lang w:val="en-GB"/>
          <w:rPrChange w:id="697" w:author="Petter Vang Brakalsvaalet [pev2]" w:date="2021-04-29T15:52:00Z">
            <w:rPr>
              <w:noProof/>
              <w:lang w:val="en-GB"/>
            </w:rPr>
          </w:rPrChange>
        </w:rPr>
        <w:t>Help screen</w:t>
      </w:r>
      <w:r w:rsidRPr="00555D5E">
        <w:rPr>
          <w:noProof/>
          <w:lang w:val="en-GB"/>
          <w:rPrChange w:id="698" w:author="Petter Vang Brakalsvaalet [pev2]" w:date="2021-04-29T15:52:00Z">
            <w:rPr>
              <w:noProof/>
              <w:lang w:val="en-GB"/>
            </w:rPr>
          </w:rPrChange>
        </w:rPr>
        <w:tab/>
      </w:r>
      <w:r w:rsidRPr="00555D5E">
        <w:rPr>
          <w:noProof/>
          <w:lang w:val="en-GB"/>
        </w:rPr>
        <w:fldChar w:fldCharType="begin"/>
      </w:r>
      <w:r w:rsidRPr="00555D5E">
        <w:rPr>
          <w:noProof/>
          <w:lang w:val="en-GB"/>
          <w:rPrChange w:id="699" w:author="Petter Vang Brakalsvaalet [pev2]" w:date="2021-04-29T15:52:00Z">
            <w:rPr>
              <w:noProof/>
              <w:lang w:val="en-GB"/>
            </w:rPr>
          </w:rPrChange>
        </w:rPr>
        <w:instrText xml:space="preserve"> PAGEREF _Toc70592433 \h </w:instrText>
      </w:r>
      <w:r w:rsidRPr="00555D5E">
        <w:rPr>
          <w:noProof/>
          <w:lang w:val="en-GB"/>
          <w:rPrChange w:id="700" w:author="Petter Vang Brakalsvaalet [pev2]" w:date="2021-04-29T15:52:00Z">
            <w:rPr>
              <w:noProof/>
              <w:lang w:val="en-GB"/>
            </w:rPr>
          </w:rPrChange>
        </w:rPr>
      </w:r>
      <w:r w:rsidRPr="00555D5E">
        <w:rPr>
          <w:noProof/>
          <w:lang w:val="en-GB"/>
          <w:rPrChange w:id="701" w:author="Petter Vang Brakalsvaalet [pev2]" w:date="2021-04-29T15:52:00Z">
            <w:rPr>
              <w:noProof/>
              <w:lang w:val="en-GB"/>
            </w:rPr>
          </w:rPrChange>
        </w:rPr>
        <w:fldChar w:fldCharType="separate"/>
      </w:r>
      <w:r w:rsidRPr="00E33632">
        <w:rPr>
          <w:noProof/>
          <w:lang w:val="en-GB"/>
        </w:rPr>
        <w:t>35</w:t>
      </w:r>
      <w:r w:rsidRPr="00E33632">
        <w:rPr>
          <w:noProof/>
          <w:lang w:val="en-GB"/>
        </w:rPr>
        <w:fldChar w:fldCharType="end"/>
      </w:r>
    </w:p>
    <w:p w14:paraId="593B8B6E" w14:textId="1E7B5F81"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5.4.</w:t>
      </w:r>
      <w:r w:rsidRPr="00555D5E">
        <w:rPr>
          <w:rFonts w:cstheme="minorBidi"/>
          <w:b w:val="0"/>
          <w:bCs w:val="0"/>
          <w:noProof/>
          <w:sz w:val="24"/>
          <w:szCs w:val="24"/>
          <w:lang w:val="en-GB" w:eastAsia="en-GB"/>
          <w:rPrChange w:id="702" w:author="Petter Vang Brakalsvaalet [pev2]" w:date="2021-04-29T15:52:00Z">
            <w:rPr>
              <w:rFonts w:cstheme="minorBidi"/>
              <w:b w:val="0"/>
              <w:bCs w:val="0"/>
              <w:noProof/>
              <w:sz w:val="24"/>
              <w:szCs w:val="24"/>
              <w:lang w:val="en-GB" w:eastAsia="en-GB"/>
            </w:rPr>
          </w:rPrChange>
        </w:rPr>
        <w:tab/>
      </w:r>
      <w:r w:rsidRPr="00555D5E">
        <w:rPr>
          <w:noProof/>
          <w:lang w:val="en-GB"/>
          <w:rPrChange w:id="703" w:author="Petter Vang Brakalsvaalet [pev2]" w:date="2021-04-29T15:52:00Z">
            <w:rPr>
              <w:noProof/>
              <w:lang w:val="en-GB"/>
            </w:rPr>
          </w:rPrChange>
        </w:rPr>
        <w:t>Setup screen</w:t>
      </w:r>
      <w:r w:rsidRPr="00555D5E">
        <w:rPr>
          <w:noProof/>
          <w:lang w:val="en-GB"/>
          <w:rPrChange w:id="704" w:author="Petter Vang Brakalsvaalet [pev2]" w:date="2021-04-29T15:52:00Z">
            <w:rPr>
              <w:noProof/>
              <w:lang w:val="en-GB"/>
            </w:rPr>
          </w:rPrChange>
        </w:rPr>
        <w:tab/>
      </w:r>
      <w:r w:rsidRPr="00555D5E">
        <w:rPr>
          <w:noProof/>
          <w:lang w:val="en-GB"/>
        </w:rPr>
        <w:fldChar w:fldCharType="begin"/>
      </w:r>
      <w:r w:rsidRPr="00555D5E">
        <w:rPr>
          <w:noProof/>
          <w:lang w:val="en-GB"/>
          <w:rPrChange w:id="705" w:author="Petter Vang Brakalsvaalet [pev2]" w:date="2021-04-29T15:52:00Z">
            <w:rPr>
              <w:noProof/>
              <w:lang w:val="en-GB"/>
            </w:rPr>
          </w:rPrChange>
        </w:rPr>
        <w:instrText xml:space="preserve"> PAGEREF _Toc70592434 \h </w:instrText>
      </w:r>
      <w:r w:rsidRPr="00555D5E">
        <w:rPr>
          <w:noProof/>
          <w:lang w:val="en-GB"/>
          <w:rPrChange w:id="706" w:author="Petter Vang Brakalsvaalet [pev2]" w:date="2021-04-29T15:52:00Z">
            <w:rPr>
              <w:noProof/>
              <w:lang w:val="en-GB"/>
            </w:rPr>
          </w:rPrChange>
        </w:rPr>
      </w:r>
      <w:r w:rsidRPr="00555D5E">
        <w:rPr>
          <w:noProof/>
          <w:lang w:val="en-GB"/>
          <w:rPrChange w:id="707" w:author="Petter Vang Brakalsvaalet [pev2]" w:date="2021-04-29T15:52:00Z">
            <w:rPr>
              <w:noProof/>
              <w:lang w:val="en-GB"/>
            </w:rPr>
          </w:rPrChange>
        </w:rPr>
        <w:fldChar w:fldCharType="separate"/>
      </w:r>
      <w:r w:rsidRPr="00E33632">
        <w:rPr>
          <w:noProof/>
          <w:lang w:val="en-GB"/>
        </w:rPr>
        <w:t>36</w:t>
      </w:r>
      <w:r w:rsidRPr="00E33632">
        <w:rPr>
          <w:noProof/>
          <w:lang w:val="en-GB"/>
        </w:rPr>
        <w:fldChar w:fldCharType="end"/>
      </w:r>
    </w:p>
    <w:p w14:paraId="5C60DB78" w14:textId="7356F048"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5.5.</w:t>
      </w:r>
      <w:r w:rsidRPr="00555D5E">
        <w:rPr>
          <w:rFonts w:cstheme="minorBidi"/>
          <w:b w:val="0"/>
          <w:bCs w:val="0"/>
          <w:noProof/>
          <w:sz w:val="24"/>
          <w:szCs w:val="24"/>
          <w:lang w:val="en-GB" w:eastAsia="en-GB"/>
          <w:rPrChange w:id="708" w:author="Petter Vang Brakalsvaalet [pev2]" w:date="2021-04-29T15:52:00Z">
            <w:rPr>
              <w:rFonts w:cstheme="minorBidi"/>
              <w:b w:val="0"/>
              <w:bCs w:val="0"/>
              <w:noProof/>
              <w:sz w:val="24"/>
              <w:szCs w:val="24"/>
              <w:lang w:val="en-GB" w:eastAsia="en-GB"/>
            </w:rPr>
          </w:rPrChange>
        </w:rPr>
        <w:tab/>
      </w:r>
      <w:r w:rsidRPr="00555D5E">
        <w:rPr>
          <w:noProof/>
          <w:lang w:val="en-GB"/>
          <w:rPrChange w:id="709" w:author="Petter Vang Brakalsvaalet [pev2]" w:date="2021-04-29T15:52:00Z">
            <w:rPr>
              <w:noProof/>
              <w:lang w:val="en-GB"/>
            </w:rPr>
          </w:rPrChange>
        </w:rPr>
        <w:t>Game screen</w:t>
      </w:r>
      <w:r w:rsidRPr="00555D5E">
        <w:rPr>
          <w:noProof/>
          <w:lang w:val="en-GB"/>
          <w:rPrChange w:id="710" w:author="Petter Vang Brakalsvaalet [pev2]" w:date="2021-04-29T15:52:00Z">
            <w:rPr>
              <w:noProof/>
              <w:lang w:val="en-GB"/>
            </w:rPr>
          </w:rPrChange>
        </w:rPr>
        <w:tab/>
      </w:r>
      <w:r w:rsidRPr="00555D5E">
        <w:rPr>
          <w:noProof/>
          <w:lang w:val="en-GB"/>
        </w:rPr>
        <w:fldChar w:fldCharType="begin"/>
      </w:r>
      <w:r w:rsidRPr="00555D5E">
        <w:rPr>
          <w:noProof/>
          <w:lang w:val="en-GB"/>
          <w:rPrChange w:id="711" w:author="Petter Vang Brakalsvaalet [pev2]" w:date="2021-04-29T15:52:00Z">
            <w:rPr>
              <w:noProof/>
              <w:lang w:val="en-GB"/>
            </w:rPr>
          </w:rPrChange>
        </w:rPr>
        <w:instrText xml:space="preserve"> PAGEREF _Toc70592435 \h </w:instrText>
      </w:r>
      <w:r w:rsidRPr="00555D5E">
        <w:rPr>
          <w:noProof/>
          <w:lang w:val="en-GB"/>
          <w:rPrChange w:id="712" w:author="Petter Vang Brakalsvaalet [pev2]" w:date="2021-04-29T15:52:00Z">
            <w:rPr>
              <w:noProof/>
              <w:lang w:val="en-GB"/>
            </w:rPr>
          </w:rPrChange>
        </w:rPr>
      </w:r>
      <w:r w:rsidRPr="00555D5E">
        <w:rPr>
          <w:noProof/>
          <w:lang w:val="en-GB"/>
          <w:rPrChange w:id="713" w:author="Petter Vang Brakalsvaalet [pev2]" w:date="2021-04-29T15:52:00Z">
            <w:rPr>
              <w:noProof/>
              <w:lang w:val="en-GB"/>
            </w:rPr>
          </w:rPrChange>
        </w:rPr>
        <w:fldChar w:fldCharType="separate"/>
      </w:r>
      <w:r w:rsidRPr="00E33632">
        <w:rPr>
          <w:noProof/>
          <w:lang w:val="en-GB"/>
        </w:rPr>
        <w:t>36</w:t>
      </w:r>
      <w:r w:rsidRPr="00E33632">
        <w:rPr>
          <w:noProof/>
          <w:lang w:val="en-GB"/>
        </w:rPr>
        <w:fldChar w:fldCharType="end"/>
      </w:r>
    </w:p>
    <w:p w14:paraId="0AD062A3" w14:textId="66CBE345" w:rsidR="00460798" w:rsidRPr="00555D5E" w:rsidRDefault="00460798">
      <w:pPr>
        <w:pStyle w:val="TOC2"/>
        <w:tabs>
          <w:tab w:val="left" w:pos="660"/>
          <w:tab w:val="right" w:leader="dot" w:pos="8290"/>
        </w:tabs>
        <w:rPr>
          <w:rFonts w:cstheme="minorBidi"/>
          <w:b w:val="0"/>
          <w:bCs w:val="0"/>
          <w:noProof/>
          <w:sz w:val="24"/>
          <w:szCs w:val="24"/>
          <w:lang w:val="en-GB" w:eastAsia="en-GB"/>
        </w:rPr>
      </w:pPr>
      <w:r w:rsidRPr="00E33632">
        <w:rPr>
          <w:noProof/>
          <w:lang w:val="en-GB"/>
        </w:rPr>
        <w:t>5.6.</w:t>
      </w:r>
      <w:r w:rsidRPr="00555D5E">
        <w:rPr>
          <w:rFonts w:cstheme="minorBidi"/>
          <w:b w:val="0"/>
          <w:bCs w:val="0"/>
          <w:noProof/>
          <w:sz w:val="24"/>
          <w:szCs w:val="24"/>
          <w:lang w:val="en-GB" w:eastAsia="en-GB"/>
          <w:rPrChange w:id="714" w:author="Petter Vang Brakalsvaalet [pev2]" w:date="2021-04-29T15:52:00Z">
            <w:rPr>
              <w:rFonts w:cstheme="minorBidi"/>
              <w:b w:val="0"/>
              <w:bCs w:val="0"/>
              <w:noProof/>
              <w:sz w:val="24"/>
              <w:szCs w:val="24"/>
              <w:lang w:val="en-GB" w:eastAsia="en-GB"/>
            </w:rPr>
          </w:rPrChange>
        </w:rPr>
        <w:tab/>
      </w:r>
      <w:r w:rsidRPr="00555D5E">
        <w:rPr>
          <w:noProof/>
          <w:lang w:val="en-GB"/>
          <w:rPrChange w:id="715" w:author="Petter Vang Brakalsvaalet [pev2]" w:date="2021-04-29T15:52:00Z">
            <w:rPr>
              <w:noProof/>
              <w:lang w:val="en-GB"/>
            </w:rPr>
          </w:rPrChange>
        </w:rPr>
        <w:t>Result</w:t>
      </w:r>
      <w:r w:rsidRPr="00555D5E">
        <w:rPr>
          <w:noProof/>
          <w:lang w:val="en-GB"/>
          <w:rPrChange w:id="716" w:author="Petter Vang Brakalsvaalet [pev2]" w:date="2021-04-29T15:52:00Z">
            <w:rPr>
              <w:noProof/>
              <w:lang w:val="en-GB"/>
            </w:rPr>
          </w:rPrChange>
        </w:rPr>
        <w:tab/>
      </w:r>
      <w:r w:rsidRPr="00555D5E">
        <w:rPr>
          <w:noProof/>
          <w:lang w:val="en-GB"/>
        </w:rPr>
        <w:fldChar w:fldCharType="begin"/>
      </w:r>
      <w:r w:rsidRPr="00555D5E">
        <w:rPr>
          <w:noProof/>
          <w:lang w:val="en-GB"/>
          <w:rPrChange w:id="717" w:author="Petter Vang Brakalsvaalet [pev2]" w:date="2021-04-29T15:52:00Z">
            <w:rPr>
              <w:noProof/>
              <w:lang w:val="en-GB"/>
            </w:rPr>
          </w:rPrChange>
        </w:rPr>
        <w:instrText xml:space="preserve"> PAGEREF _Toc70592436 \h </w:instrText>
      </w:r>
      <w:r w:rsidRPr="00555D5E">
        <w:rPr>
          <w:noProof/>
          <w:lang w:val="en-GB"/>
          <w:rPrChange w:id="718" w:author="Petter Vang Brakalsvaalet [pev2]" w:date="2021-04-29T15:52:00Z">
            <w:rPr>
              <w:noProof/>
              <w:lang w:val="en-GB"/>
            </w:rPr>
          </w:rPrChange>
        </w:rPr>
      </w:r>
      <w:r w:rsidRPr="00555D5E">
        <w:rPr>
          <w:noProof/>
          <w:lang w:val="en-GB"/>
          <w:rPrChange w:id="719" w:author="Petter Vang Brakalsvaalet [pev2]" w:date="2021-04-29T15:52:00Z">
            <w:rPr>
              <w:noProof/>
              <w:lang w:val="en-GB"/>
            </w:rPr>
          </w:rPrChange>
        </w:rPr>
        <w:fldChar w:fldCharType="separate"/>
      </w:r>
      <w:r w:rsidRPr="00E33632">
        <w:rPr>
          <w:noProof/>
          <w:lang w:val="en-GB"/>
        </w:rPr>
        <w:t>36</w:t>
      </w:r>
      <w:r w:rsidRPr="00E33632">
        <w:rPr>
          <w:noProof/>
          <w:lang w:val="en-GB"/>
        </w:rPr>
        <w:fldChar w:fldCharType="end"/>
      </w:r>
    </w:p>
    <w:p w14:paraId="7764CB19" w14:textId="61A44F24"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
      </w:pPr>
      <w:r w:rsidRPr="00E33632">
        <w:rPr>
          <w:noProof/>
          <w:lang w:val="en-GB"/>
        </w:rPr>
        <w:t>6.</w:t>
      </w:r>
      <w:r w:rsidRPr="00555D5E">
        <w:rPr>
          <w:rFonts w:asciiTheme="minorHAnsi" w:hAnsiTheme="minorHAnsi" w:cstheme="minorBidi"/>
          <w:b w:val="0"/>
          <w:bCs w:val="0"/>
          <w:caps w:val="0"/>
          <w:noProof/>
          <w:lang w:val="en-GB" w:eastAsia="en-GB"/>
          <w:rPrChange w:id="720"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721" w:author="Petter Vang Brakalsvaalet [pev2]" w:date="2021-04-29T15:52:00Z">
            <w:rPr>
              <w:noProof/>
              <w:lang w:val="en-GB"/>
            </w:rPr>
          </w:rPrChange>
        </w:rPr>
        <w:t>Annotated Bibliography</w:t>
      </w:r>
      <w:r w:rsidRPr="00555D5E">
        <w:rPr>
          <w:noProof/>
          <w:lang w:val="en-GB"/>
          <w:rPrChange w:id="722" w:author="Petter Vang Brakalsvaalet [pev2]" w:date="2021-04-29T15:52:00Z">
            <w:rPr>
              <w:noProof/>
              <w:lang w:val="en-GB"/>
            </w:rPr>
          </w:rPrChange>
        </w:rPr>
        <w:tab/>
      </w:r>
      <w:r w:rsidRPr="00555D5E">
        <w:rPr>
          <w:noProof/>
          <w:lang w:val="en-GB"/>
        </w:rPr>
        <w:fldChar w:fldCharType="begin"/>
      </w:r>
      <w:r w:rsidRPr="00555D5E">
        <w:rPr>
          <w:noProof/>
          <w:lang w:val="en-GB"/>
          <w:rPrChange w:id="723" w:author="Petter Vang Brakalsvaalet [pev2]" w:date="2021-04-29T15:52:00Z">
            <w:rPr>
              <w:noProof/>
              <w:lang w:val="en-GB"/>
            </w:rPr>
          </w:rPrChange>
        </w:rPr>
        <w:instrText xml:space="preserve"> PAGEREF _Toc70592437 \h </w:instrText>
      </w:r>
      <w:r w:rsidRPr="00555D5E">
        <w:rPr>
          <w:noProof/>
          <w:lang w:val="en-GB"/>
          <w:rPrChange w:id="724" w:author="Petter Vang Brakalsvaalet [pev2]" w:date="2021-04-29T15:52:00Z">
            <w:rPr>
              <w:noProof/>
              <w:lang w:val="en-GB"/>
            </w:rPr>
          </w:rPrChange>
        </w:rPr>
      </w:r>
      <w:r w:rsidRPr="00555D5E">
        <w:rPr>
          <w:noProof/>
          <w:lang w:val="en-GB"/>
          <w:rPrChange w:id="725" w:author="Petter Vang Brakalsvaalet [pev2]" w:date="2021-04-29T15:52:00Z">
            <w:rPr>
              <w:noProof/>
              <w:lang w:val="en-GB"/>
            </w:rPr>
          </w:rPrChange>
        </w:rPr>
        <w:fldChar w:fldCharType="separate"/>
      </w:r>
      <w:r w:rsidRPr="00E33632">
        <w:rPr>
          <w:noProof/>
          <w:lang w:val="en-GB"/>
        </w:rPr>
        <w:t>36</w:t>
      </w:r>
      <w:r w:rsidRPr="00E33632">
        <w:rPr>
          <w:noProof/>
          <w:lang w:val="en-GB"/>
        </w:rPr>
        <w:fldChar w:fldCharType="end"/>
      </w:r>
    </w:p>
    <w:p w14:paraId="70D06DA6" w14:textId="3CC1721E" w:rsidR="00460798" w:rsidRPr="00555D5E" w:rsidRDefault="00460798">
      <w:pPr>
        <w:pStyle w:val="TOC1"/>
        <w:tabs>
          <w:tab w:val="left" w:pos="440"/>
          <w:tab w:val="right" w:leader="dot" w:pos="8290"/>
        </w:tabs>
        <w:rPr>
          <w:rFonts w:asciiTheme="minorHAnsi" w:hAnsiTheme="minorHAnsi" w:cstheme="minorBidi"/>
          <w:b w:val="0"/>
          <w:bCs w:val="0"/>
          <w:caps w:val="0"/>
          <w:noProof/>
          <w:lang w:val="en-GB" w:eastAsia="en-GB"/>
        </w:rPr>
      </w:pPr>
      <w:r w:rsidRPr="00E33632">
        <w:rPr>
          <w:noProof/>
          <w:lang w:val="en-GB"/>
        </w:rPr>
        <w:t>7.</w:t>
      </w:r>
      <w:r w:rsidRPr="00555D5E">
        <w:rPr>
          <w:rFonts w:asciiTheme="minorHAnsi" w:hAnsiTheme="minorHAnsi" w:cstheme="minorBidi"/>
          <w:b w:val="0"/>
          <w:bCs w:val="0"/>
          <w:caps w:val="0"/>
          <w:noProof/>
          <w:lang w:val="en-GB" w:eastAsia="en-GB"/>
          <w:rPrChange w:id="726" w:author="Petter Vang Brakalsvaalet [pev2]" w:date="2021-04-29T15:52:00Z">
            <w:rPr>
              <w:rFonts w:asciiTheme="minorHAnsi" w:hAnsiTheme="minorHAnsi" w:cstheme="minorBidi"/>
              <w:b w:val="0"/>
              <w:bCs w:val="0"/>
              <w:caps w:val="0"/>
              <w:noProof/>
              <w:lang w:val="en-GB" w:eastAsia="en-GB"/>
            </w:rPr>
          </w:rPrChange>
        </w:rPr>
        <w:tab/>
      </w:r>
      <w:r w:rsidRPr="00555D5E">
        <w:rPr>
          <w:noProof/>
          <w:lang w:val="en-GB"/>
          <w:rPrChange w:id="727" w:author="Petter Vang Brakalsvaalet [pev2]" w:date="2021-04-29T15:52:00Z">
            <w:rPr>
              <w:noProof/>
              <w:lang w:val="en-GB"/>
            </w:rPr>
          </w:rPrChange>
        </w:rPr>
        <w:t>Appendices</w:t>
      </w:r>
      <w:r w:rsidRPr="00555D5E">
        <w:rPr>
          <w:noProof/>
          <w:lang w:val="en-GB"/>
          <w:rPrChange w:id="728" w:author="Petter Vang Brakalsvaalet [pev2]" w:date="2021-04-29T15:52:00Z">
            <w:rPr>
              <w:noProof/>
              <w:lang w:val="en-GB"/>
            </w:rPr>
          </w:rPrChange>
        </w:rPr>
        <w:tab/>
      </w:r>
      <w:r w:rsidRPr="00555D5E">
        <w:rPr>
          <w:noProof/>
          <w:lang w:val="en-GB"/>
        </w:rPr>
        <w:fldChar w:fldCharType="begin"/>
      </w:r>
      <w:r w:rsidRPr="00555D5E">
        <w:rPr>
          <w:noProof/>
          <w:lang w:val="en-GB"/>
          <w:rPrChange w:id="729" w:author="Petter Vang Brakalsvaalet [pev2]" w:date="2021-04-29T15:52:00Z">
            <w:rPr>
              <w:noProof/>
              <w:lang w:val="en-GB"/>
            </w:rPr>
          </w:rPrChange>
        </w:rPr>
        <w:instrText xml:space="preserve"> PAGEREF _Toc70592438 \h </w:instrText>
      </w:r>
      <w:r w:rsidRPr="00555D5E">
        <w:rPr>
          <w:noProof/>
          <w:lang w:val="en-GB"/>
          <w:rPrChange w:id="730" w:author="Petter Vang Brakalsvaalet [pev2]" w:date="2021-04-29T15:52:00Z">
            <w:rPr>
              <w:noProof/>
              <w:lang w:val="en-GB"/>
            </w:rPr>
          </w:rPrChange>
        </w:rPr>
      </w:r>
      <w:r w:rsidRPr="00555D5E">
        <w:rPr>
          <w:noProof/>
          <w:lang w:val="en-GB"/>
          <w:rPrChange w:id="731" w:author="Petter Vang Brakalsvaalet [pev2]" w:date="2021-04-29T15:52:00Z">
            <w:rPr>
              <w:noProof/>
              <w:lang w:val="en-GB"/>
            </w:rPr>
          </w:rPrChange>
        </w:rPr>
        <w:fldChar w:fldCharType="separate"/>
      </w:r>
      <w:r w:rsidRPr="00E33632">
        <w:rPr>
          <w:noProof/>
          <w:lang w:val="en-GB"/>
        </w:rPr>
        <w:t>38</w:t>
      </w:r>
      <w:r w:rsidRPr="00E33632">
        <w:rPr>
          <w:noProof/>
          <w:lang w:val="en-GB"/>
        </w:rPr>
        <w:fldChar w:fldCharType="end"/>
      </w:r>
    </w:p>
    <w:p w14:paraId="070B64FB" w14:textId="1BEF0220" w:rsidR="00460798" w:rsidRPr="00555D5E" w:rsidRDefault="00460798">
      <w:pPr>
        <w:pStyle w:val="TOC2"/>
        <w:tabs>
          <w:tab w:val="left" w:pos="440"/>
          <w:tab w:val="right" w:leader="dot" w:pos="8290"/>
        </w:tabs>
        <w:rPr>
          <w:rFonts w:cstheme="minorBidi"/>
          <w:b w:val="0"/>
          <w:bCs w:val="0"/>
          <w:noProof/>
          <w:sz w:val="24"/>
          <w:szCs w:val="24"/>
          <w:lang w:val="en-GB" w:eastAsia="en-GB"/>
        </w:rPr>
      </w:pPr>
      <w:r w:rsidRPr="00E33632">
        <w:rPr>
          <w:rFonts w:cstheme="majorHAnsi"/>
          <w:noProof/>
          <w:lang w:val="en-GB"/>
        </w:rPr>
        <w:t>A.</w:t>
      </w:r>
      <w:r w:rsidRPr="00555D5E">
        <w:rPr>
          <w:rFonts w:cstheme="minorBidi"/>
          <w:b w:val="0"/>
          <w:bCs w:val="0"/>
          <w:noProof/>
          <w:sz w:val="24"/>
          <w:szCs w:val="24"/>
          <w:lang w:val="en-GB" w:eastAsia="en-GB"/>
          <w:rPrChange w:id="732"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733" w:author="Petter Vang Brakalsvaalet [pev2]" w:date="2021-04-29T15:52:00Z">
            <w:rPr>
              <w:rFonts w:cstheme="majorHAnsi"/>
              <w:noProof/>
              <w:lang w:val="en-GB"/>
            </w:rPr>
          </w:rPrChange>
        </w:rPr>
        <w:t>Third-Party Code and Libraries</w:t>
      </w:r>
      <w:r w:rsidRPr="00555D5E">
        <w:rPr>
          <w:noProof/>
          <w:lang w:val="en-GB"/>
          <w:rPrChange w:id="734" w:author="Petter Vang Brakalsvaalet [pev2]" w:date="2021-04-29T15:52:00Z">
            <w:rPr>
              <w:noProof/>
              <w:lang w:val="en-GB"/>
            </w:rPr>
          </w:rPrChange>
        </w:rPr>
        <w:tab/>
      </w:r>
      <w:r w:rsidRPr="00555D5E">
        <w:rPr>
          <w:noProof/>
          <w:lang w:val="en-GB"/>
        </w:rPr>
        <w:fldChar w:fldCharType="begin"/>
      </w:r>
      <w:r w:rsidRPr="00555D5E">
        <w:rPr>
          <w:noProof/>
          <w:lang w:val="en-GB"/>
          <w:rPrChange w:id="735" w:author="Petter Vang Brakalsvaalet [pev2]" w:date="2021-04-29T15:52:00Z">
            <w:rPr>
              <w:noProof/>
              <w:lang w:val="en-GB"/>
            </w:rPr>
          </w:rPrChange>
        </w:rPr>
        <w:instrText xml:space="preserve"> PAGEREF _Toc70592439 \h </w:instrText>
      </w:r>
      <w:r w:rsidRPr="00555D5E">
        <w:rPr>
          <w:noProof/>
          <w:lang w:val="en-GB"/>
          <w:rPrChange w:id="736" w:author="Petter Vang Brakalsvaalet [pev2]" w:date="2021-04-29T15:52:00Z">
            <w:rPr>
              <w:noProof/>
              <w:lang w:val="en-GB"/>
            </w:rPr>
          </w:rPrChange>
        </w:rPr>
      </w:r>
      <w:r w:rsidRPr="00555D5E">
        <w:rPr>
          <w:noProof/>
          <w:lang w:val="en-GB"/>
          <w:rPrChange w:id="737" w:author="Petter Vang Brakalsvaalet [pev2]" w:date="2021-04-29T15:52:00Z">
            <w:rPr>
              <w:noProof/>
              <w:lang w:val="en-GB"/>
            </w:rPr>
          </w:rPrChange>
        </w:rPr>
        <w:fldChar w:fldCharType="separate"/>
      </w:r>
      <w:r w:rsidRPr="00E33632">
        <w:rPr>
          <w:noProof/>
          <w:lang w:val="en-GB"/>
        </w:rPr>
        <w:t>38</w:t>
      </w:r>
      <w:r w:rsidRPr="00E33632">
        <w:rPr>
          <w:noProof/>
          <w:lang w:val="en-GB"/>
        </w:rPr>
        <w:fldChar w:fldCharType="end"/>
      </w:r>
    </w:p>
    <w:p w14:paraId="5B2DA568" w14:textId="4AA4248B" w:rsidR="00460798" w:rsidRPr="00555D5E" w:rsidRDefault="00460798">
      <w:pPr>
        <w:pStyle w:val="TOC2"/>
        <w:tabs>
          <w:tab w:val="left" w:pos="440"/>
          <w:tab w:val="right" w:leader="dot" w:pos="8290"/>
        </w:tabs>
        <w:rPr>
          <w:rFonts w:cstheme="minorBidi"/>
          <w:b w:val="0"/>
          <w:bCs w:val="0"/>
          <w:noProof/>
          <w:sz w:val="24"/>
          <w:szCs w:val="24"/>
          <w:lang w:val="en-GB" w:eastAsia="en-GB"/>
        </w:rPr>
      </w:pPr>
      <w:r w:rsidRPr="00E33632">
        <w:rPr>
          <w:rFonts w:cstheme="majorHAnsi"/>
          <w:noProof/>
          <w:lang w:val="en-GB"/>
        </w:rPr>
        <w:t>B.</w:t>
      </w:r>
      <w:r w:rsidRPr="00555D5E">
        <w:rPr>
          <w:rFonts w:cstheme="minorBidi"/>
          <w:b w:val="0"/>
          <w:bCs w:val="0"/>
          <w:noProof/>
          <w:sz w:val="24"/>
          <w:szCs w:val="24"/>
          <w:lang w:val="en-GB" w:eastAsia="en-GB"/>
          <w:rPrChange w:id="738" w:author="Petter Vang Brakalsvaalet [pev2]" w:date="2021-04-29T15:52:00Z">
            <w:rPr>
              <w:rFonts w:cstheme="minorBidi"/>
              <w:b w:val="0"/>
              <w:bCs w:val="0"/>
              <w:noProof/>
              <w:sz w:val="24"/>
              <w:szCs w:val="24"/>
              <w:lang w:val="en-GB" w:eastAsia="en-GB"/>
            </w:rPr>
          </w:rPrChange>
        </w:rPr>
        <w:tab/>
      </w:r>
      <w:r w:rsidRPr="00555D5E">
        <w:rPr>
          <w:rFonts w:cstheme="majorHAnsi"/>
          <w:noProof/>
          <w:lang w:val="en-GB"/>
          <w:rPrChange w:id="739" w:author="Petter Vang Brakalsvaalet [pev2]" w:date="2021-04-29T15:52:00Z">
            <w:rPr>
              <w:rFonts w:cstheme="majorHAnsi"/>
              <w:noProof/>
              <w:lang w:val="en-GB"/>
            </w:rPr>
          </w:rPrChange>
        </w:rPr>
        <w:t>Ethics Submission</w:t>
      </w:r>
      <w:r w:rsidRPr="00555D5E">
        <w:rPr>
          <w:noProof/>
          <w:lang w:val="en-GB"/>
          <w:rPrChange w:id="740" w:author="Petter Vang Brakalsvaalet [pev2]" w:date="2021-04-29T15:52:00Z">
            <w:rPr>
              <w:noProof/>
              <w:lang w:val="en-GB"/>
            </w:rPr>
          </w:rPrChange>
        </w:rPr>
        <w:tab/>
      </w:r>
      <w:r w:rsidRPr="00555D5E">
        <w:rPr>
          <w:noProof/>
          <w:lang w:val="en-GB"/>
        </w:rPr>
        <w:fldChar w:fldCharType="begin"/>
      </w:r>
      <w:r w:rsidRPr="00555D5E">
        <w:rPr>
          <w:noProof/>
          <w:lang w:val="en-GB"/>
          <w:rPrChange w:id="741" w:author="Petter Vang Brakalsvaalet [pev2]" w:date="2021-04-29T15:52:00Z">
            <w:rPr>
              <w:noProof/>
              <w:lang w:val="en-GB"/>
            </w:rPr>
          </w:rPrChange>
        </w:rPr>
        <w:instrText xml:space="preserve"> PAGEREF _Toc70592440 \h </w:instrText>
      </w:r>
      <w:r w:rsidRPr="00555D5E">
        <w:rPr>
          <w:noProof/>
          <w:lang w:val="en-GB"/>
          <w:rPrChange w:id="742" w:author="Petter Vang Brakalsvaalet [pev2]" w:date="2021-04-29T15:52:00Z">
            <w:rPr>
              <w:noProof/>
              <w:lang w:val="en-GB"/>
            </w:rPr>
          </w:rPrChange>
        </w:rPr>
      </w:r>
      <w:r w:rsidRPr="00555D5E">
        <w:rPr>
          <w:noProof/>
          <w:lang w:val="en-GB"/>
          <w:rPrChange w:id="743" w:author="Petter Vang Brakalsvaalet [pev2]" w:date="2021-04-29T15:52:00Z">
            <w:rPr>
              <w:noProof/>
              <w:lang w:val="en-GB"/>
            </w:rPr>
          </w:rPrChange>
        </w:rPr>
        <w:fldChar w:fldCharType="separate"/>
      </w:r>
      <w:r w:rsidRPr="00E33632">
        <w:rPr>
          <w:noProof/>
          <w:lang w:val="en-GB"/>
        </w:rPr>
        <w:t>40</w:t>
      </w:r>
      <w:r w:rsidRPr="00E33632">
        <w:rPr>
          <w:noProof/>
          <w:lang w:val="en-GB"/>
        </w:rPr>
        <w:fldChar w:fldCharType="end"/>
      </w:r>
    </w:p>
    <w:p w14:paraId="763C3438" w14:textId="012F77C7" w:rsidR="007A3E41" w:rsidRPr="00555D5E" w:rsidRDefault="00F9680B" w:rsidP="003C79F9">
      <w:pPr>
        <w:rPr>
          <w:rFonts w:cstheme="majorHAnsi"/>
        </w:rPr>
      </w:pPr>
      <w:r w:rsidRPr="00555D5E">
        <w:rPr>
          <w:rFonts w:cstheme="majorHAnsi"/>
          <w:b/>
          <w:bCs/>
          <w:caps/>
        </w:rPr>
        <w:fldChar w:fldCharType="end"/>
      </w:r>
    </w:p>
    <w:p w14:paraId="7EAC41E0" w14:textId="77777777" w:rsidR="00740C6B" w:rsidRPr="00555D5E" w:rsidRDefault="00740C6B" w:rsidP="00DD38F8">
      <w:pPr>
        <w:rPr>
          <w:rFonts w:cstheme="majorHAnsi"/>
          <w:rPrChange w:id="744" w:author="Petter Vang Brakalsvaalet [pev2]" w:date="2021-04-29T15:52:00Z">
            <w:rPr>
              <w:rFonts w:cstheme="majorHAnsi"/>
            </w:rPr>
          </w:rPrChange>
        </w:rPr>
        <w:pPrChange w:id="745" w:author="Petter Vang Brakalsvaalet [pev2]" w:date="2021-04-29T11:31:00Z">
          <w:pPr/>
        </w:pPrChange>
      </w:pPr>
      <w:r w:rsidRPr="00E33632">
        <w:rPr>
          <w:rFonts w:cstheme="majorHAnsi"/>
        </w:rPr>
        <w:br w:type="page"/>
      </w:r>
    </w:p>
    <w:p w14:paraId="31682031" w14:textId="77777777" w:rsidR="00806CFF" w:rsidRPr="00555D5E" w:rsidRDefault="004C12FA" w:rsidP="00DD38F8">
      <w:pPr>
        <w:pStyle w:val="Heading1"/>
        <w:rPr>
          <w:rFonts w:cstheme="majorHAnsi"/>
          <w:lang w:val="en-GB"/>
          <w:rPrChange w:id="746" w:author="Petter Vang Brakalsvaalet [pev2]" w:date="2021-04-29T15:52:00Z">
            <w:rPr>
              <w:rFonts w:cstheme="majorHAnsi"/>
              <w:lang w:val="en-GB"/>
            </w:rPr>
          </w:rPrChange>
        </w:rPr>
        <w:pPrChange w:id="747" w:author="Petter Vang Brakalsvaalet [pev2]" w:date="2021-04-29T11:31:00Z">
          <w:pPr>
            <w:pStyle w:val="Heading1"/>
          </w:pPr>
        </w:pPrChange>
      </w:pPr>
      <w:bookmarkStart w:id="748" w:name="_Toc192777705"/>
      <w:bookmarkStart w:id="749" w:name="_Toc222978592"/>
      <w:bookmarkStart w:id="750" w:name="_Toc70592381"/>
      <w:r w:rsidRPr="00555D5E">
        <w:rPr>
          <w:rFonts w:cstheme="majorHAnsi"/>
          <w:lang w:val="en-GB"/>
          <w:rPrChange w:id="751" w:author="Petter Vang Brakalsvaalet [pev2]" w:date="2021-04-29T15:52:00Z">
            <w:rPr>
              <w:rFonts w:cstheme="majorHAnsi"/>
              <w:lang w:val="en-GB"/>
            </w:rPr>
          </w:rPrChange>
        </w:rPr>
        <w:lastRenderedPageBreak/>
        <w:t xml:space="preserve">Background, Analysis </w:t>
      </w:r>
      <w:r w:rsidR="00711DBE" w:rsidRPr="00555D5E">
        <w:rPr>
          <w:rFonts w:cstheme="majorHAnsi"/>
          <w:lang w:val="en-GB"/>
          <w:rPrChange w:id="752" w:author="Petter Vang Brakalsvaalet [pev2]" w:date="2021-04-29T15:52:00Z">
            <w:rPr>
              <w:rFonts w:cstheme="majorHAnsi"/>
              <w:lang w:val="en-GB"/>
            </w:rPr>
          </w:rPrChange>
        </w:rPr>
        <w:t xml:space="preserve">&amp; </w:t>
      </w:r>
      <w:bookmarkEnd w:id="748"/>
      <w:bookmarkEnd w:id="749"/>
      <w:r w:rsidRPr="00555D5E">
        <w:rPr>
          <w:rFonts w:cstheme="majorHAnsi"/>
          <w:lang w:val="en-GB"/>
          <w:rPrChange w:id="753" w:author="Petter Vang Brakalsvaalet [pev2]" w:date="2021-04-29T15:52:00Z">
            <w:rPr>
              <w:rFonts w:cstheme="majorHAnsi"/>
              <w:lang w:val="en-GB"/>
            </w:rPr>
          </w:rPrChange>
        </w:rPr>
        <w:t>Process</w:t>
      </w:r>
      <w:bookmarkEnd w:id="750"/>
    </w:p>
    <w:p w14:paraId="1DF9529C" w14:textId="443B60A0" w:rsidR="004C12FA" w:rsidRPr="00555D5E" w:rsidRDefault="004C12FA" w:rsidP="00DD38F8">
      <w:pPr>
        <w:pStyle w:val="Heading2"/>
        <w:rPr>
          <w:rFonts w:cstheme="majorHAnsi"/>
          <w:lang w:val="en-GB"/>
          <w:rPrChange w:id="754" w:author="Petter Vang Brakalsvaalet [pev2]" w:date="2021-04-29T15:52:00Z">
            <w:rPr>
              <w:rFonts w:cstheme="majorHAnsi"/>
              <w:lang w:val="en-GB"/>
            </w:rPr>
          </w:rPrChange>
        </w:rPr>
        <w:pPrChange w:id="755" w:author="Petter Vang Brakalsvaalet [pev2]" w:date="2021-04-29T11:31:00Z">
          <w:pPr>
            <w:pStyle w:val="Heading2"/>
          </w:pPr>
        </w:pPrChange>
      </w:pPr>
      <w:bookmarkStart w:id="756" w:name="_Toc192777706"/>
      <w:bookmarkStart w:id="757" w:name="_Toc70592382"/>
      <w:r w:rsidRPr="00555D5E">
        <w:rPr>
          <w:rFonts w:cstheme="majorHAnsi"/>
          <w:lang w:val="en-GB"/>
          <w:rPrChange w:id="758" w:author="Petter Vang Brakalsvaalet [pev2]" w:date="2021-04-29T15:52:00Z">
            <w:rPr>
              <w:rFonts w:cstheme="majorHAnsi"/>
              <w:lang w:val="en-GB"/>
            </w:rPr>
          </w:rPrChange>
        </w:rPr>
        <w:t>Background</w:t>
      </w:r>
      <w:bookmarkEnd w:id="757"/>
    </w:p>
    <w:p w14:paraId="31B77730" w14:textId="1CF0F82B" w:rsidR="00187253" w:rsidRPr="00555D5E" w:rsidRDefault="00187253" w:rsidP="00DD38F8">
      <w:pPr>
        <w:rPr>
          <w:rFonts w:cstheme="majorHAnsi"/>
          <w:b/>
          <w:bCs/>
          <w:lang w:eastAsia="ja-JP"/>
          <w:rPrChange w:id="759" w:author="Petter Vang Brakalsvaalet [pev2]" w:date="2021-04-29T15:52:00Z">
            <w:rPr>
              <w:rFonts w:cstheme="majorHAnsi"/>
              <w:b/>
              <w:bCs/>
              <w:lang w:eastAsia="ja-JP"/>
            </w:rPr>
          </w:rPrChange>
        </w:rPr>
        <w:pPrChange w:id="760" w:author="Petter Vang Brakalsvaalet [pev2]" w:date="2021-04-29T11:31:00Z">
          <w:pPr/>
        </w:pPrChange>
      </w:pPr>
      <w:r w:rsidRPr="00555D5E">
        <w:rPr>
          <w:rFonts w:cstheme="majorHAnsi"/>
          <w:b/>
          <w:bCs/>
          <w:lang w:eastAsia="ja-JP"/>
          <w:rPrChange w:id="761" w:author="Petter Vang Brakalsvaalet [pev2]" w:date="2021-04-29T15:52:00Z">
            <w:rPr>
              <w:rFonts w:cstheme="majorHAnsi"/>
              <w:b/>
              <w:bCs/>
              <w:lang w:eastAsia="ja-JP"/>
            </w:rPr>
          </w:rPrChange>
        </w:rPr>
        <w:t>How I started:</w:t>
      </w:r>
    </w:p>
    <w:p w14:paraId="5F177824" w14:textId="061C6322" w:rsidR="00B12DB6" w:rsidRPr="00555D5E" w:rsidRDefault="00010A93" w:rsidP="00DD38F8">
      <w:pPr>
        <w:rPr>
          <w:rFonts w:cstheme="majorHAnsi"/>
          <w:lang w:eastAsia="ja-JP"/>
          <w:rPrChange w:id="762" w:author="Petter Vang Brakalsvaalet [pev2]" w:date="2021-04-29T15:52:00Z">
            <w:rPr>
              <w:rFonts w:cstheme="majorHAnsi"/>
              <w:lang w:eastAsia="ja-JP"/>
            </w:rPr>
          </w:rPrChange>
        </w:rPr>
        <w:pPrChange w:id="763" w:author="Petter Vang Brakalsvaalet [pev2]" w:date="2021-04-29T11:31:00Z">
          <w:pPr/>
        </w:pPrChange>
      </w:pPr>
      <w:r w:rsidRPr="00555D5E">
        <w:rPr>
          <w:rFonts w:cstheme="majorHAnsi"/>
          <w:lang w:eastAsia="ja-JP"/>
          <w:rPrChange w:id="764" w:author="Petter Vang Brakalsvaalet [pev2]" w:date="2021-04-29T15:52:00Z">
            <w:rPr>
              <w:rFonts w:cstheme="majorHAnsi"/>
              <w:lang w:eastAsia="ja-JP"/>
            </w:rPr>
          </w:rPrChange>
        </w:rPr>
        <w:t>Upon deciding</w:t>
      </w:r>
      <w:r w:rsidR="005776B0" w:rsidRPr="00555D5E">
        <w:rPr>
          <w:rFonts w:cstheme="majorHAnsi"/>
          <w:lang w:eastAsia="ja-JP"/>
          <w:rPrChange w:id="765" w:author="Petter Vang Brakalsvaalet [pev2]" w:date="2021-04-29T15:52:00Z">
            <w:rPr>
              <w:rFonts w:cstheme="majorHAnsi"/>
              <w:lang w:eastAsia="ja-JP"/>
            </w:rPr>
          </w:rPrChange>
        </w:rPr>
        <w:t xml:space="preserve"> that I wanted to make a 2D game with swift, I started by </w:t>
      </w:r>
      <w:r w:rsidRPr="00555D5E">
        <w:rPr>
          <w:rFonts w:cstheme="majorHAnsi"/>
          <w:lang w:eastAsia="ja-JP"/>
          <w:rPrChange w:id="766" w:author="Petter Vang Brakalsvaalet [pev2]" w:date="2021-04-29T15:52:00Z">
            <w:rPr>
              <w:rFonts w:cstheme="majorHAnsi"/>
              <w:lang w:eastAsia="ja-JP"/>
            </w:rPr>
          </w:rPrChange>
        </w:rPr>
        <w:t>researching online to figure out where to start</w:t>
      </w:r>
      <w:r w:rsidR="00FF4158" w:rsidRPr="00555D5E">
        <w:rPr>
          <w:rFonts w:cstheme="majorHAnsi"/>
          <w:lang w:eastAsia="ja-JP"/>
          <w:rPrChange w:id="767" w:author="Petter Vang Brakalsvaalet [pev2]" w:date="2021-04-29T15:52:00Z">
            <w:rPr>
              <w:rFonts w:cstheme="majorHAnsi"/>
              <w:lang w:eastAsia="ja-JP"/>
            </w:rPr>
          </w:rPrChange>
        </w:rPr>
        <w:t xml:space="preserve"> with my project. </w:t>
      </w:r>
      <w:r w:rsidR="000D5726" w:rsidRPr="00555D5E">
        <w:rPr>
          <w:rFonts w:cstheme="majorHAnsi"/>
          <w:lang w:eastAsia="ja-JP"/>
          <w:rPrChange w:id="768" w:author="Petter Vang Brakalsvaalet [pev2]" w:date="2021-04-29T15:52:00Z">
            <w:rPr>
              <w:rFonts w:cstheme="majorHAnsi"/>
              <w:lang w:eastAsia="ja-JP"/>
            </w:rPr>
          </w:rPrChange>
        </w:rPr>
        <w:t xml:space="preserve">I started by watching a </w:t>
      </w:r>
      <w:r w:rsidR="00FF4158" w:rsidRPr="00555D5E">
        <w:rPr>
          <w:rFonts w:cstheme="majorHAnsi"/>
          <w:lang w:eastAsia="ja-JP"/>
          <w:rPrChange w:id="769" w:author="Petter Vang Brakalsvaalet [pev2]" w:date="2021-04-29T15:52:00Z">
            <w:rPr>
              <w:rFonts w:cstheme="majorHAnsi"/>
              <w:lang w:eastAsia="ja-JP"/>
            </w:rPr>
          </w:rPrChange>
        </w:rPr>
        <w:t xml:space="preserve">YouTube video </w:t>
      </w:r>
      <w:r w:rsidR="000D5726" w:rsidRPr="00555D5E">
        <w:rPr>
          <w:rFonts w:cstheme="majorHAnsi"/>
          <w:lang w:eastAsia="ja-JP"/>
          <w:rPrChange w:id="770" w:author="Petter Vang Brakalsvaalet [pev2]" w:date="2021-04-29T15:52:00Z">
            <w:rPr>
              <w:rFonts w:cstheme="majorHAnsi"/>
              <w:lang w:eastAsia="ja-JP"/>
            </w:rPr>
          </w:rPrChange>
        </w:rPr>
        <w:t xml:space="preserve">playlist called </w:t>
      </w:r>
      <w:r w:rsidR="00FF4158" w:rsidRPr="00555D5E">
        <w:rPr>
          <w:rFonts w:cstheme="majorHAnsi"/>
          <w:lang w:eastAsia="ja-JP"/>
          <w:rPrChange w:id="771" w:author="Petter Vang Brakalsvaalet [pev2]" w:date="2021-04-29T15:52:00Z">
            <w:rPr>
              <w:rFonts w:cstheme="majorHAnsi"/>
              <w:lang w:eastAsia="ja-JP"/>
            </w:rPr>
          </w:rPrChange>
        </w:rPr>
        <w:t>“</w:t>
      </w:r>
      <w:r w:rsidR="000D5726" w:rsidRPr="00555D5E">
        <w:rPr>
          <w:rFonts w:cstheme="majorHAnsi"/>
          <w:lang w:eastAsia="ja-JP"/>
          <w:rPrChange w:id="772" w:author="Petter Vang Brakalsvaalet [pev2]" w:date="2021-04-29T15:52:00Z">
            <w:rPr>
              <w:rFonts w:cstheme="majorHAnsi"/>
              <w:lang w:eastAsia="ja-JP"/>
            </w:rPr>
          </w:rPrChange>
        </w:rPr>
        <w:t>Beginning SpriteKit</w:t>
      </w:r>
      <w:r w:rsidR="00FF4158" w:rsidRPr="00555D5E">
        <w:rPr>
          <w:rFonts w:cstheme="majorHAnsi"/>
          <w:lang w:eastAsia="ja-JP"/>
          <w:rPrChange w:id="773" w:author="Petter Vang Brakalsvaalet [pev2]" w:date="2021-04-29T15:52:00Z">
            <w:rPr>
              <w:rFonts w:cstheme="majorHAnsi"/>
              <w:lang w:eastAsia="ja-JP"/>
            </w:rPr>
          </w:rPrChange>
        </w:rPr>
        <w:t>”</w:t>
      </w:r>
      <w:r w:rsidR="000D5726" w:rsidRPr="00555D5E">
        <w:rPr>
          <w:rFonts w:cstheme="majorHAnsi"/>
          <w:lang w:eastAsia="ja-JP"/>
          <w:rPrChange w:id="774" w:author="Petter Vang Brakalsvaalet [pev2]" w:date="2021-04-29T15:52:00Z">
            <w:rPr>
              <w:rFonts w:cstheme="majorHAnsi"/>
              <w:lang w:eastAsia="ja-JP"/>
            </w:rPr>
          </w:rPrChange>
        </w:rPr>
        <w:t xml:space="preserve"> by raywenderlich.com</w:t>
      </w:r>
      <w:r w:rsidR="00CE06D3" w:rsidRPr="00555D5E">
        <w:rPr>
          <w:rFonts w:cstheme="majorHAnsi"/>
          <w:lang w:eastAsia="ja-JP"/>
          <w:rPrChange w:id="775" w:author="Petter Vang Brakalsvaalet [pev2]" w:date="2021-04-29T15:52:00Z">
            <w:rPr>
              <w:rFonts w:cstheme="majorHAnsi"/>
              <w:lang w:eastAsia="ja-JP"/>
            </w:rPr>
          </w:rPrChange>
        </w:rPr>
        <w:t xml:space="preserve"> </w:t>
      </w:r>
      <w:r w:rsidR="00CE06D3" w:rsidRPr="00555D5E">
        <w:rPr>
          <w:rFonts w:cstheme="majorHAnsi"/>
          <w:highlight w:val="yellow"/>
          <w:lang w:eastAsia="ja-JP"/>
          <w:rPrChange w:id="776" w:author="Petter Vang Brakalsvaalet [pev2]" w:date="2021-04-29T15:52:00Z">
            <w:rPr>
              <w:rFonts w:cstheme="majorHAnsi"/>
              <w:highlight w:val="yellow"/>
              <w:lang w:eastAsia="ja-JP"/>
            </w:rPr>
          </w:rPrChange>
        </w:rPr>
        <w:t>references</w:t>
      </w:r>
      <w:r w:rsidR="000D5726" w:rsidRPr="00555D5E">
        <w:rPr>
          <w:rFonts w:cstheme="majorHAnsi"/>
          <w:lang w:eastAsia="ja-JP"/>
          <w:rPrChange w:id="777" w:author="Petter Vang Brakalsvaalet [pev2]" w:date="2021-04-29T15:52:00Z">
            <w:rPr>
              <w:rFonts w:cstheme="majorHAnsi"/>
              <w:lang w:eastAsia="ja-JP"/>
            </w:rPr>
          </w:rPrChange>
        </w:rPr>
        <w:t xml:space="preserve"> to give myself an introduction</w:t>
      </w:r>
      <w:r w:rsidR="00FF4158" w:rsidRPr="00555D5E">
        <w:rPr>
          <w:rFonts w:cstheme="majorHAnsi"/>
          <w:lang w:eastAsia="ja-JP"/>
          <w:rPrChange w:id="778" w:author="Petter Vang Brakalsvaalet [pev2]" w:date="2021-04-29T15:52:00Z">
            <w:rPr>
              <w:rFonts w:cstheme="majorHAnsi"/>
              <w:lang w:eastAsia="ja-JP"/>
            </w:rPr>
          </w:rPrChange>
        </w:rPr>
        <w:t xml:space="preserve"> to this type of iOS development</w:t>
      </w:r>
      <w:r w:rsidR="000D5726" w:rsidRPr="00555D5E">
        <w:rPr>
          <w:rFonts w:cstheme="majorHAnsi"/>
          <w:lang w:eastAsia="ja-JP"/>
          <w:rPrChange w:id="779" w:author="Petter Vang Brakalsvaalet [pev2]" w:date="2021-04-29T15:52:00Z">
            <w:rPr>
              <w:rFonts w:cstheme="majorHAnsi"/>
              <w:lang w:eastAsia="ja-JP"/>
            </w:rPr>
          </w:rPrChange>
        </w:rPr>
        <w:t xml:space="preserve">. </w:t>
      </w:r>
    </w:p>
    <w:p w14:paraId="5B2A6355" w14:textId="33F6FEE8" w:rsidR="00B43163" w:rsidRPr="00555D5E" w:rsidRDefault="001750D2" w:rsidP="00DD38F8">
      <w:pPr>
        <w:rPr>
          <w:rFonts w:cstheme="majorHAnsi"/>
          <w:lang w:eastAsia="ja-JP"/>
          <w:rPrChange w:id="780" w:author="Petter Vang Brakalsvaalet [pev2]" w:date="2021-04-29T15:52:00Z">
            <w:rPr>
              <w:rFonts w:cstheme="majorHAnsi"/>
              <w:lang w:eastAsia="ja-JP"/>
            </w:rPr>
          </w:rPrChange>
        </w:rPr>
        <w:pPrChange w:id="781" w:author="Petter Vang Brakalsvaalet [pev2]" w:date="2021-04-29T11:31:00Z">
          <w:pPr/>
        </w:pPrChange>
      </w:pPr>
      <w:r w:rsidRPr="00555D5E">
        <w:rPr>
          <w:rFonts w:cstheme="majorHAnsi"/>
          <w:lang w:eastAsia="ja-JP"/>
          <w:rPrChange w:id="782" w:author="Petter Vang Brakalsvaalet [pev2]" w:date="2021-04-29T15:52:00Z">
            <w:rPr>
              <w:rFonts w:cstheme="majorHAnsi"/>
              <w:lang w:eastAsia="ja-JP"/>
            </w:rPr>
          </w:rPrChange>
        </w:rPr>
        <w:t xml:space="preserve">I was also given a book by my </w:t>
      </w:r>
      <w:r w:rsidR="005E13E3" w:rsidRPr="00555D5E">
        <w:rPr>
          <w:rFonts w:cstheme="majorHAnsi"/>
          <w:lang w:eastAsia="ja-JP"/>
          <w:rPrChange w:id="783" w:author="Petter Vang Brakalsvaalet [pev2]" w:date="2021-04-29T15:52:00Z">
            <w:rPr>
              <w:rFonts w:cstheme="majorHAnsi"/>
              <w:lang w:eastAsia="ja-JP"/>
            </w:rPr>
          </w:rPrChange>
        </w:rPr>
        <w:t>supervisor</w:t>
      </w:r>
      <w:r w:rsidRPr="00555D5E">
        <w:rPr>
          <w:rFonts w:cstheme="majorHAnsi"/>
          <w:lang w:eastAsia="ja-JP"/>
          <w:rPrChange w:id="784" w:author="Petter Vang Brakalsvaalet [pev2]" w:date="2021-04-29T15:52:00Z">
            <w:rPr>
              <w:rFonts w:cstheme="majorHAnsi"/>
              <w:lang w:eastAsia="ja-JP"/>
            </w:rPr>
          </w:rPrChange>
        </w:rPr>
        <w:t xml:space="preserve"> </w:t>
      </w:r>
      <w:r w:rsidR="005E13E3" w:rsidRPr="00555D5E">
        <w:rPr>
          <w:rFonts w:cstheme="majorHAnsi"/>
          <w:lang w:eastAsia="ja-JP"/>
          <w:rPrChange w:id="785" w:author="Petter Vang Brakalsvaalet [pev2]" w:date="2021-04-29T15:52:00Z">
            <w:rPr>
              <w:rFonts w:cstheme="majorHAnsi"/>
              <w:lang w:eastAsia="ja-JP"/>
            </w:rPr>
          </w:rPrChange>
        </w:rPr>
        <w:t xml:space="preserve">called </w:t>
      </w:r>
      <w:r w:rsidR="00FF4158" w:rsidRPr="00555D5E">
        <w:rPr>
          <w:rFonts w:cstheme="majorHAnsi"/>
          <w:lang w:eastAsia="ja-JP"/>
          <w:rPrChange w:id="786" w:author="Petter Vang Brakalsvaalet [pev2]" w:date="2021-04-29T15:52:00Z">
            <w:rPr>
              <w:rFonts w:cstheme="majorHAnsi"/>
              <w:lang w:eastAsia="ja-JP"/>
            </w:rPr>
          </w:rPrChange>
        </w:rPr>
        <w:t>“</w:t>
      </w:r>
      <w:r w:rsidR="005E13E3" w:rsidRPr="00555D5E">
        <w:rPr>
          <w:rFonts w:cstheme="majorHAnsi"/>
          <w:lang w:eastAsia="ja-JP"/>
          <w:rPrChange w:id="787" w:author="Petter Vang Brakalsvaalet [pev2]" w:date="2021-04-29T15:52:00Z">
            <w:rPr>
              <w:rFonts w:cstheme="majorHAnsi"/>
              <w:lang w:eastAsia="ja-JP"/>
            </w:rPr>
          </w:rPrChange>
        </w:rPr>
        <w:t xml:space="preserve">2D Apple </w:t>
      </w:r>
      <w:r w:rsidR="00FF4158" w:rsidRPr="00555D5E">
        <w:rPr>
          <w:rFonts w:cstheme="majorHAnsi"/>
          <w:lang w:eastAsia="ja-JP"/>
          <w:rPrChange w:id="788" w:author="Petter Vang Brakalsvaalet [pev2]" w:date="2021-04-29T15:52:00Z">
            <w:rPr>
              <w:rFonts w:cstheme="majorHAnsi"/>
              <w:lang w:eastAsia="ja-JP"/>
            </w:rPr>
          </w:rPrChange>
        </w:rPr>
        <w:t>G</w:t>
      </w:r>
      <w:r w:rsidR="005E13E3" w:rsidRPr="00555D5E">
        <w:rPr>
          <w:rFonts w:cstheme="majorHAnsi"/>
          <w:lang w:eastAsia="ja-JP"/>
          <w:rPrChange w:id="789" w:author="Petter Vang Brakalsvaalet [pev2]" w:date="2021-04-29T15:52:00Z">
            <w:rPr>
              <w:rFonts w:cstheme="majorHAnsi"/>
              <w:lang w:eastAsia="ja-JP"/>
            </w:rPr>
          </w:rPrChange>
        </w:rPr>
        <w:t xml:space="preserve">ame </w:t>
      </w:r>
      <w:r w:rsidR="00FF4158" w:rsidRPr="00555D5E">
        <w:rPr>
          <w:rFonts w:cstheme="majorHAnsi"/>
          <w:lang w:eastAsia="ja-JP"/>
          <w:rPrChange w:id="790" w:author="Petter Vang Brakalsvaalet [pev2]" w:date="2021-04-29T15:52:00Z">
            <w:rPr>
              <w:rFonts w:cstheme="majorHAnsi"/>
              <w:lang w:eastAsia="ja-JP"/>
            </w:rPr>
          </w:rPrChange>
        </w:rPr>
        <w:t>D</w:t>
      </w:r>
      <w:r w:rsidR="005E13E3" w:rsidRPr="00555D5E">
        <w:rPr>
          <w:rFonts w:cstheme="majorHAnsi"/>
          <w:lang w:eastAsia="ja-JP"/>
          <w:rPrChange w:id="791" w:author="Petter Vang Brakalsvaalet [pev2]" w:date="2021-04-29T15:52:00Z">
            <w:rPr>
              <w:rFonts w:cstheme="majorHAnsi"/>
              <w:lang w:eastAsia="ja-JP"/>
            </w:rPr>
          </w:rPrChange>
        </w:rPr>
        <w:t>evelopment</w:t>
      </w:r>
      <w:r w:rsidR="00FF4158" w:rsidRPr="00555D5E">
        <w:rPr>
          <w:rFonts w:cstheme="majorHAnsi"/>
          <w:lang w:eastAsia="ja-JP"/>
          <w:rPrChange w:id="792" w:author="Petter Vang Brakalsvaalet [pev2]" w:date="2021-04-29T15:52:00Z">
            <w:rPr>
              <w:rFonts w:cstheme="majorHAnsi"/>
              <w:lang w:eastAsia="ja-JP"/>
            </w:rPr>
          </w:rPrChange>
        </w:rPr>
        <w:t>”</w:t>
      </w:r>
      <w:r w:rsidR="005E13E3" w:rsidRPr="00555D5E">
        <w:rPr>
          <w:rFonts w:cstheme="majorHAnsi"/>
          <w:lang w:eastAsia="ja-JP"/>
          <w:rPrChange w:id="793" w:author="Petter Vang Brakalsvaalet [pev2]" w:date="2021-04-29T15:52:00Z">
            <w:rPr>
              <w:rFonts w:cstheme="majorHAnsi"/>
              <w:lang w:eastAsia="ja-JP"/>
            </w:rPr>
          </w:rPrChange>
        </w:rPr>
        <w:t xml:space="preserve"> by </w:t>
      </w:r>
      <w:r w:rsidR="00FF4158" w:rsidRPr="00555D5E">
        <w:rPr>
          <w:rFonts w:cstheme="majorHAnsi"/>
          <w:lang w:eastAsia="ja-JP"/>
          <w:rPrChange w:id="794" w:author="Petter Vang Brakalsvaalet [pev2]" w:date="2021-04-29T15:52:00Z">
            <w:rPr>
              <w:rFonts w:cstheme="majorHAnsi"/>
              <w:lang w:eastAsia="ja-JP"/>
            </w:rPr>
          </w:rPrChange>
        </w:rPr>
        <w:t>T</w:t>
      </w:r>
      <w:r w:rsidR="005E13E3" w:rsidRPr="00555D5E">
        <w:rPr>
          <w:rFonts w:cstheme="majorHAnsi"/>
          <w:lang w:eastAsia="ja-JP"/>
          <w:rPrChange w:id="795" w:author="Petter Vang Brakalsvaalet [pev2]" w:date="2021-04-29T15:52:00Z">
            <w:rPr>
              <w:rFonts w:cstheme="majorHAnsi"/>
              <w:lang w:eastAsia="ja-JP"/>
            </w:rPr>
          </w:rPrChange>
        </w:rPr>
        <w:t>utorials.</w:t>
      </w:r>
      <w:r w:rsidR="00CE06D3" w:rsidRPr="00555D5E">
        <w:rPr>
          <w:rFonts w:cstheme="majorHAnsi"/>
          <w:highlight w:val="yellow"/>
          <w:lang w:eastAsia="ja-JP"/>
          <w:rPrChange w:id="796" w:author="Petter Vang Brakalsvaalet [pev2]" w:date="2021-04-29T15:52:00Z">
            <w:rPr>
              <w:rFonts w:cstheme="majorHAnsi"/>
              <w:highlight w:val="yellow"/>
              <w:lang w:eastAsia="ja-JP"/>
            </w:rPr>
          </w:rPrChange>
        </w:rPr>
        <w:t xml:space="preserve"> references</w:t>
      </w:r>
      <w:r w:rsidR="005E13E3" w:rsidRPr="00555D5E">
        <w:rPr>
          <w:rFonts w:cstheme="majorHAnsi"/>
          <w:lang w:eastAsia="ja-JP"/>
          <w:rPrChange w:id="797" w:author="Petter Vang Brakalsvaalet [pev2]" w:date="2021-04-29T15:52:00Z">
            <w:rPr>
              <w:rFonts w:cstheme="majorHAnsi"/>
              <w:lang w:eastAsia="ja-JP"/>
            </w:rPr>
          </w:rPrChange>
        </w:rPr>
        <w:t xml:space="preserve"> This book walked me th</w:t>
      </w:r>
      <w:ins w:id="798" w:author="Petter Vang Brakalsvaalet [pev2]" w:date="2021-04-29T12:37:00Z">
        <w:r w:rsidR="00910442" w:rsidRPr="00555D5E">
          <w:rPr>
            <w:rFonts w:cstheme="majorHAnsi"/>
            <w:lang w:eastAsia="ja-JP"/>
            <w:rPrChange w:id="799" w:author="Petter Vang Brakalsvaalet [pev2]" w:date="2021-04-29T15:52:00Z">
              <w:rPr>
                <w:rFonts w:cstheme="majorHAnsi"/>
                <w:lang w:eastAsia="ja-JP"/>
              </w:rPr>
            </w:rPrChange>
          </w:rPr>
          <w:t>r</w:t>
        </w:r>
      </w:ins>
      <w:r w:rsidR="005E13E3" w:rsidRPr="00555D5E">
        <w:rPr>
          <w:rFonts w:cstheme="majorHAnsi"/>
          <w:lang w:eastAsia="ja-JP"/>
          <w:rPrChange w:id="800" w:author="Petter Vang Brakalsvaalet [pev2]" w:date="2021-04-29T15:52:00Z">
            <w:rPr>
              <w:rFonts w:cstheme="majorHAnsi"/>
              <w:lang w:eastAsia="ja-JP"/>
            </w:rPr>
          </w:rPrChange>
        </w:rPr>
        <w:t xml:space="preserve">ough how to create a simple game and </w:t>
      </w:r>
      <w:r w:rsidR="00FF4158" w:rsidRPr="00555D5E">
        <w:rPr>
          <w:rFonts w:cstheme="majorHAnsi"/>
          <w:lang w:eastAsia="ja-JP"/>
          <w:rPrChange w:id="801" w:author="Petter Vang Brakalsvaalet [pev2]" w:date="2021-04-29T15:52:00Z">
            <w:rPr>
              <w:rFonts w:cstheme="majorHAnsi"/>
              <w:lang w:eastAsia="ja-JP"/>
            </w:rPr>
          </w:rPrChange>
        </w:rPr>
        <w:t>gave me the starting point I needed to begin designing and developing</w:t>
      </w:r>
      <w:r w:rsidR="00605F8F" w:rsidRPr="00555D5E">
        <w:rPr>
          <w:rFonts w:cstheme="majorHAnsi"/>
          <w:lang w:eastAsia="ja-JP"/>
          <w:rPrChange w:id="802" w:author="Petter Vang Brakalsvaalet [pev2]" w:date="2021-04-29T15:52:00Z">
            <w:rPr>
              <w:rFonts w:cstheme="majorHAnsi"/>
              <w:lang w:eastAsia="ja-JP"/>
            </w:rPr>
          </w:rPrChange>
        </w:rPr>
        <w:t xml:space="preserve">. </w:t>
      </w:r>
    </w:p>
    <w:p w14:paraId="28624259" w14:textId="59060425" w:rsidR="00187253" w:rsidRPr="00555D5E" w:rsidRDefault="009423B3" w:rsidP="00DD38F8">
      <w:pPr>
        <w:rPr>
          <w:rFonts w:cstheme="majorHAnsi"/>
          <w:b/>
          <w:bCs/>
          <w:lang w:eastAsia="ja-JP"/>
          <w:rPrChange w:id="803" w:author="Petter Vang Brakalsvaalet [pev2]" w:date="2021-04-29T15:52:00Z">
            <w:rPr>
              <w:rFonts w:cstheme="majorHAnsi"/>
              <w:b/>
              <w:bCs/>
              <w:lang w:eastAsia="ja-JP"/>
            </w:rPr>
          </w:rPrChange>
        </w:rPr>
        <w:pPrChange w:id="804" w:author="Petter Vang Brakalsvaalet [pev2]" w:date="2021-04-29T11:31:00Z">
          <w:pPr/>
        </w:pPrChange>
      </w:pPr>
      <w:r w:rsidRPr="00555D5E">
        <w:rPr>
          <w:rFonts w:cstheme="majorHAnsi"/>
          <w:b/>
          <w:bCs/>
          <w:lang w:eastAsia="ja-JP"/>
          <w:rPrChange w:id="805" w:author="Petter Vang Brakalsvaalet [pev2]" w:date="2021-04-29T15:52:00Z">
            <w:rPr>
              <w:rFonts w:cstheme="majorHAnsi"/>
              <w:b/>
              <w:bCs/>
              <w:lang w:eastAsia="ja-JP"/>
            </w:rPr>
          </w:rPrChange>
        </w:rPr>
        <w:t>Research:</w:t>
      </w:r>
    </w:p>
    <w:p w14:paraId="60AD283F" w14:textId="2EA6288D" w:rsidR="00B73050" w:rsidRPr="00555D5E" w:rsidRDefault="00B43163" w:rsidP="00DD38F8">
      <w:pPr>
        <w:rPr>
          <w:rFonts w:cstheme="majorHAnsi"/>
          <w:lang w:eastAsia="ja-JP"/>
          <w:rPrChange w:id="806" w:author="Petter Vang Brakalsvaalet [pev2]" w:date="2021-04-29T15:52:00Z">
            <w:rPr>
              <w:rFonts w:cstheme="majorHAnsi"/>
              <w:lang w:eastAsia="ja-JP"/>
            </w:rPr>
          </w:rPrChange>
        </w:rPr>
        <w:pPrChange w:id="807" w:author="Petter Vang Brakalsvaalet [pev2]" w:date="2021-04-29T11:31:00Z">
          <w:pPr/>
        </w:pPrChange>
      </w:pPr>
      <w:del w:id="808" w:author="Petter Vang Brakalsvaalet [pev2]" w:date="2021-04-29T12:37:00Z">
        <w:r w:rsidRPr="00555D5E" w:rsidDel="00910442">
          <w:rPr>
            <w:rFonts w:cstheme="majorHAnsi"/>
            <w:lang w:eastAsia="ja-JP"/>
            <w:rPrChange w:id="809" w:author="Petter Vang Brakalsvaalet [pev2]" w:date="2021-04-29T15:52:00Z">
              <w:rPr>
                <w:rFonts w:cstheme="majorHAnsi"/>
                <w:lang w:eastAsia="ja-JP"/>
              </w:rPr>
            </w:rPrChange>
          </w:rPr>
          <w:delText>To find out what the</w:delText>
        </w:r>
        <w:r w:rsidR="00FF4158" w:rsidRPr="00555D5E" w:rsidDel="00910442">
          <w:rPr>
            <w:rFonts w:cstheme="majorHAnsi"/>
            <w:lang w:eastAsia="ja-JP"/>
            <w:rPrChange w:id="810" w:author="Petter Vang Brakalsvaalet [pev2]" w:date="2021-04-29T15:52:00Z">
              <w:rPr>
                <w:rFonts w:cstheme="majorHAnsi"/>
                <w:lang w:eastAsia="ja-JP"/>
              </w:rPr>
            </w:rPrChange>
          </w:rPr>
          <w:delText xml:space="preserve"> target audience</w:delText>
        </w:r>
        <w:r w:rsidRPr="00555D5E" w:rsidDel="00910442">
          <w:rPr>
            <w:rFonts w:cstheme="majorHAnsi"/>
            <w:lang w:eastAsia="ja-JP"/>
            <w:rPrChange w:id="811" w:author="Petter Vang Brakalsvaalet [pev2]" w:date="2021-04-29T15:52:00Z">
              <w:rPr>
                <w:rFonts w:cstheme="majorHAnsi"/>
                <w:lang w:eastAsia="ja-JP"/>
              </w:rPr>
            </w:rPrChange>
          </w:rPr>
          <w:delText xml:space="preserve"> already thought of this type of game</w:delText>
        </w:r>
        <w:r w:rsidR="00FF4158" w:rsidRPr="00555D5E" w:rsidDel="00910442">
          <w:rPr>
            <w:rFonts w:cstheme="majorHAnsi"/>
            <w:lang w:eastAsia="ja-JP"/>
            <w:rPrChange w:id="812" w:author="Petter Vang Brakalsvaalet [pev2]" w:date="2021-04-29T15:52:00Z">
              <w:rPr>
                <w:rFonts w:cstheme="majorHAnsi"/>
                <w:lang w:eastAsia="ja-JP"/>
              </w:rPr>
            </w:rPrChange>
          </w:rPr>
          <w:delText>,</w:delText>
        </w:r>
        <w:r w:rsidRPr="00555D5E" w:rsidDel="00910442">
          <w:rPr>
            <w:rFonts w:cstheme="majorHAnsi"/>
            <w:lang w:eastAsia="ja-JP"/>
            <w:rPrChange w:id="813" w:author="Petter Vang Brakalsvaalet [pev2]" w:date="2021-04-29T15:52:00Z">
              <w:rPr>
                <w:rFonts w:cstheme="majorHAnsi"/>
                <w:lang w:eastAsia="ja-JP"/>
              </w:rPr>
            </w:rPrChange>
          </w:rPr>
          <w:delText xml:space="preserve"> </w:delText>
        </w:r>
        <w:r w:rsidR="00B71662" w:rsidRPr="00555D5E" w:rsidDel="00910442">
          <w:rPr>
            <w:rFonts w:cstheme="majorHAnsi"/>
            <w:lang w:eastAsia="ja-JP"/>
            <w:rPrChange w:id="814" w:author="Petter Vang Brakalsvaalet [pev2]" w:date="2021-04-29T15:52:00Z">
              <w:rPr>
                <w:rFonts w:cstheme="majorHAnsi"/>
                <w:lang w:eastAsia="ja-JP"/>
              </w:rPr>
            </w:rPrChange>
          </w:rPr>
          <w:delText xml:space="preserve">I </w:delText>
        </w:r>
        <w:r w:rsidR="00C67475" w:rsidRPr="00555D5E" w:rsidDel="00910442">
          <w:rPr>
            <w:rFonts w:cstheme="majorHAnsi"/>
            <w:lang w:eastAsia="ja-JP"/>
            <w:rPrChange w:id="815" w:author="Petter Vang Brakalsvaalet [pev2]" w:date="2021-04-29T15:52:00Z">
              <w:rPr>
                <w:rFonts w:cstheme="majorHAnsi"/>
                <w:lang w:eastAsia="ja-JP"/>
              </w:rPr>
            </w:rPrChange>
          </w:rPr>
          <w:delText>investigated</w:delText>
        </w:r>
        <w:r w:rsidR="00B71662" w:rsidRPr="00555D5E" w:rsidDel="00910442">
          <w:rPr>
            <w:rFonts w:cstheme="majorHAnsi"/>
            <w:lang w:eastAsia="ja-JP"/>
            <w:rPrChange w:id="816" w:author="Petter Vang Brakalsvaalet [pev2]" w:date="2021-04-29T15:52:00Z">
              <w:rPr>
                <w:rFonts w:cstheme="majorHAnsi"/>
                <w:lang w:eastAsia="ja-JP"/>
              </w:rPr>
            </w:rPrChange>
          </w:rPr>
          <w:delText xml:space="preserve"> </w:delText>
        </w:r>
        <w:r w:rsidR="00FF4158" w:rsidRPr="00555D5E" w:rsidDel="00910442">
          <w:rPr>
            <w:rFonts w:cstheme="majorHAnsi"/>
            <w:lang w:eastAsia="ja-JP"/>
            <w:rPrChange w:id="817" w:author="Petter Vang Brakalsvaalet [pev2]" w:date="2021-04-29T15:52:00Z">
              <w:rPr>
                <w:rFonts w:cstheme="majorHAnsi"/>
                <w:lang w:eastAsia="ja-JP"/>
              </w:rPr>
            </w:rPrChange>
          </w:rPr>
          <w:delText xml:space="preserve">pre-existing </w:delText>
        </w:r>
        <w:r w:rsidR="00A82ABA" w:rsidRPr="00555D5E" w:rsidDel="00910442">
          <w:rPr>
            <w:rFonts w:cstheme="majorHAnsi"/>
            <w:lang w:eastAsia="ja-JP"/>
            <w:rPrChange w:id="818" w:author="Petter Vang Brakalsvaalet [pev2]" w:date="2021-04-29T15:52:00Z">
              <w:rPr>
                <w:rFonts w:cstheme="majorHAnsi"/>
                <w:lang w:eastAsia="ja-JP"/>
              </w:rPr>
            </w:rPrChange>
          </w:rPr>
          <w:delText>Hide and Seek</w:delText>
        </w:r>
        <w:r w:rsidR="005853A6" w:rsidRPr="00555D5E" w:rsidDel="00910442">
          <w:rPr>
            <w:rFonts w:cstheme="majorHAnsi"/>
            <w:lang w:eastAsia="ja-JP"/>
            <w:rPrChange w:id="819" w:author="Petter Vang Brakalsvaalet [pev2]" w:date="2021-04-29T15:52:00Z">
              <w:rPr>
                <w:rFonts w:cstheme="majorHAnsi"/>
                <w:lang w:eastAsia="ja-JP"/>
              </w:rPr>
            </w:rPrChange>
          </w:rPr>
          <w:delText xml:space="preserve"> games on the AppStore. </w:delText>
        </w:r>
        <w:r w:rsidR="00A87B7E" w:rsidRPr="00555D5E" w:rsidDel="00910442">
          <w:rPr>
            <w:rFonts w:cstheme="majorHAnsi"/>
            <w:lang w:eastAsia="ja-JP"/>
            <w:rPrChange w:id="820" w:author="Petter Vang Brakalsvaalet [pev2]" w:date="2021-04-29T15:52:00Z">
              <w:rPr>
                <w:rFonts w:cstheme="majorHAnsi"/>
                <w:lang w:eastAsia="ja-JP"/>
              </w:rPr>
            </w:rPrChange>
          </w:rPr>
          <w:delText xml:space="preserve">Here I found that there were a few games </w:delText>
        </w:r>
        <w:r w:rsidR="00FF4158" w:rsidRPr="00555D5E" w:rsidDel="00910442">
          <w:rPr>
            <w:rFonts w:cstheme="majorHAnsi"/>
            <w:lang w:eastAsia="ja-JP"/>
            <w:rPrChange w:id="821" w:author="Petter Vang Brakalsvaalet [pev2]" w:date="2021-04-29T15:52:00Z">
              <w:rPr>
                <w:rFonts w:cstheme="majorHAnsi"/>
                <w:lang w:eastAsia="ja-JP"/>
              </w:rPr>
            </w:rPrChange>
          </w:rPr>
          <w:delText xml:space="preserve">which fit into the same niche as mine, </w:delText>
        </w:r>
        <w:r w:rsidR="00A87B7E" w:rsidRPr="00555D5E" w:rsidDel="00910442">
          <w:rPr>
            <w:rFonts w:cstheme="majorHAnsi"/>
            <w:lang w:eastAsia="ja-JP"/>
            <w:rPrChange w:id="822" w:author="Petter Vang Brakalsvaalet [pev2]" w:date="2021-04-29T15:52:00Z">
              <w:rPr>
                <w:rFonts w:cstheme="majorHAnsi"/>
                <w:lang w:eastAsia="ja-JP"/>
              </w:rPr>
            </w:rPrChange>
          </w:rPr>
          <w:delText xml:space="preserve">and </w:delText>
        </w:r>
        <w:r w:rsidR="00A2796E" w:rsidRPr="00555D5E" w:rsidDel="00910442">
          <w:rPr>
            <w:rFonts w:cstheme="majorHAnsi"/>
            <w:lang w:eastAsia="ja-JP"/>
            <w:rPrChange w:id="823" w:author="Petter Vang Brakalsvaalet [pev2]" w:date="2021-04-29T15:52:00Z">
              <w:rPr>
                <w:rFonts w:cstheme="majorHAnsi"/>
                <w:lang w:eastAsia="ja-JP"/>
              </w:rPr>
            </w:rPrChange>
          </w:rPr>
          <w:delText>only a couple of them had good reviews</w:delText>
        </w:r>
        <w:r w:rsidR="00FF4158" w:rsidRPr="00555D5E" w:rsidDel="00910442">
          <w:rPr>
            <w:rFonts w:cstheme="majorHAnsi"/>
            <w:lang w:eastAsia="ja-JP"/>
            <w:rPrChange w:id="824" w:author="Petter Vang Brakalsvaalet [pev2]" w:date="2021-04-29T15:52:00Z">
              <w:rPr>
                <w:rFonts w:cstheme="majorHAnsi"/>
                <w:lang w:eastAsia="ja-JP"/>
              </w:rPr>
            </w:rPrChange>
          </w:rPr>
          <w:delText xml:space="preserve">. However, I discovered that those with bad reviews were </w:delText>
        </w:r>
        <w:r w:rsidR="00C67475" w:rsidRPr="00555D5E" w:rsidDel="00910442">
          <w:rPr>
            <w:rFonts w:cstheme="majorHAnsi"/>
            <w:lang w:eastAsia="ja-JP"/>
            <w:rPrChange w:id="825" w:author="Petter Vang Brakalsvaalet [pev2]" w:date="2021-04-29T15:52:00Z">
              <w:rPr>
                <w:rFonts w:cstheme="majorHAnsi"/>
                <w:lang w:eastAsia="ja-JP"/>
              </w:rPr>
            </w:rPrChange>
          </w:rPr>
          <w:delText>more</w:delText>
        </w:r>
        <w:r w:rsidR="00FF4158" w:rsidRPr="00555D5E" w:rsidDel="00910442">
          <w:rPr>
            <w:rFonts w:cstheme="majorHAnsi"/>
            <w:lang w:eastAsia="ja-JP"/>
            <w:rPrChange w:id="826" w:author="Petter Vang Brakalsvaalet [pev2]" w:date="2021-04-29T15:52:00Z">
              <w:rPr>
                <w:rFonts w:cstheme="majorHAnsi"/>
                <w:lang w:eastAsia="ja-JP"/>
              </w:rPr>
            </w:rPrChange>
          </w:rPr>
          <w:delText xml:space="preserve"> helpful for my research, as they gave feedback on which features worked and which didn’t (from a user’s point of view)</w:delText>
        </w:r>
        <w:r w:rsidR="00A2796E" w:rsidRPr="00555D5E" w:rsidDel="00910442">
          <w:rPr>
            <w:rFonts w:cstheme="majorHAnsi"/>
            <w:lang w:eastAsia="ja-JP"/>
            <w:rPrChange w:id="827" w:author="Petter Vang Brakalsvaalet [pev2]" w:date="2021-04-29T15:52:00Z">
              <w:rPr>
                <w:rFonts w:cstheme="majorHAnsi"/>
                <w:lang w:eastAsia="ja-JP"/>
              </w:rPr>
            </w:rPrChange>
          </w:rPr>
          <w:delText xml:space="preserve">. </w:delText>
        </w:r>
        <w:r w:rsidR="00001F77" w:rsidRPr="00555D5E" w:rsidDel="00910442">
          <w:rPr>
            <w:rFonts w:cstheme="majorHAnsi"/>
            <w:lang w:eastAsia="ja-JP"/>
            <w:rPrChange w:id="828" w:author="Petter Vang Brakalsvaalet [pev2]" w:date="2021-04-29T15:52:00Z">
              <w:rPr>
                <w:rFonts w:cstheme="majorHAnsi"/>
                <w:lang w:eastAsia="ja-JP"/>
              </w:rPr>
            </w:rPrChange>
          </w:rPr>
          <w:delText xml:space="preserve">I found that </w:delText>
        </w:r>
        <w:r w:rsidR="00C67475" w:rsidRPr="00555D5E" w:rsidDel="00910442">
          <w:rPr>
            <w:rFonts w:cstheme="majorHAnsi"/>
            <w:lang w:eastAsia="ja-JP"/>
            <w:rPrChange w:id="829" w:author="Petter Vang Brakalsvaalet [pev2]" w:date="2021-04-29T15:52:00Z">
              <w:rPr>
                <w:rFonts w:cstheme="majorHAnsi"/>
                <w:lang w:eastAsia="ja-JP"/>
              </w:rPr>
            </w:rPrChange>
          </w:rPr>
          <w:delText>all</w:delText>
        </w:r>
        <w:r w:rsidR="00001F77" w:rsidRPr="00555D5E" w:rsidDel="00910442">
          <w:rPr>
            <w:rFonts w:cstheme="majorHAnsi"/>
            <w:lang w:eastAsia="ja-JP"/>
            <w:rPrChange w:id="830" w:author="Petter Vang Brakalsvaalet [pev2]" w:date="2021-04-29T15:52:00Z">
              <w:rPr>
                <w:rFonts w:cstheme="majorHAnsi"/>
                <w:lang w:eastAsia="ja-JP"/>
              </w:rPr>
            </w:rPrChange>
          </w:rPr>
          <w:delText xml:space="preserve"> the games </w:delText>
        </w:r>
        <w:r w:rsidR="00FF4158" w:rsidRPr="00555D5E" w:rsidDel="00910442">
          <w:rPr>
            <w:rFonts w:cstheme="majorHAnsi"/>
            <w:lang w:eastAsia="ja-JP"/>
            <w:rPrChange w:id="831" w:author="Petter Vang Brakalsvaalet [pev2]" w:date="2021-04-29T15:52:00Z">
              <w:rPr>
                <w:rFonts w:cstheme="majorHAnsi"/>
                <w:lang w:eastAsia="ja-JP"/>
              </w:rPr>
            </w:rPrChange>
          </w:rPr>
          <w:delText>were “</w:delText>
        </w:r>
        <w:r w:rsidR="00BB4588" w:rsidRPr="00555D5E" w:rsidDel="00910442">
          <w:rPr>
            <w:rFonts w:cstheme="majorHAnsi"/>
            <w:lang w:eastAsia="ja-JP"/>
            <w:rPrChange w:id="832" w:author="Petter Vang Brakalsvaalet [pev2]" w:date="2021-04-29T15:52:00Z">
              <w:rPr>
                <w:rFonts w:cstheme="majorHAnsi"/>
                <w:lang w:eastAsia="ja-JP"/>
              </w:rPr>
            </w:rPrChange>
          </w:rPr>
          <w:delText>fun</w:delText>
        </w:r>
        <w:r w:rsidR="00FF4158" w:rsidRPr="00555D5E" w:rsidDel="00910442">
          <w:rPr>
            <w:rFonts w:cstheme="majorHAnsi"/>
            <w:lang w:eastAsia="ja-JP"/>
            <w:rPrChange w:id="833" w:author="Petter Vang Brakalsvaalet [pev2]" w:date="2021-04-29T15:52:00Z">
              <w:rPr>
                <w:rFonts w:cstheme="majorHAnsi"/>
                <w:lang w:eastAsia="ja-JP"/>
              </w:rPr>
            </w:rPrChange>
          </w:rPr>
          <w:delText>” and</w:delText>
        </w:r>
        <w:r w:rsidR="00001F77" w:rsidRPr="00555D5E" w:rsidDel="00910442">
          <w:rPr>
            <w:rFonts w:cstheme="majorHAnsi"/>
            <w:lang w:eastAsia="ja-JP"/>
            <w:rPrChange w:id="834" w:author="Petter Vang Brakalsvaalet [pev2]" w:date="2021-04-29T15:52:00Z">
              <w:rPr>
                <w:rFonts w:cstheme="majorHAnsi"/>
                <w:lang w:eastAsia="ja-JP"/>
              </w:rPr>
            </w:rPrChange>
          </w:rPr>
          <w:delText xml:space="preserve"> </w:delText>
        </w:r>
        <w:r w:rsidR="00FF4158" w:rsidRPr="00555D5E" w:rsidDel="00910442">
          <w:rPr>
            <w:rFonts w:cstheme="majorHAnsi"/>
            <w:lang w:eastAsia="ja-JP"/>
            <w:rPrChange w:id="835" w:author="Petter Vang Brakalsvaalet [pev2]" w:date="2021-04-29T15:52:00Z">
              <w:rPr>
                <w:rFonts w:cstheme="majorHAnsi"/>
                <w:lang w:eastAsia="ja-JP"/>
              </w:rPr>
            </w:rPrChange>
          </w:rPr>
          <w:delText>“</w:delText>
        </w:r>
        <w:r w:rsidR="00001F77" w:rsidRPr="00555D5E" w:rsidDel="00910442">
          <w:rPr>
            <w:rFonts w:cstheme="majorHAnsi"/>
            <w:lang w:eastAsia="ja-JP"/>
            <w:rPrChange w:id="836" w:author="Petter Vang Brakalsvaalet [pev2]" w:date="2021-04-29T15:52:00Z">
              <w:rPr>
                <w:rFonts w:cstheme="majorHAnsi"/>
                <w:lang w:eastAsia="ja-JP"/>
              </w:rPr>
            </w:rPrChange>
          </w:rPr>
          <w:delText>addictive</w:delText>
        </w:r>
        <w:r w:rsidR="00FF4158" w:rsidRPr="00555D5E" w:rsidDel="00910442">
          <w:rPr>
            <w:rFonts w:cstheme="majorHAnsi"/>
            <w:lang w:eastAsia="ja-JP"/>
            <w:rPrChange w:id="837" w:author="Petter Vang Brakalsvaalet [pev2]" w:date="2021-04-29T15:52:00Z">
              <w:rPr>
                <w:rFonts w:cstheme="majorHAnsi"/>
                <w:lang w:eastAsia="ja-JP"/>
              </w:rPr>
            </w:rPrChange>
          </w:rPr>
          <w:delText>”. I also discovered</w:delText>
        </w:r>
        <w:r w:rsidR="00001F77" w:rsidRPr="00555D5E" w:rsidDel="00910442">
          <w:rPr>
            <w:rFonts w:cstheme="majorHAnsi"/>
            <w:lang w:eastAsia="ja-JP"/>
            <w:rPrChange w:id="838" w:author="Petter Vang Brakalsvaalet [pev2]" w:date="2021-04-29T15:52:00Z">
              <w:rPr>
                <w:rFonts w:cstheme="majorHAnsi"/>
                <w:lang w:eastAsia="ja-JP"/>
              </w:rPr>
            </w:rPrChange>
          </w:rPr>
          <w:delText xml:space="preserve"> that </w:delText>
        </w:r>
        <w:r w:rsidR="00FF4158" w:rsidRPr="00555D5E" w:rsidDel="00910442">
          <w:rPr>
            <w:rFonts w:cstheme="majorHAnsi"/>
            <w:lang w:eastAsia="ja-JP"/>
            <w:rPrChange w:id="839" w:author="Petter Vang Brakalsvaalet [pev2]" w:date="2021-04-29T15:52:00Z">
              <w:rPr>
                <w:rFonts w:cstheme="majorHAnsi"/>
                <w:lang w:eastAsia="ja-JP"/>
              </w:rPr>
            </w:rPrChange>
          </w:rPr>
          <w:delText>those which</w:delText>
        </w:r>
        <w:r w:rsidR="00BB4588" w:rsidRPr="00555D5E" w:rsidDel="00910442">
          <w:rPr>
            <w:rFonts w:cstheme="majorHAnsi"/>
            <w:lang w:eastAsia="ja-JP"/>
            <w:rPrChange w:id="840" w:author="Petter Vang Brakalsvaalet [pev2]" w:date="2021-04-29T15:52:00Z">
              <w:rPr>
                <w:rFonts w:cstheme="majorHAnsi"/>
                <w:lang w:eastAsia="ja-JP"/>
              </w:rPr>
            </w:rPrChange>
          </w:rPr>
          <w:delText xml:space="preserve"> allowed </w:delText>
        </w:r>
        <w:r w:rsidR="00FF4158" w:rsidRPr="00555D5E" w:rsidDel="00910442">
          <w:rPr>
            <w:rFonts w:cstheme="majorHAnsi"/>
            <w:lang w:eastAsia="ja-JP"/>
            <w:rPrChange w:id="841" w:author="Petter Vang Brakalsvaalet [pev2]" w:date="2021-04-29T15:52:00Z">
              <w:rPr>
                <w:rFonts w:cstheme="majorHAnsi"/>
                <w:lang w:eastAsia="ja-JP"/>
              </w:rPr>
            </w:rPrChange>
          </w:rPr>
          <w:delText xml:space="preserve">customisation of </w:delText>
        </w:r>
        <w:r w:rsidR="00BB4588" w:rsidRPr="00555D5E" w:rsidDel="00910442">
          <w:rPr>
            <w:rFonts w:cstheme="majorHAnsi"/>
            <w:lang w:eastAsia="ja-JP"/>
            <w:rPrChange w:id="842" w:author="Petter Vang Brakalsvaalet [pev2]" w:date="2021-04-29T15:52:00Z">
              <w:rPr>
                <w:rFonts w:cstheme="majorHAnsi"/>
                <w:lang w:eastAsia="ja-JP"/>
              </w:rPr>
            </w:rPrChange>
          </w:rPr>
          <w:delText xml:space="preserve">the game </w:delText>
        </w:r>
        <w:r w:rsidR="00FF4158" w:rsidRPr="00555D5E" w:rsidDel="00910442">
          <w:rPr>
            <w:rFonts w:cstheme="majorHAnsi"/>
            <w:lang w:eastAsia="ja-JP"/>
            <w:rPrChange w:id="843" w:author="Petter Vang Brakalsvaalet [pev2]" w:date="2021-04-29T15:52:00Z">
              <w:rPr>
                <w:rFonts w:cstheme="majorHAnsi"/>
                <w:lang w:eastAsia="ja-JP"/>
              </w:rPr>
            </w:rPrChange>
          </w:rPr>
          <w:delText>had better reception from the users than those which didn’t offer this feature</w:delText>
        </w:r>
        <w:r w:rsidR="00BB4588" w:rsidRPr="00555D5E" w:rsidDel="00910442">
          <w:rPr>
            <w:rFonts w:cstheme="majorHAnsi"/>
            <w:lang w:eastAsia="ja-JP"/>
            <w:rPrChange w:id="844" w:author="Petter Vang Brakalsvaalet [pev2]" w:date="2021-04-29T15:52:00Z">
              <w:rPr>
                <w:rFonts w:cstheme="majorHAnsi"/>
                <w:lang w:eastAsia="ja-JP"/>
              </w:rPr>
            </w:rPrChange>
          </w:rPr>
          <w:delText xml:space="preserve">. </w:delText>
        </w:r>
        <w:r w:rsidR="00501428" w:rsidRPr="00555D5E" w:rsidDel="00910442">
          <w:rPr>
            <w:rFonts w:cstheme="majorHAnsi"/>
            <w:lang w:eastAsia="ja-JP"/>
            <w:rPrChange w:id="845" w:author="Petter Vang Brakalsvaalet [pev2]" w:date="2021-04-29T15:52:00Z">
              <w:rPr>
                <w:rFonts w:cstheme="majorHAnsi"/>
                <w:lang w:eastAsia="ja-JP"/>
              </w:rPr>
            </w:rPrChange>
          </w:rPr>
          <w:delText xml:space="preserve">Most of the games </w:delText>
        </w:r>
        <w:r w:rsidR="00FF4158" w:rsidRPr="00555D5E" w:rsidDel="00910442">
          <w:rPr>
            <w:rFonts w:cstheme="majorHAnsi"/>
            <w:lang w:eastAsia="ja-JP"/>
            <w:rPrChange w:id="846" w:author="Petter Vang Brakalsvaalet [pev2]" w:date="2021-04-29T15:52:00Z">
              <w:rPr>
                <w:rFonts w:cstheme="majorHAnsi"/>
                <w:lang w:eastAsia="ja-JP"/>
              </w:rPr>
            </w:rPrChange>
          </w:rPr>
          <w:delText xml:space="preserve">locked </w:delText>
        </w:r>
        <w:r w:rsidR="00501428" w:rsidRPr="00555D5E" w:rsidDel="00910442">
          <w:rPr>
            <w:rFonts w:cstheme="majorHAnsi"/>
            <w:lang w:eastAsia="ja-JP"/>
            <w:rPrChange w:id="847" w:author="Petter Vang Brakalsvaalet [pev2]" w:date="2021-04-29T15:52:00Z">
              <w:rPr>
                <w:rFonts w:cstheme="majorHAnsi"/>
                <w:lang w:eastAsia="ja-JP"/>
              </w:rPr>
            </w:rPrChange>
          </w:rPr>
          <w:delText xml:space="preserve">the player </w:delText>
        </w:r>
        <w:r w:rsidR="00FF4158" w:rsidRPr="00555D5E" w:rsidDel="00910442">
          <w:rPr>
            <w:rFonts w:cstheme="majorHAnsi"/>
            <w:lang w:eastAsia="ja-JP"/>
            <w:rPrChange w:id="848" w:author="Petter Vang Brakalsvaalet [pev2]" w:date="2021-04-29T15:52:00Z">
              <w:rPr>
                <w:rFonts w:cstheme="majorHAnsi"/>
                <w:lang w:eastAsia="ja-JP"/>
              </w:rPr>
            </w:rPrChange>
          </w:rPr>
          <w:delText>in</w:delText>
        </w:r>
        <w:r w:rsidR="00501428" w:rsidRPr="00555D5E" w:rsidDel="00910442">
          <w:rPr>
            <w:rFonts w:cstheme="majorHAnsi"/>
            <w:lang w:eastAsia="ja-JP"/>
            <w:rPrChange w:id="849" w:author="Petter Vang Brakalsvaalet [pev2]" w:date="2021-04-29T15:52:00Z">
              <w:rPr>
                <w:rFonts w:cstheme="majorHAnsi"/>
                <w:lang w:eastAsia="ja-JP"/>
              </w:rPr>
            </w:rPrChange>
          </w:rPr>
          <w:delText>to one role</w:delText>
        </w:r>
        <w:r w:rsidR="00FF4158" w:rsidRPr="00555D5E" w:rsidDel="00910442">
          <w:rPr>
            <w:rFonts w:cstheme="majorHAnsi"/>
            <w:lang w:eastAsia="ja-JP"/>
            <w:rPrChange w:id="850" w:author="Petter Vang Brakalsvaalet [pev2]" w:date="2021-04-29T15:52:00Z">
              <w:rPr>
                <w:rFonts w:cstheme="majorHAnsi"/>
                <w:lang w:eastAsia="ja-JP"/>
              </w:rPr>
            </w:rPrChange>
          </w:rPr>
          <w:delText xml:space="preserve"> (hider or seeker)</w:delText>
        </w:r>
        <w:r w:rsidR="00501428" w:rsidRPr="00555D5E" w:rsidDel="00910442">
          <w:rPr>
            <w:rFonts w:cstheme="majorHAnsi"/>
            <w:lang w:eastAsia="ja-JP"/>
            <w:rPrChange w:id="851" w:author="Petter Vang Brakalsvaalet [pev2]" w:date="2021-04-29T15:52:00Z">
              <w:rPr>
                <w:rFonts w:cstheme="majorHAnsi"/>
                <w:lang w:eastAsia="ja-JP"/>
              </w:rPr>
            </w:rPrChange>
          </w:rPr>
          <w:delText xml:space="preserve"> and they had a </w:delText>
        </w:r>
        <w:r w:rsidR="00FF4158" w:rsidRPr="00555D5E" w:rsidDel="00910442">
          <w:rPr>
            <w:rFonts w:cstheme="majorHAnsi"/>
            <w:lang w:eastAsia="ja-JP"/>
            <w:rPrChange w:id="852" w:author="Petter Vang Brakalsvaalet [pev2]" w:date="2021-04-29T15:52:00Z">
              <w:rPr>
                <w:rFonts w:cstheme="majorHAnsi"/>
                <w:lang w:eastAsia="ja-JP"/>
              </w:rPr>
            </w:rPrChange>
          </w:rPr>
          <w:delText xml:space="preserve">pre-defined </w:delText>
        </w:r>
        <w:r w:rsidR="00A04A87" w:rsidRPr="00555D5E" w:rsidDel="00910442">
          <w:rPr>
            <w:rFonts w:cstheme="majorHAnsi"/>
            <w:lang w:eastAsia="ja-JP"/>
            <w:rPrChange w:id="853" w:author="Petter Vang Brakalsvaalet [pev2]" w:date="2021-04-29T15:52:00Z">
              <w:rPr>
                <w:rFonts w:cstheme="majorHAnsi"/>
                <w:lang w:eastAsia="ja-JP"/>
              </w:rPr>
            </w:rPrChange>
          </w:rPr>
          <w:delText>game duration</w:delText>
        </w:r>
        <w:r w:rsidR="00FF4158" w:rsidRPr="00555D5E" w:rsidDel="00910442">
          <w:rPr>
            <w:rFonts w:cstheme="majorHAnsi"/>
            <w:lang w:eastAsia="ja-JP"/>
            <w:rPrChange w:id="854" w:author="Petter Vang Brakalsvaalet [pev2]" w:date="2021-04-29T15:52:00Z">
              <w:rPr>
                <w:rFonts w:cstheme="majorHAnsi"/>
                <w:lang w:eastAsia="ja-JP"/>
              </w:rPr>
            </w:rPrChange>
          </w:rPr>
          <w:delText>. It appeared that these features were the main turn-offs for the users, as they gave a limiting game experience,</w:delText>
        </w:r>
      </w:del>
      <w:ins w:id="855" w:author="Petter Vang Brakalsvaalet [pev2]" w:date="2021-04-29T12:37:00Z">
        <w:r w:rsidR="00910442" w:rsidRPr="00555D5E">
          <w:rPr>
            <w:rPrChange w:id="856" w:author="Petter Vang Brakalsvaalet [pev2]" w:date="2021-04-29T15:52:00Z">
              <w:rPr/>
            </w:rPrChange>
          </w:rPr>
          <w:t xml:space="preserve"> </w:t>
        </w:r>
        <w:r w:rsidR="00910442" w:rsidRPr="00555D5E">
          <w:rPr>
            <w:rFonts w:cstheme="majorHAnsi"/>
            <w:lang w:eastAsia="ja-JP"/>
            <w:rPrChange w:id="857" w:author="Petter Vang Brakalsvaalet [pev2]" w:date="2021-04-29T15:52:00Z">
              <w:rPr>
                <w:rFonts w:cstheme="majorHAnsi"/>
                <w:lang w:eastAsia="ja-JP"/>
              </w:rPr>
            </w:rPrChange>
          </w:rPr>
          <w:t>To find out what the target audience already thought of this type of game, I investigated pre-existing Hide and Seek games on the AppStore. Here I found that there were a few games that fit into the same niche like mine, and only a couple of them had good reviews. However, I discovered that those with bad reviews were more helpful for my research, as they gave feedback on which features worked and which didn’t (from a user’s point of view). I found that all the games were “fun” and “addictive”. I also discovered that those which allowed customisation of the game had a better reception from the users than those which didn’t offer this feature. Most of the games locked the player into one role (hider or seeker) and they had a pre-defined game duration. It appeared that these features were the main turn-offs for the users, as they gave a limiting game experience.</w:t>
        </w:r>
      </w:ins>
    </w:p>
    <w:p w14:paraId="6FE4D325" w14:textId="146E1790" w:rsidR="009423B3" w:rsidRPr="00555D5E" w:rsidRDefault="009423B3" w:rsidP="00DD38F8">
      <w:pPr>
        <w:rPr>
          <w:rFonts w:cstheme="majorHAnsi"/>
          <w:b/>
          <w:bCs/>
          <w:lang w:eastAsia="ja-JP"/>
          <w:rPrChange w:id="858" w:author="Petter Vang Brakalsvaalet [pev2]" w:date="2021-04-29T15:52:00Z">
            <w:rPr>
              <w:rFonts w:cstheme="majorHAnsi"/>
              <w:b/>
              <w:bCs/>
              <w:lang w:eastAsia="ja-JP"/>
            </w:rPr>
          </w:rPrChange>
        </w:rPr>
        <w:pPrChange w:id="859" w:author="Petter Vang Brakalsvaalet [pev2]" w:date="2021-04-29T11:31:00Z">
          <w:pPr/>
        </w:pPrChange>
      </w:pPr>
      <w:r w:rsidRPr="00555D5E">
        <w:rPr>
          <w:rFonts w:cstheme="majorHAnsi"/>
          <w:b/>
          <w:bCs/>
          <w:lang w:eastAsia="ja-JP"/>
          <w:rPrChange w:id="860" w:author="Petter Vang Brakalsvaalet [pev2]" w:date="2021-04-29T15:52:00Z">
            <w:rPr>
              <w:rFonts w:cstheme="majorHAnsi"/>
              <w:b/>
              <w:bCs/>
              <w:lang w:eastAsia="ja-JP"/>
            </w:rPr>
          </w:rPrChange>
        </w:rPr>
        <w:t>Motivation:</w:t>
      </w:r>
    </w:p>
    <w:p w14:paraId="77D37DB4" w14:textId="48861461" w:rsidR="00910442" w:rsidRPr="00555D5E" w:rsidRDefault="003C2E32" w:rsidP="00910442">
      <w:pPr>
        <w:rPr>
          <w:ins w:id="861" w:author="Petter Vang Brakalsvaalet [pev2]" w:date="2021-04-29T12:36:00Z"/>
          <w:rFonts w:cstheme="majorHAnsi"/>
          <w:lang w:eastAsia="ja-JP"/>
          <w:rPrChange w:id="862" w:author="Petter Vang Brakalsvaalet [pev2]" w:date="2021-04-29T15:52:00Z">
            <w:rPr>
              <w:ins w:id="863" w:author="Petter Vang Brakalsvaalet [pev2]" w:date="2021-04-29T12:36:00Z"/>
              <w:rFonts w:cstheme="majorHAnsi"/>
              <w:lang w:eastAsia="ja-JP"/>
            </w:rPr>
          </w:rPrChange>
        </w:rPr>
      </w:pPr>
      <w:del w:id="864" w:author="Petter Vang Brakalsvaalet [pev2]" w:date="2021-04-29T12:36:00Z">
        <w:r w:rsidRPr="00555D5E" w:rsidDel="00910442">
          <w:rPr>
            <w:rFonts w:cstheme="majorHAnsi"/>
            <w:lang w:eastAsia="ja-JP"/>
            <w:rPrChange w:id="865" w:author="Petter Vang Brakalsvaalet [pev2]" w:date="2021-04-29T15:52:00Z">
              <w:rPr>
                <w:rFonts w:cstheme="majorHAnsi"/>
                <w:lang w:eastAsia="ja-JP"/>
              </w:rPr>
            </w:rPrChange>
          </w:rPr>
          <w:delText xml:space="preserve">My motivation for </w:delText>
        </w:r>
        <w:r w:rsidR="00901934" w:rsidRPr="00555D5E" w:rsidDel="00910442">
          <w:rPr>
            <w:rFonts w:cstheme="majorHAnsi"/>
            <w:lang w:eastAsia="ja-JP"/>
            <w:rPrChange w:id="866" w:author="Petter Vang Brakalsvaalet [pev2]" w:date="2021-04-29T15:52:00Z">
              <w:rPr>
                <w:rFonts w:cstheme="majorHAnsi"/>
                <w:lang w:eastAsia="ja-JP"/>
              </w:rPr>
            </w:rPrChange>
          </w:rPr>
          <w:delText xml:space="preserve">creating this game </w:delText>
        </w:r>
        <w:r w:rsidR="00E15D1C" w:rsidRPr="00555D5E" w:rsidDel="00910442">
          <w:rPr>
            <w:rFonts w:cstheme="majorHAnsi"/>
            <w:lang w:eastAsia="ja-JP"/>
            <w:rPrChange w:id="867" w:author="Petter Vang Brakalsvaalet [pev2]" w:date="2021-04-29T15:52:00Z">
              <w:rPr>
                <w:rFonts w:cstheme="majorHAnsi"/>
                <w:lang w:eastAsia="ja-JP"/>
              </w:rPr>
            </w:rPrChange>
          </w:rPr>
          <w:delText xml:space="preserve">was that I </w:delText>
        </w:r>
        <w:r w:rsidR="00FF4158" w:rsidRPr="00555D5E" w:rsidDel="00910442">
          <w:rPr>
            <w:rFonts w:cstheme="majorHAnsi"/>
            <w:lang w:eastAsia="ja-JP"/>
            <w:rPrChange w:id="868" w:author="Petter Vang Brakalsvaalet [pev2]" w:date="2021-04-29T15:52:00Z">
              <w:rPr>
                <w:rFonts w:cstheme="majorHAnsi"/>
                <w:lang w:eastAsia="ja-JP"/>
              </w:rPr>
            </w:rPrChange>
          </w:rPr>
          <w:delText xml:space="preserve">had </w:delText>
        </w:r>
        <w:r w:rsidR="00E15D1C" w:rsidRPr="00555D5E" w:rsidDel="00910442">
          <w:rPr>
            <w:rFonts w:cstheme="majorHAnsi"/>
            <w:lang w:eastAsia="ja-JP"/>
            <w:rPrChange w:id="869" w:author="Petter Vang Brakalsvaalet [pev2]" w:date="2021-04-29T15:52:00Z">
              <w:rPr>
                <w:rFonts w:cstheme="majorHAnsi"/>
                <w:lang w:eastAsia="ja-JP"/>
              </w:rPr>
            </w:rPrChange>
          </w:rPr>
          <w:delText xml:space="preserve">some experience with </w:delText>
        </w:r>
        <w:r w:rsidR="00D952A0" w:rsidRPr="00555D5E" w:rsidDel="00910442">
          <w:rPr>
            <w:rFonts w:cstheme="majorHAnsi"/>
            <w:lang w:eastAsia="ja-JP"/>
            <w:rPrChange w:id="870" w:author="Petter Vang Brakalsvaalet [pev2]" w:date="2021-04-29T15:52:00Z">
              <w:rPr>
                <w:rFonts w:cstheme="majorHAnsi"/>
                <w:lang w:eastAsia="ja-JP"/>
              </w:rPr>
            </w:rPrChange>
          </w:rPr>
          <w:delText xml:space="preserve">iOS development, but I </w:delText>
        </w:r>
        <w:r w:rsidR="00FF4158" w:rsidRPr="00555D5E" w:rsidDel="00910442">
          <w:rPr>
            <w:rFonts w:cstheme="majorHAnsi"/>
            <w:lang w:eastAsia="ja-JP"/>
            <w:rPrChange w:id="871" w:author="Petter Vang Brakalsvaalet [pev2]" w:date="2021-04-29T15:52:00Z">
              <w:rPr>
                <w:rFonts w:cstheme="majorHAnsi"/>
                <w:lang w:eastAsia="ja-JP"/>
              </w:rPr>
            </w:rPrChange>
          </w:rPr>
          <w:delText xml:space="preserve">had </w:delText>
        </w:r>
        <w:r w:rsidR="00D952A0" w:rsidRPr="00555D5E" w:rsidDel="00910442">
          <w:rPr>
            <w:rFonts w:cstheme="majorHAnsi"/>
            <w:lang w:eastAsia="ja-JP"/>
            <w:rPrChange w:id="872" w:author="Petter Vang Brakalsvaalet [pev2]" w:date="2021-04-29T15:52:00Z">
              <w:rPr>
                <w:rFonts w:cstheme="majorHAnsi"/>
                <w:lang w:eastAsia="ja-JP"/>
              </w:rPr>
            </w:rPrChange>
          </w:rPr>
          <w:delText xml:space="preserve">never done any game development. I thought this would be a </w:delText>
        </w:r>
        <w:r w:rsidR="00AF0FDC" w:rsidRPr="00555D5E" w:rsidDel="00910442">
          <w:rPr>
            <w:rFonts w:cstheme="majorHAnsi"/>
            <w:lang w:eastAsia="ja-JP"/>
            <w:rPrChange w:id="873" w:author="Petter Vang Brakalsvaalet [pev2]" w:date="2021-04-29T15:52:00Z">
              <w:rPr>
                <w:rFonts w:cstheme="majorHAnsi"/>
                <w:lang w:eastAsia="ja-JP"/>
              </w:rPr>
            </w:rPrChange>
          </w:rPr>
          <w:delText>good</w:delText>
        </w:r>
        <w:r w:rsidR="00D952A0" w:rsidRPr="00555D5E" w:rsidDel="00910442">
          <w:rPr>
            <w:rFonts w:cstheme="majorHAnsi"/>
            <w:lang w:eastAsia="ja-JP"/>
            <w:rPrChange w:id="874" w:author="Petter Vang Brakalsvaalet [pev2]" w:date="2021-04-29T15:52:00Z">
              <w:rPr>
                <w:rFonts w:cstheme="majorHAnsi"/>
                <w:lang w:eastAsia="ja-JP"/>
              </w:rPr>
            </w:rPrChange>
          </w:rPr>
          <w:delText xml:space="preserve"> challenge for </w:delText>
        </w:r>
        <w:r w:rsidR="00AF0FDC" w:rsidRPr="00555D5E" w:rsidDel="00910442">
          <w:rPr>
            <w:rFonts w:cstheme="majorHAnsi"/>
            <w:lang w:eastAsia="ja-JP"/>
            <w:rPrChange w:id="875" w:author="Petter Vang Brakalsvaalet [pev2]" w:date="2021-04-29T15:52:00Z">
              <w:rPr>
                <w:rFonts w:cstheme="majorHAnsi"/>
                <w:lang w:eastAsia="ja-JP"/>
              </w:rPr>
            </w:rPrChange>
          </w:rPr>
          <w:delText>myself</w:delText>
        </w:r>
        <w:r w:rsidR="00D952A0" w:rsidRPr="00555D5E" w:rsidDel="00910442">
          <w:rPr>
            <w:rFonts w:cstheme="majorHAnsi"/>
            <w:lang w:eastAsia="ja-JP"/>
            <w:rPrChange w:id="876" w:author="Petter Vang Brakalsvaalet [pev2]" w:date="2021-04-29T15:52:00Z">
              <w:rPr>
                <w:rFonts w:cstheme="majorHAnsi"/>
                <w:lang w:eastAsia="ja-JP"/>
              </w:rPr>
            </w:rPrChange>
          </w:rPr>
          <w:delText xml:space="preserve"> and </w:delText>
        </w:r>
        <w:r w:rsidR="00733AA5" w:rsidRPr="00555D5E" w:rsidDel="00910442">
          <w:rPr>
            <w:rFonts w:cstheme="majorHAnsi"/>
            <w:lang w:eastAsia="ja-JP"/>
            <w:rPrChange w:id="877" w:author="Petter Vang Brakalsvaalet [pev2]" w:date="2021-04-29T15:52:00Z">
              <w:rPr>
                <w:rFonts w:cstheme="majorHAnsi"/>
                <w:lang w:eastAsia="ja-JP"/>
              </w:rPr>
            </w:rPrChange>
          </w:rPr>
          <w:delText>it would be an opportunity for me to develop my skills whilst experiencing a new industry of mobile development</w:delText>
        </w:r>
        <w:r w:rsidR="00A73304" w:rsidRPr="00555D5E" w:rsidDel="00910442">
          <w:rPr>
            <w:rFonts w:cstheme="majorHAnsi"/>
            <w:lang w:eastAsia="ja-JP"/>
            <w:rPrChange w:id="878" w:author="Petter Vang Brakalsvaalet [pev2]" w:date="2021-04-29T15:52:00Z">
              <w:rPr>
                <w:rFonts w:cstheme="majorHAnsi"/>
                <w:lang w:eastAsia="ja-JP"/>
              </w:rPr>
            </w:rPrChange>
          </w:rPr>
          <w:delText xml:space="preserve">. </w:delText>
        </w:r>
        <w:r w:rsidR="00562013" w:rsidRPr="00555D5E" w:rsidDel="00910442">
          <w:rPr>
            <w:rFonts w:cstheme="majorHAnsi"/>
            <w:lang w:eastAsia="ja-JP"/>
            <w:rPrChange w:id="879" w:author="Petter Vang Brakalsvaalet [pev2]" w:date="2021-04-29T15:52:00Z">
              <w:rPr>
                <w:rFonts w:cstheme="majorHAnsi"/>
                <w:lang w:eastAsia="ja-JP"/>
              </w:rPr>
            </w:rPrChange>
          </w:rPr>
          <w:delText xml:space="preserve">I was also inspired by </w:delText>
        </w:r>
        <w:r w:rsidR="00C67475" w:rsidRPr="00555D5E" w:rsidDel="00910442">
          <w:rPr>
            <w:rFonts w:cstheme="majorHAnsi"/>
            <w:lang w:eastAsia="ja-JP"/>
            <w:rPrChange w:id="880" w:author="Petter Vang Brakalsvaalet [pev2]" w:date="2021-04-29T15:52:00Z">
              <w:rPr>
                <w:rFonts w:cstheme="majorHAnsi"/>
                <w:lang w:eastAsia="ja-JP"/>
              </w:rPr>
            </w:rPrChange>
          </w:rPr>
          <w:delText>Among Us</w:delText>
        </w:r>
        <w:r w:rsidR="00CE06D3" w:rsidRPr="00555D5E" w:rsidDel="00910442">
          <w:rPr>
            <w:rFonts w:cstheme="majorHAnsi"/>
            <w:highlight w:val="yellow"/>
            <w:lang w:eastAsia="ja-JP"/>
            <w:rPrChange w:id="881" w:author="Petter Vang Brakalsvaalet [pev2]" w:date="2021-04-29T15:52:00Z">
              <w:rPr>
                <w:rFonts w:cstheme="majorHAnsi"/>
                <w:highlight w:val="yellow"/>
                <w:lang w:eastAsia="ja-JP"/>
              </w:rPr>
            </w:rPrChange>
          </w:rPr>
          <w:delText xml:space="preserve"> references</w:delText>
        </w:r>
        <w:r w:rsidR="00733AA5" w:rsidRPr="00555D5E" w:rsidDel="00910442">
          <w:rPr>
            <w:rFonts w:cstheme="majorHAnsi"/>
            <w:lang w:eastAsia="ja-JP"/>
            <w:rPrChange w:id="882" w:author="Petter Vang Brakalsvaalet [pev2]" w:date="2021-04-29T15:52:00Z">
              <w:rPr>
                <w:rFonts w:cstheme="majorHAnsi"/>
                <w:lang w:eastAsia="ja-JP"/>
              </w:rPr>
            </w:rPrChange>
          </w:rPr>
          <w:delText xml:space="preserve"> (a multiplayer game which rose in popularity during the COVID-19 Pandemic) which I spent a considerable amount of time playing.This the main inspiration .</w:delText>
        </w:r>
      </w:del>
      <w:ins w:id="883" w:author="Petter Vang Brakalsvaalet [pev2]" w:date="2021-04-29T12:36:00Z">
        <w:r w:rsidR="00910442" w:rsidRPr="00555D5E">
          <w:rPr>
            <w:rPrChange w:id="884" w:author="Petter Vang Brakalsvaalet [pev2]" w:date="2021-04-29T15:52:00Z">
              <w:rPr/>
            </w:rPrChange>
          </w:rPr>
          <w:t xml:space="preserve"> </w:t>
        </w:r>
        <w:r w:rsidR="00910442" w:rsidRPr="00555D5E">
          <w:rPr>
            <w:rFonts w:cstheme="majorHAnsi"/>
            <w:lang w:eastAsia="ja-JP"/>
            <w:rPrChange w:id="885" w:author="Petter Vang Brakalsvaalet [pev2]" w:date="2021-04-29T15:52:00Z">
              <w:rPr>
                <w:rFonts w:cstheme="majorHAnsi"/>
                <w:lang w:eastAsia="ja-JP"/>
              </w:rPr>
            </w:rPrChange>
          </w:rPr>
          <w:t xml:space="preserve">My motivation for creating this game was that I had some experience with iOS development, but I had never done any game development. I thought this would be a good challenge for me and it would be an opportunity for me to develop my skills whilst experiencing a new industry of mobile development. I was also inspired by Among Us references (a multiplayer game that rose in popularity during the COVID-19 Pandemic) which I spent a considerable amount of time playing. </w:t>
        </w:r>
      </w:ins>
    </w:p>
    <w:p w14:paraId="078A5CD4" w14:textId="77777777" w:rsidR="00910442" w:rsidRPr="00555D5E" w:rsidRDefault="00910442" w:rsidP="00910442">
      <w:pPr>
        <w:rPr>
          <w:ins w:id="886" w:author="Petter Vang Brakalsvaalet [pev2]" w:date="2021-04-29T12:36:00Z"/>
          <w:rFonts w:cstheme="majorHAnsi"/>
          <w:lang w:eastAsia="ja-JP"/>
          <w:rPrChange w:id="887" w:author="Petter Vang Brakalsvaalet [pev2]" w:date="2021-04-29T15:52:00Z">
            <w:rPr>
              <w:ins w:id="888" w:author="Petter Vang Brakalsvaalet [pev2]" w:date="2021-04-29T12:36:00Z"/>
              <w:rFonts w:cstheme="majorHAnsi"/>
              <w:lang w:eastAsia="ja-JP"/>
            </w:rPr>
          </w:rPrChange>
        </w:rPr>
      </w:pPr>
      <w:ins w:id="889" w:author="Petter Vang Brakalsvaalet [pev2]" w:date="2021-04-29T12:36:00Z">
        <w:r w:rsidRPr="00555D5E">
          <w:rPr>
            <w:rFonts w:cstheme="majorHAnsi"/>
            <w:lang w:eastAsia="ja-JP"/>
            <w:rPrChange w:id="890" w:author="Petter Vang Brakalsvaalet [pev2]" w:date="2021-04-29T15:52:00Z">
              <w:rPr>
                <w:rFonts w:cstheme="majorHAnsi"/>
                <w:lang w:eastAsia="ja-JP"/>
              </w:rPr>
            </w:rPrChange>
          </w:rPr>
          <w:t>Among Us is an online game where the players will be randomly assigned the role of imposter or crewmate. The crewmates have tasks they need to do, and the imposter's task is to kill all the crewmates. During the game, any player can call a crew meeting by clicking the panic button or if they find a dead body. Players are not allowed to talk outside of a crew meeting, but they can talk in crew meetings. In crew meetings they everyone will vote on whom they think is the imposter and the person with the most votes will be killed. If the imposter is killed the game is won by the crewmates, but if the imposter kills every crewmate the imposter wins.</w:t>
        </w:r>
      </w:ins>
    </w:p>
    <w:p w14:paraId="60AB1AD7" w14:textId="6217DCFF" w:rsidR="00840F38" w:rsidRPr="00555D5E" w:rsidRDefault="00910442" w:rsidP="003C79F9">
      <w:pPr>
        <w:rPr>
          <w:ins w:id="891" w:author="Petter Vang Brakalsvaalet [pev2]" w:date="2021-04-28T12:11:00Z"/>
          <w:rFonts w:cstheme="majorHAnsi"/>
          <w:lang w:eastAsia="ja-JP"/>
          <w:rPrChange w:id="892" w:author="Petter Vang Brakalsvaalet [pev2]" w:date="2021-04-29T15:52:00Z">
            <w:rPr>
              <w:ins w:id="893" w:author="Petter Vang Brakalsvaalet [pev2]" w:date="2021-04-28T12:11:00Z"/>
              <w:rFonts w:cstheme="majorHAnsi"/>
              <w:lang w:eastAsia="ja-JP"/>
            </w:rPr>
          </w:rPrChange>
        </w:rPr>
      </w:pPr>
      <w:ins w:id="894" w:author="Petter Vang Brakalsvaalet [pev2]" w:date="2021-04-29T12:36:00Z">
        <w:r w:rsidRPr="00555D5E">
          <w:rPr>
            <w:rFonts w:cstheme="majorHAnsi"/>
            <w:lang w:eastAsia="ja-JP"/>
            <w:rPrChange w:id="895" w:author="Petter Vang Brakalsvaalet [pev2]" w:date="2021-04-29T15:52:00Z">
              <w:rPr>
                <w:rFonts w:cstheme="majorHAnsi"/>
                <w:lang w:eastAsia="ja-JP"/>
              </w:rPr>
            </w:rPrChange>
          </w:rPr>
          <w:t>This game was the main inspiration for me to create a game. However, I wanted to put a spin on it. I wanted the game to take place at a campsite in a forest. Instead of doing the same as Among Us, I wanted my game to be a variant of the classic game hide and seek.</w:t>
        </w:r>
      </w:ins>
    </w:p>
    <w:p w14:paraId="54BB9E84" w14:textId="58A70CEC" w:rsidR="000C191F" w:rsidRPr="00555D5E" w:rsidRDefault="000C191F" w:rsidP="003C79F9">
      <w:pPr>
        <w:rPr>
          <w:ins w:id="896" w:author="Petter Vang Brakalsvaalet [pev2]" w:date="2021-04-28T12:11:00Z"/>
          <w:rFonts w:cstheme="majorHAnsi"/>
          <w:b/>
          <w:bCs/>
          <w:lang w:eastAsia="ja-JP"/>
          <w:rPrChange w:id="897" w:author="Petter Vang Brakalsvaalet [pev2]" w:date="2021-04-29T15:52:00Z">
            <w:rPr>
              <w:ins w:id="898" w:author="Petter Vang Brakalsvaalet [pev2]" w:date="2021-04-28T12:11:00Z"/>
              <w:rFonts w:cstheme="majorHAnsi"/>
              <w:b/>
              <w:bCs/>
              <w:lang w:eastAsia="ja-JP"/>
            </w:rPr>
          </w:rPrChange>
        </w:rPr>
      </w:pPr>
      <w:ins w:id="899" w:author="Petter Vang Brakalsvaalet [pev2]" w:date="2021-04-28T12:11:00Z">
        <w:r w:rsidRPr="00555D5E">
          <w:rPr>
            <w:rFonts w:cstheme="majorHAnsi"/>
            <w:b/>
            <w:bCs/>
            <w:lang w:eastAsia="ja-JP"/>
            <w:rPrChange w:id="900" w:author="Petter Vang Brakalsvaalet [pev2]" w:date="2021-04-29T15:52:00Z">
              <w:rPr>
                <w:rFonts w:cstheme="majorHAnsi"/>
                <w:b/>
                <w:bCs/>
                <w:lang w:eastAsia="ja-JP"/>
              </w:rPr>
            </w:rPrChange>
          </w:rPr>
          <w:t>My aim:</w:t>
        </w:r>
      </w:ins>
    </w:p>
    <w:p w14:paraId="11D94591" w14:textId="77777777" w:rsidR="00910442" w:rsidRPr="00555D5E" w:rsidRDefault="00910442" w:rsidP="00910442">
      <w:pPr>
        <w:rPr>
          <w:ins w:id="901" w:author="Petter Vang Brakalsvaalet [pev2]" w:date="2021-04-29T12:36:00Z"/>
          <w:rFonts w:cstheme="majorHAnsi"/>
          <w:lang w:eastAsia="ja-JP"/>
          <w:rPrChange w:id="902" w:author="Petter Vang Brakalsvaalet [pev2]" w:date="2021-04-29T15:52:00Z">
            <w:rPr>
              <w:ins w:id="903" w:author="Petter Vang Brakalsvaalet [pev2]" w:date="2021-04-29T12:36:00Z"/>
              <w:rFonts w:cstheme="majorHAnsi"/>
              <w:lang w:eastAsia="ja-JP"/>
            </w:rPr>
          </w:rPrChange>
        </w:rPr>
      </w:pPr>
      <w:ins w:id="904" w:author="Petter Vang Brakalsvaalet [pev2]" w:date="2021-04-29T12:36:00Z">
        <w:r w:rsidRPr="00555D5E">
          <w:rPr>
            <w:rFonts w:cstheme="majorHAnsi"/>
            <w:lang w:eastAsia="ja-JP"/>
            <w:rPrChange w:id="905" w:author="Petter Vang Brakalsvaalet [pev2]" w:date="2021-04-29T15:52:00Z">
              <w:rPr>
                <w:rFonts w:cstheme="majorHAnsi"/>
                <w:lang w:eastAsia="ja-JP"/>
              </w:rPr>
            </w:rPrChange>
          </w:rPr>
          <w:t xml:space="preserve">When I’m creating this game, I have set these aims for myself. I want to create a Hide and seek game where one person or bot is chosen to be the seeker and the rest of the players are hiders. The seeker's job is to catch every player and bot before the </w:t>
        </w:r>
        <w:r w:rsidRPr="00555D5E">
          <w:rPr>
            <w:rFonts w:cstheme="majorHAnsi"/>
            <w:lang w:eastAsia="ja-JP"/>
            <w:rPrChange w:id="906" w:author="Petter Vang Brakalsvaalet [pev2]" w:date="2021-04-29T15:52:00Z">
              <w:rPr>
                <w:rFonts w:cstheme="majorHAnsi"/>
                <w:lang w:eastAsia="ja-JP"/>
              </w:rPr>
            </w:rPrChange>
          </w:rPr>
          <w:lastRenderedPageBreak/>
          <w:t xml:space="preserve">time runs out, and the hiders job is to outlast the seekers. If a hider is caught another hider can free them if they want to risk leaving their hiding spot. I don’t want the hiders to stay in one place for too long, so to handle this I want them to take environmental damage or have the hiding spot make a noise every so often to call the seeker closer to them. I also want the seeker to be able to check a hiding spot, and if someone is hiding in it, they will be revealed and caught by the seeker.  To make the game more challenging I want the game to take place at night and have each player and certain object emit light. I hope that this will make the game more interesting and have the players more on edge when they are hiding. One important feature for games is customizability, so I want the player to set the duration of the game, the number of bots, what role they have and much more. </w:t>
        </w:r>
      </w:ins>
    </w:p>
    <w:p w14:paraId="327AAF64" w14:textId="574E76FC" w:rsidR="00E401CE" w:rsidRPr="00555D5E" w:rsidRDefault="00910442" w:rsidP="003C79F9">
      <w:pPr>
        <w:rPr>
          <w:rFonts w:cstheme="majorHAnsi"/>
          <w:lang w:eastAsia="ja-JP"/>
          <w:rPrChange w:id="907" w:author="Petter Vang Brakalsvaalet [pev2]" w:date="2021-04-29T15:52:00Z">
            <w:rPr>
              <w:rFonts w:cstheme="majorHAnsi"/>
              <w:lang w:eastAsia="ja-JP"/>
            </w:rPr>
          </w:rPrChange>
        </w:rPr>
      </w:pPr>
      <w:ins w:id="908" w:author="Petter Vang Brakalsvaalet [pev2]" w:date="2021-04-29T12:36:00Z">
        <w:r w:rsidRPr="00555D5E">
          <w:rPr>
            <w:rFonts w:cstheme="majorHAnsi"/>
            <w:lang w:eastAsia="ja-JP"/>
            <w:rPrChange w:id="909" w:author="Petter Vang Brakalsvaalet [pev2]" w:date="2021-04-29T15:52:00Z">
              <w:rPr>
                <w:rFonts w:cstheme="majorHAnsi"/>
                <w:lang w:eastAsia="ja-JP"/>
              </w:rPr>
            </w:rPrChange>
          </w:rPr>
          <w:t>I don’t like ads forced on me when I’m playing games, so I don’t want any ads in my game. I might add an optional ad button saying support the development.</w:t>
        </w:r>
      </w:ins>
    </w:p>
    <w:p w14:paraId="19CA70FB" w14:textId="5101AF8A" w:rsidR="004C12FA" w:rsidRPr="00555D5E" w:rsidRDefault="004C12FA" w:rsidP="003C79F9">
      <w:pPr>
        <w:pStyle w:val="Heading2"/>
        <w:rPr>
          <w:rFonts w:cstheme="majorHAnsi"/>
          <w:lang w:val="en-GB"/>
          <w:rPrChange w:id="910" w:author="Petter Vang Brakalsvaalet [pev2]" w:date="2021-04-29T15:52:00Z">
            <w:rPr>
              <w:rFonts w:cstheme="majorHAnsi"/>
              <w:lang w:val="en-GB"/>
            </w:rPr>
          </w:rPrChange>
        </w:rPr>
      </w:pPr>
      <w:bookmarkStart w:id="911" w:name="_Toc70592383"/>
      <w:r w:rsidRPr="00555D5E">
        <w:rPr>
          <w:rFonts w:cstheme="majorHAnsi"/>
          <w:lang w:val="en-GB"/>
          <w:rPrChange w:id="912" w:author="Petter Vang Brakalsvaalet [pev2]" w:date="2021-04-29T15:52:00Z">
            <w:rPr>
              <w:rFonts w:cstheme="majorHAnsi"/>
              <w:lang w:val="en-GB"/>
            </w:rPr>
          </w:rPrChange>
        </w:rPr>
        <w:t>Analysis</w:t>
      </w:r>
      <w:bookmarkEnd w:id="911"/>
      <w:r w:rsidRPr="00555D5E">
        <w:rPr>
          <w:rFonts w:cstheme="majorHAnsi"/>
          <w:lang w:val="en-GB"/>
          <w:rPrChange w:id="913" w:author="Petter Vang Brakalsvaalet [pev2]" w:date="2021-04-29T15:52:00Z">
            <w:rPr>
              <w:rFonts w:cstheme="majorHAnsi"/>
              <w:lang w:val="en-GB"/>
            </w:rPr>
          </w:rPrChange>
        </w:rPr>
        <w:t xml:space="preserve"> </w:t>
      </w:r>
    </w:p>
    <w:p w14:paraId="312A1A8F" w14:textId="33509DBF" w:rsidR="009F1CBC" w:rsidRPr="00555D5E" w:rsidRDefault="009F1CBC" w:rsidP="00555D5E">
      <w:pPr>
        <w:textAlignment w:val="baseline"/>
        <w:rPr>
          <w:rFonts w:cstheme="majorHAnsi"/>
          <w:sz w:val="18"/>
          <w:szCs w:val="18"/>
          <w:rPrChange w:id="914" w:author="Petter Vang Brakalsvaalet [pev2]" w:date="2021-04-29T15:52:00Z">
            <w:rPr>
              <w:rFonts w:cstheme="majorHAnsi"/>
              <w:sz w:val="18"/>
              <w:szCs w:val="18"/>
            </w:rPr>
          </w:rPrChange>
        </w:rPr>
      </w:pPr>
      <w:r w:rsidRPr="00555D5E">
        <w:rPr>
          <w:rFonts w:cstheme="majorHAnsi"/>
          <w:rPrChange w:id="915" w:author="Petter Vang Brakalsvaalet [pev2]" w:date="2021-04-29T15:52:00Z">
            <w:rPr>
              <w:rFonts w:cstheme="majorHAnsi"/>
            </w:rPr>
          </w:rPrChange>
        </w:rPr>
        <w:t xml:space="preserve">My original task was to create a hide and seek </w:t>
      </w:r>
      <w:r w:rsidR="00733AA5" w:rsidRPr="00555D5E">
        <w:rPr>
          <w:rFonts w:cstheme="majorHAnsi"/>
          <w:rPrChange w:id="916" w:author="Petter Vang Brakalsvaalet [pev2]" w:date="2021-04-29T15:52:00Z">
            <w:rPr>
              <w:rFonts w:cstheme="majorHAnsi"/>
            </w:rPr>
          </w:rPrChange>
        </w:rPr>
        <w:t xml:space="preserve">based </w:t>
      </w:r>
      <w:r w:rsidRPr="00555D5E">
        <w:rPr>
          <w:rFonts w:cstheme="majorHAnsi"/>
          <w:rPrChange w:id="917" w:author="Petter Vang Brakalsvaalet [pev2]" w:date="2021-04-29T15:52:00Z">
            <w:rPr>
              <w:rFonts w:cstheme="majorHAnsi"/>
            </w:rPr>
          </w:rPrChange>
        </w:rPr>
        <w:t xml:space="preserve">game where the player would play against bots. The player would be able to choose what role they would play </w:t>
      </w:r>
      <w:r w:rsidR="00733AA5" w:rsidRPr="00555D5E">
        <w:rPr>
          <w:rFonts w:cstheme="majorHAnsi"/>
          <w:rPrChange w:id="918" w:author="Petter Vang Brakalsvaalet [pev2]" w:date="2021-04-29T15:52:00Z">
            <w:rPr>
              <w:rFonts w:cstheme="majorHAnsi"/>
            </w:rPr>
          </w:rPrChange>
        </w:rPr>
        <w:t xml:space="preserve">(hider or seeker) </w:t>
      </w:r>
      <w:r w:rsidRPr="00555D5E">
        <w:rPr>
          <w:rFonts w:cstheme="majorHAnsi"/>
          <w:rPrChange w:id="919" w:author="Petter Vang Brakalsvaalet [pev2]" w:date="2021-04-29T15:52:00Z">
            <w:rPr>
              <w:rFonts w:cstheme="majorHAnsi"/>
            </w:rPr>
          </w:rPrChange>
        </w:rPr>
        <w:t>and how long the game would last.  </w:t>
      </w:r>
    </w:p>
    <w:p w14:paraId="3749A2F0" w14:textId="77777777" w:rsidR="009F1CBC" w:rsidRPr="00555D5E" w:rsidRDefault="009F1CBC" w:rsidP="00555D5E">
      <w:pPr>
        <w:textAlignment w:val="baseline"/>
        <w:rPr>
          <w:rFonts w:cstheme="majorHAnsi"/>
          <w:sz w:val="18"/>
          <w:szCs w:val="18"/>
          <w:rPrChange w:id="920" w:author="Petter Vang Brakalsvaalet [pev2]" w:date="2021-04-29T15:52:00Z">
            <w:rPr>
              <w:rFonts w:cstheme="majorHAnsi"/>
              <w:sz w:val="18"/>
              <w:szCs w:val="18"/>
            </w:rPr>
          </w:rPrChange>
        </w:rPr>
      </w:pPr>
      <w:r w:rsidRPr="00555D5E">
        <w:rPr>
          <w:rFonts w:cstheme="majorHAnsi"/>
          <w:rPrChange w:id="921" w:author="Petter Vang Brakalsvaalet [pev2]" w:date="2021-04-29T15:52:00Z">
            <w:rPr>
              <w:rFonts w:cstheme="majorHAnsi"/>
            </w:rPr>
          </w:rPrChange>
        </w:rPr>
        <w:t> </w:t>
      </w:r>
    </w:p>
    <w:p w14:paraId="1EFC9380" w14:textId="48AE212E" w:rsidR="009F1CBC" w:rsidRPr="00555D5E" w:rsidRDefault="009F1CBC" w:rsidP="00DD38F8">
      <w:pPr>
        <w:textAlignment w:val="baseline"/>
        <w:rPr>
          <w:rFonts w:cstheme="majorHAnsi"/>
          <w:sz w:val="18"/>
          <w:szCs w:val="18"/>
          <w:rPrChange w:id="922" w:author="Petter Vang Brakalsvaalet [pev2]" w:date="2021-04-29T15:52:00Z">
            <w:rPr>
              <w:rFonts w:cstheme="majorHAnsi"/>
              <w:sz w:val="18"/>
              <w:szCs w:val="18"/>
            </w:rPr>
          </w:rPrChange>
        </w:rPr>
        <w:pPrChange w:id="923" w:author="Petter Vang Brakalsvaalet [pev2]" w:date="2021-04-29T11:31:00Z">
          <w:pPr>
            <w:textAlignment w:val="baseline"/>
          </w:pPr>
        </w:pPrChange>
      </w:pPr>
      <w:r w:rsidRPr="00555D5E">
        <w:rPr>
          <w:rFonts w:cstheme="majorHAnsi"/>
          <w:rPrChange w:id="924" w:author="Petter Vang Brakalsvaalet [pev2]" w:date="2021-04-29T15:52:00Z">
            <w:rPr>
              <w:rFonts w:cstheme="majorHAnsi"/>
            </w:rPr>
          </w:rPrChange>
        </w:rPr>
        <w:t>After I did some research, I found out that customizability of the game</w:t>
      </w:r>
      <w:r w:rsidR="00733AA5" w:rsidRPr="00555D5E">
        <w:rPr>
          <w:rFonts w:cstheme="majorHAnsi"/>
          <w:rPrChange w:id="925" w:author="Petter Vang Brakalsvaalet [pev2]" w:date="2021-04-29T15:52:00Z">
            <w:rPr>
              <w:rFonts w:cstheme="majorHAnsi"/>
            </w:rPr>
          </w:rPrChange>
        </w:rPr>
        <w:t xml:space="preserve"> </w:t>
      </w:r>
      <w:r w:rsidRPr="00555D5E">
        <w:rPr>
          <w:rFonts w:cstheme="majorHAnsi"/>
          <w:rPrChange w:id="926" w:author="Petter Vang Brakalsvaalet [pev2]" w:date="2021-04-29T15:52:00Z">
            <w:rPr>
              <w:rFonts w:cstheme="majorHAnsi"/>
            </w:rPr>
          </w:rPrChange>
        </w:rPr>
        <w:t>and player interaction with the world is very important to create a successful game. I decided to </w:t>
      </w:r>
      <w:r w:rsidR="00733AA5" w:rsidRPr="00555D5E">
        <w:rPr>
          <w:rFonts w:cstheme="majorHAnsi"/>
          <w:rPrChange w:id="927" w:author="Petter Vang Brakalsvaalet [pev2]" w:date="2021-04-29T15:52:00Z">
            <w:rPr>
              <w:rFonts w:cstheme="majorHAnsi"/>
            </w:rPr>
          </w:rPrChange>
        </w:rPr>
        <w:t>make this my focus</w:t>
      </w:r>
      <w:r w:rsidRPr="00555D5E">
        <w:rPr>
          <w:rFonts w:cstheme="majorHAnsi"/>
          <w:rPrChange w:id="928" w:author="Petter Vang Brakalsvaalet [pev2]" w:date="2021-04-29T15:52:00Z">
            <w:rPr>
              <w:rFonts w:cstheme="majorHAnsi"/>
            </w:rPr>
          </w:rPrChange>
        </w:rPr>
        <w:t>. To make my game </w:t>
      </w:r>
      <w:r w:rsidR="00733AA5" w:rsidRPr="00555D5E">
        <w:rPr>
          <w:rFonts w:cstheme="majorHAnsi"/>
          <w:rPrChange w:id="929" w:author="Petter Vang Brakalsvaalet [pev2]" w:date="2021-04-29T15:52:00Z">
            <w:rPr>
              <w:rFonts w:cstheme="majorHAnsi"/>
            </w:rPr>
          </w:rPrChange>
        </w:rPr>
        <w:t xml:space="preserve">more </w:t>
      </w:r>
      <w:r w:rsidRPr="00555D5E">
        <w:rPr>
          <w:rFonts w:cstheme="majorHAnsi"/>
          <w:rPrChange w:id="930" w:author="Petter Vang Brakalsvaalet [pev2]" w:date="2021-04-29T15:52:00Z">
            <w:rPr>
              <w:rFonts w:cstheme="majorHAnsi"/>
            </w:rPr>
          </w:rPrChange>
        </w:rPr>
        <w:t>customizable</w:t>
      </w:r>
      <w:r w:rsidR="00733AA5" w:rsidRPr="00555D5E">
        <w:rPr>
          <w:rFonts w:cstheme="majorHAnsi"/>
          <w:rPrChange w:id="931" w:author="Petter Vang Brakalsvaalet [pev2]" w:date="2021-04-29T15:52:00Z">
            <w:rPr>
              <w:rFonts w:cstheme="majorHAnsi"/>
            </w:rPr>
          </w:rPrChange>
        </w:rPr>
        <w:t>,</w:t>
      </w:r>
      <w:r w:rsidRPr="00555D5E">
        <w:rPr>
          <w:rFonts w:cstheme="majorHAnsi"/>
          <w:rPrChange w:id="932" w:author="Petter Vang Brakalsvaalet [pev2]" w:date="2021-04-29T15:52:00Z">
            <w:rPr>
              <w:rFonts w:cstheme="majorHAnsi"/>
            </w:rPr>
          </w:rPrChange>
        </w:rPr>
        <w:t> I gave the players the option of changing settings when they start a game</w:t>
      </w:r>
      <w:r w:rsidR="00733AA5" w:rsidRPr="00555D5E">
        <w:rPr>
          <w:rFonts w:cstheme="majorHAnsi"/>
          <w:rPrChange w:id="933" w:author="Petter Vang Brakalsvaalet [pev2]" w:date="2021-04-29T15:52:00Z">
            <w:rPr>
              <w:rFonts w:cstheme="majorHAnsi"/>
            </w:rPr>
          </w:rPrChange>
        </w:rPr>
        <w:t xml:space="preserve"> </w:t>
      </w:r>
      <w:r w:rsidRPr="00555D5E">
        <w:rPr>
          <w:rFonts w:cstheme="majorHAnsi"/>
          <w:rPrChange w:id="934" w:author="Petter Vang Brakalsvaalet [pev2]" w:date="2021-04-29T15:52:00Z">
            <w:rPr>
              <w:rFonts w:cstheme="majorHAnsi"/>
            </w:rPr>
          </w:rPrChange>
        </w:rPr>
        <w:t>(</w:t>
      </w:r>
      <w:r w:rsidR="00733AA5" w:rsidRPr="00555D5E">
        <w:rPr>
          <w:rFonts w:cstheme="majorHAnsi"/>
          <w:rPrChange w:id="935" w:author="Petter Vang Brakalsvaalet [pev2]" w:date="2021-04-29T15:52:00Z">
            <w:rPr>
              <w:rFonts w:cstheme="majorHAnsi"/>
            </w:rPr>
          </w:rPrChange>
        </w:rPr>
        <w:t>these s</w:t>
      </w:r>
      <w:r w:rsidRPr="00555D5E">
        <w:rPr>
          <w:rFonts w:cstheme="majorHAnsi"/>
          <w:rPrChange w:id="936" w:author="Petter Vang Brakalsvaalet [pev2]" w:date="2021-04-29T15:52:00Z">
            <w:rPr>
              <w:rFonts w:cstheme="majorHAnsi"/>
            </w:rPr>
          </w:rPrChange>
        </w:rPr>
        <w:t xml:space="preserve">ettings include: </w:t>
      </w:r>
      <w:r w:rsidR="00733AA5" w:rsidRPr="00555D5E">
        <w:rPr>
          <w:rFonts w:cstheme="majorHAnsi"/>
          <w:rPrChange w:id="937" w:author="Petter Vang Brakalsvaalet [pev2]" w:date="2021-04-29T15:52:00Z">
            <w:rPr>
              <w:rFonts w:cstheme="majorHAnsi"/>
            </w:rPr>
          </w:rPrChange>
        </w:rPr>
        <w:t>t</w:t>
      </w:r>
      <w:r w:rsidRPr="00555D5E">
        <w:rPr>
          <w:rFonts w:cstheme="majorHAnsi"/>
          <w:rPrChange w:id="938" w:author="Petter Vang Brakalsvaalet [pev2]" w:date="2021-04-29T15:52:00Z">
            <w:rPr>
              <w:rFonts w:cstheme="majorHAnsi"/>
            </w:rPr>
          </w:rPrChange>
        </w:rPr>
        <w:t>he player</w:t>
      </w:r>
      <w:r w:rsidR="00733AA5" w:rsidRPr="00555D5E">
        <w:rPr>
          <w:rFonts w:cstheme="majorHAnsi"/>
          <w:rPrChange w:id="939" w:author="Petter Vang Brakalsvaalet [pev2]" w:date="2021-04-29T15:52:00Z">
            <w:rPr>
              <w:rFonts w:cstheme="majorHAnsi"/>
            </w:rPr>
          </w:rPrChange>
        </w:rPr>
        <w:t>’</w:t>
      </w:r>
      <w:r w:rsidRPr="00555D5E">
        <w:rPr>
          <w:rFonts w:cstheme="majorHAnsi"/>
          <w:rPrChange w:id="940" w:author="Petter Vang Brakalsvaalet [pev2]" w:date="2021-04-29T15:52:00Z">
            <w:rPr>
              <w:rFonts w:cstheme="majorHAnsi"/>
            </w:rPr>
          </w:rPrChange>
        </w:rPr>
        <w:t>s rol</w:t>
      </w:r>
      <w:r w:rsidR="00733AA5" w:rsidRPr="00555D5E">
        <w:rPr>
          <w:rFonts w:cstheme="majorHAnsi"/>
          <w:rPrChange w:id="941" w:author="Petter Vang Brakalsvaalet [pev2]" w:date="2021-04-29T15:52:00Z">
            <w:rPr>
              <w:rFonts w:cstheme="majorHAnsi"/>
            </w:rPr>
          </w:rPrChange>
        </w:rPr>
        <w:t>e;</w:t>
      </w:r>
      <w:r w:rsidRPr="00555D5E">
        <w:rPr>
          <w:rFonts w:cstheme="majorHAnsi"/>
          <w:rPrChange w:id="942" w:author="Petter Vang Brakalsvaalet [pev2]" w:date="2021-04-29T15:52:00Z">
            <w:rPr>
              <w:rFonts w:cstheme="majorHAnsi"/>
            </w:rPr>
          </w:rPrChange>
        </w:rPr>
        <w:t xml:space="preserve"> </w:t>
      </w:r>
      <w:r w:rsidR="00733AA5" w:rsidRPr="00555D5E">
        <w:rPr>
          <w:rFonts w:cstheme="majorHAnsi"/>
          <w:rPrChange w:id="943" w:author="Petter Vang Brakalsvaalet [pev2]" w:date="2021-04-29T15:52:00Z">
            <w:rPr>
              <w:rFonts w:cstheme="majorHAnsi"/>
            </w:rPr>
          </w:rPrChange>
        </w:rPr>
        <w:t xml:space="preserve">the </w:t>
      </w:r>
      <w:r w:rsidRPr="00555D5E">
        <w:rPr>
          <w:rFonts w:cstheme="majorHAnsi"/>
          <w:rPrChange w:id="944" w:author="Petter Vang Brakalsvaalet [pev2]" w:date="2021-04-29T15:52:00Z">
            <w:rPr>
              <w:rFonts w:cstheme="majorHAnsi"/>
            </w:rPr>
          </w:rPrChange>
        </w:rPr>
        <w:t>reach</w:t>
      </w:r>
      <w:r w:rsidR="00733AA5" w:rsidRPr="00555D5E">
        <w:rPr>
          <w:rFonts w:cstheme="majorHAnsi"/>
          <w:rPrChange w:id="945" w:author="Petter Vang Brakalsvaalet [pev2]" w:date="2021-04-29T15:52:00Z">
            <w:rPr>
              <w:rFonts w:cstheme="majorHAnsi"/>
            </w:rPr>
          </w:rPrChange>
        </w:rPr>
        <w:t>,</w:t>
      </w:r>
      <w:r w:rsidRPr="00555D5E">
        <w:rPr>
          <w:rFonts w:cstheme="majorHAnsi"/>
          <w:rPrChange w:id="946" w:author="Petter Vang Brakalsvaalet [pev2]" w:date="2021-04-29T15:52:00Z">
            <w:rPr>
              <w:rFonts w:cstheme="majorHAnsi"/>
            </w:rPr>
          </w:rPrChange>
        </w:rPr>
        <w:t xml:space="preserve"> speed</w:t>
      </w:r>
      <w:r w:rsidR="00733AA5" w:rsidRPr="00555D5E">
        <w:rPr>
          <w:rFonts w:cstheme="majorHAnsi"/>
          <w:rPrChange w:id="947" w:author="Petter Vang Brakalsvaalet [pev2]" w:date="2021-04-29T15:52:00Z">
            <w:rPr>
              <w:rFonts w:cstheme="majorHAnsi"/>
            </w:rPr>
          </w:rPrChange>
        </w:rPr>
        <w:t>;</w:t>
      </w:r>
      <w:r w:rsidRPr="00555D5E">
        <w:rPr>
          <w:rFonts w:cstheme="majorHAnsi"/>
          <w:rPrChange w:id="948" w:author="Petter Vang Brakalsvaalet [pev2]" w:date="2021-04-29T15:52:00Z">
            <w:rPr>
              <w:rFonts w:cstheme="majorHAnsi"/>
            </w:rPr>
          </w:rPrChange>
        </w:rPr>
        <w:t xml:space="preserve"> the difficulty level and how many bots the game is going to have). By doing this</w:t>
      </w:r>
      <w:r w:rsidR="00733AA5" w:rsidRPr="00555D5E">
        <w:rPr>
          <w:rFonts w:cstheme="majorHAnsi"/>
          <w:rPrChange w:id="949" w:author="Petter Vang Brakalsvaalet [pev2]" w:date="2021-04-29T15:52:00Z">
            <w:rPr>
              <w:rFonts w:cstheme="majorHAnsi"/>
            </w:rPr>
          </w:rPrChange>
        </w:rPr>
        <w:t>,</w:t>
      </w:r>
      <w:r w:rsidRPr="00555D5E">
        <w:rPr>
          <w:rFonts w:cstheme="majorHAnsi"/>
          <w:rPrChange w:id="950" w:author="Petter Vang Brakalsvaalet [pev2]" w:date="2021-04-29T15:52:00Z">
            <w:rPr>
              <w:rFonts w:cstheme="majorHAnsi"/>
            </w:rPr>
          </w:rPrChange>
        </w:rPr>
        <w:t xml:space="preserve"> I ensure</w:t>
      </w:r>
      <w:r w:rsidR="00733AA5" w:rsidRPr="00555D5E">
        <w:rPr>
          <w:rFonts w:cstheme="majorHAnsi"/>
          <w:rPrChange w:id="951" w:author="Petter Vang Brakalsvaalet [pev2]" w:date="2021-04-29T15:52:00Z">
            <w:rPr>
              <w:rFonts w:cstheme="majorHAnsi"/>
            </w:rPr>
          </w:rPrChange>
        </w:rPr>
        <w:t>d</w:t>
      </w:r>
      <w:r w:rsidRPr="00555D5E">
        <w:rPr>
          <w:rFonts w:cstheme="majorHAnsi"/>
          <w:rPrChange w:id="952" w:author="Petter Vang Brakalsvaalet [pev2]" w:date="2021-04-29T15:52:00Z">
            <w:rPr>
              <w:rFonts w:cstheme="majorHAnsi"/>
            </w:rPr>
          </w:rPrChange>
        </w:rPr>
        <w:t xml:space="preserve"> that the players </w:t>
      </w:r>
      <w:r w:rsidR="003F276F" w:rsidRPr="00555D5E">
        <w:rPr>
          <w:rFonts w:cstheme="majorHAnsi"/>
          <w:rPrChange w:id="953" w:author="Petter Vang Brakalsvaalet [pev2]" w:date="2021-04-29T15:52:00Z">
            <w:rPr>
              <w:rFonts w:cstheme="majorHAnsi"/>
            </w:rPr>
          </w:rPrChange>
        </w:rPr>
        <w:t>could</w:t>
      </w:r>
      <w:r w:rsidRPr="00555D5E">
        <w:rPr>
          <w:rFonts w:cstheme="majorHAnsi"/>
          <w:rPrChange w:id="954" w:author="Petter Vang Brakalsvaalet [pev2]" w:date="2021-04-29T15:52:00Z">
            <w:rPr>
              <w:rFonts w:cstheme="majorHAnsi"/>
            </w:rPr>
          </w:rPrChange>
        </w:rPr>
        <w:t xml:space="preserve"> play a game </w:t>
      </w:r>
      <w:r w:rsidR="00733AA5" w:rsidRPr="00555D5E">
        <w:rPr>
          <w:rFonts w:cstheme="majorHAnsi"/>
          <w:rPrChange w:id="955" w:author="Petter Vang Brakalsvaalet [pev2]" w:date="2021-04-29T15:52:00Z">
            <w:rPr>
              <w:rFonts w:cstheme="majorHAnsi"/>
            </w:rPr>
          </w:rPrChange>
        </w:rPr>
        <w:t>personalised </w:t>
      </w:r>
      <w:r w:rsidRPr="00555D5E">
        <w:rPr>
          <w:rFonts w:cstheme="majorHAnsi"/>
          <w:rPrChange w:id="956" w:author="Petter Vang Brakalsvaalet [pev2]" w:date="2021-04-29T15:52:00Z">
            <w:rPr>
              <w:rFonts w:cstheme="majorHAnsi"/>
            </w:rPr>
          </w:rPrChange>
        </w:rPr>
        <w:t>for the</w:t>
      </w:r>
      <w:r w:rsidR="00733AA5" w:rsidRPr="00555D5E">
        <w:rPr>
          <w:rFonts w:cstheme="majorHAnsi"/>
          <w:rPrChange w:id="957" w:author="Petter Vang Brakalsvaalet [pev2]" w:date="2021-04-29T15:52:00Z">
            <w:rPr>
              <w:rFonts w:cstheme="majorHAnsi"/>
            </w:rPr>
          </w:rPrChange>
        </w:rPr>
        <w:t>ir ideal gameplay</w:t>
      </w:r>
      <w:r w:rsidRPr="00555D5E">
        <w:rPr>
          <w:rFonts w:cstheme="majorHAnsi"/>
          <w:rPrChange w:id="958" w:author="Petter Vang Brakalsvaalet [pev2]" w:date="2021-04-29T15:52:00Z">
            <w:rPr>
              <w:rFonts w:cstheme="majorHAnsi"/>
            </w:rPr>
          </w:rPrChange>
        </w:rPr>
        <w:t xml:space="preserve"> a</w:t>
      </w:r>
      <w:r w:rsidR="00733AA5" w:rsidRPr="00555D5E">
        <w:rPr>
          <w:rFonts w:cstheme="majorHAnsi"/>
          <w:rPrChange w:id="959" w:author="Petter Vang Brakalsvaalet [pev2]" w:date="2021-04-29T15:52:00Z">
            <w:rPr>
              <w:rFonts w:cstheme="majorHAnsi"/>
            </w:rPr>
          </w:rPrChange>
        </w:rPr>
        <w:t>s opposed to a universal standard gameplay.</w:t>
      </w:r>
    </w:p>
    <w:p w14:paraId="5B348C7F" w14:textId="77777777" w:rsidR="003F276F" w:rsidRPr="00555D5E" w:rsidRDefault="003F276F" w:rsidP="00DD38F8">
      <w:pPr>
        <w:textAlignment w:val="baseline"/>
        <w:rPr>
          <w:rFonts w:cstheme="majorHAnsi"/>
          <w:rPrChange w:id="960" w:author="Petter Vang Brakalsvaalet [pev2]" w:date="2021-04-29T15:52:00Z">
            <w:rPr>
              <w:rFonts w:cstheme="majorHAnsi"/>
            </w:rPr>
          </w:rPrChange>
        </w:rPr>
        <w:pPrChange w:id="961" w:author="Petter Vang Brakalsvaalet [pev2]" w:date="2021-04-29T11:31:00Z">
          <w:pPr>
            <w:textAlignment w:val="baseline"/>
          </w:pPr>
        </w:pPrChange>
      </w:pPr>
    </w:p>
    <w:p w14:paraId="0C5AE99A" w14:textId="74C71F31" w:rsidR="003F276F" w:rsidRPr="00555D5E" w:rsidRDefault="00733AA5" w:rsidP="00DD38F8">
      <w:pPr>
        <w:textAlignment w:val="baseline"/>
        <w:rPr>
          <w:rFonts w:cstheme="majorHAnsi"/>
          <w:rPrChange w:id="962" w:author="Petter Vang Brakalsvaalet [pev2]" w:date="2021-04-29T15:52:00Z">
            <w:rPr>
              <w:rFonts w:cstheme="majorHAnsi"/>
            </w:rPr>
          </w:rPrChange>
        </w:rPr>
        <w:pPrChange w:id="963" w:author="Petter Vang Brakalsvaalet [pev2]" w:date="2021-04-29T11:31:00Z">
          <w:pPr>
            <w:textAlignment w:val="baseline"/>
          </w:pPr>
        </w:pPrChange>
      </w:pPr>
      <w:r w:rsidRPr="00555D5E">
        <w:rPr>
          <w:rFonts w:cstheme="majorHAnsi"/>
          <w:rPrChange w:id="964" w:author="Petter Vang Brakalsvaalet [pev2]" w:date="2021-04-29T15:52:00Z">
            <w:rPr>
              <w:rFonts w:cstheme="majorHAnsi"/>
            </w:rPr>
          </w:rPrChange>
        </w:rPr>
        <w:t xml:space="preserve">I also discovered that I could use SpriteKit (and their integrated physics engine) or </w:t>
      </w:r>
      <w:r w:rsidR="007570BC" w:rsidRPr="00555D5E">
        <w:rPr>
          <w:rFonts w:cstheme="majorHAnsi"/>
          <w:rPrChange w:id="965" w:author="Petter Vang Brakalsvaalet [pev2]" w:date="2021-04-29T15:52:00Z">
            <w:rPr>
              <w:rFonts w:cstheme="majorHAnsi"/>
            </w:rPr>
          </w:rPrChange>
        </w:rPr>
        <w:t>create</w:t>
      </w:r>
      <w:r w:rsidRPr="00555D5E">
        <w:rPr>
          <w:rFonts w:cstheme="majorHAnsi"/>
          <w:rPrChange w:id="966" w:author="Petter Vang Brakalsvaalet [pev2]" w:date="2021-04-29T15:52:00Z">
            <w:rPr>
              <w:rFonts w:cstheme="majorHAnsi"/>
            </w:rPr>
          </w:rPrChange>
        </w:rPr>
        <w:t xml:space="preserve"> my own parameters </w:t>
      </w:r>
      <w:r w:rsidR="003E70B1" w:rsidRPr="00555D5E">
        <w:rPr>
          <w:rFonts w:cstheme="majorHAnsi"/>
          <w:rPrChange w:id="967" w:author="Petter Vang Brakalsvaalet [pev2]" w:date="2021-04-29T15:52:00Z">
            <w:rPr>
              <w:rFonts w:cstheme="majorHAnsi"/>
            </w:rPr>
          </w:rPrChange>
        </w:rPr>
        <w:t>to</w:t>
      </w:r>
      <w:r w:rsidRPr="00555D5E">
        <w:rPr>
          <w:rFonts w:cstheme="majorHAnsi"/>
          <w:rPrChange w:id="968" w:author="Petter Vang Brakalsvaalet [pev2]" w:date="2021-04-29T15:52:00Z">
            <w:rPr>
              <w:rFonts w:cstheme="majorHAnsi"/>
            </w:rPr>
          </w:rPrChange>
        </w:rPr>
        <w:t xml:space="preserve"> </w:t>
      </w:r>
      <w:r w:rsidR="003F276F" w:rsidRPr="00555D5E">
        <w:rPr>
          <w:rFonts w:cstheme="majorHAnsi"/>
          <w:rPrChange w:id="969" w:author="Petter Vang Brakalsvaalet [pev2]" w:date="2021-04-29T15:52:00Z">
            <w:rPr>
              <w:rFonts w:cstheme="majorHAnsi"/>
            </w:rPr>
          </w:rPrChange>
        </w:rPr>
        <w:t>track interference and node interaction. This meant I could handle player interaction much more efficiently.</w:t>
      </w:r>
      <w:r w:rsidR="009F1CBC" w:rsidRPr="00555D5E">
        <w:rPr>
          <w:rFonts w:cstheme="majorHAnsi"/>
          <w:rPrChange w:id="970" w:author="Petter Vang Brakalsvaalet [pev2]" w:date="2021-04-29T15:52:00Z">
            <w:rPr>
              <w:rFonts w:cstheme="majorHAnsi"/>
            </w:rPr>
          </w:rPrChange>
        </w:rPr>
        <w:t> </w:t>
      </w:r>
    </w:p>
    <w:p w14:paraId="7E3B3CBA" w14:textId="77777777" w:rsidR="003F276F" w:rsidRPr="00555D5E" w:rsidRDefault="003F276F" w:rsidP="00DD38F8">
      <w:pPr>
        <w:textAlignment w:val="baseline"/>
        <w:rPr>
          <w:rFonts w:cstheme="majorHAnsi"/>
          <w:rPrChange w:id="971" w:author="Petter Vang Brakalsvaalet [pev2]" w:date="2021-04-29T15:52:00Z">
            <w:rPr>
              <w:rFonts w:cstheme="majorHAnsi"/>
            </w:rPr>
          </w:rPrChange>
        </w:rPr>
        <w:pPrChange w:id="972" w:author="Petter Vang Brakalsvaalet [pev2]" w:date="2021-04-29T11:31:00Z">
          <w:pPr>
            <w:textAlignment w:val="baseline"/>
          </w:pPr>
        </w:pPrChange>
      </w:pPr>
    </w:p>
    <w:p w14:paraId="466D3C7A" w14:textId="0E5BDF3F" w:rsidR="003F276F" w:rsidRPr="00555D5E" w:rsidRDefault="003F276F" w:rsidP="00DD38F8">
      <w:pPr>
        <w:textAlignment w:val="baseline"/>
        <w:rPr>
          <w:rFonts w:cstheme="majorHAnsi"/>
          <w:rPrChange w:id="973" w:author="Petter Vang Brakalsvaalet [pev2]" w:date="2021-04-29T15:52:00Z">
            <w:rPr>
              <w:rFonts w:cstheme="majorHAnsi"/>
            </w:rPr>
          </w:rPrChange>
        </w:rPr>
        <w:pPrChange w:id="974" w:author="Petter Vang Brakalsvaalet [pev2]" w:date="2021-04-29T11:31:00Z">
          <w:pPr>
            <w:textAlignment w:val="baseline"/>
          </w:pPr>
        </w:pPrChange>
      </w:pPr>
      <w:r w:rsidRPr="00555D5E">
        <w:rPr>
          <w:rFonts w:cstheme="majorHAnsi"/>
          <w:rPrChange w:id="975" w:author="Petter Vang Brakalsvaalet [pev2]" w:date="2021-04-29T15:52:00Z">
            <w:rPr>
              <w:rFonts w:cstheme="majorHAnsi"/>
            </w:rPr>
          </w:rPrChange>
        </w:rPr>
        <w:t>Through using SpriteKit’s physics engine, I had the ability to assign physics</w:t>
      </w:r>
      <w:r w:rsidR="003E70B1" w:rsidRPr="00555D5E">
        <w:rPr>
          <w:rFonts w:cstheme="majorHAnsi"/>
          <w:rPrChange w:id="976" w:author="Petter Vang Brakalsvaalet [pev2]" w:date="2021-04-29T15:52:00Z">
            <w:rPr>
              <w:rFonts w:cstheme="majorHAnsi"/>
            </w:rPr>
          </w:rPrChange>
        </w:rPr>
        <w:t xml:space="preserve"> bodies</w:t>
      </w:r>
      <w:r w:rsidRPr="00555D5E">
        <w:rPr>
          <w:rFonts w:cstheme="majorHAnsi"/>
          <w:rPrChange w:id="977" w:author="Petter Vang Brakalsvaalet [pev2]" w:date="2021-04-29T15:52:00Z">
            <w:rPr>
              <w:rFonts w:cstheme="majorHAnsi"/>
            </w:rPr>
          </w:rPrChange>
        </w:rPr>
        <w:t xml:space="preserve"> to nodes and specify what each node will collide with. </w:t>
      </w:r>
      <w:r w:rsidR="003E70B1" w:rsidRPr="00555D5E">
        <w:rPr>
          <w:rFonts w:cstheme="majorHAnsi"/>
          <w:rPrChange w:id="978" w:author="Petter Vang Brakalsvaalet [pev2]" w:date="2021-04-29T15:52:00Z">
            <w:rPr>
              <w:rFonts w:cstheme="majorHAnsi"/>
            </w:rPr>
          </w:rPrChange>
        </w:rPr>
        <w:t>If</w:t>
      </w:r>
      <w:r w:rsidRPr="00555D5E">
        <w:rPr>
          <w:rFonts w:cstheme="majorHAnsi"/>
          <w:rPrChange w:id="979" w:author="Petter Vang Brakalsvaalet [pev2]" w:date="2021-04-29T15:52:00Z">
            <w:rPr>
              <w:rFonts w:cstheme="majorHAnsi"/>
            </w:rPr>
          </w:rPrChange>
        </w:rPr>
        <w:t xml:space="preserve"> the nodes are in the same height layer, they will collide into each other</w:t>
      </w:r>
      <w:r w:rsidR="003E70B1" w:rsidRPr="00555D5E">
        <w:rPr>
          <w:rFonts w:cstheme="majorHAnsi"/>
          <w:rPrChange w:id="980" w:author="Petter Vang Brakalsvaalet [pev2]" w:date="2021-04-29T15:52:00Z">
            <w:rPr>
              <w:rFonts w:cstheme="majorHAnsi"/>
            </w:rPr>
          </w:rPrChange>
        </w:rPr>
        <w:t>(automatically)</w:t>
      </w:r>
      <w:r w:rsidRPr="00555D5E">
        <w:rPr>
          <w:rFonts w:cstheme="majorHAnsi"/>
          <w:rPrChange w:id="981" w:author="Petter Vang Brakalsvaalet [pev2]" w:date="2021-04-29T15:52:00Z">
            <w:rPr>
              <w:rFonts w:cstheme="majorHAnsi"/>
            </w:rPr>
          </w:rPrChange>
        </w:rPr>
        <w:t>.</w:t>
      </w:r>
      <w:r w:rsidR="006D4E74" w:rsidRPr="00555D5E">
        <w:rPr>
          <w:rFonts w:cstheme="majorHAnsi"/>
          <w:rPrChange w:id="982" w:author="Petter Vang Brakalsvaalet [pev2]" w:date="2021-04-29T15:52:00Z">
            <w:rPr>
              <w:rFonts w:cstheme="majorHAnsi"/>
            </w:rPr>
          </w:rPrChange>
        </w:rPr>
        <w:t xml:space="preserve"> It </w:t>
      </w:r>
      <w:r w:rsidRPr="00555D5E">
        <w:rPr>
          <w:rFonts w:cstheme="majorHAnsi"/>
          <w:rPrChange w:id="983" w:author="Petter Vang Brakalsvaalet [pev2]" w:date="2021-04-29T15:52:00Z">
            <w:rPr>
              <w:rFonts w:cstheme="majorHAnsi"/>
            </w:rPr>
          </w:rPrChange>
        </w:rPr>
        <w:t xml:space="preserve">has the functionality to handle all the collisions for me while also allowing me to specify if I want something else to happen or if I want to change the </w:t>
      </w:r>
      <w:r w:rsidR="003E70B1" w:rsidRPr="00555D5E">
        <w:rPr>
          <w:rFonts w:cstheme="majorHAnsi"/>
          <w:rPrChange w:id="984" w:author="Petter Vang Brakalsvaalet [pev2]" w:date="2021-04-29T15:52:00Z">
            <w:rPr>
              <w:rFonts w:cstheme="majorHAnsi"/>
            </w:rPr>
          </w:rPrChange>
        </w:rPr>
        <w:t>Physic body</w:t>
      </w:r>
      <w:r w:rsidRPr="00555D5E">
        <w:rPr>
          <w:rFonts w:cstheme="majorHAnsi"/>
          <w:rPrChange w:id="985" w:author="Petter Vang Brakalsvaalet [pev2]" w:date="2021-04-29T15:52:00Z">
            <w:rPr>
              <w:rFonts w:cstheme="majorHAnsi"/>
            </w:rPr>
          </w:rPrChange>
        </w:rPr>
        <w:t xml:space="preserve"> delegate. </w:t>
      </w:r>
    </w:p>
    <w:p w14:paraId="0BB1ED29" w14:textId="77777777" w:rsidR="003F276F" w:rsidRPr="00555D5E" w:rsidRDefault="003F276F" w:rsidP="00DD38F8">
      <w:pPr>
        <w:textAlignment w:val="baseline"/>
        <w:rPr>
          <w:rFonts w:cstheme="majorHAnsi"/>
          <w:rPrChange w:id="986" w:author="Petter Vang Brakalsvaalet [pev2]" w:date="2021-04-29T15:52:00Z">
            <w:rPr>
              <w:rFonts w:cstheme="majorHAnsi"/>
            </w:rPr>
          </w:rPrChange>
        </w:rPr>
        <w:pPrChange w:id="987" w:author="Petter Vang Brakalsvaalet [pev2]" w:date="2021-04-29T11:31:00Z">
          <w:pPr>
            <w:textAlignment w:val="baseline"/>
          </w:pPr>
        </w:pPrChange>
      </w:pPr>
    </w:p>
    <w:p w14:paraId="53335DDD" w14:textId="2AC0EC26" w:rsidR="009F1CBC" w:rsidRPr="00555D5E" w:rsidRDefault="003F276F" w:rsidP="00DD38F8">
      <w:pPr>
        <w:textAlignment w:val="baseline"/>
        <w:rPr>
          <w:rFonts w:cstheme="majorHAnsi"/>
          <w:sz w:val="18"/>
          <w:szCs w:val="18"/>
          <w:rPrChange w:id="988" w:author="Petter Vang Brakalsvaalet [pev2]" w:date="2021-04-29T15:52:00Z">
            <w:rPr>
              <w:rFonts w:cstheme="majorHAnsi"/>
              <w:sz w:val="18"/>
              <w:szCs w:val="18"/>
            </w:rPr>
          </w:rPrChange>
        </w:rPr>
        <w:pPrChange w:id="989" w:author="Petter Vang Brakalsvaalet [pev2]" w:date="2021-04-29T11:31:00Z">
          <w:pPr>
            <w:textAlignment w:val="baseline"/>
          </w:pPr>
        </w:pPrChange>
      </w:pPr>
      <w:r w:rsidRPr="00555D5E">
        <w:rPr>
          <w:rFonts w:cstheme="majorHAnsi"/>
          <w:rPrChange w:id="990" w:author="Petter Vang Brakalsvaalet [pev2]" w:date="2021-04-29T15:52:00Z">
            <w:rPr>
              <w:rFonts w:cstheme="majorHAnsi"/>
            </w:rPr>
          </w:rPrChange>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555D5E">
        <w:rPr>
          <w:rFonts w:cstheme="majorHAnsi"/>
          <w:rPrChange w:id="991" w:author="Petter Vang Brakalsvaalet [pev2]" w:date="2021-04-29T15:52:00Z">
            <w:rPr>
              <w:rFonts w:cstheme="majorHAnsi"/>
            </w:rPr>
          </w:rPrChange>
        </w:rPr>
        <w:t xml:space="preserve">built-in </w:t>
      </w:r>
      <w:r w:rsidRPr="00555D5E">
        <w:rPr>
          <w:rFonts w:cstheme="majorHAnsi"/>
          <w:rPrChange w:id="992" w:author="Petter Vang Brakalsvaalet [pev2]" w:date="2021-04-29T15:52:00Z">
            <w:rPr>
              <w:rFonts w:cstheme="majorHAnsi"/>
            </w:rPr>
          </w:rPrChange>
        </w:rPr>
        <w:t>features. I decided to use a combination of both these methods.</w:t>
      </w:r>
    </w:p>
    <w:p w14:paraId="74A4BB6E" w14:textId="77777777" w:rsidR="009F1CBC" w:rsidRPr="00555D5E" w:rsidRDefault="009F1CBC" w:rsidP="00DD38F8">
      <w:pPr>
        <w:textAlignment w:val="baseline"/>
        <w:rPr>
          <w:rFonts w:cstheme="majorHAnsi"/>
          <w:sz w:val="18"/>
          <w:szCs w:val="18"/>
          <w:rPrChange w:id="993" w:author="Petter Vang Brakalsvaalet [pev2]" w:date="2021-04-29T15:52:00Z">
            <w:rPr>
              <w:rFonts w:cstheme="majorHAnsi"/>
              <w:sz w:val="18"/>
              <w:szCs w:val="18"/>
            </w:rPr>
          </w:rPrChange>
        </w:rPr>
        <w:pPrChange w:id="994" w:author="Petter Vang Brakalsvaalet [pev2]" w:date="2021-04-29T11:31:00Z">
          <w:pPr>
            <w:textAlignment w:val="baseline"/>
          </w:pPr>
        </w:pPrChange>
      </w:pPr>
      <w:r w:rsidRPr="00555D5E">
        <w:rPr>
          <w:rFonts w:cstheme="majorHAnsi"/>
          <w:rPrChange w:id="995" w:author="Petter Vang Brakalsvaalet [pev2]" w:date="2021-04-29T15:52:00Z">
            <w:rPr>
              <w:rFonts w:cstheme="majorHAnsi"/>
            </w:rPr>
          </w:rPrChange>
        </w:rPr>
        <w:t> </w:t>
      </w:r>
    </w:p>
    <w:p w14:paraId="5763D745" w14:textId="00A63130" w:rsidR="00840F38" w:rsidRPr="00555D5E" w:rsidRDefault="003F276F" w:rsidP="00DD38F8">
      <w:pPr>
        <w:textAlignment w:val="baseline"/>
        <w:rPr>
          <w:rFonts w:eastAsiaTheme="majorEastAsia" w:cstheme="majorBidi"/>
          <w:b/>
          <w:bCs/>
          <w:color w:val="548DD4" w:themeColor="text2" w:themeTint="99"/>
          <w:sz w:val="22"/>
          <w:lang w:eastAsia="ja-JP"/>
          <w:rPrChange w:id="996" w:author="Petter Vang Brakalsvaalet [pev2]" w:date="2021-04-29T15:52:00Z">
            <w:rPr>
              <w:rFonts w:eastAsiaTheme="majorEastAsia" w:cstheme="majorBidi"/>
              <w:b/>
              <w:bCs/>
              <w:color w:val="548DD4" w:themeColor="text2" w:themeTint="99"/>
              <w:sz w:val="22"/>
              <w:lang w:eastAsia="ja-JP"/>
            </w:rPr>
          </w:rPrChange>
        </w:rPr>
        <w:pPrChange w:id="997" w:author="Petter Vang Brakalsvaalet [pev2]" w:date="2021-04-29T11:31:00Z">
          <w:pPr>
            <w:textAlignment w:val="baseline"/>
          </w:pPr>
        </w:pPrChange>
      </w:pPr>
      <w:r w:rsidRPr="00555D5E">
        <w:rPr>
          <w:rFonts w:cstheme="majorHAnsi"/>
          <w:rPrChange w:id="998" w:author="Petter Vang Brakalsvaalet [pev2]" w:date="2021-04-29T15:52:00Z">
            <w:rPr>
              <w:rFonts w:cstheme="majorHAnsi"/>
            </w:rPr>
          </w:rPrChange>
        </w:rPr>
        <w:t>My combination approach was as follows: t</w:t>
      </w:r>
      <w:r w:rsidR="009F1CBC" w:rsidRPr="00555D5E">
        <w:rPr>
          <w:rFonts w:cstheme="majorHAnsi"/>
          <w:rPrChange w:id="999" w:author="Petter Vang Brakalsvaalet [pev2]" w:date="2021-04-29T15:52:00Z">
            <w:rPr>
              <w:rFonts w:cstheme="majorHAnsi"/>
            </w:rPr>
          </w:rPrChange>
        </w:rPr>
        <w:t xml:space="preserve">he physics engine </w:t>
      </w:r>
      <w:r w:rsidRPr="00555D5E">
        <w:rPr>
          <w:rFonts w:cstheme="majorHAnsi"/>
          <w:rPrChange w:id="1000" w:author="Petter Vang Brakalsvaalet [pev2]" w:date="2021-04-29T15:52:00Z">
            <w:rPr>
              <w:rFonts w:cstheme="majorHAnsi"/>
            </w:rPr>
          </w:rPrChange>
        </w:rPr>
        <w:t>handled</w:t>
      </w:r>
      <w:r w:rsidR="009F1CBC" w:rsidRPr="00555D5E">
        <w:rPr>
          <w:rFonts w:cstheme="majorHAnsi"/>
          <w:rPrChange w:id="1001" w:author="Petter Vang Brakalsvaalet [pev2]" w:date="2021-04-29T15:52:00Z">
            <w:rPr>
              <w:rFonts w:cstheme="majorHAnsi"/>
            </w:rPr>
          </w:rPrChange>
        </w:rPr>
        <w:t xml:space="preserve"> collisions between nodes, but I manually handle</w:t>
      </w:r>
      <w:r w:rsidRPr="00555D5E">
        <w:rPr>
          <w:rFonts w:cstheme="majorHAnsi"/>
          <w:rPrChange w:id="1002" w:author="Petter Vang Brakalsvaalet [pev2]" w:date="2021-04-29T15:52:00Z">
            <w:rPr>
              <w:rFonts w:cstheme="majorHAnsi"/>
            </w:rPr>
          </w:rPrChange>
        </w:rPr>
        <w:t>d</w:t>
      </w:r>
      <w:r w:rsidR="009F1CBC" w:rsidRPr="00555D5E">
        <w:rPr>
          <w:rFonts w:cstheme="majorHAnsi"/>
          <w:rPrChange w:id="1003" w:author="Petter Vang Brakalsvaalet [pev2]" w:date="2021-04-29T15:52:00Z">
            <w:rPr>
              <w:rFonts w:cstheme="majorHAnsi"/>
            </w:rPr>
          </w:rPrChange>
        </w:rPr>
        <w:t xml:space="preserve"> hiding, </w:t>
      </w:r>
      <w:r w:rsidRPr="00555D5E">
        <w:rPr>
          <w:rFonts w:cstheme="majorHAnsi"/>
          <w:rPrChange w:id="1004" w:author="Petter Vang Brakalsvaalet [pev2]" w:date="2021-04-29T15:52:00Z">
            <w:rPr>
              <w:rFonts w:cstheme="majorHAnsi"/>
            </w:rPr>
          </w:rPrChange>
        </w:rPr>
        <w:t>catching,</w:t>
      </w:r>
      <w:r w:rsidR="009F1CBC" w:rsidRPr="00555D5E">
        <w:rPr>
          <w:rFonts w:cstheme="majorHAnsi"/>
          <w:rPrChange w:id="1005" w:author="Petter Vang Brakalsvaalet [pev2]" w:date="2021-04-29T15:52:00Z">
            <w:rPr>
              <w:rFonts w:cstheme="majorHAnsi"/>
            </w:rPr>
          </w:rPrChange>
        </w:rPr>
        <w:t xml:space="preserve"> or freeing of bots and </w:t>
      </w:r>
      <w:r w:rsidR="009F1CBC" w:rsidRPr="00555D5E">
        <w:rPr>
          <w:rFonts w:cstheme="majorHAnsi"/>
          <w:rPrChange w:id="1006" w:author="Petter Vang Brakalsvaalet [pev2]" w:date="2021-04-29T15:52:00Z">
            <w:rPr>
              <w:rFonts w:cstheme="majorHAnsi"/>
            </w:rPr>
          </w:rPrChange>
        </w:rPr>
        <w:lastRenderedPageBreak/>
        <w:t>players. By doing it like this</w:t>
      </w:r>
      <w:r w:rsidRPr="00555D5E">
        <w:rPr>
          <w:rFonts w:cstheme="majorHAnsi"/>
          <w:rPrChange w:id="1007" w:author="Petter Vang Brakalsvaalet [pev2]" w:date="2021-04-29T15:52:00Z">
            <w:rPr>
              <w:rFonts w:cstheme="majorHAnsi"/>
            </w:rPr>
          </w:rPrChange>
        </w:rPr>
        <w:t xml:space="preserve">, I created a less intense game which maintained the robustness given by SpriteKit and </w:t>
      </w:r>
      <w:r w:rsidR="006D4E74" w:rsidRPr="00555D5E">
        <w:rPr>
          <w:rFonts w:cstheme="majorHAnsi"/>
          <w:rPrChange w:id="1008" w:author="Petter Vang Brakalsvaalet [pev2]" w:date="2021-04-29T15:52:00Z">
            <w:rPr>
              <w:rFonts w:cstheme="majorHAnsi"/>
            </w:rPr>
          </w:rPrChange>
        </w:rPr>
        <w:t>its</w:t>
      </w:r>
      <w:r w:rsidRPr="00555D5E">
        <w:rPr>
          <w:rFonts w:cstheme="majorHAnsi"/>
          <w:rPrChange w:id="1009" w:author="Petter Vang Brakalsvaalet [pev2]" w:date="2021-04-29T15:52:00Z">
            <w:rPr>
              <w:rFonts w:cstheme="majorHAnsi"/>
            </w:rPr>
          </w:rPrChange>
        </w:rPr>
        <w:t xml:space="preserve"> physics engine.</w:t>
      </w:r>
      <w:r w:rsidR="009F1CBC" w:rsidRPr="00555D5E">
        <w:rPr>
          <w:rFonts w:cstheme="majorHAnsi"/>
          <w:rPrChange w:id="1010" w:author="Petter Vang Brakalsvaalet [pev2]" w:date="2021-04-29T15:52:00Z">
            <w:rPr>
              <w:rFonts w:cstheme="majorHAnsi"/>
            </w:rPr>
          </w:rPrChange>
        </w:rPr>
        <w:t xml:space="preserve"> </w:t>
      </w:r>
    </w:p>
    <w:p w14:paraId="30AA4731" w14:textId="48073407" w:rsidR="00320CD5" w:rsidRPr="00555D5E" w:rsidRDefault="00320CD5" w:rsidP="00DD38F8">
      <w:pPr>
        <w:pStyle w:val="Heading3"/>
        <w:rPr>
          <w:lang w:val="en-GB"/>
          <w:rPrChange w:id="1011" w:author="Petter Vang Brakalsvaalet [pev2]" w:date="2021-04-29T15:52:00Z">
            <w:rPr>
              <w:lang w:val="en-GB"/>
            </w:rPr>
          </w:rPrChange>
        </w:rPr>
        <w:pPrChange w:id="1012" w:author="Petter Vang Brakalsvaalet [pev2]" w:date="2021-04-29T11:31:00Z">
          <w:pPr>
            <w:pStyle w:val="Heading3"/>
          </w:pPr>
        </w:pPrChange>
      </w:pPr>
      <w:bookmarkStart w:id="1013" w:name="_Toc70592384"/>
      <w:r w:rsidRPr="00555D5E">
        <w:rPr>
          <w:lang w:val="en-GB"/>
          <w:rPrChange w:id="1014" w:author="Petter Vang Brakalsvaalet [pev2]" w:date="2021-04-29T15:52:00Z">
            <w:rPr>
              <w:lang w:val="en-GB"/>
            </w:rPr>
          </w:rPrChange>
        </w:rPr>
        <w:t>Review of similar games</w:t>
      </w:r>
      <w:bookmarkEnd w:id="1013"/>
    </w:p>
    <w:p w14:paraId="0F79DD06" w14:textId="77777777" w:rsidR="00320CD5" w:rsidRPr="00555D5E" w:rsidRDefault="00320CD5" w:rsidP="00DD38F8">
      <w:pPr>
        <w:pStyle w:val="Heading4"/>
        <w:rPr>
          <w:lang w:val="en-GB"/>
          <w:rPrChange w:id="1015" w:author="Petter Vang Brakalsvaalet [pev2]" w:date="2021-04-29T15:52:00Z">
            <w:rPr>
              <w:lang w:val="en-GB"/>
            </w:rPr>
          </w:rPrChange>
        </w:rPr>
        <w:pPrChange w:id="1016" w:author="Petter Vang Brakalsvaalet [pev2]" w:date="2021-04-29T11:31:00Z">
          <w:pPr>
            <w:pStyle w:val="Heading4"/>
          </w:pPr>
        </w:pPrChange>
      </w:pPr>
      <w:r w:rsidRPr="00555D5E">
        <w:rPr>
          <w:lang w:val="en-GB"/>
          <w:rPrChange w:id="1017" w:author="Petter Vang Brakalsvaalet [pev2]" w:date="2021-04-29T15:52:00Z">
            <w:rPr>
              <w:lang w:val="en-GB"/>
            </w:rPr>
          </w:rPrChange>
        </w:rPr>
        <w:t>Hide ‘N Seek!</w:t>
      </w:r>
    </w:p>
    <w:p w14:paraId="41190347" w14:textId="17DC8A57" w:rsidR="004C01B6" w:rsidRPr="00555D5E" w:rsidRDefault="00910442" w:rsidP="00DD38F8">
      <w:pPr>
        <w:rPr>
          <w:rFonts w:cstheme="majorHAnsi"/>
          <w:lang w:eastAsia="ja-JP"/>
          <w:rPrChange w:id="1018" w:author="Petter Vang Brakalsvaalet [pev2]" w:date="2021-04-29T15:52:00Z">
            <w:rPr>
              <w:rFonts w:cstheme="majorHAnsi"/>
              <w:lang w:eastAsia="ja-JP"/>
            </w:rPr>
          </w:rPrChange>
        </w:rPr>
        <w:pPrChange w:id="1019" w:author="Petter Vang Brakalsvaalet [pev2]" w:date="2021-04-29T11:31:00Z">
          <w:pPr/>
        </w:pPrChange>
      </w:pPr>
      <w:ins w:id="1020" w:author="Petter Vang Brakalsvaalet [pev2]" w:date="2021-04-29T12:34:00Z">
        <w:r w:rsidRPr="00555D5E">
          <w:rPr>
            <w:rFonts w:cstheme="majorHAnsi"/>
            <w:lang w:eastAsia="ja-JP"/>
            <w:rPrChange w:id="1021" w:author="Petter Vang Brakalsvaalet [pev2]" w:date="2021-04-29T15:52:00Z">
              <w:rPr>
                <w:rFonts w:cstheme="majorHAnsi"/>
                <w:lang w:eastAsia="ja-JP"/>
              </w:rPr>
            </w:rPrChange>
          </w:rPr>
          <w:t>This is a hide and seek game that takes place in a maze. This game has different mazes which you unlock by playing the game. It doesn’t have any hiding spots, so you must hide around corners. This game gives you the option of playing as a seeker or a hider. As a seeker, you must run around in a maze and try to catch people, and as a Hider, you need to run away from the seeker. If you find a caught player, you can free them. Bought seekers and hiders can pick up coins while playing the game. To make the game more fun and to give the players an incentive to play the game the developers have implemented an in-game shop where you can buy new skins for yourself.</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555D5E" w14:paraId="30EE8706" w14:textId="77777777" w:rsidTr="006300E6">
        <w:tc>
          <w:tcPr>
            <w:tcW w:w="4145" w:type="dxa"/>
            <w:tcBorders>
              <w:bottom w:val="single" w:sz="4" w:space="0" w:color="auto"/>
            </w:tcBorders>
          </w:tcPr>
          <w:p w14:paraId="766A6FC7" w14:textId="77777777" w:rsidR="00320CD5" w:rsidRPr="00555D5E" w:rsidRDefault="00320CD5" w:rsidP="00DD38F8">
            <w:pPr>
              <w:jc w:val="center"/>
              <w:rPr>
                <w:rFonts w:cstheme="majorHAnsi"/>
                <w:lang w:eastAsia="ja-JP"/>
                <w:rPrChange w:id="1022" w:author="Petter Vang Brakalsvaalet [pev2]" w:date="2021-04-29T15:52:00Z">
                  <w:rPr>
                    <w:rFonts w:cstheme="majorHAnsi"/>
                    <w:lang w:eastAsia="ja-JP"/>
                  </w:rPr>
                </w:rPrChange>
              </w:rPr>
              <w:pPrChange w:id="1023" w:author="Petter Vang Brakalsvaalet [pev2]" w:date="2021-04-29T11:31:00Z">
                <w:pPr>
                  <w:jc w:val="center"/>
                </w:pPr>
              </w:pPrChange>
            </w:pPr>
            <w:r w:rsidRPr="00555D5E">
              <w:rPr>
                <w:rFonts w:cstheme="majorHAnsi"/>
                <w:lang w:eastAsia="ja-JP"/>
                <w:rPrChange w:id="1024" w:author="Petter Vang Brakalsvaalet [pev2]" w:date="2021-04-29T15:52:00Z">
                  <w:rPr>
                    <w:rFonts w:cstheme="majorHAnsi"/>
                    <w:lang w:eastAsia="ja-JP"/>
                  </w:rPr>
                </w:rPrChange>
              </w:rPr>
              <w:t>Positive</w:t>
            </w:r>
          </w:p>
        </w:tc>
        <w:tc>
          <w:tcPr>
            <w:tcW w:w="4145" w:type="dxa"/>
            <w:tcBorders>
              <w:bottom w:val="single" w:sz="4" w:space="0" w:color="auto"/>
            </w:tcBorders>
          </w:tcPr>
          <w:p w14:paraId="6C4F153C" w14:textId="77777777" w:rsidR="00320CD5" w:rsidRPr="00555D5E" w:rsidRDefault="00320CD5" w:rsidP="00DD38F8">
            <w:pPr>
              <w:jc w:val="center"/>
              <w:rPr>
                <w:rFonts w:cstheme="majorHAnsi"/>
                <w:lang w:eastAsia="ja-JP"/>
                <w:rPrChange w:id="1025" w:author="Petter Vang Brakalsvaalet [pev2]" w:date="2021-04-29T15:52:00Z">
                  <w:rPr>
                    <w:rFonts w:cstheme="majorHAnsi"/>
                    <w:lang w:eastAsia="ja-JP"/>
                  </w:rPr>
                </w:rPrChange>
              </w:rPr>
              <w:pPrChange w:id="1026" w:author="Petter Vang Brakalsvaalet [pev2]" w:date="2021-04-29T11:31:00Z">
                <w:pPr>
                  <w:jc w:val="center"/>
                </w:pPr>
              </w:pPrChange>
            </w:pPr>
            <w:r w:rsidRPr="00555D5E">
              <w:rPr>
                <w:rFonts w:cstheme="majorHAnsi"/>
                <w:lang w:eastAsia="ja-JP"/>
                <w:rPrChange w:id="1027" w:author="Petter Vang Brakalsvaalet [pev2]" w:date="2021-04-29T15:52:00Z">
                  <w:rPr>
                    <w:rFonts w:cstheme="majorHAnsi"/>
                    <w:lang w:eastAsia="ja-JP"/>
                  </w:rPr>
                </w:rPrChange>
              </w:rPr>
              <w:t>Negative</w:t>
            </w:r>
          </w:p>
        </w:tc>
      </w:tr>
      <w:tr w:rsidR="00320CD5" w:rsidRPr="00555D5E"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555D5E" w:rsidRDefault="00320CD5" w:rsidP="003C79F9">
            <w:pPr>
              <w:rPr>
                <w:rFonts w:cstheme="majorHAnsi"/>
                <w:lang w:eastAsia="ja-JP"/>
                <w:rPrChange w:id="1028" w:author="Petter Vang Brakalsvaalet [pev2]" w:date="2021-04-29T15:52:00Z">
                  <w:rPr>
                    <w:rFonts w:cstheme="majorHAnsi"/>
                    <w:lang w:eastAsia="ja-JP"/>
                  </w:rPr>
                </w:rPrChange>
              </w:rPr>
            </w:pPr>
            <w:r w:rsidRPr="00555D5E">
              <w:rPr>
                <w:rFonts w:cstheme="majorHAnsi"/>
                <w:lang w:eastAsia="ja-JP"/>
                <w:rPrChange w:id="1029" w:author="Petter Vang Brakalsvaalet [pev2]" w:date="2021-04-29T15:52:00Z">
                  <w:rPr>
                    <w:rFonts w:cstheme="majorHAnsi"/>
                    <w:lang w:eastAsia="ja-JP"/>
                  </w:rPr>
                </w:rPrChange>
              </w:rPr>
              <w:t>The game is fun and addictive, and people can be freed by other players when they have been captured.</w:t>
            </w:r>
            <w:ins w:id="1030" w:author="Petter Vang Brakalsvaalet [pev2]" w:date="2021-04-27T17:18:00Z">
              <w:r w:rsidR="004C01B6" w:rsidRPr="00555D5E">
                <w:rPr>
                  <w:rFonts w:cstheme="majorHAnsi"/>
                  <w:lang w:eastAsia="ja-JP"/>
                  <w:rPrChange w:id="1031" w:author="Petter Vang Brakalsvaalet [pev2]" w:date="2021-04-29T15:52:00Z">
                    <w:rPr>
                      <w:rFonts w:cstheme="majorHAnsi"/>
                      <w:lang w:eastAsia="ja-JP"/>
                    </w:rPr>
                  </w:rPrChange>
                </w:rPr>
                <w:t xml:space="preserve"> </w:t>
              </w:r>
            </w:ins>
            <w:ins w:id="1032" w:author="Petter Vang Brakalsvaalet [pev2]" w:date="2021-04-27T17:19:00Z">
              <w:r w:rsidR="004C01B6" w:rsidRPr="00555D5E">
                <w:rPr>
                  <w:rFonts w:cstheme="majorHAnsi"/>
                  <w:lang w:eastAsia="ja-JP"/>
                  <w:rPrChange w:id="1033" w:author="Petter Vang Brakalsvaalet [pev2]" w:date="2021-04-29T15:52:00Z">
                    <w:rPr>
                      <w:rFonts w:cstheme="majorHAnsi"/>
                      <w:lang w:eastAsia="ja-JP"/>
                    </w:rPr>
                  </w:rPrChange>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555D5E" w:rsidRDefault="00320CD5" w:rsidP="003C79F9">
            <w:pPr>
              <w:rPr>
                <w:rFonts w:cstheme="majorHAnsi"/>
                <w:lang w:eastAsia="ja-JP"/>
                <w:rPrChange w:id="1034" w:author="Petter Vang Brakalsvaalet [pev2]" w:date="2021-04-29T15:52:00Z">
                  <w:rPr>
                    <w:rFonts w:cstheme="majorHAnsi"/>
                    <w:lang w:eastAsia="ja-JP"/>
                  </w:rPr>
                </w:rPrChange>
              </w:rPr>
            </w:pPr>
            <w:r w:rsidRPr="00555D5E">
              <w:rPr>
                <w:rFonts w:cstheme="majorHAnsi"/>
                <w:lang w:eastAsia="ja-JP"/>
                <w:rPrChange w:id="1035" w:author="Petter Vang Brakalsvaalet [pev2]" w:date="2021-04-29T15:52:00Z">
                  <w:rPr>
                    <w:rFonts w:cstheme="majorHAnsi"/>
                    <w:lang w:eastAsia="ja-JP"/>
                  </w:rPr>
                </w:rPrChange>
              </w:rPr>
              <w:t>The game</w:t>
            </w:r>
            <w:ins w:id="1036" w:author="Petter Vang Brakalsvaalet [pev2]" w:date="2021-04-27T17:19:00Z">
              <w:r w:rsidR="004C01B6" w:rsidRPr="00555D5E">
                <w:rPr>
                  <w:rFonts w:cstheme="majorHAnsi"/>
                  <w:lang w:eastAsia="ja-JP"/>
                  <w:rPrChange w:id="1037" w:author="Petter Vang Brakalsvaalet [pev2]" w:date="2021-04-29T15:52:00Z">
                    <w:rPr>
                      <w:rFonts w:cstheme="majorHAnsi"/>
                      <w:lang w:eastAsia="ja-JP"/>
                    </w:rPr>
                  </w:rPrChange>
                </w:rPr>
                <w:t xml:space="preserve">s </w:t>
              </w:r>
            </w:ins>
            <w:r w:rsidRPr="00555D5E">
              <w:rPr>
                <w:rFonts w:cstheme="majorHAnsi"/>
                <w:lang w:eastAsia="ja-JP"/>
                <w:rPrChange w:id="1038" w:author="Petter Vang Brakalsvaalet [pev2]" w:date="2021-04-29T15:52:00Z">
                  <w:rPr>
                    <w:rFonts w:cstheme="majorHAnsi"/>
                    <w:lang w:eastAsia="ja-JP"/>
                  </w:rPr>
                </w:rPrChange>
              </w:rPr>
              <w:t>ads aren’t age appropriate for a 4+ game. The game has a lot of data tracking and most of the data collected is linked to you.</w:t>
            </w:r>
          </w:p>
        </w:tc>
      </w:tr>
    </w:tbl>
    <w:p w14:paraId="2F5C37D3" w14:textId="5AC1CB37" w:rsidR="00320CD5" w:rsidRPr="00555D5E" w:rsidRDefault="00C262FE" w:rsidP="003C79F9">
      <w:pPr>
        <w:rPr>
          <w:rFonts w:cstheme="majorHAnsi"/>
        </w:rPr>
      </w:pPr>
      <w:r w:rsidRPr="00555D5E">
        <w:fldChar w:fldCharType="begin"/>
      </w:r>
      <w:r w:rsidRPr="00555D5E">
        <w:rPr>
          <w:rPrChange w:id="1039" w:author="Petter Vang Brakalsvaalet [pev2]" w:date="2021-04-29T15:52:00Z">
            <w:rPr/>
          </w:rPrChange>
        </w:rPr>
        <w:instrText xml:space="preserve"> HYPERLINK "https://apps.apple.com/gb/app/hide-n-seek/id1491654968" \t "_blank" </w:instrText>
      </w:r>
      <w:r w:rsidRPr="00555D5E">
        <w:rPr>
          <w:rPrChange w:id="1040" w:author="Petter Vang Brakalsvaalet [pev2]" w:date="2021-04-29T15:52:00Z">
            <w:rPr/>
          </w:rPrChange>
        </w:rPr>
        <w:fldChar w:fldCharType="separate"/>
      </w:r>
      <w:r w:rsidR="00320CD5" w:rsidRPr="00555D5E">
        <w:rPr>
          <w:rFonts w:cstheme="majorHAnsi"/>
          <w:color w:val="0000FF"/>
          <w:u w:val="single"/>
        </w:rPr>
        <w:t>https://apps.apple.com/gb/app/hide-n-seek/id1491654968</w:t>
      </w:r>
      <w:r w:rsidRPr="00555D5E">
        <w:rPr>
          <w:rFonts w:cstheme="majorHAnsi"/>
          <w:color w:val="0000FF"/>
          <w:u w:val="single"/>
        </w:rPr>
        <w:fldChar w:fldCharType="end"/>
      </w:r>
      <w:ins w:id="1041" w:author="Petter Vang Brakalsvaalet [pev2]" w:date="2021-04-28T12:04:00Z">
        <w:r w:rsidR="00DB4E84" w:rsidRPr="00555D5E">
          <w:rPr>
            <w:highlight w:val="yellow"/>
            <w:lang w:eastAsia="ja-JP"/>
          </w:rPr>
          <w:t xml:space="preserve"> Reference</w:t>
        </w:r>
        <w:r w:rsidR="00DB4E84" w:rsidRPr="00555D5E">
          <w:rPr>
            <w:lang w:eastAsia="ja-JP"/>
          </w:rPr>
          <w:t xml:space="preserve"> </w:t>
        </w:r>
      </w:ins>
    </w:p>
    <w:p w14:paraId="7FD65D4F" w14:textId="77777777" w:rsidR="00320CD5" w:rsidRPr="00E5491D" w:rsidRDefault="00320CD5" w:rsidP="003C79F9">
      <w:pPr>
        <w:pStyle w:val="Heading4"/>
        <w:rPr>
          <w:lang w:val="en-GB"/>
        </w:rPr>
      </w:pPr>
      <w:r w:rsidRPr="00555D5E">
        <w:rPr>
          <w:lang w:val="en-GB"/>
        </w:rPr>
        <w:t>Hide‘N Find</w:t>
      </w:r>
    </w:p>
    <w:p w14:paraId="5DC6A0B9" w14:textId="1739686D" w:rsidR="00320CD5" w:rsidRPr="00555D5E" w:rsidRDefault="00910442" w:rsidP="00555D5E">
      <w:pPr>
        <w:rPr>
          <w:rFonts w:cstheme="majorHAnsi"/>
          <w:rPrChange w:id="1042" w:author="Petter Vang Brakalsvaalet [pev2]" w:date="2021-04-29T15:52:00Z">
            <w:rPr>
              <w:rFonts w:cstheme="majorHAnsi"/>
            </w:rPr>
          </w:rPrChange>
        </w:rPr>
      </w:pPr>
      <w:ins w:id="1043" w:author="Petter Vang Brakalsvaalet [pev2]" w:date="2021-04-29T12:33:00Z">
        <w:r w:rsidRPr="00555D5E">
          <w:rPr>
            <w:rFonts w:cstheme="majorHAnsi"/>
            <w:rPrChange w:id="1044" w:author="Petter Vang Brakalsvaalet [pev2]" w:date="2021-04-29T15:52:00Z">
              <w:rPr>
                <w:rFonts w:cstheme="majorHAnsi"/>
              </w:rPr>
            </w:rPrChange>
          </w:rPr>
          <w:t xml:space="preserve">This is a hide and seek game that takes place in a box with some walls randomly placed around the map. The hiders need to hide from the seeker by going around these walls or outrun them. The game gives you the option of being the seeker or the hider and depending on what you chose the duration of the game will change. The game has a shop where you can buy different skins for yourself. This game has coins placed randomly on the map so you can collect them while you play.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555D5E" w14:paraId="7834191F" w14:textId="77777777" w:rsidTr="006300E6">
        <w:tc>
          <w:tcPr>
            <w:tcW w:w="4145" w:type="dxa"/>
            <w:tcBorders>
              <w:bottom w:val="single" w:sz="4" w:space="0" w:color="auto"/>
            </w:tcBorders>
          </w:tcPr>
          <w:p w14:paraId="2810D152" w14:textId="77777777" w:rsidR="00320CD5" w:rsidRPr="00555D5E" w:rsidRDefault="00320CD5" w:rsidP="00555D5E">
            <w:pPr>
              <w:jc w:val="center"/>
              <w:rPr>
                <w:rFonts w:cstheme="majorHAnsi"/>
                <w:lang w:eastAsia="ja-JP"/>
                <w:rPrChange w:id="1045" w:author="Petter Vang Brakalsvaalet [pev2]" w:date="2021-04-29T15:52:00Z">
                  <w:rPr>
                    <w:rFonts w:cstheme="majorHAnsi"/>
                    <w:lang w:eastAsia="ja-JP"/>
                  </w:rPr>
                </w:rPrChange>
              </w:rPr>
            </w:pPr>
            <w:r w:rsidRPr="00555D5E">
              <w:rPr>
                <w:rFonts w:cstheme="majorHAnsi"/>
                <w:lang w:eastAsia="ja-JP"/>
                <w:rPrChange w:id="1046" w:author="Petter Vang Brakalsvaalet [pev2]" w:date="2021-04-29T15:52:00Z">
                  <w:rPr>
                    <w:rFonts w:cstheme="majorHAnsi"/>
                    <w:lang w:eastAsia="ja-JP"/>
                  </w:rPr>
                </w:rPrChange>
              </w:rPr>
              <w:t>Positive</w:t>
            </w:r>
          </w:p>
        </w:tc>
        <w:tc>
          <w:tcPr>
            <w:tcW w:w="4145" w:type="dxa"/>
            <w:tcBorders>
              <w:bottom w:val="single" w:sz="4" w:space="0" w:color="auto"/>
            </w:tcBorders>
          </w:tcPr>
          <w:p w14:paraId="283AF0C9" w14:textId="77777777" w:rsidR="00320CD5" w:rsidRPr="00555D5E" w:rsidRDefault="00320CD5" w:rsidP="00DD38F8">
            <w:pPr>
              <w:jc w:val="center"/>
              <w:rPr>
                <w:rFonts w:cstheme="majorHAnsi"/>
                <w:lang w:eastAsia="ja-JP"/>
                <w:rPrChange w:id="1047" w:author="Petter Vang Brakalsvaalet [pev2]" w:date="2021-04-29T15:52:00Z">
                  <w:rPr>
                    <w:rFonts w:cstheme="majorHAnsi"/>
                    <w:lang w:eastAsia="ja-JP"/>
                  </w:rPr>
                </w:rPrChange>
              </w:rPr>
              <w:pPrChange w:id="1048" w:author="Petter Vang Brakalsvaalet [pev2]" w:date="2021-04-29T11:31:00Z">
                <w:pPr>
                  <w:jc w:val="center"/>
                </w:pPr>
              </w:pPrChange>
            </w:pPr>
            <w:r w:rsidRPr="00555D5E">
              <w:rPr>
                <w:rFonts w:cstheme="majorHAnsi"/>
                <w:lang w:eastAsia="ja-JP"/>
                <w:rPrChange w:id="1049" w:author="Petter Vang Brakalsvaalet [pev2]" w:date="2021-04-29T15:52:00Z">
                  <w:rPr>
                    <w:rFonts w:cstheme="majorHAnsi"/>
                    <w:lang w:eastAsia="ja-JP"/>
                  </w:rPr>
                </w:rPrChange>
              </w:rPr>
              <w:t>Negative</w:t>
            </w:r>
          </w:p>
        </w:tc>
      </w:tr>
      <w:tr w:rsidR="00320CD5" w:rsidRPr="00555D5E"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555D5E" w:rsidRDefault="00320CD5" w:rsidP="003C79F9">
            <w:pPr>
              <w:rPr>
                <w:rFonts w:cstheme="majorHAnsi"/>
                <w:lang w:eastAsia="ja-JP"/>
                <w:rPrChange w:id="1050" w:author="Petter Vang Brakalsvaalet [pev2]" w:date="2021-04-29T15:52:00Z">
                  <w:rPr>
                    <w:rFonts w:cstheme="majorHAnsi"/>
                    <w:lang w:eastAsia="ja-JP"/>
                  </w:rPr>
                </w:rPrChange>
              </w:rPr>
            </w:pPr>
            <w:r w:rsidRPr="00555D5E">
              <w:rPr>
                <w:rFonts w:cstheme="majorHAnsi"/>
                <w:lang w:eastAsia="ja-JP"/>
                <w:rPrChange w:id="1051" w:author="Petter Vang Brakalsvaalet [pev2]" w:date="2021-04-29T15:52:00Z">
                  <w:rPr>
                    <w:rFonts w:cstheme="majorHAnsi"/>
                    <w:lang w:eastAsia="ja-JP"/>
                  </w:rPr>
                </w:rPrChange>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6BCD55B9" w:rsidR="00320CD5" w:rsidRPr="00555D5E" w:rsidRDefault="000A5ED0" w:rsidP="003C79F9">
            <w:pPr>
              <w:rPr>
                <w:rFonts w:cstheme="majorHAnsi"/>
                <w:lang w:eastAsia="ja-JP"/>
                <w:rPrChange w:id="1052" w:author="Petter Vang Brakalsvaalet [pev2]" w:date="2021-04-29T15:52:00Z">
                  <w:rPr>
                    <w:rFonts w:cstheme="majorHAnsi"/>
                    <w:lang w:eastAsia="ja-JP"/>
                  </w:rPr>
                </w:rPrChange>
              </w:rPr>
            </w:pPr>
            <w:ins w:id="1053" w:author="Petter Vang Brakalsvaalet [pev2]" w:date="2021-04-27T22:56:00Z">
              <w:r w:rsidRPr="00555D5E">
                <w:rPr>
                  <w:rFonts w:cstheme="majorHAnsi"/>
                  <w:lang w:eastAsia="ja-JP"/>
                  <w:rPrChange w:id="1054" w:author="Petter Vang Brakalsvaalet [pev2]" w:date="2021-04-29T15:52:00Z">
                    <w:rPr>
                      <w:rFonts w:cstheme="majorHAnsi"/>
                      <w:lang w:eastAsia="ja-JP"/>
                    </w:rPr>
                  </w:rPrChange>
                </w:rPr>
                <w:t xml:space="preserve">The games seeker will only target you when you are the hider, and plainly ignore every other player. The seekers in this game can also </w:t>
              </w:r>
            </w:ins>
            <w:ins w:id="1055" w:author="Petter Vang Brakalsvaalet [pev2]" w:date="2021-04-27T22:57:00Z">
              <w:r w:rsidRPr="00555D5E">
                <w:rPr>
                  <w:rFonts w:cstheme="majorHAnsi"/>
                  <w:lang w:eastAsia="ja-JP"/>
                  <w:rPrChange w:id="1056" w:author="Petter Vang Brakalsvaalet [pev2]" w:date="2021-04-29T15:52:00Z">
                    <w:rPr>
                      <w:rFonts w:cstheme="majorHAnsi"/>
                      <w:lang w:eastAsia="ja-JP"/>
                    </w:rPr>
                  </w:rPrChange>
                </w:rPr>
                <w:t>catch you though walls.</w:t>
              </w:r>
            </w:ins>
          </w:p>
        </w:tc>
      </w:tr>
    </w:tbl>
    <w:p w14:paraId="78E999CF" w14:textId="777F9E7C" w:rsidR="00320CD5" w:rsidRPr="00555D5E" w:rsidRDefault="00C262FE" w:rsidP="003C79F9">
      <w:pPr>
        <w:rPr>
          <w:rFonts w:cstheme="majorHAnsi"/>
        </w:rPr>
      </w:pPr>
      <w:r w:rsidRPr="00555D5E">
        <w:fldChar w:fldCharType="begin"/>
      </w:r>
      <w:r w:rsidRPr="00555D5E">
        <w:rPr>
          <w:rPrChange w:id="1057" w:author="Petter Vang Brakalsvaalet [pev2]" w:date="2021-04-29T15:52:00Z">
            <w:rPr/>
          </w:rPrChange>
        </w:rPr>
        <w:instrText xml:space="preserve"> HYPERLINK "https://apps.apple.com/gb/app/hiden-find/id1509189851" \t "_blank" </w:instrText>
      </w:r>
      <w:r w:rsidRPr="00555D5E">
        <w:rPr>
          <w:rPrChange w:id="1058" w:author="Petter Vang Brakalsvaalet [pev2]" w:date="2021-04-29T15:52:00Z">
            <w:rPr/>
          </w:rPrChange>
        </w:rPr>
        <w:fldChar w:fldCharType="separate"/>
      </w:r>
      <w:r w:rsidR="00320CD5" w:rsidRPr="00555D5E">
        <w:rPr>
          <w:rStyle w:val="Hyperlink"/>
          <w:rFonts w:eastAsiaTheme="majorEastAsia" w:cstheme="majorHAnsi"/>
        </w:rPr>
        <w:t>https://apps.apple.com/gb/app/hiden-find/id1509189851</w:t>
      </w:r>
      <w:r w:rsidRPr="00555D5E">
        <w:rPr>
          <w:rStyle w:val="Hyperlink"/>
          <w:rFonts w:eastAsiaTheme="majorEastAsia" w:cstheme="majorHAnsi"/>
        </w:rPr>
        <w:fldChar w:fldCharType="end"/>
      </w:r>
      <w:r w:rsidR="00320CD5" w:rsidRPr="00555D5E">
        <w:rPr>
          <w:rStyle w:val="Hyperlink"/>
          <w:rFonts w:eastAsiaTheme="majorEastAsia" w:cstheme="majorHAnsi"/>
        </w:rPr>
        <w:t xml:space="preserve"> </w:t>
      </w:r>
      <w:ins w:id="1059" w:author="Petter Vang Brakalsvaalet [pev2]" w:date="2021-04-28T12:04:00Z">
        <w:r w:rsidR="00DB4E84" w:rsidRPr="00555D5E">
          <w:rPr>
            <w:highlight w:val="yellow"/>
            <w:lang w:eastAsia="ja-JP"/>
          </w:rPr>
          <w:t>Reference</w:t>
        </w:r>
        <w:r w:rsidR="00DB4E84" w:rsidRPr="00555D5E">
          <w:rPr>
            <w:lang w:eastAsia="ja-JP"/>
          </w:rPr>
          <w:t xml:space="preserve"> </w:t>
        </w:r>
      </w:ins>
    </w:p>
    <w:p w14:paraId="34BE929C" w14:textId="77777777" w:rsidR="00320CD5" w:rsidRPr="00555D5E" w:rsidRDefault="00320CD5" w:rsidP="003C79F9">
      <w:pPr>
        <w:pStyle w:val="Heading4"/>
        <w:rPr>
          <w:lang w:val="en-GB"/>
          <w:rPrChange w:id="1060" w:author="Petter Vang Brakalsvaalet [pev2]" w:date="2021-04-29T15:52:00Z">
            <w:rPr>
              <w:lang w:val="en-GB"/>
            </w:rPr>
          </w:rPrChange>
        </w:rPr>
      </w:pPr>
      <w:r w:rsidRPr="00555D5E">
        <w:rPr>
          <w:lang w:val="en-GB"/>
          <w:rPrChange w:id="1061" w:author="Petter Vang Brakalsvaalet [pev2]" w:date="2021-04-29T15:52:00Z">
            <w:rPr>
              <w:lang w:val="en-GB"/>
            </w:rPr>
          </w:rPrChange>
        </w:rPr>
        <w:t>Hide &amp; Seek Fun Game</w:t>
      </w:r>
    </w:p>
    <w:p w14:paraId="0E0B409E" w14:textId="38FA6612" w:rsidR="00320CD5" w:rsidRPr="00555D5E" w:rsidRDefault="000A5ED0" w:rsidP="00555D5E">
      <w:pPr>
        <w:rPr>
          <w:rFonts w:cstheme="majorHAnsi"/>
          <w:rPrChange w:id="1062" w:author="Petter Vang Brakalsvaalet [pev2]" w:date="2021-04-29T15:52:00Z">
            <w:rPr>
              <w:rFonts w:cstheme="majorHAnsi"/>
            </w:rPr>
          </w:rPrChange>
        </w:rPr>
      </w:pPr>
      <w:ins w:id="1063" w:author="Petter Vang Brakalsvaalet [pev2]" w:date="2021-04-27T22:58:00Z">
        <w:r w:rsidRPr="00555D5E">
          <w:rPr>
            <w:rFonts w:cstheme="majorHAnsi"/>
            <w:rPrChange w:id="1064" w:author="Petter Vang Brakalsvaalet [pev2]" w:date="2021-04-29T15:52:00Z">
              <w:rPr>
                <w:rFonts w:cstheme="majorHAnsi"/>
              </w:rPr>
            </w:rPrChange>
          </w:rPr>
          <w:t>This is a hide and seek game</w:t>
        </w:r>
      </w:ins>
      <w:ins w:id="1065" w:author="Petter Vang Brakalsvaalet [pev2]" w:date="2021-04-27T23:02:00Z">
        <w:r w:rsidRPr="00555D5E">
          <w:rPr>
            <w:rFonts w:cstheme="majorHAnsi"/>
            <w:rPrChange w:id="1066" w:author="Petter Vang Brakalsvaalet [pev2]" w:date="2021-04-29T15:52:00Z">
              <w:rPr>
                <w:rFonts w:cstheme="majorHAnsi"/>
              </w:rPr>
            </w:rPrChange>
          </w:rPr>
          <w:t xml:space="preserve"> where you can</w:t>
        </w:r>
      </w:ins>
      <w:ins w:id="1067" w:author="Petter Vang Brakalsvaalet [pev2]" w:date="2021-04-27T22:58:00Z">
        <w:r w:rsidRPr="00555D5E">
          <w:rPr>
            <w:rFonts w:cstheme="majorHAnsi"/>
            <w:rPrChange w:id="1068" w:author="Petter Vang Brakalsvaalet [pev2]" w:date="2021-04-29T15:52:00Z">
              <w:rPr>
                <w:rFonts w:cstheme="majorHAnsi"/>
              </w:rPr>
            </w:rPrChange>
          </w:rPr>
          <w:t xml:space="preserve"> </w:t>
        </w:r>
      </w:ins>
      <w:ins w:id="1069" w:author="Petter Vang Brakalsvaalet [pev2]" w:date="2021-04-27T23:02:00Z">
        <w:r w:rsidRPr="00555D5E">
          <w:rPr>
            <w:rFonts w:cstheme="majorHAnsi"/>
            <w:rPrChange w:id="1070" w:author="Petter Vang Brakalsvaalet [pev2]" w:date="2021-04-29T15:52:00Z">
              <w:rPr>
                <w:rFonts w:cstheme="majorHAnsi"/>
              </w:rPr>
            </w:rPrChange>
          </w:rPr>
          <w:t xml:space="preserve">choose </w:t>
        </w:r>
      </w:ins>
      <w:ins w:id="1071" w:author="Petter Vang Brakalsvaalet [pev2]" w:date="2021-04-27T22:58:00Z">
        <w:r w:rsidRPr="00555D5E">
          <w:rPr>
            <w:rFonts w:cstheme="majorHAnsi"/>
            <w:rPrChange w:id="1072" w:author="Petter Vang Brakalsvaalet [pev2]" w:date="2021-04-29T15:52:00Z">
              <w:rPr>
                <w:rFonts w:cstheme="majorHAnsi"/>
              </w:rPr>
            </w:rPrChange>
          </w:rPr>
          <w:t>between two maps</w:t>
        </w:r>
      </w:ins>
      <w:ins w:id="1073" w:author="Petter Vang Brakalsvaalet [pev2]" w:date="2021-04-27T23:02:00Z">
        <w:r w:rsidRPr="00555D5E">
          <w:rPr>
            <w:rFonts w:cstheme="majorHAnsi"/>
            <w:rPrChange w:id="1074" w:author="Petter Vang Brakalsvaalet [pev2]" w:date="2021-04-29T15:52:00Z">
              <w:rPr>
                <w:rFonts w:cstheme="majorHAnsi"/>
              </w:rPr>
            </w:rPrChange>
          </w:rPr>
          <w:t xml:space="preserve"> (jungle or pyramided)</w:t>
        </w:r>
      </w:ins>
      <w:ins w:id="1075" w:author="Petter Vang Brakalsvaalet [pev2]" w:date="2021-04-27T22:59:00Z">
        <w:r w:rsidRPr="00555D5E">
          <w:rPr>
            <w:rFonts w:cstheme="majorHAnsi"/>
            <w:rPrChange w:id="1076" w:author="Petter Vang Brakalsvaalet [pev2]" w:date="2021-04-29T15:52:00Z">
              <w:rPr>
                <w:rFonts w:cstheme="majorHAnsi"/>
              </w:rPr>
            </w:rPrChange>
          </w:rPr>
          <w:t>.</w:t>
        </w:r>
      </w:ins>
      <w:ins w:id="1077" w:author="Petter Vang Brakalsvaalet [pev2]" w:date="2021-04-27T23:04:00Z">
        <w:r w:rsidR="00496371" w:rsidRPr="00555D5E">
          <w:rPr>
            <w:rFonts w:cstheme="majorHAnsi"/>
            <w:rPrChange w:id="1078" w:author="Petter Vang Brakalsvaalet [pev2]" w:date="2021-04-29T15:52:00Z">
              <w:rPr>
                <w:rFonts w:cstheme="majorHAnsi"/>
              </w:rPr>
            </w:rPrChange>
          </w:rPr>
          <w:t xml:space="preserve"> When the player starts a </w:t>
        </w:r>
      </w:ins>
      <w:ins w:id="1079" w:author="Petter Vang Brakalsvaalet [pev2]" w:date="2021-04-27T23:05:00Z">
        <w:r w:rsidR="00496371" w:rsidRPr="00555D5E">
          <w:rPr>
            <w:rFonts w:cstheme="majorHAnsi"/>
            <w:rPrChange w:id="1080" w:author="Petter Vang Brakalsvaalet [pev2]" w:date="2021-04-29T15:52:00Z">
              <w:rPr>
                <w:rFonts w:cstheme="majorHAnsi"/>
              </w:rPr>
            </w:rPrChange>
          </w:rPr>
          <w:t>game,</w:t>
        </w:r>
      </w:ins>
      <w:ins w:id="1081" w:author="Petter Vang Brakalsvaalet [pev2]" w:date="2021-04-27T23:04:00Z">
        <w:r w:rsidR="00496371" w:rsidRPr="00555D5E">
          <w:rPr>
            <w:rFonts w:cstheme="majorHAnsi"/>
            <w:rPrChange w:id="1082" w:author="Petter Vang Brakalsvaalet [pev2]" w:date="2021-04-29T15:52:00Z">
              <w:rPr>
                <w:rFonts w:cstheme="majorHAnsi"/>
              </w:rPr>
            </w:rPrChange>
          </w:rPr>
          <w:t xml:space="preserve"> they can set up how smart the seeker is and what role </w:t>
        </w:r>
      </w:ins>
      <w:ins w:id="1083" w:author="Petter Vang Brakalsvaalet [pev2]" w:date="2021-04-27T23:05:00Z">
        <w:r w:rsidR="00496371" w:rsidRPr="00555D5E">
          <w:rPr>
            <w:rFonts w:cstheme="majorHAnsi"/>
            <w:rPrChange w:id="1084" w:author="Petter Vang Brakalsvaalet [pev2]" w:date="2021-04-29T15:52:00Z">
              <w:rPr>
                <w:rFonts w:cstheme="majorHAnsi"/>
              </w:rPr>
            </w:rPrChange>
          </w:rPr>
          <w:t>they</w:t>
        </w:r>
      </w:ins>
      <w:ins w:id="1085" w:author="Petter Vang Brakalsvaalet [pev2]" w:date="2021-04-27T23:04:00Z">
        <w:r w:rsidR="00496371" w:rsidRPr="00555D5E">
          <w:rPr>
            <w:rFonts w:cstheme="majorHAnsi"/>
            <w:rPrChange w:id="1086" w:author="Petter Vang Brakalsvaalet [pev2]" w:date="2021-04-29T15:52:00Z">
              <w:rPr>
                <w:rFonts w:cstheme="majorHAnsi"/>
              </w:rPr>
            </w:rPrChange>
          </w:rPr>
          <w:t xml:space="preserve"> will play as.</w:t>
        </w:r>
      </w:ins>
      <w:ins w:id="1087" w:author="Petter Vang Brakalsvaalet [pev2]" w:date="2021-04-27T22:59:00Z">
        <w:r w:rsidRPr="00555D5E">
          <w:rPr>
            <w:rFonts w:cstheme="majorHAnsi"/>
            <w:rPrChange w:id="1088" w:author="Petter Vang Brakalsvaalet [pev2]" w:date="2021-04-29T15:52:00Z">
              <w:rPr>
                <w:rFonts w:cstheme="majorHAnsi"/>
              </w:rPr>
            </w:rPrChange>
          </w:rPr>
          <w:t xml:space="preserve"> </w:t>
        </w:r>
      </w:ins>
      <w:ins w:id="1089" w:author="Petter Vang Brakalsvaalet [pev2]" w:date="2021-04-27T23:04:00Z">
        <w:r w:rsidR="00496371" w:rsidRPr="00555D5E">
          <w:rPr>
            <w:rFonts w:cstheme="majorHAnsi"/>
            <w:rPrChange w:id="1090" w:author="Petter Vang Brakalsvaalet [pev2]" w:date="2021-04-29T15:52:00Z">
              <w:rPr>
                <w:rFonts w:cstheme="majorHAnsi"/>
              </w:rPr>
            </w:rPrChange>
          </w:rPr>
          <w:t xml:space="preserve">The </w:t>
        </w:r>
      </w:ins>
      <w:ins w:id="1091" w:author="Petter Vang Brakalsvaalet [pev2]" w:date="2021-04-27T23:00:00Z">
        <w:r w:rsidRPr="00555D5E">
          <w:rPr>
            <w:rFonts w:cstheme="majorHAnsi"/>
            <w:rPrChange w:id="1092" w:author="Petter Vang Brakalsvaalet [pev2]" w:date="2021-04-29T15:52:00Z">
              <w:rPr>
                <w:rFonts w:cstheme="majorHAnsi"/>
              </w:rPr>
            </w:rPrChange>
          </w:rPr>
          <w:t xml:space="preserve">players can </w:t>
        </w:r>
      </w:ins>
      <w:ins w:id="1093" w:author="Petter Vang Brakalsvaalet [pev2]" w:date="2021-04-27T23:03:00Z">
        <w:r w:rsidRPr="00555D5E">
          <w:rPr>
            <w:rFonts w:cstheme="majorHAnsi"/>
            <w:rPrChange w:id="1094" w:author="Petter Vang Brakalsvaalet [pev2]" w:date="2021-04-29T15:52:00Z">
              <w:rPr>
                <w:rFonts w:cstheme="majorHAnsi"/>
              </w:rPr>
            </w:rPrChange>
          </w:rPr>
          <w:t>choose</w:t>
        </w:r>
      </w:ins>
      <w:ins w:id="1095" w:author="Petter Vang Brakalsvaalet [pev2]" w:date="2021-04-27T23:00:00Z">
        <w:r w:rsidRPr="00555D5E">
          <w:rPr>
            <w:rFonts w:cstheme="majorHAnsi"/>
            <w:rPrChange w:id="1096" w:author="Petter Vang Brakalsvaalet [pev2]" w:date="2021-04-29T15:52:00Z">
              <w:rPr>
                <w:rFonts w:cstheme="majorHAnsi"/>
              </w:rPr>
            </w:rPrChange>
          </w:rPr>
          <w:t xml:space="preserve"> </w:t>
        </w:r>
      </w:ins>
      <w:ins w:id="1097" w:author="Petter Vang Brakalsvaalet [pev2]" w:date="2021-04-27T23:03:00Z">
        <w:r w:rsidRPr="00555D5E">
          <w:rPr>
            <w:rFonts w:cstheme="majorHAnsi"/>
            <w:rPrChange w:id="1098" w:author="Petter Vang Brakalsvaalet [pev2]" w:date="2021-04-29T15:52:00Z">
              <w:rPr>
                <w:rFonts w:cstheme="majorHAnsi"/>
              </w:rPr>
            </w:rPrChange>
          </w:rPr>
          <w:t>between free outfits or</w:t>
        </w:r>
      </w:ins>
      <w:ins w:id="1099" w:author="Petter Vang Brakalsvaalet [pev2]" w:date="2021-04-27T23:01:00Z">
        <w:r w:rsidRPr="00555D5E">
          <w:rPr>
            <w:rFonts w:cstheme="majorHAnsi"/>
            <w:rPrChange w:id="1100" w:author="Petter Vang Brakalsvaalet [pev2]" w:date="2021-04-29T15:52:00Z">
              <w:rPr>
                <w:rFonts w:cstheme="majorHAnsi"/>
              </w:rPr>
            </w:rPrChange>
          </w:rPr>
          <w:t xml:space="preserve"> </w:t>
        </w:r>
      </w:ins>
      <w:ins w:id="1101" w:author="Petter Vang Brakalsvaalet [pev2]" w:date="2021-04-27T23:03:00Z">
        <w:r w:rsidRPr="00555D5E">
          <w:rPr>
            <w:rFonts w:cstheme="majorHAnsi"/>
            <w:rPrChange w:id="1102" w:author="Petter Vang Brakalsvaalet [pev2]" w:date="2021-04-29T15:52:00Z">
              <w:rPr>
                <w:rFonts w:cstheme="majorHAnsi"/>
              </w:rPr>
            </w:rPrChange>
          </w:rPr>
          <w:t xml:space="preserve">they can </w:t>
        </w:r>
      </w:ins>
      <w:ins w:id="1103" w:author="Petter Vang Brakalsvaalet [pev2]" w:date="2021-04-27T23:01:00Z">
        <w:r w:rsidRPr="00555D5E">
          <w:rPr>
            <w:rFonts w:cstheme="majorHAnsi"/>
            <w:rPrChange w:id="1104" w:author="Petter Vang Brakalsvaalet [pev2]" w:date="2021-04-29T15:52:00Z">
              <w:rPr>
                <w:rFonts w:cstheme="majorHAnsi"/>
              </w:rPr>
            </w:rPrChange>
          </w:rPr>
          <w:t>use real money to buy new outfit</w:t>
        </w:r>
      </w:ins>
      <w:ins w:id="1105" w:author="Petter Vang Brakalsvaalet [pev2]" w:date="2021-04-27T23:03:00Z">
        <w:r w:rsidRPr="00555D5E">
          <w:rPr>
            <w:rFonts w:cstheme="majorHAnsi"/>
            <w:rPrChange w:id="1106" w:author="Petter Vang Brakalsvaalet [pev2]" w:date="2021-04-29T15:52:00Z">
              <w:rPr>
                <w:rFonts w:cstheme="majorHAnsi"/>
              </w:rPr>
            </w:rPrChange>
          </w:rPr>
          <w:t>s</w:t>
        </w:r>
      </w:ins>
      <w:ins w:id="1107" w:author="Petter Vang Brakalsvaalet [pev2]" w:date="2021-04-27T23:01:00Z">
        <w:r w:rsidRPr="00555D5E">
          <w:rPr>
            <w:rFonts w:cstheme="majorHAnsi"/>
            <w:rPrChange w:id="1108" w:author="Petter Vang Brakalsvaalet [pev2]" w:date="2021-04-29T15:52:00Z">
              <w:rPr>
                <w:rFonts w:cstheme="majorHAnsi"/>
              </w:rPr>
            </w:rPrChange>
          </w:rPr>
          <w:t>.</w:t>
        </w:r>
      </w:ins>
      <w:ins w:id="1109" w:author="Petter Vang Brakalsvaalet [pev2]" w:date="2021-04-27T23:06:00Z">
        <w:r w:rsidR="00496371" w:rsidRPr="00555D5E">
          <w:rPr>
            <w:rFonts w:cstheme="majorHAnsi"/>
            <w:rPrChange w:id="1110" w:author="Petter Vang Brakalsvaalet [pev2]" w:date="2021-04-29T15:52:00Z">
              <w:rPr>
                <w:rFonts w:cstheme="majorHAnsi"/>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555D5E" w14:paraId="5A649F9D" w14:textId="77777777" w:rsidTr="006300E6">
        <w:tc>
          <w:tcPr>
            <w:tcW w:w="4145" w:type="dxa"/>
            <w:tcBorders>
              <w:bottom w:val="single" w:sz="4" w:space="0" w:color="auto"/>
            </w:tcBorders>
          </w:tcPr>
          <w:p w14:paraId="60BAADFC" w14:textId="77777777" w:rsidR="00320CD5" w:rsidRPr="00555D5E" w:rsidRDefault="00320CD5" w:rsidP="00555D5E">
            <w:pPr>
              <w:jc w:val="center"/>
              <w:rPr>
                <w:rFonts w:cstheme="majorHAnsi"/>
                <w:lang w:eastAsia="ja-JP"/>
                <w:rPrChange w:id="1111" w:author="Petter Vang Brakalsvaalet [pev2]" w:date="2021-04-29T15:52:00Z">
                  <w:rPr>
                    <w:rFonts w:cstheme="majorHAnsi"/>
                    <w:lang w:eastAsia="ja-JP"/>
                  </w:rPr>
                </w:rPrChange>
              </w:rPr>
            </w:pPr>
            <w:r w:rsidRPr="00555D5E">
              <w:rPr>
                <w:rFonts w:cstheme="majorHAnsi"/>
                <w:lang w:eastAsia="ja-JP"/>
                <w:rPrChange w:id="1112" w:author="Petter Vang Brakalsvaalet [pev2]" w:date="2021-04-29T15:52:00Z">
                  <w:rPr>
                    <w:rFonts w:cstheme="majorHAnsi"/>
                    <w:lang w:eastAsia="ja-JP"/>
                  </w:rPr>
                </w:rPrChange>
              </w:rPr>
              <w:t>Positive</w:t>
            </w:r>
          </w:p>
        </w:tc>
        <w:tc>
          <w:tcPr>
            <w:tcW w:w="4145" w:type="dxa"/>
            <w:tcBorders>
              <w:bottom w:val="single" w:sz="4" w:space="0" w:color="auto"/>
            </w:tcBorders>
          </w:tcPr>
          <w:p w14:paraId="74B18C69" w14:textId="77777777" w:rsidR="00320CD5" w:rsidRPr="00555D5E" w:rsidRDefault="00320CD5" w:rsidP="00DD38F8">
            <w:pPr>
              <w:jc w:val="center"/>
              <w:rPr>
                <w:rFonts w:cstheme="majorHAnsi"/>
                <w:lang w:eastAsia="ja-JP"/>
                <w:rPrChange w:id="1113" w:author="Petter Vang Brakalsvaalet [pev2]" w:date="2021-04-29T15:52:00Z">
                  <w:rPr>
                    <w:rFonts w:cstheme="majorHAnsi"/>
                    <w:lang w:eastAsia="ja-JP"/>
                  </w:rPr>
                </w:rPrChange>
              </w:rPr>
              <w:pPrChange w:id="1114" w:author="Petter Vang Brakalsvaalet [pev2]" w:date="2021-04-29T11:31:00Z">
                <w:pPr>
                  <w:jc w:val="center"/>
                </w:pPr>
              </w:pPrChange>
            </w:pPr>
            <w:r w:rsidRPr="00555D5E">
              <w:rPr>
                <w:rFonts w:cstheme="majorHAnsi"/>
                <w:lang w:eastAsia="ja-JP"/>
                <w:rPrChange w:id="1115" w:author="Petter Vang Brakalsvaalet [pev2]" w:date="2021-04-29T15:52:00Z">
                  <w:rPr>
                    <w:rFonts w:cstheme="majorHAnsi"/>
                    <w:lang w:eastAsia="ja-JP"/>
                  </w:rPr>
                </w:rPrChange>
              </w:rPr>
              <w:t>Negative</w:t>
            </w:r>
          </w:p>
        </w:tc>
      </w:tr>
      <w:tr w:rsidR="00320CD5" w:rsidRPr="00555D5E"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6D8140BC" w:rsidR="00320CD5" w:rsidRPr="00555D5E" w:rsidRDefault="00320CD5" w:rsidP="003C79F9">
            <w:pPr>
              <w:rPr>
                <w:rFonts w:cstheme="majorHAnsi"/>
                <w:lang w:eastAsia="ja-JP"/>
                <w:rPrChange w:id="1116" w:author="Petter Vang Brakalsvaalet [pev2]" w:date="2021-04-29T15:52:00Z">
                  <w:rPr>
                    <w:rFonts w:cstheme="majorHAnsi"/>
                    <w:lang w:eastAsia="ja-JP"/>
                  </w:rPr>
                </w:rPrChange>
              </w:rPr>
            </w:pPr>
            <w:r w:rsidRPr="00555D5E">
              <w:rPr>
                <w:rFonts w:cstheme="majorHAnsi"/>
                <w:lang w:eastAsia="ja-JP"/>
                <w:rPrChange w:id="1117" w:author="Petter Vang Brakalsvaalet [pev2]" w:date="2021-04-29T15:52:00Z">
                  <w:rPr>
                    <w:rFonts w:cstheme="majorHAnsi"/>
                    <w:lang w:eastAsia="ja-JP"/>
                  </w:rPr>
                </w:rPrChange>
              </w:rPr>
              <w:t xml:space="preserve">This game gives you </w:t>
            </w:r>
            <w:ins w:id="1118" w:author="Petter Vang Brakalsvaalet [pev2]" w:date="2021-04-27T23:06:00Z">
              <w:r w:rsidR="00496371" w:rsidRPr="00555D5E">
                <w:rPr>
                  <w:rFonts w:cstheme="majorHAnsi"/>
                  <w:lang w:eastAsia="ja-JP"/>
                  <w:rPrChange w:id="1119" w:author="Petter Vang Brakalsvaalet [pev2]" w:date="2021-04-29T15:52:00Z">
                    <w:rPr>
                      <w:rFonts w:cstheme="majorHAnsi"/>
                      <w:lang w:eastAsia="ja-JP"/>
                    </w:rPr>
                  </w:rPrChange>
                </w:rPr>
                <w:t xml:space="preserve">a lot of </w:t>
              </w:r>
            </w:ins>
            <w:r w:rsidRPr="00555D5E">
              <w:rPr>
                <w:rFonts w:cstheme="majorHAnsi"/>
                <w:lang w:eastAsia="ja-JP"/>
                <w:rPrChange w:id="1120" w:author="Petter Vang Brakalsvaalet [pev2]" w:date="2021-04-29T15:52:00Z">
                  <w:rPr>
                    <w:rFonts w:cstheme="majorHAnsi"/>
                    <w:lang w:eastAsia="ja-JP"/>
                  </w:rPr>
                </w:rPrChange>
              </w:rPr>
              <w:t>customisability in the form of changing controls, outfit</w:t>
            </w:r>
            <w:ins w:id="1121" w:author="Petter Vang Brakalsvaalet [pev2]" w:date="2021-04-27T23:07:00Z">
              <w:r w:rsidR="00496371" w:rsidRPr="00555D5E">
                <w:rPr>
                  <w:rFonts w:cstheme="majorHAnsi"/>
                  <w:lang w:eastAsia="ja-JP"/>
                  <w:rPrChange w:id="1122" w:author="Petter Vang Brakalsvaalet [pev2]" w:date="2021-04-29T15:52:00Z">
                    <w:rPr>
                      <w:rFonts w:cstheme="majorHAnsi"/>
                      <w:lang w:eastAsia="ja-JP"/>
                    </w:rPr>
                  </w:rPrChange>
                </w:rPr>
                <w:t>, maps, roles</w:t>
              </w:r>
            </w:ins>
            <w:r w:rsidRPr="00555D5E">
              <w:rPr>
                <w:rFonts w:cstheme="majorHAnsi"/>
                <w:lang w:eastAsia="ja-JP"/>
                <w:rPrChange w:id="1123" w:author="Petter Vang Brakalsvaalet [pev2]" w:date="2021-04-29T15:52:00Z">
                  <w:rPr>
                    <w:rFonts w:cstheme="majorHAnsi"/>
                    <w:lang w:eastAsia="ja-JP"/>
                  </w:rPr>
                </w:rPrChange>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39E69A2B" w:rsidR="00320CD5" w:rsidRPr="00555D5E" w:rsidRDefault="00496371" w:rsidP="003C79F9">
            <w:pPr>
              <w:rPr>
                <w:rFonts w:cstheme="majorHAnsi"/>
                <w:lang w:eastAsia="ja-JP"/>
                <w:rPrChange w:id="1124" w:author="Petter Vang Brakalsvaalet [pev2]" w:date="2021-04-29T15:52:00Z">
                  <w:rPr>
                    <w:rFonts w:cstheme="majorHAnsi"/>
                    <w:lang w:eastAsia="ja-JP"/>
                  </w:rPr>
                </w:rPrChange>
              </w:rPr>
            </w:pPr>
            <w:ins w:id="1125" w:author="Petter Vang Brakalsvaalet [pev2]" w:date="2021-04-27T23:07:00Z">
              <w:r w:rsidRPr="00555D5E">
                <w:rPr>
                  <w:rFonts w:cstheme="majorHAnsi"/>
                  <w:lang w:eastAsia="ja-JP"/>
                  <w:rPrChange w:id="1126" w:author="Petter Vang Brakalsvaalet [pev2]" w:date="2021-04-29T15:52:00Z">
                    <w:rPr>
                      <w:rFonts w:cstheme="majorHAnsi"/>
                      <w:lang w:eastAsia="ja-JP"/>
                    </w:rPr>
                  </w:rPrChange>
                </w:rPr>
                <w:t xml:space="preserve">The game </w:t>
              </w:r>
            </w:ins>
            <w:r w:rsidR="00320CD5" w:rsidRPr="00555D5E">
              <w:rPr>
                <w:rFonts w:cstheme="majorHAnsi"/>
                <w:lang w:eastAsia="ja-JP"/>
                <w:rPrChange w:id="1127" w:author="Petter Vang Brakalsvaalet [pev2]" w:date="2021-04-29T15:52:00Z">
                  <w:rPr>
                    <w:rFonts w:cstheme="majorHAnsi"/>
                    <w:lang w:eastAsia="ja-JP"/>
                  </w:rPr>
                </w:rPrChange>
              </w:rPr>
              <w:t>have no indication of who the seeker is. It has a messy user interface</w:t>
            </w:r>
            <w:ins w:id="1128" w:author="Petter Vang Brakalsvaalet [pev2]" w:date="2021-04-27T23:07:00Z">
              <w:r w:rsidRPr="00555D5E">
                <w:rPr>
                  <w:rFonts w:cstheme="majorHAnsi"/>
                  <w:lang w:eastAsia="ja-JP"/>
                  <w:rPrChange w:id="1129" w:author="Petter Vang Brakalsvaalet [pev2]" w:date="2021-04-29T15:52:00Z">
                    <w:rPr>
                      <w:rFonts w:cstheme="majorHAnsi"/>
                      <w:lang w:eastAsia="ja-JP"/>
                    </w:rPr>
                  </w:rPrChange>
                </w:rPr>
                <w:t xml:space="preserve"> where everything is moving constantly</w:t>
              </w:r>
            </w:ins>
            <w:ins w:id="1130" w:author="Petter Vang Brakalsvaalet [pev2]" w:date="2021-04-27T23:08:00Z">
              <w:r w:rsidRPr="00555D5E">
                <w:rPr>
                  <w:rFonts w:cstheme="majorHAnsi"/>
                  <w:lang w:eastAsia="ja-JP"/>
                  <w:rPrChange w:id="1131" w:author="Petter Vang Brakalsvaalet [pev2]" w:date="2021-04-29T15:52:00Z">
                    <w:rPr>
                      <w:rFonts w:cstheme="majorHAnsi"/>
                      <w:lang w:eastAsia="ja-JP"/>
                    </w:rPr>
                  </w:rPrChange>
                </w:rPr>
                <w:t xml:space="preserve">. When the game is paused for any </w:t>
              </w:r>
              <w:r w:rsidRPr="00555D5E">
                <w:rPr>
                  <w:rFonts w:cstheme="majorHAnsi"/>
                  <w:lang w:eastAsia="ja-JP"/>
                  <w:rPrChange w:id="1132" w:author="Petter Vang Brakalsvaalet [pev2]" w:date="2021-04-29T15:52:00Z">
                    <w:rPr>
                      <w:rFonts w:cstheme="majorHAnsi"/>
                      <w:lang w:eastAsia="ja-JP"/>
                    </w:rPr>
                  </w:rPrChange>
                </w:rPr>
                <w:lastRenderedPageBreak/>
                <w:t>reason, you will be prompted with an ad.</w:t>
              </w:r>
            </w:ins>
          </w:p>
        </w:tc>
      </w:tr>
    </w:tbl>
    <w:p w14:paraId="78521926" w14:textId="6298C16A" w:rsidR="00320CD5" w:rsidRPr="0020343E" w:rsidRDefault="00C262FE" w:rsidP="003C79F9">
      <w:pPr>
        <w:rPr>
          <w:rFonts w:cstheme="majorHAnsi"/>
        </w:rPr>
      </w:pPr>
      <w:r w:rsidRPr="00555D5E">
        <w:lastRenderedPageBreak/>
        <w:fldChar w:fldCharType="begin"/>
      </w:r>
      <w:r w:rsidRPr="00555D5E">
        <w:rPr>
          <w:rPrChange w:id="1133" w:author="Petter Vang Brakalsvaalet [pev2]" w:date="2021-04-29T15:52:00Z">
            <w:rPr/>
          </w:rPrChange>
        </w:rPr>
        <w:instrText xml:space="preserve"> HYPERLINK "https://apps.apple.com/gb/app/hide-seek-fun-game/id1495168019" \t "_blank" </w:instrText>
      </w:r>
      <w:r w:rsidRPr="00555D5E">
        <w:rPr>
          <w:rPrChange w:id="1134" w:author="Petter Vang Brakalsvaalet [pev2]" w:date="2021-04-29T15:52:00Z">
            <w:rPr/>
          </w:rPrChange>
        </w:rPr>
        <w:fldChar w:fldCharType="separate"/>
      </w:r>
      <w:r w:rsidR="00320CD5" w:rsidRPr="00555D5E">
        <w:rPr>
          <w:rStyle w:val="Hyperlink"/>
          <w:rFonts w:eastAsiaTheme="majorEastAsia" w:cstheme="majorHAnsi"/>
        </w:rPr>
        <w:t>https://apps.apple.com/gb/app/hide-seek-fun-game/id1495168019</w:t>
      </w:r>
      <w:r w:rsidRPr="00555D5E">
        <w:rPr>
          <w:rStyle w:val="Hyperlink"/>
          <w:rFonts w:eastAsiaTheme="majorEastAsia" w:cstheme="majorHAnsi"/>
        </w:rPr>
        <w:fldChar w:fldCharType="end"/>
      </w:r>
      <w:r w:rsidR="00320CD5" w:rsidRPr="00555D5E">
        <w:rPr>
          <w:rStyle w:val="Hyperlink"/>
          <w:rFonts w:eastAsiaTheme="majorEastAsia" w:cstheme="majorHAnsi"/>
        </w:rPr>
        <w:t xml:space="preserve"> </w:t>
      </w:r>
      <w:ins w:id="1135" w:author="Petter Vang Brakalsvaalet [pev2]" w:date="2021-04-28T12:04:00Z">
        <w:r w:rsidR="00DB4E84" w:rsidRPr="00555D5E">
          <w:rPr>
            <w:highlight w:val="yellow"/>
            <w:lang w:eastAsia="ja-JP"/>
          </w:rPr>
          <w:t>Reference</w:t>
        </w:r>
        <w:r w:rsidR="00DB4E84" w:rsidRPr="00E5491D">
          <w:rPr>
            <w:lang w:eastAsia="ja-JP"/>
          </w:rPr>
          <w:t xml:space="preserve"> </w:t>
        </w:r>
      </w:ins>
    </w:p>
    <w:p w14:paraId="009BB554" w14:textId="77777777" w:rsidR="00320CD5" w:rsidRPr="001D79BE" w:rsidRDefault="00320CD5" w:rsidP="003C79F9">
      <w:pPr>
        <w:pStyle w:val="Heading4"/>
        <w:rPr>
          <w:lang w:val="en-GB"/>
        </w:rPr>
      </w:pPr>
      <w:r w:rsidRPr="001D79BE">
        <w:rPr>
          <w:lang w:val="en-GB"/>
        </w:rPr>
        <w:t>Hide and Seek..!</w:t>
      </w:r>
    </w:p>
    <w:p w14:paraId="708807FE" w14:textId="6FD06316" w:rsidR="00320CD5" w:rsidRPr="00555D5E" w:rsidRDefault="00496371" w:rsidP="00555D5E">
      <w:pPr>
        <w:rPr>
          <w:rFonts w:cstheme="majorHAnsi"/>
          <w:rPrChange w:id="1136" w:author="Petter Vang Brakalsvaalet [pev2]" w:date="2021-04-29T15:52:00Z">
            <w:rPr>
              <w:rFonts w:cstheme="majorHAnsi"/>
            </w:rPr>
          </w:rPrChange>
        </w:rPr>
      </w:pPr>
      <w:ins w:id="1137" w:author="Petter Vang Brakalsvaalet [pev2]" w:date="2021-04-27T23:09:00Z">
        <w:r w:rsidRPr="00555D5E">
          <w:rPr>
            <w:rFonts w:cstheme="majorHAnsi"/>
            <w:rPrChange w:id="1138" w:author="Petter Vang Brakalsvaalet [pev2]" w:date="2021-04-29T15:52:00Z">
              <w:rPr>
                <w:rFonts w:cstheme="majorHAnsi"/>
              </w:rPr>
            </w:rPrChange>
          </w:rPr>
          <w:t xml:space="preserve">This is a hide and seek game where you play inside of a house, and you are the seeker </w:t>
        </w:r>
      </w:ins>
      <w:ins w:id="1139" w:author="Petter Vang Brakalsvaalet [pev2]" w:date="2021-04-27T23:10:00Z">
        <w:r w:rsidRPr="00555D5E">
          <w:rPr>
            <w:rFonts w:cstheme="majorHAnsi"/>
            <w:rPrChange w:id="1140" w:author="Petter Vang Brakalsvaalet [pev2]" w:date="2021-04-29T15:52:00Z">
              <w:rPr>
                <w:rFonts w:cstheme="majorHAnsi"/>
              </w:rPr>
            </w:rPrChange>
          </w:rPr>
          <w:t>trying</w:t>
        </w:r>
      </w:ins>
      <w:ins w:id="1141" w:author="Petter Vang Brakalsvaalet [pev2]" w:date="2021-04-27T23:09:00Z">
        <w:r w:rsidRPr="00555D5E">
          <w:rPr>
            <w:rFonts w:cstheme="majorHAnsi"/>
            <w:rPrChange w:id="1142" w:author="Petter Vang Brakalsvaalet [pev2]" w:date="2021-04-29T15:52:00Z">
              <w:rPr>
                <w:rFonts w:cstheme="majorHAnsi"/>
              </w:rPr>
            </w:rPrChange>
          </w:rPr>
          <w:t xml:space="preserve"> to find</w:t>
        </w:r>
      </w:ins>
      <w:ins w:id="1143" w:author="Petter Vang Brakalsvaalet [pev2]" w:date="2021-04-27T23:10:00Z">
        <w:r w:rsidRPr="00555D5E">
          <w:rPr>
            <w:rFonts w:cstheme="majorHAnsi"/>
            <w:rPrChange w:id="1144" w:author="Petter Vang Brakalsvaalet [pev2]" w:date="2021-04-29T15:52:00Z">
              <w:rPr>
                <w:rFonts w:cstheme="majorHAnsi"/>
              </w:rPr>
            </w:rPrChange>
          </w:rPr>
          <w:t xml:space="preserve"> the hiders. The game is using physics and you can move </w:t>
        </w:r>
      </w:ins>
      <w:ins w:id="1145" w:author="Petter Vang Brakalsvaalet [pev2]" w:date="2021-04-27T23:11:00Z">
        <w:r w:rsidRPr="00555D5E">
          <w:rPr>
            <w:rFonts w:cstheme="majorHAnsi"/>
            <w:rPrChange w:id="1146" w:author="Petter Vang Brakalsvaalet [pev2]" w:date="2021-04-29T15:52:00Z">
              <w:rPr>
                <w:rFonts w:cstheme="majorHAnsi"/>
              </w:rPr>
            </w:rPrChange>
          </w:rPr>
          <w:t>furniture</w:t>
        </w:r>
      </w:ins>
      <w:ins w:id="1147" w:author="Petter Vang Brakalsvaalet [pev2]" w:date="2021-04-27T23:10:00Z">
        <w:r w:rsidRPr="00555D5E">
          <w:rPr>
            <w:rFonts w:cstheme="majorHAnsi"/>
            <w:rPrChange w:id="1148" w:author="Petter Vang Brakalsvaalet [pev2]" w:date="2021-04-29T15:52:00Z">
              <w:rPr>
                <w:rFonts w:cstheme="majorHAnsi"/>
              </w:rPr>
            </w:rPrChange>
          </w:rPr>
          <w:t xml:space="preserve"> around</w:t>
        </w:r>
      </w:ins>
      <w:ins w:id="1149" w:author="Petter Vang Brakalsvaalet [pev2]" w:date="2021-04-27T23:11:00Z">
        <w:r w:rsidRPr="00555D5E">
          <w:rPr>
            <w:rFonts w:cstheme="majorHAnsi"/>
            <w:rPrChange w:id="1150" w:author="Petter Vang Brakalsvaalet [pev2]" w:date="2021-04-29T15:52:00Z">
              <w:rPr>
                <w:rFonts w:cstheme="majorHAnsi"/>
              </w:rPr>
            </w:rPrChange>
          </w:rPr>
          <w:t>. This game takes place in the dark and you can’t see any hiders unless they get inside of your field of view</w:t>
        </w:r>
      </w:ins>
      <w:ins w:id="1151" w:author="Petter Vang Brakalsvaalet [pev2]" w:date="2021-04-27T23:12:00Z">
        <w:r w:rsidRPr="00555D5E">
          <w:rPr>
            <w:rFonts w:cstheme="majorHAnsi"/>
            <w:rPrChange w:id="1152" w:author="Petter Vang Brakalsvaalet [pev2]" w:date="2021-04-29T15:52:00Z">
              <w:rPr>
                <w:rFonts w:cstheme="majorHAnsi"/>
              </w:rPr>
            </w:rPrChange>
          </w:rPr>
          <w:t>, or they are caught.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555D5E" w14:paraId="46940689" w14:textId="77777777" w:rsidTr="006300E6">
        <w:tc>
          <w:tcPr>
            <w:tcW w:w="4145" w:type="dxa"/>
            <w:tcBorders>
              <w:bottom w:val="single" w:sz="4" w:space="0" w:color="auto"/>
            </w:tcBorders>
          </w:tcPr>
          <w:p w14:paraId="2DA7891F" w14:textId="77777777" w:rsidR="00320CD5" w:rsidRPr="00555D5E" w:rsidRDefault="00320CD5" w:rsidP="00555D5E">
            <w:pPr>
              <w:jc w:val="center"/>
              <w:rPr>
                <w:rFonts w:cstheme="majorHAnsi"/>
                <w:lang w:eastAsia="ja-JP"/>
                <w:rPrChange w:id="1153" w:author="Petter Vang Brakalsvaalet [pev2]" w:date="2021-04-29T15:52:00Z">
                  <w:rPr>
                    <w:rFonts w:cstheme="majorHAnsi"/>
                    <w:lang w:eastAsia="ja-JP"/>
                  </w:rPr>
                </w:rPrChange>
              </w:rPr>
            </w:pPr>
            <w:r w:rsidRPr="00555D5E">
              <w:rPr>
                <w:rFonts w:cstheme="majorHAnsi"/>
                <w:lang w:eastAsia="ja-JP"/>
                <w:rPrChange w:id="1154" w:author="Petter Vang Brakalsvaalet [pev2]" w:date="2021-04-29T15:52:00Z">
                  <w:rPr>
                    <w:rFonts w:cstheme="majorHAnsi"/>
                    <w:lang w:eastAsia="ja-JP"/>
                  </w:rPr>
                </w:rPrChange>
              </w:rPr>
              <w:t>Positive</w:t>
            </w:r>
          </w:p>
        </w:tc>
        <w:tc>
          <w:tcPr>
            <w:tcW w:w="4145" w:type="dxa"/>
            <w:tcBorders>
              <w:bottom w:val="single" w:sz="4" w:space="0" w:color="auto"/>
            </w:tcBorders>
          </w:tcPr>
          <w:p w14:paraId="0F443438" w14:textId="77777777" w:rsidR="00320CD5" w:rsidRPr="00555D5E" w:rsidRDefault="00320CD5" w:rsidP="00DD38F8">
            <w:pPr>
              <w:jc w:val="center"/>
              <w:rPr>
                <w:rFonts w:cstheme="majorHAnsi"/>
                <w:lang w:eastAsia="ja-JP"/>
                <w:rPrChange w:id="1155" w:author="Petter Vang Brakalsvaalet [pev2]" w:date="2021-04-29T15:52:00Z">
                  <w:rPr>
                    <w:rFonts w:cstheme="majorHAnsi"/>
                    <w:lang w:eastAsia="ja-JP"/>
                  </w:rPr>
                </w:rPrChange>
              </w:rPr>
              <w:pPrChange w:id="1156" w:author="Petter Vang Brakalsvaalet [pev2]" w:date="2021-04-29T11:31:00Z">
                <w:pPr>
                  <w:jc w:val="center"/>
                </w:pPr>
              </w:pPrChange>
            </w:pPr>
            <w:r w:rsidRPr="00555D5E">
              <w:rPr>
                <w:rFonts w:cstheme="majorHAnsi"/>
                <w:lang w:eastAsia="ja-JP"/>
                <w:rPrChange w:id="1157" w:author="Petter Vang Brakalsvaalet [pev2]" w:date="2021-04-29T15:52:00Z">
                  <w:rPr>
                    <w:rFonts w:cstheme="majorHAnsi"/>
                    <w:lang w:eastAsia="ja-JP"/>
                  </w:rPr>
                </w:rPrChange>
              </w:rPr>
              <w:t>Negative</w:t>
            </w:r>
          </w:p>
        </w:tc>
      </w:tr>
      <w:tr w:rsidR="00320CD5" w:rsidRPr="00555D5E"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555D5E" w:rsidRDefault="00320CD5" w:rsidP="003C79F9">
            <w:pPr>
              <w:rPr>
                <w:rFonts w:cstheme="majorHAnsi"/>
                <w:lang w:eastAsia="ja-JP"/>
                <w:rPrChange w:id="1158" w:author="Petter Vang Brakalsvaalet [pev2]" w:date="2021-04-29T15:52:00Z">
                  <w:rPr>
                    <w:rFonts w:cstheme="majorHAnsi"/>
                    <w:lang w:eastAsia="ja-JP"/>
                  </w:rPr>
                </w:rPrChange>
              </w:rPr>
            </w:pPr>
            <w:r w:rsidRPr="00555D5E">
              <w:rPr>
                <w:rFonts w:cstheme="majorHAnsi"/>
                <w:lang w:eastAsia="ja-JP"/>
                <w:rPrChange w:id="1159" w:author="Petter Vang Brakalsvaalet [pev2]" w:date="2021-04-29T15:52:00Z">
                  <w:rPr>
                    <w:rFonts w:cstheme="majorHAnsi"/>
                    <w:lang w:eastAsia="ja-JP"/>
                  </w:rPr>
                </w:rPrChange>
              </w:rPr>
              <w:t>The game looks very nice and has a good user interface. 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555D5E" w:rsidRDefault="00320CD5" w:rsidP="003C79F9">
            <w:pPr>
              <w:rPr>
                <w:rFonts w:cstheme="majorHAnsi"/>
                <w:lang w:eastAsia="ja-JP"/>
                <w:rPrChange w:id="1160" w:author="Petter Vang Brakalsvaalet [pev2]" w:date="2021-04-29T15:52:00Z">
                  <w:rPr>
                    <w:rFonts w:cstheme="majorHAnsi"/>
                    <w:lang w:eastAsia="ja-JP"/>
                  </w:rPr>
                </w:rPrChange>
              </w:rPr>
            </w:pPr>
            <w:r w:rsidRPr="00555D5E">
              <w:rPr>
                <w:rFonts w:cstheme="majorHAnsi"/>
                <w:lang w:eastAsia="ja-JP"/>
                <w:rPrChange w:id="1161" w:author="Petter Vang Brakalsvaalet [pev2]" w:date="2021-04-29T15:52:00Z">
                  <w:rPr>
                    <w:rFonts w:cstheme="majorHAnsi"/>
                    <w:lang w:eastAsia="ja-JP"/>
                  </w:rPr>
                </w:rPrChange>
              </w:rPr>
              <w:t>The game forces you to be the seeker</w:t>
            </w:r>
            <w:ins w:id="1162" w:author="Petter Vang Brakalsvaalet [pev2]" w:date="2021-04-27T23:13:00Z">
              <w:r w:rsidR="00496371" w:rsidRPr="00555D5E">
                <w:rPr>
                  <w:rFonts w:cstheme="majorHAnsi"/>
                  <w:lang w:eastAsia="ja-JP"/>
                  <w:rPrChange w:id="1163" w:author="Petter Vang Brakalsvaalet [pev2]" w:date="2021-04-29T15:52:00Z">
                    <w:rPr>
                      <w:rFonts w:cstheme="majorHAnsi"/>
                      <w:lang w:eastAsia="ja-JP"/>
                    </w:rPr>
                  </w:rPrChange>
                </w:rPr>
                <w:t xml:space="preserve"> and it doesn’t have any </w:t>
              </w:r>
            </w:ins>
            <w:ins w:id="1164" w:author="Petter Vang Brakalsvaalet [pev2]" w:date="2021-04-27T23:14:00Z">
              <w:r w:rsidR="00496371" w:rsidRPr="00555D5E">
                <w:rPr>
                  <w:rFonts w:cstheme="majorHAnsi"/>
                  <w:lang w:eastAsia="ja-JP"/>
                  <w:rPrChange w:id="1165" w:author="Petter Vang Brakalsvaalet [pev2]" w:date="2021-04-29T15:52:00Z">
                    <w:rPr>
                      <w:rFonts w:cstheme="majorHAnsi"/>
                      <w:lang w:eastAsia="ja-JP"/>
                    </w:rPr>
                  </w:rPrChange>
                </w:rPr>
                <w:t>customisability</w:t>
              </w:r>
            </w:ins>
            <w:r w:rsidRPr="00555D5E">
              <w:rPr>
                <w:rFonts w:cstheme="majorHAnsi"/>
                <w:lang w:eastAsia="ja-JP"/>
                <w:rPrChange w:id="1166" w:author="Petter Vang Brakalsvaalet [pev2]" w:date="2021-04-29T15:52:00Z">
                  <w:rPr>
                    <w:rFonts w:cstheme="majorHAnsi"/>
                    <w:lang w:eastAsia="ja-JP"/>
                  </w:rPr>
                </w:rPrChange>
              </w:rPr>
              <w:t>. The field of view is very small which makes it very hard to find someone.</w:t>
            </w:r>
          </w:p>
        </w:tc>
      </w:tr>
    </w:tbl>
    <w:p w14:paraId="108EB0EA" w14:textId="3F414408" w:rsidR="00320CD5" w:rsidRPr="00E5491D" w:rsidRDefault="00C262FE" w:rsidP="003C79F9">
      <w:pPr>
        <w:rPr>
          <w:rFonts w:cstheme="majorHAnsi"/>
        </w:rPr>
      </w:pPr>
      <w:r w:rsidRPr="00555D5E">
        <w:fldChar w:fldCharType="begin"/>
      </w:r>
      <w:r w:rsidRPr="00555D5E">
        <w:rPr>
          <w:rPrChange w:id="1167" w:author="Petter Vang Brakalsvaalet [pev2]" w:date="2021-04-29T15:52:00Z">
            <w:rPr/>
          </w:rPrChange>
        </w:rPr>
        <w:instrText xml:space="preserve"> HYPERLINK "https://apps.apple.com/gb/app/hide-and-seek/id1537051480" \t "_blank" </w:instrText>
      </w:r>
      <w:r w:rsidRPr="00555D5E">
        <w:rPr>
          <w:rPrChange w:id="1168" w:author="Petter Vang Brakalsvaalet [pev2]" w:date="2021-04-29T15:52:00Z">
            <w:rPr/>
          </w:rPrChange>
        </w:rPr>
        <w:fldChar w:fldCharType="separate"/>
      </w:r>
      <w:r w:rsidR="00320CD5" w:rsidRPr="00555D5E">
        <w:rPr>
          <w:rStyle w:val="Hyperlink"/>
          <w:rFonts w:eastAsiaTheme="majorEastAsia" w:cstheme="majorHAnsi"/>
        </w:rPr>
        <w:t>https://apps.apple.com/gb/app/hide-and-seek/id1537051480</w:t>
      </w:r>
      <w:r w:rsidRPr="00555D5E">
        <w:rPr>
          <w:rStyle w:val="Hyperlink"/>
          <w:rFonts w:eastAsiaTheme="majorEastAsia" w:cstheme="majorHAnsi"/>
        </w:rPr>
        <w:fldChar w:fldCharType="end"/>
      </w:r>
      <w:ins w:id="1169" w:author="Petter Vang Brakalsvaalet [pev2]" w:date="2021-04-28T12:04:00Z">
        <w:r w:rsidR="00DB4E84" w:rsidRPr="00555D5E">
          <w:rPr>
            <w:highlight w:val="yellow"/>
            <w:lang w:eastAsia="ja-JP"/>
          </w:rPr>
          <w:t xml:space="preserve"> Reference</w:t>
        </w:r>
        <w:r w:rsidR="00DB4E84" w:rsidRPr="00555D5E">
          <w:rPr>
            <w:lang w:eastAsia="ja-JP"/>
          </w:rPr>
          <w:t xml:space="preserve"> </w:t>
        </w:r>
      </w:ins>
    </w:p>
    <w:p w14:paraId="4DEB994D" w14:textId="77777777" w:rsidR="00320CD5" w:rsidRPr="00555D5E" w:rsidRDefault="00320CD5" w:rsidP="003C79F9">
      <w:pPr>
        <w:textAlignment w:val="baseline"/>
        <w:rPr>
          <w:rFonts w:cstheme="majorHAnsi"/>
          <w:sz w:val="18"/>
          <w:szCs w:val="18"/>
          <w:rPrChange w:id="1170" w:author="Petter Vang Brakalsvaalet [pev2]" w:date="2021-04-29T15:52:00Z">
            <w:rPr>
              <w:rFonts w:cstheme="majorHAnsi"/>
              <w:sz w:val="18"/>
              <w:szCs w:val="18"/>
            </w:rPr>
          </w:rPrChange>
        </w:rPr>
      </w:pPr>
    </w:p>
    <w:p w14:paraId="1F62AD0D" w14:textId="29258598" w:rsidR="001F35A4" w:rsidRPr="00555D5E" w:rsidRDefault="004C12FA" w:rsidP="00555D5E">
      <w:pPr>
        <w:pStyle w:val="Heading2"/>
        <w:rPr>
          <w:rFonts w:cstheme="majorHAnsi"/>
          <w:lang w:val="en-GB"/>
          <w:rPrChange w:id="1171" w:author="Petter Vang Brakalsvaalet [pev2]" w:date="2021-04-29T15:52:00Z">
            <w:rPr>
              <w:rFonts w:cstheme="majorHAnsi"/>
              <w:lang w:val="en-GB"/>
            </w:rPr>
          </w:rPrChange>
        </w:rPr>
      </w:pPr>
      <w:bookmarkStart w:id="1172" w:name="_Toc70592385"/>
      <w:r w:rsidRPr="00555D5E">
        <w:rPr>
          <w:rFonts w:cstheme="majorHAnsi"/>
          <w:lang w:val="en-GB"/>
          <w:rPrChange w:id="1173" w:author="Petter Vang Brakalsvaalet [pev2]" w:date="2021-04-29T15:52:00Z">
            <w:rPr>
              <w:rFonts w:cstheme="majorHAnsi"/>
              <w:lang w:val="en-GB"/>
            </w:rPr>
          </w:rPrChange>
        </w:rPr>
        <w:t>Process</w:t>
      </w:r>
      <w:bookmarkEnd w:id="1172"/>
      <w:r w:rsidRPr="00555D5E">
        <w:rPr>
          <w:rFonts w:cstheme="majorHAnsi"/>
          <w:lang w:val="en-GB"/>
          <w:rPrChange w:id="1174" w:author="Petter Vang Brakalsvaalet [pev2]" w:date="2021-04-29T15:52:00Z">
            <w:rPr>
              <w:rFonts w:cstheme="majorHAnsi"/>
              <w:lang w:val="en-GB"/>
            </w:rPr>
          </w:rPrChange>
        </w:rPr>
        <w:t xml:space="preserve"> </w:t>
      </w:r>
    </w:p>
    <w:p w14:paraId="50349E7D" w14:textId="665314BF" w:rsidR="00767AB6" w:rsidRPr="00555D5E" w:rsidRDefault="00E46A3F" w:rsidP="00FB78C7">
      <w:pPr>
        <w:rPr>
          <w:rFonts w:cstheme="majorHAnsi"/>
          <w:rPrChange w:id="1175" w:author="Petter Vang Brakalsvaalet [pev2]" w:date="2021-04-29T15:52:00Z">
            <w:rPr>
              <w:rFonts w:cstheme="majorHAnsi"/>
            </w:rPr>
          </w:rPrChange>
        </w:rPr>
      </w:pPr>
      <w:bookmarkStart w:id="1176" w:name="_Toc192777707"/>
      <w:bookmarkStart w:id="1177" w:name="_Toc222978596"/>
      <w:bookmarkEnd w:id="756"/>
      <w:r w:rsidRPr="00555D5E">
        <w:rPr>
          <w:rFonts w:cstheme="majorHAnsi"/>
          <w:rPrChange w:id="1178" w:author="Petter Vang Brakalsvaalet [pev2]" w:date="2021-04-29T15:52:00Z">
            <w:rPr>
              <w:rFonts w:cstheme="majorHAnsi"/>
            </w:rPr>
          </w:rPrChange>
        </w:rPr>
        <w:t>I tried to use an agile approach to develop this game</w:t>
      </w:r>
      <w:r w:rsidR="003F276F" w:rsidRPr="00555D5E">
        <w:rPr>
          <w:rFonts w:cstheme="majorHAnsi"/>
          <w:rPrChange w:id="1179" w:author="Petter Vang Brakalsvaalet [pev2]" w:date="2021-04-29T15:52:00Z">
            <w:rPr>
              <w:rFonts w:cstheme="majorHAnsi"/>
            </w:rPr>
          </w:rPrChange>
        </w:rPr>
        <w:t>,</w:t>
      </w:r>
      <w:r w:rsidR="00963DAE" w:rsidRPr="00555D5E">
        <w:rPr>
          <w:rFonts w:cstheme="majorHAnsi"/>
          <w:rPrChange w:id="1180" w:author="Petter Vang Brakalsvaalet [pev2]" w:date="2021-04-29T15:52:00Z">
            <w:rPr>
              <w:rFonts w:cstheme="majorHAnsi"/>
            </w:rPr>
          </w:rPrChange>
        </w:rPr>
        <w:t xml:space="preserve"> w</w:t>
      </w:r>
      <w:r w:rsidR="007F0BBB" w:rsidRPr="00555D5E">
        <w:rPr>
          <w:rFonts w:cstheme="majorHAnsi"/>
          <w:rPrChange w:id="1181" w:author="Petter Vang Brakalsvaalet [pev2]" w:date="2021-04-29T15:52:00Z">
            <w:rPr>
              <w:rFonts w:cstheme="majorHAnsi"/>
            </w:rPr>
          </w:rPrChange>
        </w:rPr>
        <w:t xml:space="preserve">here I </w:t>
      </w:r>
      <w:r w:rsidR="003F276F" w:rsidRPr="00555D5E">
        <w:rPr>
          <w:rFonts w:cstheme="majorHAnsi"/>
          <w:rPrChange w:id="1182" w:author="Petter Vang Brakalsvaalet [pev2]" w:date="2021-04-29T15:52:00Z">
            <w:rPr>
              <w:rFonts w:cstheme="majorHAnsi"/>
            </w:rPr>
          </w:rPrChange>
        </w:rPr>
        <w:t xml:space="preserve">split my time into separate sprints. Each sprint gave me an opportunity to divide up the work and prioritise them based on importance. I also used stories to track the work and measure my progress. Each sprint was a </w:t>
      </w:r>
      <w:r w:rsidR="00F2669A" w:rsidRPr="00555D5E">
        <w:rPr>
          <w:rFonts w:cstheme="majorHAnsi"/>
          <w:rPrChange w:id="1183" w:author="Petter Vang Brakalsvaalet [pev2]" w:date="2021-04-29T15:52:00Z">
            <w:rPr>
              <w:rFonts w:cstheme="majorHAnsi"/>
            </w:rPr>
          </w:rPrChange>
        </w:rPr>
        <w:t>2-week</w:t>
      </w:r>
      <w:r w:rsidR="003F276F" w:rsidRPr="00555D5E">
        <w:rPr>
          <w:rFonts w:cstheme="majorHAnsi"/>
          <w:rPrChange w:id="1184" w:author="Petter Vang Brakalsvaalet [pev2]" w:date="2021-04-29T15:52:00Z">
            <w:rPr>
              <w:rFonts w:cstheme="majorHAnsi"/>
            </w:rPr>
          </w:rPrChange>
        </w:rPr>
        <w:t xml:space="preserve"> period</w:t>
      </w:r>
      <w:r w:rsidR="00F2669A" w:rsidRPr="00555D5E">
        <w:rPr>
          <w:rFonts w:cstheme="majorHAnsi"/>
          <w:rPrChange w:id="1185" w:author="Petter Vang Brakalsvaalet [pev2]" w:date="2021-04-29T15:52:00Z">
            <w:rPr>
              <w:rFonts w:cstheme="majorHAnsi"/>
            </w:rPr>
          </w:rPrChange>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555D5E" w:rsidRDefault="00F50CF7" w:rsidP="00FB78C7">
      <w:pPr>
        <w:rPr>
          <w:rFonts w:cstheme="majorHAnsi"/>
          <w:rPrChange w:id="1186" w:author="Petter Vang Brakalsvaalet [pev2]" w:date="2021-04-29T15:52:00Z">
            <w:rPr>
              <w:rFonts w:cstheme="majorHAnsi"/>
            </w:rPr>
          </w:rPrChange>
        </w:rPr>
      </w:pPr>
    </w:p>
    <w:p w14:paraId="2DD514A4" w14:textId="4CCC40A8" w:rsidR="009F1CBC" w:rsidRPr="00555D5E" w:rsidRDefault="0046082A" w:rsidP="00FB78C7">
      <w:pPr>
        <w:rPr>
          <w:rFonts w:cstheme="majorHAnsi"/>
          <w:rPrChange w:id="1187" w:author="Petter Vang Brakalsvaalet [pev2]" w:date="2021-04-29T15:52:00Z">
            <w:rPr>
              <w:rFonts w:cstheme="majorHAnsi"/>
            </w:rPr>
          </w:rPrChange>
        </w:rPr>
      </w:pPr>
      <w:r w:rsidRPr="00555D5E">
        <w:rPr>
          <w:rFonts w:cstheme="majorHAnsi"/>
          <w:rPrChange w:id="1188" w:author="Petter Vang Brakalsvaalet [pev2]" w:date="2021-04-29T15:52:00Z">
            <w:rPr>
              <w:rFonts w:cstheme="majorHAnsi"/>
            </w:rPr>
          </w:rPrChange>
        </w:rPr>
        <w:t xml:space="preserve">Here is a brief overview of what </w:t>
      </w:r>
      <w:r w:rsidR="00F2669A" w:rsidRPr="00555D5E">
        <w:rPr>
          <w:rFonts w:cstheme="majorHAnsi"/>
          <w:rPrChange w:id="1189" w:author="Petter Vang Brakalsvaalet [pev2]" w:date="2021-04-29T15:52:00Z">
            <w:rPr>
              <w:rFonts w:cstheme="majorHAnsi"/>
            </w:rPr>
          </w:rPrChange>
        </w:rPr>
        <w:t>happened in each</w:t>
      </w:r>
      <w:r w:rsidRPr="00555D5E">
        <w:rPr>
          <w:rFonts w:cstheme="majorHAnsi"/>
          <w:rPrChange w:id="1190" w:author="Petter Vang Brakalsvaalet [pev2]" w:date="2021-04-29T15:52:00Z">
            <w:rPr>
              <w:rFonts w:cstheme="majorHAnsi"/>
            </w:rPr>
          </w:rPrChange>
        </w:rPr>
        <w:t xml:space="preserve"> sprint</w:t>
      </w:r>
      <w:r w:rsidR="009F1CBC" w:rsidRPr="00555D5E">
        <w:rPr>
          <w:rFonts w:cstheme="majorHAnsi"/>
          <w:rPrChange w:id="1191" w:author="Petter Vang Brakalsvaalet [pev2]" w:date="2021-04-29T15:52:00Z">
            <w:rPr>
              <w:rFonts w:cstheme="majorHAnsi"/>
            </w:rPr>
          </w:rPrChange>
        </w:rPr>
        <w:t>:</w:t>
      </w:r>
    </w:p>
    <w:p w14:paraId="0BCF95B5" w14:textId="6018A7B1" w:rsidR="009F1CBC" w:rsidRPr="00555D5E" w:rsidRDefault="009F1CBC" w:rsidP="00FB78C7">
      <w:pPr>
        <w:pStyle w:val="Heading3"/>
        <w:rPr>
          <w:rFonts w:cstheme="majorHAnsi"/>
          <w:lang w:val="en-GB"/>
          <w:rPrChange w:id="1192" w:author="Petter Vang Brakalsvaalet [pev2]" w:date="2021-04-29T15:52:00Z">
            <w:rPr>
              <w:rFonts w:cstheme="majorHAnsi"/>
              <w:lang w:val="en-GB"/>
            </w:rPr>
          </w:rPrChange>
        </w:rPr>
      </w:pPr>
      <w:bookmarkStart w:id="1193" w:name="_Toc70592386"/>
      <w:r w:rsidRPr="00555D5E">
        <w:rPr>
          <w:rFonts w:cstheme="majorHAnsi"/>
          <w:lang w:val="en-GB"/>
          <w:rPrChange w:id="1194" w:author="Petter Vang Brakalsvaalet [pev2]" w:date="2021-04-29T15:52:00Z">
            <w:rPr>
              <w:rFonts w:cstheme="majorHAnsi"/>
              <w:lang w:val="en-GB"/>
            </w:rPr>
          </w:rPrChange>
        </w:rPr>
        <w:t>Sprint 1 &amp; 2</w:t>
      </w:r>
      <w:bookmarkEnd w:id="1193"/>
    </w:p>
    <w:p w14:paraId="6E280F3A" w14:textId="5671408D" w:rsidR="006D4E74" w:rsidRPr="00555D5E" w:rsidRDefault="00453C32" w:rsidP="003C79F9">
      <w:pPr>
        <w:rPr>
          <w:rFonts w:eastAsiaTheme="majorEastAsia" w:cstheme="majorHAnsi"/>
          <w:b/>
          <w:bCs/>
          <w:color w:val="548DD4" w:themeColor="text2" w:themeTint="99"/>
          <w:sz w:val="22"/>
          <w:lang w:eastAsia="ja-JP"/>
          <w:rPrChange w:id="1195" w:author="Petter Vang Brakalsvaalet [pev2]" w:date="2021-04-29T15:52:00Z">
            <w:rPr>
              <w:rFonts w:eastAsiaTheme="majorEastAsia" w:cstheme="majorHAnsi"/>
              <w:b/>
              <w:bCs/>
              <w:color w:val="548DD4" w:themeColor="text2" w:themeTint="99"/>
              <w:sz w:val="22"/>
              <w:lang w:eastAsia="ja-JP"/>
            </w:rPr>
          </w:rPrChange>
        </w:rPr>
      </w:pPr>
      <w:r w:rsidRPr="00555D5E">
        <w:rPr>
          <w:rFonts w:cstheme="majorHAnsi"/>
          <w:rPrChange w:id="1196" w:author="Petter Vang Brakalsvaalet [pev2]" w:date="2021-04-29T15:52:00Z">
            <w:rPr>
              <w:rFonts w:cstheme="majorHAnsi"/>
            </w:rPr>
          </w:rPrChange>
        </w:rPr>
        <w:t>In the beginning</w:t>
      </w:r>
      <w:r w:rsidR="00F2669A" w:rsidRPr="00555D5E">
        <w:rPr>
          <w:rFonts w:cstheme="majorHAnsi"/>
          <w:rPrChange w:id="1197" w:author="Petter Vang Brakalsvaalet [pev2]" w:date="2021-04-29T15:52:00Z">
            <w:rPr>
              <w:rFonts w:cstheme="majorHAnsi"/>
            </w:rPr>
          </w:rPrChange>
        </w:rPr>
        <w:t>,</w:t>
      </w:r>
      <w:r w:rsidRPr="00555D5E">
        <w:rPr>
          <w:rFonts w:cstheme="majorHAnsi"/>
          <w:rPrChange w:id="1198" w:author="Petter Vang Brakalsvaalet [pev2]" w:date="2021-04-29T15:52:00Z">
            <w:rPr>
              <w:rFonts w:cstheme="majorHAnsi"/>
            </w:rPr>
          </w:rPrChange>
        </w:rPr>
        <w:t xml:space="preserve"> I </w:t>
      </w:r>
      <w:r w:rsidR="00F2669A" w:rsidRPr="00555D5E">
        <w:rPr>
          <w:rFonts w:cstheme="majorHAnsi"/>
          <w:rPrChange w:id="1199" w:author="Petter Vang Brakalsvaalet [pev2]" w:date="2021-04-29T15:52:00Z">
            <w:rPr>
              <w:rFonts w:cstheme="majorHAnsi"/>
            </w:rPr>
          </w:rPrChange>
        </w:rPr>
        <w:t>focused</w:t>
      </w:r>
      <w:r w:rsidRPr="00555D5E">
        <w:rPr>
          <w:rFonts w:cstheme="majorHAnsi"/>
          <w:rPrChange w:id="1200" w:author="Petter Vang Brakalsvaalet [pev2]" w:date="2021-04-29T15:52:00Z">
            <w:rPr>
              <w:rFonts w:cstheme="majorHAnsi"/>
            </w:rPr>
          </w:rPrChange>
        </w:rPr>
        <w:t xml:space="preserve"> on learning how to develop 2D games for iOS</w:t>
      </w:r>
      <w:r w:rsidR="00495F82" w:rsidRPr="00555D5E">
        <w:rPr>
          <w:rFonts w:cstheme="majorHAnsi"/>
          <w:rPrChange w:id="1201" w:author="Petter Vang Brakalsvaalet [pev2]" w:date="2021-04-29T15:52:00Z">
            <w:rPr>
              <w:rFonts w:cstheme="majorHAnsi"/>
            </w:rPr>
          </w:rPrChange>
        </w:rPr>
        <w:t xml:space="preserve"> and </w:t>
      </w:r>
      <w:r w:rsidR="00F2669A" w:rsidRPr="00555D5E">
        <w:rPr>
          <w:rFonts w:cstheme="majorHAnsi"/>
          <w:rPrChange w:id="1202" w:author="Petter Vang Brakalsvaalet [pev2]" w:date="2021-04-29T15:52:00Z">
            <w:rPr>
              <w:rFonts w:cstheme="majorHAnsi"/>
            </w:rPr>
          </w:rPrChange>
        </w:rPr>
        <w:t xml:space="preserve">how </w:t>
      </w:r>
      <w:r w:rsidR="00495F82" w:rsidRPr="00555D5E">
        <w:rPr>
          <w:rFonts w:cstheme="majorHAnsi"/>
          <w:rPrChange w:id="1203" w:author="Petter Vang Brakalsvaalet [pev2]" w:date="2021-04-29T15:52:00Z">
            <w:rPr>
              <w:rFonts w:cstheme="majorHAnsi"/>
            </w:rPr>
          </w:rPrChange>
        </w:rPr>
        <w:t xml:space="preserve">to build a library of </w:t>
      </w:r>
      <w:r w:rsidR="0056517A" w:rsidRPr="00555D5E">
        <w:rPr>
          <w:rFonts w:cstheme="majorHAnsi"/>
          <w:rPrChange w:id="1204" w:author="Petter Vang Brakalsvaalet [pev2]" w:date="2021-04-29T15:52:00Z">
            <w:rPr>
              <w:rFonts w:cstheme="majorHAnsi"/>
            </w:rPr>
          </w:rPrChange>
        </w:rPr>
        <w:t xml:space="preserve">game </w:t>
      </w:r>
      <w:r w:rsidR="00495F82" w:rsidRPr="00555D5E">
        <w:rPr>
          <w:rFonts w:cstheme="majorHAnsi"/>
          <w:rPrChange w:id="1205" w:author="Petter Vang Brakalsvaalet [pev2]" w:date="2021-04-29T15:52:00Z">
            <w:rPr>
              <w:rFonts w:cstheme="majorHAnsi"/>
            </w:rPr>
          </w:rPrChange>
        </w:rPr>
        <w:t>assets</w:t>
      </w:r>
      <w:r w:rsidR="0056517A" w:rsidRPr="00555D5E">
        <w:rPr>
          <w:rFonts w:cstheme="majorHAnsi"/>
          <w:rPrChange w:id="1206" w:author="Petter Vang Brakalsvaalet [pev2]" w:date="2021-04-29T15:52:00Z">
            <w:rPr>
              <w:rFonts w:cstheme="majorHAnsi"/>
            </w:rPr>
          </w:rPrChange>
        </w:rPr>
        <w:t>. I started by creating assets for the game</w:t>
      </w:r>
      <w:r w:rsidR="00F2669A" w:rsidRPr="00555D5E">
        <w:rPr>
          <w:rFonts w:cstheme="majorHAnsi"/>
          <w:rPrChange w:id="1207" w:author="Petter Vang Brakalsvaalet [pev2]" w:date="2021-04-29T15:52:00Z">
            <w:rPr>
              <w:rFonts w:cstheme="majorHAnsi"/>
            </w:rPr>
          </w:rPrChange>
        </w:rPr>
        <w:t xml:space="preserve">, and by the end of Sprint 2 I had created </w:t>
      </w:r>
      <w:ins w:id="1208" w:author="Petter Vang Brakalsvaalet [pev2]" w:date="2021-04-28T01:01:00Z">
        <w:r w:rsidR="007570BC" w:rsidRPr="00555D5E">
          <w:rPr>
            <w:rFonts w:cstheme="majorHAnsi"/>
            <w:rPrChange w:id="1209" w:author="Petter Vang Brakalsvaalet [pev2]" w:date="2021-04-29T15:52:00Z">
              <w:rPr>
                <w:rFonts w:cstheme="majorHAnsi"/>
              </w:rPr>
            </w:rPrChange>
          </w:rPr>
          <w:t>most of</w:t>
        </w:r>
      </w:ins>
      <w:r w:rsidR="00F2669A" w:rsidRPr="00555D5E">
        <w:rPr>
          <w:rFonts w:cstheme="majorHAnsi"/>
          <w:rPrChange w:id="1210" w:author="Petter Vang Brakalsvaalet [pev2]" w:date="2021-04-29T15:52:00Z">
            <w:rPr>
              <w:rFonts w:cstheme="majorHAnsi"/>
            </w:rPr>
          </w:rPrChange>
        </w:rPr>
        <w:t xml:space="preserve"> the assets needed</w:t>
      </w:r>
      <w:r w:rsidR="0056517A" w:rsidRPr="00555D5E">
        <w:rPr>
          <w:rFonts w:cstheme="majorHAnsi"/>
          <w:rPrChange w:id="1211" w:author="Petter Vang Brakalsvaalet [pev2]" w:date="2021-04-29T15:52:00Z">
            <w:rPr>
              <w:rFonts w:cstheme="majorHAnsi"/>
            </w:rPr>
          </w:rPrChange>
        </w:rPr>
        <w:t xml:space="preserve">. </w:t>
      </w:r>
      <w:r w:rsidR="00F2669A" w:rsidRPr="00555D5E">
        <w:rPr>
          <w:rFonts w:cstheme="majorHAnsi"/>
          <w:rPrChange w:id="1212" w:author="Petter Vang Brakalsvaalet [pev2]" w:date="2021-04-29T15:52:00Z">
            <w:rPr>
              <w:rFonts w:cstheme="majorHAnsi"/>
            </w:rPr>
          </w:rPrChange>
        </w:rPr>
        <w:t xml:space="preserve">Through Sprint 2 to Sprint 4, </w:t>
      </w:r>
      <w:r w:rsidR="00C035B0" w:rsidRPr="00555D5E">
        <w:rPr>
          <w:rFonts w:cstheme="majorHAnsi"/>
          <w:rPrChange w:id="1213" w:author="Petter Vang Brakalsvaalet [pev2]" w:date="2021-04-29T15:52:00Z">
            <w:rPr>
              <w:rFonts w:cstheme="majorHAnsi"/>
            </w:rPr>
          </w:rPrChange>
        </w:rPr>
        <w:t>I</w:t>
      </w:r>
      <w:r w:rsidR="0082392B" w:rsidRPr="00555D5E">
        <w:rPr>
          <w:rFonts w:cstheme="majorHAnsi"/>
          <w:rPrChange w:id="1214" w:author="Petter Vang Brakalsvaalet [pev2]" w:date="2021-04-29T15:52:00Z">
            <w:rPr>
              <w:rFonts w:cstheme="majorHAnsi"/>
            </w:rPr>
          </w:rPrChange>
        </w:rPr>
        <w:t xml:space="preserve"> </w:t>
      </w:r>
      <w:r w:rsidR="00D0355A" w:rsidRPr="00555D5E">
        <w:rPr>
          <w:rFonts w:cstheme="majorHAnsi"/>
          <w:rPrChange w:id="1215" w:author="Petter Vang Brakalsvaalet [pev2]" w:date="2021-04-29T15:52:00Z">
            <w:rPr>
              <w:rFonts w:cstheme="majorHAnsi"/>
            </w:rPr>
          </w:rPrChange>
        </w:rPr>
        <w:t>worked through Chapter 1 to 3 of 2D Apple game by tutorials</w:t>
      </w:r>
      <w:r w:rsidR="00C035B0" w:rsidRPr="00555D5E">
        <w:rPr>
          <w:rFonts w:cstheme="majorHAnsi"/>
          <w:rPrChange w:id="1216" w:author="Petter Vang Brakalsvaalet [pev2]" w:date="2021-04-29T15:52:00Z">
            <w:rPr>
              <w:rFonts w:cstheme="majorHAnsi"/>
            </w:rPr>
          </w:rPrChange>
        </w:rPr>
        <w:t xml:space="preserve">. This gave </w:t>
      </w:r>
      <w:r w:rsidR="008A74B6" w:rsidRPr="00555D5E">
        <w:rPr>
          <w:rFonts w:cstheme="majorHAnsi"/>
          <w:rPrChange w:id="1217" w:author="Petter Vang Brakalsvaalet [pev2]" w:date="2021-04-29T15:52:00Z">
            <w:rPr>
              <w:rFonts w:cstheme="majorHAnsi"/>
            </w:rPr>
          </w:rPrChange>
        </w:rPr>
        <w:t>me a basic understanding of Game development</w:t>
      </w:r>
      <w:r w:rsidR="00014AB0" w:rsidRPr="00555D5E">
        <w:rPr>
          <w:rFonts w:cstheme="majorHAnsi"/>
          <w:rPrChange w:id="1218" w:author="Petter Vang Brakalsvaalet [pev2]" w:date="2021-04-29T15:52:00Z">
            <w:rPr>
              <w:rFonts w:cstheme="majorHAnsi"/>
            </w:rPr>
          </w:rPrChange>
        </w:rPr>
        <w:t xml:space="preserve"> for iOS. </w:t>
      </w:r>
    </w:p>
    <w:p w14:paraId="1787CEB3" w14:textId="4E354F17" w:rsidR="009F1CBC" w:rsidRPr="00555D5E" w:rsidRDefault="009F1CBC" w:rsidP="003C79F9">
      <w:pPr>
        <w:pStyle w:val="Heading3"/>
        <w:rPr>
          <w:rFonts w:cstheme="majorHAnsi"/>
          <w:lang w:val="en-GB"/>
          <w:rPrChange w:id="1219" w:author="Petter Vang Brakalsvaalet [pev2]" w:date="2021-04-29T15:52:00Z">
            <w:rPr>
              <w:rFonts w:cstheme="majorHAnsi"/>
              <w:lang w:val="en-GB"/>
            </w:rPr>
          </w:rPrChange>
        </w:rPr>
      </w:pPr>
      <w:bookmarkStart w:id="1220" w:name="_Toc70592387"/>
      <w:r w:rsidRPr="00555D5E">
        <w:rPr>
          <w:rFonts w:cstheme="majorHAnsi"/>
          <w:lang w:val="en-GB"/>
          <w:rPrChange w:id="1221" w:author="Petter Vang Brakalsvaalet [pev2]" w:date="2021-04-29T15:52:00Z">
            <w:rPr>
              <w:rFonts w:cstheme="majorHAnsi"/>
              <w:lang w:val="en-GB"/>
            </w:rPr>
          </w:rPrChange>
        </w:rPr>
        <w:t>Sprint 3 &amp; 4</w:t>
      </w:r>
      <w:bookmarkEnd w:id="1220"/>
    </w:p>
    <w:p w14:paraId="1B56AB1A" w14:textId="769F9093" w:rsidR="0046082A" w:rsidRPr="00555D5E" w:rsidRDefault="00F2669A" w:rsidP="00555D5E">
      <w:pPr>
        <w:rPr>
          <w:rFonts w:cstheme="majorHAnsi"/>
          <w:rPrChange w:id="1222" w:author="Petter Vang Brakalsvaalet [pev2]" w:date="2021-04-29T15:52:00Z">
            <w:rPr>
              <w:rFonts w:cstheme="majorHAnsi"/>
            </w:rPr>
          </w:rPrChange>
        </w:rPr>
      </w:pPr>
      <w:r w:rsidRPr="00555D5E">
        <w:rPr>
          <w:rFonts w:cstheme="majorHAnsi"/>
          <w:rPrChange w:id="1223" w:author="Petter Vang Brakalsvaalet [pev2]" w:date="2021-04-29T15:52:00Z">
            <w:rPr>
              <w:rFonts w:cstheme="majorHAnsi"/>
            </w:rPr>
          </w:rPrChange>
        </w:rPr>
        <w:t xml:space="preserve">In Sprint 3, </w:t>
      </w:r>
      <w:r w:rsidR="002D44C6" w:rsidRPr="00555D5E">
        <w:rPr>
          <w:rFonts w:cstheme="majorHAnsi"/>
          <w:rPrChange w:id="1224" w:author="Petter Vang Brakalsvaalet [pev2]" w:date="2021-04-29T15:52:00Z">
            <w:rPr>
              <w:rFonts w:cstheme="majorHAnsi"/>
            </w:rPr>
          </w:rPrChange>
        </w:rPr>
        <w:t xml:space="preserve">I </w:t>
      </w:r>
      <w:r w:rsidR="006D4E74" w:rsidRPr="00555D5E">
        <w:rPr>
          <w:rFonts w:cstheme="majorHAnsi"/>
          <w:rPrChange w:id="1225" w:author="Petter Vang Brakalsvaalet [pev2]" w:date="2021-04-29T15:52:00Z">
            <w:rPr>
              <w:rFonts w:cstheme="majorHAnsi"/>
            </w:rPr>
          </w:rPrChange>
        </w:rPr>
        <w:t>investigated</w:t>
      </w:r>
      <w:r w:rsidR="002D44C6" w:rsidRPr="00555D5E">
        <w:rPr>
          <w:rFonts w:cstheme="majorHAnsi"/>
          <w:rPrChange w:id="1226" w:author="Petter Vang Brakalsvaalet [pev2]" w:date="2021-04-29T15:52:00Z">
            <w:rPr>
              <w:rFonts w:cstheme="majorHAnsi"/>
            </w:rPr>
          </w:rPrChange>
        </w:rPr>
        <w:t xml:space="preserve"> similar games and</w:t>
      </w:r>
      <w:r w:rsidRPr="00555D5E">
        <w:rPr>
          <w:rFonts w:cstheme="majorHAnsi"/>
          <w:rPrChange w:id="1227" w:author="Petter Vang Brakalsvaalet [pev2]" w:date="2021-04-29T15:52:00Z">
            <w:rPr>
              <w:rFonts w:cstheme="majorHAnsi"/>
            </w:rPr>
          </w:rPrChange>
        </w:rPr>
        <w:t xml:space="preserve"> in Sprint 4, I</w:t>
      </w:r>
      <w:r w:rsidR="002D44C6" w:rsidRPr="00555D5E">
        <w:rPr>
          <w:rFonts w:cstheme="majorHAnsi"/>
          <w:rPrChange w:id="1228" w:author="Petter Vang Brakalsvaalet [pev2]" w:date="2021-04-29T15:52:00Z">
            <w:rPr>
              <w:rFonts w:cstheme="majorHAnsi"/>
            </w:rPr>
          </w:rPrChange>
        </w:rPr>
        <w:t xml:space="preserve"> </w:t>
      </w:r>
      <w:r w:rsidRPr="00555D5E">
        <w:rPr>
          <w:rFonts w:cstheme="majorHAnsi"/>
          <w:rPrChange w:id="1229" w:author="Petter Vang Brakalsvaalet [pev2]" w:date="2021-04-29T15:52:00Z">
            <w:rPr>
              <w:rFonts w:cstheme="majorHAnsi"/>
            </w:rPr>
          </w:rPrChange>
        </w:rPr>
        <w:t xml:space="preserve">tested </w:t>
      </w:r>
      <w:r w:rsidR="002D44C6" w:rsidRPr="00555D5E">
        <w:rPr>
          <w:rFonts w:cstheme="majorHAnsi"/>
          <w:rPrChange w:id="1230" w:author="Petter Vang Brakalsvaalet [pev2]" w:date="2021-04-29T15:52:00Z">
            <w:rPr>
              <w:rFonts w:cstheme="majorHAnsi"/>
            </w:rPr>
          </w:rPrChange>
        </w:rPr>
        <w:t>the most popular games. This gave an idea of wh</w:t>
      </w:r>
      <w:r w:rsidRPr="00555D5E">
        <w:rPr>
          <w:rFonts w:cstheme="majorHAnsi"/>
          <w:rPrChange w:id="1231" w:author="Petter Vang Brakalsvaalet [pev2]" w:date="2021-04-29T15:52:00Z">
            <w:rPr>
              <w:rFonts w:cstheme="majorHAnsi"/>
            </w:rPr>
          </w:rPrChange>
        </w:rPr>
        <w:t>ich features to include and which to leave out</w:t>
      </w:r>
      <w:r w:rsidR="002D44C6" w:rsidRPr="00555D5E">
        <w:rPr>
          <w:rFonts w:cstheme="majorHAnsi"/>
          <w:rPrChange w:id="1232" w:author="Petter Vang Brakalsvaalet [pev2]" w:date="2021-04-29T15:52:00Z">
            <w:rPr>
              <w:rFonts w:cstheme="majorHAnsi"/>
            </w:rPr>
          </w:rPrChange>
        </w:rPr>
        <w:t xml:space="preserve">. I found that most of the popular games had lots of </w:t>
      </w:r>
      <w:r w:rsidRPr="00555D5E">
        <w:rPr>
          <w:rFonts w:cstheme="majorHAnsi"/>
          <w:rPrChange w:id="1233" w:author="Petter Vang Brakalsvaalet [pev2]" w:date="2021-04-29T15:52:00Z">
            <w:rPr>
              <w:rFonts w:cstheme="majorHAnsi"/>
            </w:rPr>
          </w:rPrChange>
        </w:rPr>
        <w:t xml:space="preserve">customisation </w:t>
      </w:r>
      <w:r w:rsidR="002D44C6" w:rsidRPr="00555D5E">
        <w:rPr>
          <w:rFonts w:cstheme="majorHAnsi"/>
          <w:rPrChange w:id="1234" w:author="Petter Vang Brakalsvaalet [pev2]" w:date="2021-04-29T15:52:00Z">
            <w:rPr>
              <w:rFonts w:cstheme="majorHAnsi"/>
            </w:rPr>
          </w:rPrChange>
        </w:rPr>
        <w:t>for the player</w:t>
      </w:r>
      <w:r w:rsidR="00127AD4" w:rsidRPr="00555D5E">
        <w:rPr>
          <w:rFonts w:cstheme="majorHAnsi"/>
          <w:rPrChange w:id="1235" w:author="Petter Vang Brakalsvaalet [pev2]" w:date="2021-04-29T15:52:00Z">
            <w:rPr>
              <w:rFonts w:cstheme="majorHAnsi"/>
            </w:rPr>
          </w:rPrChange>
        </w:rPr>
        <w:t xml:space="preserve">, and </w:t>
      </w:r>
      <w:r w:rsidR="00193E5A" w:rsidRPr="00555D5E">
        <w:rPr>
          <w:rFonts w:cstheme="majorHAnsi"/>
          <w:rPrChange w:id="1236" w:author="Petter Vang Brakalsvaalet [pev2]" w:date="2021-04-29T15:52:00Z">
            <w:rPr>
              <w:rFonts w:cstheme="majorHAnsi"/>
            </w:rPr>
          </w:rPrChange>
        </w:rPr>
        <w:t xml:space="preserve">that they give the player the option to </w:t>
      </w:r>
      <w:r w:rsidR="0016294F" w:rsidRPr="00555D5E">
        <w:rPr>
          <w:rFonts w:cstheme="majorHAnsi"/>
          <w:rPrChange w:id="1237" w:author="Petter Vang Brakalsvaalet [pev2]" w:date="2021-04-29T15:52:00Z">
            <w:rPr>
              <w:rFonts w:cstheme="majorHAnsi"/>
            </w:rPr>
          </w:rPrChange>
        </w:rPr>
        <w:t xml:space="preserve">choose </w:t>
      </w:r>
      <w:r w:rsidR="00193E5A" w:rsidRPr="00555D5E">
        <w:rPr>
          <w:rFonts w:cstheme="majorHAnsi"/>
          <w:rPrChange w:id="1238" w:author="Petter Vang Brakalsvaalet [pev2]" w:date="2021-04-29T15:52:00Z">
            <w:rPr>
              <w:rFonts w:cstheme="majorHAnsi"/>
            </w:rPr>
          </w:rPrChange>
        </w:rPr>
        <w:t>which role they will have.</w:t>
      </w:r>
    </w:p>
    <w:p w14:paraId="391403B2" w14:textId="3757E74A" w:rsidR="009F1CBC" w:rsidRPr="00555D5E" w:rsidRDefault="00D94FCF" w:rsidP="00555D5E">
      <w:pPr>
        <w:rPr>
          <w:rFonts w:cstheme="majorHAnsi"/>
          <w:rPrChange w:id="1239" w:author="Petter Vang Brakalsvaalet [pev2]" w:date="2021-04-29T15:52:00Z">
            <w:rPr>
              <w:rFonts w:cstheme="majorHAnsi"/>
            </w:rPr>
          </w:rPrChange>
        </w:rPr>
      </w:pPr>
      <w:r w:rsidRPr="00555D5E">
        <w:rPr>
          <w:rFonts w:cstheme="majorHAnsi"/>
          <w:rPrChange w:id="1240" w:author="Petter Vang Brakalsvaalet [pev2]" w:date="2021-04-29T15:52:00Z">
            <w:rPr>
              <w:rFonts w:cstheme="majorHAnsi"/>
            </w:rPr>
          </w:rPrChange>
        </w:rPr>
        <w:t xml:space="preserve">In </w:t>
      </w:r>
      <w:r w:rsidR="00F2669A" w:rsidRPr="00555D5E">
        <w:rPr>
          <w:rFonts w:cstheme="majorHAnsi"/>
          <w:rPrChange w:id="1241" w:author="Petter Vang Brakalsvaalet [pev2]" w:date="2021-04-29T15:52:00Z">
            <w:rPr>
              <w:rFonts w:cstheme="majorHAnsi"/>
            </w:rPr>
          </w:rPrChange>
        </w:rPr>
        <w:t>S</w:t>
      </w:r>
      <w:r w:rsidRPr="00555D5E">
        <w:rPr>
          <w:rFonts w:cstheme="majorHAnsi"/>
          <w:rPrChange w:id="1242" w:author="Petter Vang Brakalsvaalet [pev2]" w:date="2021-04-29T15:52:00Z">
            <w:rPr>
              <w:rFonts w:cstheme="majorHAnsi"/>
            </w:rPr>
          </w:rPrChange>
        </w:rPr>
        <w:t>print 3</w:t>
      </w:r>
      <w:r w:rsidR="00F2669A" w:rsidRPr="00555D5E">
        <w:rPr>
          <w:rFonts w:cstheme="majorHAnsi"/>
          <w:rPrChange w:id="1243" w:author="Petter Vang Brakalsvaalet [pev2]" w:date="2021-04-29T15:52:00Z">
            <w:rPr>
              <w:rFonts w:cstheme="majorHAnsi"/>
            </w:rPr>
          </w:rPrChange>
        </w:rPr>
        <w:t>,</w:t>
      </w:r>
      <w:r w:rsidRPr="00555D5E">
        <w:rPr>
          <w:rFonts w:cstheme="majorHAnsi"/>
          <w:rPrChange w:id="1244" w:author="Petter Vang Brakalsvaalet [pev2]" w:date="2021-04-29T15:52:00Z">
            <w:rPr>
              <w:rFonts w:cstheme="majorHAnsi"/>
            </w:rPr>
          </w:rPrChange>
        </w:rPr>
        <w:t xml:space="preserve"> I </w:t>
      </w:r>
      <w:r w:rsidR="00F2669A" w:rsidRPr="00555D5E">
        <w:rPr>
          <w:rFonts w:cstheme="majorHAnsi"/>
          <w:rPrChange w:id="1245" w:author="Petter Vang Brakalsvaalet [pev2]" w:date="2021-04-29T15:52:00Z">
            <w:rPr>
              <w:rFonts w:cstheme="majorHAnsi"/>
            </w:rPr>
          </w:rPrChange>
        </w:rPr>
        <w:t xml:space="preserve">also </w:t>
      </w:r>
      <w:r w:rsidRPr="00555D5E">
        <w:rPr>
          <w:rFonts w:cstheme="majorHAnsi"/>
          <w:rPrChange w:id="1246" w:author="Petter Vang Brakalsvaalet [pev2]" w:date="2021-04-29T15:52:00Z">
            <w:rPr>
              <w:rFonts w:cstheme="majorHAnsi"/>
            </w:rPr>
          </w:rPrChange>
        </w:rPr>
        <w:t xml:space="preserve">started to create the game. I </w:t>
      </w:r>
      <w:r w:rsidR="00F2669A" w:rsidRPr="00555D5E">
        <w:rPr>
          <w:rFonts w:cstheme="majorHAnsi"/>
          <w:rPrChange w:id="1247" w:author="Petter Vang Brakalsvaalet [pev2]" w:date="2021-04-29T15:52:00Z">
            <w:rPr>
              <w:rFonts w:cstheme="majorHAnsi"/>
            </w:rPr>
          </w:rPrChange>
        </w:rPr>
        <w:t xml:space="preserve">began </w:t>
      </w:r>
      <w:r w:rsidRPr="00555D5E">
        <w:rPr>
          <w:rFonts w:cstheme="majorHAnsi"/>
          <w:rPrChange w:id="1248" w:author="Petter Vang Brakalsvaalet [pev2]" w:date="2021-04-29T15:52:00Z">
            <w:rPr>
              <w:rFonts w:cstheme="majorHAnsi"/>
            </w:rPr>
          </w:rPrChange>
        </w:rPr>
        <w:t xml:space="preserve">by creating the main menu and </w:t>
      </w:r>
      <w:r w:rsidR="00F2669A" w:rsidRPr="00555D5E">
        <w:rPr>
          <w:rFonts w:cstheme="majorHAnsi"/>
          <w:rPrChange w:id="1249" w:author="Petter Vang Brakalsvaalet [pev2]" w:date="2021-04-29T15:52:00Z">
            <w:rPr>
              <w:rFonts w:cstheme="majorHAnsi"/>
            </w:rPr>
          </w:rPrChange>
        </w:rPr>
        <w:t>setting</w:t>
      </w:r>
      <w:r w:rsidRPr="00555D5E">
        <w:rPr>
          <w:rFonts w:cstheme="majorHAnsi"/>
          <w:rPrChange w:id="1250" w:author="Petter Vang Brakalsvaalet [pev2]" w:date="2021-04-29T15:52:00Z">
            <w:rPr>
              <w:rFonts w:cstheme="majorHAnsi"/>
            </w:rPr>
          </w:rPrChange>
        </w:rPr>
        <w:t xml:space="preserve"> up a help page, but I didn’t add any content to the help page. </w:t>
      </w:r>
      <w:r w:rsidR="00AF0E81" w:rsidRPr="00555D5E">
        <w:rPr>
          <w:rFonts w:cstheme="majorHAnsi"/>
          <w:rPrChange w:id="1251" w:author="Petter Vang Brakalsvaalet [pev2]" w:date="2021-04-29T15:52:00Z">
            <w:rPr>
              <w:rFonts w:cstheme="majorHAnsi"/>
            </w:rPr>
          </w:rPrChange>
        </w:rPr>
        <w:t>After this</w:t>
      </w:r>
      <w:r w:rsidR="00F2669A" w:rsidRPr="00555D5E">
        <w:rPr>
          <w:rFonts w:cstheme="majorHAnsi"/>
          <w:rPrChange w:id="1252" w:author="Petter Vang Brakalsvaalet [pev2]" w:date="2021-04-29T15:52:00Z">
            <w:rPr>
              <w:rFonts w:cstheme="majorHAnsi"/>
            </w:rPr>
          </w:rPrChange>
        </w:rPr>
        <w:t>,</w:t>
      </w:r>
      <w:r w:rsidR="00AF0E81" w:rsidRPr="00555D5E">
        <w:rPr>
          <w:rFonts w:cstheme="majorHAnsi"/>
          <w:rPrChange w:id="1253" w:author="Petter Vang Brakalsvaalet [pev2]" w:date="2021-04-29T15:52:00Z">
            <w:rPr>
              <w:rFonts w:cstheme="majorHAnsi"/>
            </w:rPr>
          </w:rPrChange>
        </w:rPr>
        <w:t xml:space="preserve"> I created a game setup </w:t>
      </w:r>
      <w:r w:rsidR="00D32C65" w:rsidRPr="00555D5E">
        <w:rPr>
          <w:rFonts w:cstheme="majorHAnsi"/>
          <w:rPrChange w:id="1254" w:author="Petter Vang Brakalsvaalet [pev2]" w:date="2021-04-29T15:52:00Z">
            <w:rPr>
              <w:rFonts w:cstheme="majorHAnsi"/>
            </w:rPr>
          </w:rPrChange>
        </w:rPr>
        <w:t>page,</w:t>
      </w:r>
      <w:r w:rsidR="00AF0E81" w:rsidRPr="00555D5E">
        <w:rPr>
          <w:rFonts w:cstheme="majorHAnsi"/>
          <w:rPrChange w:id="1255" w:author="Petter Vang Brakalsvaalet [pev2]" w:date="2021-04-29T15:52:00Z">
            <w:rPr>
              <w:rFonts w:cstheme="majorHAnsi"/>
            </w:rPr>
          </w:rPrChange>
        </w:rPr>
        <w:t xml:space="preserve"> </w:t>
      </w:r>
      <w:r w:rsidR="00067678" w:rsidRPr="00555D5E">
        <w:rPr>
          <w:rFonts w:cstheme="majorHAnsi"/>
          <w:rPrChange w:id="1256" w:author="Petter Vang Brakalsvaalet [pev2]" w:date="2021-04-29T15:52:00Z">
            <w:rPr>
              <w:rFonts w:cstheme="majorHAnsi"/>
            </w:rPr>
          </w:rPrChange>
        </w:rPr>
        <w:t>and I added a simple game scene.</w:t>
      </w:r>
      <w:r w:rsidR="00D8333F" w:rsidRPr="00555D5E">
        <w:rPr>
          <w:rFonts w:cstheme="majorHAnsi"/>
          <w:rPrChange w:id="1257" w:author="Petter Vang Brakalsvaalet [pev2]" w:date="2021-04-29T15:52:00Z">
            <w:rPr>
              <w:rFonts w:cstheme="majorHAnsi"/>
            </w:rPr>
          </w:rPrChange>
        </w:rPr>
        <w:t xml:space="preserve"> </w:t>
      </w:r>
    </w:p>
    <w:p w14:paraId="5BA6EB28" w14:textId="0297D515" w:rsidR="009F1CBC" w:rsidRPr="00555D5E" w:rsidRDefault="009F1CBC" w:rsidP="00555D5E">
      <w:pPr>
        <w:pStyle w:val="Heading3"/>
        <w:rPr>
          <w:rFonts w:cstheme="majorHAnsi"/>
          <w:lang w:val="en-GB"/>
          <w:rPrChange w:id="1258" w:author="Petter Vang Brakalsvaalet [pev2]" w:date="2021-04-29T15:52:00Z">
            <w:rPr>
              <w:rFonts w:cstheme="majorHAnsi"/>
              <w:lang w:val="en-GB"/>
            </w:rPr>
          </w:rPrChange>
        </w:rPr>
      </w:pPr>
      <w:bookmarkStart w:id="1259" w:name="_Toc70592388"/>
      <w:r w:rsidRPr="00555D5E">
        <w:rPr>
          <w:rFonts w:cstheme="majorHAnsi"/>
          <w:lang w:val="en-GB"/>
          <w:rPrChange w:id="1260" w:author="Petter Vang Brakalsvaalet [pev2]" w:date="2021-04-29T15:52:00Z">
            <w:rPr>
              <w:rFonts w:cstheme="majorHAnsi"/>
              <w:lang w:val="en-GB"/>
            </w:rPr>
          </w:rPrChange>
        </w:rPr>
        <w:lastRenderedPageBreak/>
        <w:t>Sprint 5</w:t>
      </w:r>
      <w:bookmarkEnd w:id="1259"/>
    </w:p>
    <w:p w14:paraId="42B67306" w14:textId="454FE45E" w:rsidR="009F1CBC" w:rsidRPr="00555D5E" w:rsidRDefault="00D8333F" w:rsidP="00DD38F8">
      <w:pPr>
        <w:rPr>
          <w:rFonts w:cstheme="majorHAnsi"/>
          <w:rPrChange w:id="1261" w:author="Petter Vang Brakalsvaalet [pev2]" w:date="2021-04-29T15:52:00Z">
            <w:rPr>
              <w:rFonts w:cstheme="majorHAnsi"/>
            </w:rPr>
          </w:rPrChange>
        </w:rPr>
        <w:pPrChange w:id="1262" w:author="Petter Vang Brakalsvaalet [pev2]" w:date="2021-04-29T11:31:00Z">
          <w:pPr/>
        </w:pPrChange>
      </w:pPr>
      <w:r w:rsidRPr="00555D5E">
        <w:rPr>
          <w:rFonts w:cstheme="majorHAnsi"/>
          <w:rPrChange w:id="1263" w:author="Petter Vang Brakalsvaalet [pev2]" w:date="2021-04-29T15:52:00Z">
            <w:rPr>
              <w:rFonts w:cstheme="majorHAnsi"/>
            </w:rPr>
          </w:rPrChange>
        </w:rPr>
        <w:t xml:space="preserve">During </w:t>
      </w:r>
      <w:r w:rsidR="00F2669A" w:rsidRPr="00555D5E">
        <w:rPr>
          <w:rFonts w:cstheme="majorHAnsi"/>
          <w:rPrChange w:id="1264" w:author="Petter Vang Brakalsvaalet [pev2]" w:date="2021-04-29T15:52:00Z">
            <w:rPr>
              <w:rFonts w:cstheme="majorHAnsi"/>
            </w:rPr>
          </w:rPrChange>
        </w:rPr>
        <w:t>S</w:t>
      </w:r>
      <w:r w:rsidRPr="00555D5E">
        <w:rPr>
          <w:rFonts w:cstheme="majorHAnsi"/>
          <w:rPrChange w:id="1265" w:author="Petter Vang Brakalsvaalet [pev2]" w:date="2021-04-29T15:52:00Z">
            <w:rPr>
              <w:rFonts w:cstheme="majorHAnsi"/>
            </w:rPr>
          </w:rPrChange>
        </w:rPr>
        <w:t>print 5</w:t>
      </w:r>
      <w:r w:rsidR="00F2669A" w:rsidRPr="00555D5E">
        <w:rPr>
          <w:rFonts w:cstheme="majorHAnsi"/>
          <w:rPrChange w:id="1266" w:author="Petter Vang Brakalsvaalet [pev2]" w:date="2021-04-29T15:52:00Z">
            <w:rPr>
              <w:rFonts w:cstheme="majorHAnsi"/>
            </w:rPr>
          </w:rPrChange>
        </w:rPr>
        <w:t>, I</w:t>
      </w:r>
      <w:r w:rsidRPr="00555D5E">
        <w:rPr>
          <w:rFonts w:cstheme="majorHAnsi"/>
          <w:rPrChange w:id="1267" w:author="Petter Vang Brakalsvaalet [pev2]" w:date="2021-04-29T15:52:00Z">
            <w:rPr>
              <w:rFonts w:cstheme="majorHAnsi"/>
            </w:rPr>
          </w:rPrChange>
        </w:rPr>
        <w:t xml:space="preserve"> finished the last chapters of the </w:t>
      </w:r>
      <w:r w:rsidR="00F2669A" w:rsidRPr="00555D5E">
        <w:rPr>
          <w:rFonts w:cstheme="majorHAnsi"/>
          <w:rPrChange w:id="1268" w:author="Petter Vang Brakalsvaalet [pev2]" w:date="2021-04-29T15:52:00Z">
            <w:rPr>
              <w:rFonts w:cstheme="majorHAnsi"/>
            </w:rPr>
          </w:rPrChange>
        </w:rPr>
        <w:t>“G</w:t>
      </w:r>
      <w:r w:rsidR="00BF2FB1" w:rsidRPr="00555D5E">
        <w:rPr>
          <w:rFonts w:cstheme="majorHAnsi"/>
          <w:rPrChange w:id="1269" w:author="Petter Vang Brakalsvaalet [pev2]" w:date="2021-04-29T15:52:00Z">
            <w:rPr>
              <w:rFonts w:cstheme="majorHAnsi"/>
            </w:rPr>
          </w:rPrChange>
        </w:rPr>
        <w:t xml:space="preserve">etting </w:t>
      </w:r>
      <w:r w:rsidR="00F2669A" w:rsidRPr="00555D5E">
        <w:rPr>
          <w:rFonts w:cstheme="majorHAnsi"/>
          <w:rPrChange w:id="1270" w:author="Petter Vang Brakalsvaalet [pev2]" w:date="2021-04-29T15:52:00Z">
            <w:rPr>
              <w:rFonts w:cstheme="majorHAnsi"/>
            </w:rPr>
          </w:rPrChange>
        </w:rPr>
        <w:t>S</w:t>
      </w:r>
      <w:r w:rsidR="00BF2FB1" w:rsidRPr="00555D5E">
        <w:rPr>
          <w:rFonts w:cstheme="majorHAnsi"/>
          <w:rPrChange w:id="1271" w:author="Petter Vang Brakalsvaalet [pev2]" w:date="2021-04-29T15:52:00Z">
            <w:rPr>
              <w:rFonts w:cstheme="majorHAnsi"/>
            </w:rPr>
          </w:rPrChange>
        </w:rPr>
        <w:t>tarted</w:t>
      </w:r>
      <w:r w:rsidR="00F2669A" w:rsidRPr="00555D5E">
        <w:rPr>
          <w:rFonts w:cstheme="majorHAnsi"/>
          <w:rPrChange w:id="1272" w:author="Petter Vang Brakalsvaalet [pev2]" w:date="2021-04-29T15:52:00Z">
            <w:rPr>
              <w:rFonts w:cstheme="majorHAnsi"/>
            </w:rPr>
          </w:rPrChange>
        </w:rPr>
        <w:t>”</w:t>
      </w:r>
      <w:r w:rsidR="00BF2FB1" w:rsidRPr="00555D5E">
        <w:rPr>
          <w:rFonts w:cstheme="majorHAnsi"/>
          <w:rPrChange w:id="1273" w:author="Petter Vang Brakalsvaalet [pev2]" w:date="2021-04-29T15:52:00Z">
            <w:rPr>
              <w:rFonts w:cstheme="majorHAnsi"/>
            </w:rPr>
          </w:rPrChange>
        </w:rPr>
        <w:t xml:space="preserve"> section of the </w:t>
      </w:r>
      <w:r w:rsidRPr="00555D5E">
        <w:rPr>
          <w:rFonts w:cstheme="majorHAnsi"/>
          <w:rPrChange w:id="1274" w:author="Petter Vang Brakalsvaalet [pev2]" w:date="2021-04-29T15:52:00Z">
            <w:rPr>
              <w:rFonts w:cstheme="majorHAnsi"/>
            </w:rPr>
          </w:rPrChange>
        </w:rPr>
        <w:t>2D Apple game</w:t>
      </w:r>
      <w:r w:rsidR="00BF2FB1" w:rsidRPr="00555D5E">
        <w:rPr>
          <w:rFonts w:cstheme="majorHAnsi"/>
          <w:rPrChange w:id="1275" w:author="Petter Vang Brakalsvaalet [pev2]" w:date="2021-04-29T15:52:00Z">
            <w:rPr>
              <w:rFonts w:cstheme="majorHAnsi"/>
            </w:rPr>
          </w:rPrChange>
        </w:rPr>
        <w:t>s</w:t>
      </w:r>
      <w:r w:rsidRPr="00555D5E">
        <w:rPr>
          <w:rFonts w:cstheme="majorHAnsi"/>
          <w:rPrChange w:id="1276" w:author="Petter Vang Brakalsvaalet [pev2]" w:date="2021-04-29T15:52:00Z">
            <w:rPr>
              <w:rFonts w:cstheme="majorHAnsi"/>
            </w:rPr>
          </w:rPrChange>
        </w:rPr>
        <w:t xml:space="preserve"> book</w:t>
      </w:r>
      <w:r w:rsidR="0038275F" w:rsidRPr="00555D5E">
        <w:rPr>
          <w:rFonts w:cstheme="majorHAnsi"/>
          <w:rPrChange w:id="1277" w:author="Petter Vang Brakalsvaalet [pev2]" w:date="2021-04-29T15:52:00Z">
            <w:rPr>
              <w:rFonts w:cstheme="majorHAnsi"/>
            </w:rPr>
          </w:rPrChange>
        </w:rPr>
        <w:t>.</w:t>
      </w:r>
      <w:r w:rsidR="00F2669A" w:rsidRPr="00555D5E">
        <w:rPr>
          <w:rFonts w:cstheme="majorHAnsi"/>
          <w:rPrChange w:id="1278" w:author="Petter Vang Brakalsvaalet [pev2]" w:date="2021-04-29T15:52:00Z">
            <w:rPr>
              <w:rFonts w:cstheme="majorHAnsi"/>
            </w:rPr>
          </w:rPrChange>
        </w:rPr>
        <w:t xml:space="preserve"> After this point, a lot of technical work started to get done and my focus shifted to building a “functioning” game.</w:t>
      </w:r>
    </w:p>
    <w:p w14:paraId="53D7F1A0" w14:textId="6ACDD98D" w:rsidR="009F1CBC" w:rsidRPr="00555D5E" w:rsidRDefault="009F1CBC" w:rsidP="00DD38F8">
      <w:pPr>
        <w:pStyle w:val="Heading3"/>
        <w:rPr>
          <w:rFonts w:cstheme="majorHAnsi"/>
          <w:lang w:val="en-GB"/>
          <w:rPrChange w:id="1279" w:author="Petter Vang Brakalsvaalet [pev2]" w:date="2021-04-29T15:52:00Z">
            <w:rPr>
              <w:rFonts w:cstheme="majorHAnsi"/>
              <w:lang w:val="en-GB"/>
            </w:rPr>
          </w:rPrChange>
        </w:rPr>
        <w:pPrChange w:id="1280" w:author="Petter Vang Brakalsvaalet [pev2]" w:date="2021-04-29T11:31:00Z">
          <w:pPr>
            <w:pStyle w:val="Heading3"/>
          </w:pPr>
        </w:pPrChange>
      </w:pPr>
      <w:bookmarkStart w:id="1281" w:name="_Toc70592389"/>
      <w:r w:rsidRPr="00555D5E">
        <w:rPr>
          <w:rFonts w:cstheme="majorHAnsi"/>
          <w:lang w:val="en-GB"/>
          <w:rPrChange w:id="1282" w:author="Petter Vang Brakalsvaalet [pev2]" w:date="2021-04-29T15:52:00Z">
            <w:rPr>
              <w:rFonts w:cstheme="majorHAnsi"/>
              <w:lang w:val="en-GB"/>
            </w:rPr>
          </w:rPrChange>
        </w:rPr>
        <w:t>Sprint 6</w:t>
      </w:r>
      <w:bookmarkEnd w:id="1281"/>
    </w:p>
    <w:p w14:paraId="39AB430F" w14:textId="25C58135" w:rsidR="000156B5" w:rsidRPr="00555D5E" w:rsidRDefault="00F2669A" w:rsidP="00DD38F8">
      <w:pPr>
        <w:rPr>
          <w:rFonts w:cstheme="majorHAnsi"/>
          <w:rPrChange w:id="1283" w:author="Petter Vang Brakalsvaalet [pev2]" w:date="2021-04-29T15:52:00Z">
            <w:rPr>
              <w:rFonts w:cstheme="majorHAnsi"/>
            </w:rPr>
          </w:rPrChange>
        </w:rPr>
        <w:pPrChange w:id="1284" w:author="Petter Vang Brakalsvaalet [pev2]" w:date="2021-04-29T11:31:00Z">
          <w:pPr/>
        </w:pPrChange>
      </w:pPr>
      <w:r w:rsidRPr="00555D5E">
        <w:rPr>
          <w:rFonts w:cstheme="majorHAnsi"/>
          <w:rPrChange w:id="1285" w:author="Petter Vang Brakalsvaalet [pev2]" w:date="2021-04-29T15:52:00Z">
            <w:rPr>
              <w:rFonts w:cstheme="majorHAnsi"/>
            </w:rPr>
          </w:rPrChange>
        </w:rPr>
        <w:t>In S</w:t>
      </w:r>
      <w:r w:rsidR="009E7F5F" w:rsidRPr="00555D5E">
        <w:rPr>
          <w:rFonts w:cstheme="majorHAnsi"/>
          <w:rPrChange w:id="1286" w:author="Petter Vang Brakalsvaalet [pev2]" w:date="2021-04-29T15:52:00Z">
            <w:rPr>
              <w:rFonts w:cstheme="majorHAnsi"/>
            </w:rPr>
          </w:rPrChange>
        </w:rPr>
        <w:t>print 6</w:t>
      </w:r>
      <w:r w:rsidRPr="00555D5E">
        <w:rPr>
          <w:rFonts w:cstheme="majorHAnsi"/>
          <w:rPrChange w:id="1287" w:author="Petter Vang Brakalsvaalet [pev2]" w:date="2021-04-29T15:52:00Z">
            <w:rPr>
              <w:rFonts w:cstheme="majorHAnsi"/>
            </w:rPr>
          </w:rPrChange>
        </w:rPr>
        <w:t>,</w:t>
      </w:r>
      <w:r w:rsidR="002A0B8D" w:rsidRPr="00555D5E">
        <w:rPr>
          <w:rFonts w:cstheme="majorHAnsi"/>
          <w:rPrChange w:id="1288" w:author="Petter Vang Brakalsvaalet [pev2]" w:date="2021-04-29T15:52:00Z">
            <w:rPr>
              <w:rFonts w:cstheme="majorHAnsi"/>
            </w:rPr>
          </w:rPrChange>
        </w:rPr>
        <w:t xml:space="preserve"> I added the players, tents</w:t>
      </w:r>
      <w:r w:rsidRPr="00555D5E">
        <w:rPr>
          <w:rFonts w:cstheme="majorHAnsi"/>
          <w:rPrChange w:id="1289" w:author="Petter Vang Brakalsvaalet [pev2]" w:date="2021-04-29T15:52:00Z">
            <w:rPr>
              <w:rFonts w:cstheme="majorHAnsi"/>
            </w:rPr>
          </w:rPrChange>
        </w:rPr>
        <w:t xml:space="preserve"> and</w:t>
      </w:r>
      <w:r w:rsidR="002A0B8D" w:rsidRPr="00555D5E">
        <w:rPr>
          <w:rFonts w:cstheme="majorHAnsi"/>
          <w:rPrChange w:id="1290" w:author="Petter Vang Brakalsvaalet [pev2]" w:date="2021-04-29T15:52:00Z">
            <w:rPr>
              <w:rFonts w:cstheme="majorHAnsi"/>
            </w:rPr>
          </w:rPrChange>
        </w:rPr>
        <w:t xml:space="preserve"> house and </w:t>
      </w:r>
      <w:r w:rsidRPr="00555D5E">
        <w:rPr>
          <w:rFonts w:cstheme="majorHAnsi"/>
          <w:rPrChange w:id="1291" w:author="Petter Vang Brakalsvaalet [pev2]" w:date="2021-04-29T15:52:00Z">
            <w:rPr>
              <w:rFonts w:cstheme="majorHAnsi"/>
            </w:rPr>
          </w:rPrChange>
        </w:rPr>
        <w:t xml:space="preserve">I </w:t>
      </w:r>
      <w:r w:rsidR="002A0B8D" w:rsidRPr="00555D5E">
        <w:rPr>
          <w:rFonts w:cstheme="majorHAnsi"/>
          <w:rPrChange w:id="1292" w:author="Petter Vang Brakalsvaalet [pev2]" w:date="2021-04-29T15:52:00Z">
            <w:rPr>
              <w:rFonts w:cstheme="majorHAnsi"/>
            </w:rPr>
          </w:rPrChange>
        </w:rPr>
        <w:t xml:space="preserve">expanded the environment. </w:t>
      </w:r>
      <w:r w:rsidR="00F57894" w:rsidRPr="00555D5E">
        <w:rPr>
          <w:rFonts w:cstheme="majorHAnsi"/>
          <w:rPrChange w:id="1293" w:author="Petter Vang Brakalsvaalet [pev2]" w:date="2021-04-29T15:52:00Z">
            <w:rPr>
              <w:rFonts w:cstheme="majorHAnsi"/>
            </w:rPr>
          </w:rPrChange>
        </w:rPr>
        <w:t xml:space="preserve">Since I now had players in the </w:t>
      </w:r>
      <w:r w:rsidR="00036509" w:rsidRPr="00555D5E">
        <w:rPr>
          <w:rFonts w:cstheme="majorHAnsi"/>
          <w:rPrChange w:id="1294" w:author="Petter Vang Brakalsvaalet [pev2]" w:date="2021-04-29T15:52:00Z">
            <w:rPr>
              <w:rFonts w:cstheme="majorHAnsi"/>
            </w:rPr>
          </w:rPrChange>
        </w:rPr>
        <w:t>game,</w:t>
      </w:r>
      <w:r w:rsidR="00F57894" w:rsidRPr="00555D5E">
        <w:rPr>
          <w:rFonts w:cstheme="majorHAnsi"/>
          <w:rPrChange w:id="1295" w:author="Petter Vang Brakalsvaalet [pev2]" w:date="2021-04-29T15:52:00Z">
            <w:rPr>
              <w:rFonts w:cstheme="majorHAnsi"/>
            </w:rPr>
          </w:rPrChange>
        </w:rPr>
        <w:t xml:space="preserve"> I work</w:t>
      </w:r>
      <w:r w:rsidRPr="00555D5E">
        <w:rPr>
          <w:rFonts w:cstheme="majorHAnsi"/>
          <w:rPrChange w:id="1296" w:author="Petter Vang Brakalsvaalet [pev2]" w:date="2021-04-29T15:52:00Z">
            <w:rPr>
              <w:rFonts w:cstheme="majorHAnsi"/>
            </w:rPr>
          </w:rPrChange>
        </w:rPr>
        <w:t>ed</w:t>
      </w:r>
      <w:r w:rsidR="00F57894" w:rsidRPr="00555D5E">
        <w:rPr>
          <w:rFonts w:cstheme="majorHAnsi"/>
          <w:rPrChange w:id="1297" w:author="Petter Vang Brakalsvaalet [pev2]" w:date="2021-04-29T15:52:00Z">
            <w:rPr>
              <w:rFonts w:cstheme="majorHAnsi"/>
            </w:rPr>
          </w:rPrChange>
        </w:rPr>
        <w:t xml:space="preserve"> on </w:t>
      </w:r>
      <w:r w:rsidRPr="00555D5E">
        <w:rPr>
          <w:rFonts w:cstheme="majorHAnsi"/>
          <w:rPrChange w:id="1298" w:author="Petter Vang Brakalsvaalet [pev2]" w:date="2021-04-29T15:52:00Z">
            <w:rPr>
              <w:rFonts w:cstheme="majorHAnsi"/>
            </w:rPr>
          </w:rPrChange>
        </w:rPr>
        <w:t xml:space="preserve">developing the </w:t>
      </w:r>
      <w:r w:rsidR="00F57894" w:rsidRPr="00555D5E">
        <w:rPr>
          <w:rFonts w:cstheme="majorHAnsi"/>
          <w:rPrChange w:id="1299" w:author="Petter Vang Brakalsvaalet [pev2]" w:date="2021-04-29T15:52:00Z">
            <w:rPr>
              <w:rFonts w:cstheme="majorHAnsi"/>
            </w:rPr>
          </w:rPrChange>
        </w:rPr>
        <w:t>player interaction</w:t>
      </w:r>
      <w:r w:rsidRPr="00555D5E">
        <w:rPr>
          <w:rFonts w:cstheme="majorHAnsi"/>
          <w:rPrChange w:id="1300" w:author="Petter Vang Brakalsvaalet [pev2]" w:date="2021-04-29T15:52:00Z">
            <w:rPr>
              <w:rFonts w:cstheme="majorHAnsi"/>
            </w:rPr>
          </w:rPrChange>
        </w:rPr>
        <w:t xml:space="preserve">. </w:t>
      </w:r>
      <w:r w:rsidR="00BD36CC" w:rsidRPr="00555D5E">
        <w:rPr>
          <w:rFonts w:cstheme="majorHAnsi"/>
          <w:rPrChange w:id="1301" w:author="Petter Vang Brakalsvaalet [pev2]" w:date="2021-04-29T15:52:00Z">
            <w:rPr>
              <w:rFonts w:cstheme="majorHAnsi"/>
            </w:rPr>
          </w:rPrChange>
        </w:rPr>
        <w:t xml:space="preserve">I </w:t>
      </w:r>
      <w:r w:rsidRPr="00555D5E">
        <w:rPr>
          <w:rFonts w:cstheme="majorHAnsi"/>
          <w:rPrChange w:id="1302" w:author="Petter Vang Brakalsvaalet [pev2]" w:date="2021-04-29T15:52:00Z">
            <w:rPr>
              <w:rFonts w:cstheme="majorHAnsi"/>
            </w:rPr>
          </w:rPrChange>
        </w:rPr>
        <w:t xml:space="preserve">also </w:t>
      </w:r>
      <w:r w:rsidR="00BD36CC" w:rsidRPr="00555D5E">
        <w:rPr>
          <w:rFonts w:cstheme="majorHAnsi"/>
          <w:rPrChange w:id="1303" w:author="Petter Vang Brakalsvaalet [pev2]" w:date="2021-04-29T15:52:00Z">
            <w:rPr>
              <w:rFonts w:cstheme="majorHAnsi"/>
            </w:rPr>
          </w:rPrChange>
        </w:rPr>
        <w:t>gave t</w:t>
      </w:r>
      <w:r w:rsidR="00036509" w:rsidRPr="00555D5E">
        <w:rPr>
          <w:rFonts w:cstheme="majorHAnsi"/>
          <w:rPrChange w:id="1304" w:author="Petter Vang Brakalsvaalet [pev2]" w:date="2021-04-29T15:52:00Z">
            <w:rPr>
              <w:rFonts w:cstheme="majorHAnsi"/>
            </w:rPr>
          </w:rPrChange>
        </w:rPr>
        <w:t xml:space="preserve">he player </w:t>
      </w:r>
      <w:r w:rsidR="00BD36CC" w:rsidRPr="00555D5E">
        <w:rPr>
          <w:rFonts w:cstheme="majorHAnsi"/>
          <w:rPrChange w:id="1305" w:author="Petter Vang Brakalsvaalet [pev2]" w:date="2021-04-29T15:52:00Z">
            <w:rPr>
              <w:rFonts w:cstheme="majorHAnsi"/>
            </w:rPr>
          </w:rPrChange>
        </w:rPr>
        <w:t xml:space="preserve">the option </w:t>
      </w:r>
      <w:r w:rsidR="00D174E5" w:rsidRPr="00555D5E">
        <w:rPr>
          <w:rFonts w:cstheme="majorHAnsi"/>
          <w:rPrChange w:id="1306" w:author="Petter Vang Brakalsvaalet [pev2]" w:date="2021-04-29T15:52:00Z">
            <w:rPr>
              <w:rFonts w:cstheme="majorHAnsi"/>
            </w:rPr>
          </w:rPrChange>
        </w:rPr>
        <w:t xml:space="preserve">to </w:t>
      </w:r>
      <w:r w:rsidR="00036509" w:rsidRPr="00555D5E">
        <w:rPr>
          <w:rFonts w:cstheme="majorHAnsi"/>
          <w:rPrChange w:id="1307" w:author="Petter Vang Brakalsvaalet [pev2]" w:date="2021-04-29T15:52:00Z">
            <w:rPr>
              <w:rFonts w:cstheme="majorHAnsi"/>
            </w:rPr>
          </w:rPrChange>
        </w:rPr>
        <w:t>hid</w:t>
      </w:r>
      <w:r w:rsidR="00D174E5" w:rsidRPr="00555D5E">
        <w:rPr>
          <w:rFonts w:cstheme="majorHAnsi"/>
          <w:rPrChange w:id="1308" w:author="Petter Vang Brakalsvaalet [pev2]" w:date="2021-04-29T15:52:00Z">
            <w:rPr>
              <w:rFonts w:cstheme="majorHAnsi"/>
            </w:rPr>
          </w:rPrChange>
        </w:rPr>
        <w:t>e</w:t>
      </w:r>
      <w:r w:rsidR="00036509" w:rsidRPr="00555D5E">
        <w:rPr>
          <w:rFonts w:cstheme="majorHAnsi"/>
          <w:rPrChange w:id="1309" w:author="Petter Vang Brakalsvaalet [pev2]" w:date="2021-04-29T15:52:00Z">
            <w:rPr>
              <w:rFonts w:cstheme="majorHAnsi"/>
            </w:rPr>
          </w:rPrChange>
        </w:rPr>
        <w:t xml:space="preserve"> </w:t>
      </w:r>
      <w:r w:rsidR="00E82232" w:rsidRPr="00555D5E">
        <w:rPr>
          <w:rFonts w:cstheme="majorHAnsi"/>
          <w:rPrChange w:id="1310" w:author="Petter Vang Brakalsvaalet [pev2]" w:date="2021-04-29T15:52:00Z">
            <w:rPr>
              <w:rFonts w:cstheme="majorHAnsi"/>
            </w:rPr>
          </w:rPrChange>
        </w:rPr>
        <w:t xml:space="preserve">(if they are a hider) </w:t>
      </w:r>
      <w:r w:rsidR="00036509" w:rsidRPr="00555D5E">
        <w:rPr>
          <w:rFonts w:cstheme="majorHAnsi"/>
          <w:rPrChange w:id="1311" w:author="Petter Vang Brakalsvaalet [pev2]" w:date="2021-04-29T15:52:00Z">
            <w:rPr>
              <w:rFonts w:cstheme="majorHAnsi"/>
            </w:rPr>
          </w:rPrChange>
        </w:rPr>
        <w:t xml:space="preserve">and </w:t>
      </w:r>
      <w:r w:rsidR="00D174E5" w:rsidRPr="00555D5E">
        <w:rPr>
          <w:rFonts w:cstheme="majorHAnsi"/>
          <w:rPrChange w:id="1312" w:author="Petter Vang Brakalsvaalet [pev2]" w:date="2021-04-29T15:52:00Z">
            <w:rPr>
              <w:rFonts w:cstheme="majorHAnsi"/>
            </w:rPr>
          </w:rPrChange>
        </w:rPr>
        <w:t xml:space="preserve">to </w:t>
      </w:r>
      <w:r w:rsidR="00036509" w:rsidRPr="00555D5E">
        <w:rPr>
          <w:rFonts w:cstheme="majorHAnsi"/>
          <w:rPrChange w:id="1313" w:author="Petter Vang Brakalsvaalet [pev2]" w:date="2021-04-29T15:52:00Z">
            <w:rPr>
              <w:rFonts w:cstheme="majorHAnsi"/>
            </w:rPr>
          </w:rPrChange>
        </w:rPr>
        <w:t>catc</w:t>
      </w:r>
      <w:r w:rsidR="00D174E5" w:rsidRPr="00555D5E">
        <w:rPr>
          <w:rFonts w:cstheme="majorHAnsi"/>
          <w:rPrChange w:id="1314" w:author="Petter Vang Brakalsvaalet [pev2]" w:date="2021-04-29T15:52:00Z">
            <w:rPr>
              <w:rFonts w:cstheme="majorHAnsi"/>
            </w:rPr>
          </w:rPrChange>
        </w:rPr>
        <w:t xml:space="preserve">h </w:t>
      </w:r>
      <w:r w:rsidR="00036509" w:rsidRPr="00555D5E">
        <w:rPr>
          <w:rFonts w:cstheme="majorHAnsi"/>
          <w:rPrChange w:id="1315" w:author="Petter Vang Brakalsvaalet [pev2]" w:date="2021-04-29T15:52:00Z">
            <w:rPr>
              <w:rFonts w:cstheme="majorHAnsi"/>
            </w:rPr>
          </w:rPrChange>
        </w:rPr>
        <w:t>other players</w:t>
      </w:r>
      <w:r w:rsidR="00E82232" w:rsidRPr="00555D5E">
        <w:rPr>
          <w:rFonts w:cstheme="majorHAnsi"/>
          <w:rPrChange w:id="1316" w:author="Petter Vang Brakalsvaalet [pev2]" w:date="2021-04-29T15:52:00Z">
            <w:rPr>
              <w:rFonts w:cstheme="majorHAnsi"/>
            </w:rPr>
          </w:rPrChange>
        </w:rPr>
        <w:t xml:space="preserve"> (if they are a seeker)</w:t>
      </w:r>
      <w:r w:rsidR="00036509" w:rsidRPr="00555D5E">
        <w:rPr>
          <w:rFonts w:cstheme="majorHAnsi"/>
          <w:rPrChange w:id="1317" w:author="Petter Vang Brakalsvaalet [pev2]" w:date="2021-04-29T15:52:00Z">
            <w:rPr>
              <w:rFonts w:cstheme="majorHAnsi"/>
            </w:rPr>
          </w:rPrChange>
        </w:rPr>
        <w:t>.</w:t>
      </w:r>
      <w:r w:rsidR="00BD36CC" w:rsidRPr="00555D5E">
        <w:rPr>
          <w:rFonts w:cstheme="majorHAnsi"/>
          <w:rPrChange w:id="1318" w:author="Petter Vang Brakalsvaalet [pev2]" w:date="2021-04-29T15:52:00Z">
            <w:rPr>
              <w:rFonts w:cstheme="majorHAnsi"/>
            </w:rPr>
          </w:rPrChange>
        </w:rPr>
        <w:t xml:space="preserve"> </w:t>
      </w:r>
      <w:r w:rsidR="00E82232" w:rsidRPr="00555D5E">
        <w:rPr>
          <w:rFonts w:cstheme="majorHAnsi"/>
          <w:rPrChange w:id="1319" w:author="Petter Vang Brakalsvaalet [pev2]" w:date="2021-04-29T15:52:00Z">
            <w:rPr>
              <w:rFonts w:cstheme="majorHAnsi"/>
            </w:rPr>
          </w:rPrChange>
        </w:rPr>
        <w:t>Due to</w:t>
      </w:r>
      <w:r w:rsidR="00BD36CC" w:rsidRPr="00555D5E">
        <w:rPr>
          <w:rFonts w:cstheme="majorHAnsi"/>
          <w:rPrChange w:id="1320" w:author="Petter Vang Brakalsvaalet [pev2]" w:date="2021-04-29T15:52:00Z">
            <w:rPr>
              <w:rFonts w:cstheme="majorHAnsi"/>
            </w:rPr>
          </w:rPrChange>
        </w:rPr>
        <w:t xml:space="preserve"> this addition</w:t>
      </w:r>
      <w:r w:rsidR="00E82232" w:rsidRPr="00555D5E">
        <w:rPr>
          <w:rFonts w:cstheme="majorHAnsi"/>
          <w:rPrChange w:id="1321" w:author="Petter Vang Brakalsvaalet [pev2]" w:date="2021-04-29T15:52:00Z">
            <w:rPr>
              <w:rFonts w:cstheme="majorHAnsi"/>
            </w:rPr>
          </w:rPrChange>
        </w:rPr>
        <w:t>,</w:t>
      </w:r>
      <w:r w:rsidR="00BD36CC" w:rsidRPr="00555D5E">
        <w:rPr>
          <w:rFonts w:cstheme="majorHAnsi"/>
          <w:rPrChange w:id="1322" w:author="Petter Vang Brakalsvaalet [pev2]" w:date="2021-04-29T15:52:00Z">
            <w:rPr>
              <w:rFonts w:cstheme="majorHAnsi"/>
            </w:rPr>
          </w:rPrChange>
        </w:rPr>
        <w:t xml:space="preserve"> I </w:t>
      </w:r>
      <w:r w:rsidR="00A61F82" w:rsidRPr="00555D5E">
        <w:rPr>
          <w:rFonts w:cstheme="majorHAnsi"/>
          <w:rPrChange w:id="1323" w:author="Petter Vang Brakalsvaalet [pev2]" w:date="2021-04-29T15:52:00Z">
            <w:rPr>
              <w:rFonts w:cstheme="majorHAnsi"/>
            </w:rPr>
          </w:rPrChange>
        </w:rPr>
        <w:t>added functionality to the game setup page. The player would now be able to set their role, the number of bots and</w:t>
      </w:r>
      <w:r w:rsidR="006D371A" w:rsidRPr="00555D5E">
        <w:rPr>
          <w:rFonts w:cstheme="majorHAnsi"/>
          <w:rPrChange w:id="1324" w:author="Petter Vang Brakalsvaalet [pev2]" w:date="2021-04-29T15:52:00Z">
            <w:rPr>
              <w:rFonts w:cstheme="majorHAnsi"/>
            </w:rPr>
          </w:rPrChange>
        </w:rPr>
        <w:t xml:space="preserve"> </w:t>
      </w:r>
      <w:r w:rsidR="00E82232" w:rsidRPr="00555D5E">
        <w:rPr>
          <w:rFonts w:cstheme="majorHAnsi"/>
          <w:rPrChange w:id="1325" w:author="Petter Vang Brakalsvaalet [pev2]" w:date="2021-04-29T15:52:00Z">
            <w:rPr>
              <w:rFonts w:cstheme="majorHAnsi"/>
            </w:rPr>
          </w:rPrChange>
        </w:rPr>
        <w:t>many more settings</w:t>
      </w:r>
      <w:r w:rsidR="006D371A" w:rsidRPr="00555D5E">
        <w:rPr>
          <w:rFonts w:cstheme="majorHAnsi"/>
          <w:rPrChange w:id="1326" w:author="Petter Vang Brakalsvaalet [pev2]" w:date="2021-04-29T15:52:00Z">
            <w:rPr>
              <w:rFonts w:cstheme="majorHAnsi"/>
            </w:rPr>
          </w:rPrChange>
        </w:rPr>
        <w:t>. One problem was that the players would always see the full screen</w:t>
      </w:r>
      <w:r w:rsidR="00E82232" w:rsidRPr="00555D5E">
        <w:rPr>
          <w:rFonts w:cstheme="majorHAnsi"/>
          <w:rPrChange w:id="1327" w:author="Petter Vang Brakalsvaalet [pev2]" w:date="2021-04-29T15:52:00Z">
            <w:rPr>
              <w:rFonts w:cstheme="majorHAnsi"/>
            </w:rPr>
          </w:rPrChange>
        </w:rPr>
        <w:t xml:space="preserve">; </w:t>
      </w:r>
      <w:r w:rsidR="00CA1CFF" w:rsidRPr="00555D5E">
        <w:rPr>
          <w:rFonts w:cstheme="majorHAnsi"/>
          <w:rPrChange w:id="1328" w:author="Petter Vang Brakalsvaalet [pev2]" w:date="2021-04-29T15:52:00Z">
            <w:rPr>
              <w:rFonts w:cstheme="majorHAnsi"/>
            </w:rPr>
          </w:rPrChange>
        </w:rPr>
        <w:t>to fix this</w:t>
      </w:r>
      <w:r w:rsidR="00E82232" w:rsidRPr="00555D5E">
        <w:rPr>
          <w:rFonts w:cstheme="majorHAnsi"/>
          <w:rPrChange w:id="1329" w:author="Petter Vang Brakalsvaalet [pev2]" w:date="2021-04-29T15:52:00Z">
            <w:rPr>
              <w:rFonts w:cstheme="majorHAnsi"/>
            </w:rPr>
          </w:rPrChange>
        </w:rPr>
        <w:t>,</w:t>
      </w:r>
      <w:r w:rsidR="00CA1CFF" w:rsidRPr="00555D5E">
        <w:rPr>
          <w:rFonts w:cstheme="majorHAnsi"/>
          <w:rPrChange w:id="1330" w:author="Petter Vang Brakalsvaalet [pev2]" w:date="2021-04-29T15:52:00Z">
            <w:rPr>
              <w:rFonts w:cstheme="majorHAnsi"/>
            </w:rPr>
          </w:rPrChange>
        </w:rPr>
        <w:t xml:space="preserve"> I added a camera and made the camera move with the player.</w:t>
      </w:r>
      <w:r w:rsidR="00F903E5" w:rsidRPr="00555D5E">
        <w:rPr>
          <w:rFonts w:cstheme="majorHAnsi"/>
          <w:rPrChange w:id="1331" w:author="Petter Vang Brakalsvaalet [pev2]" w:date="2021-04-29T15:52:00Z">
            <w:rPr>
              <w:rFonts w:cstheme="majorHAnsi"/>
            </w:rPr>
          </w:rPrChange>
        </w:rPr>
        <w:t xml:space="preserve"> </w:t>
      </w:r>
    </w:p>
    <w:p w14:paraId="3C621324" w14:textId="0671805F" w:rsidR="009F1CBC" w:rsidRPr="00555D5E" w:rsidRDefault="009F1CBC" w:rsidP="00DD38F8">
      <w:pPr>
        <w:pStyle w:val="Heading3"/>
        <w:rPr>
          <w:rFonts w:cstheme="majorHAnsi"/>
          <w:lang w:val="en-GB"/>
          <w:rPrChange w:id="1332" w:author="Petter Vang Brakalsvaalet [pev2]" w:date="2021-04-29T15:52:00Z">
            <w:rPr>
              <w:rFonts w:cstheme="majorHAnsi"/>
              <w:lang w:val="en-GB"/>
            </w:rPr>
          </w:rPrChange>
        </w:rPr>
        <w:pPrChange w:id="1333" w:author="Petter Vang Brakalsvaalet [pev2]" w:date="2021-04-29T11:31:00Z">
          <w:pPr>
            <w:pStyle w:val="Heading3"/>
          </w:pPr>
        </w:pPrChange>
      </w:pPr>
      <w:bookmarkStart w:id="1334" w:name="_Toc70592390"/>
      <w:r w:rsidRPr="00555D5E">
        <w:rPr>
          <w:rFonts w:cstheme="majorHAnsi"/>
          <w:lang w:val="en-GB"/>
          <w:rPrChange w:id="1335" w:author="Petter Vang Brakalsvaalet [pev2]" w:date="2021-04-29T15:52:00Z">
            <w:rPr>
              <w:rFonts w:cstheme="majorHAnsi"/>
              <w:lang w:val="en-GB"/>
            </w:rPr>
          </w:rPrChange>
        </w:rPr>
        <w:t>Sprint 7</w:t>
      </w:r>
      <w:bookmarkEnd w:id="1334"/>
    </w:p>
    <w:p w14:paraId="3D60AB73" w14:textId="4841B159" w:rsidR="0089793D" w:rsidRPr="00555D5E" w:rsidRDefault="003928EB" w:rsidP="00DD38F8">
      <w:pPr>
        <w:rPr>
          <w:rFonts w:cstheme="majorHAnsi"/>
          <w:rPrChange w:id="1336" w:author="Petter Vang Brakalsvaalet [pev2]" w:date="2021-04-29T15:52:00Z">
            <w:rPr>
              <w:rFonts w:cstheme="majorHAnsi"/>
            </w:rPr>
          </w:rPrChange>
        </w:rPr>
        <w:pPrChange w:id="1337" w:author="Petter Vang Brakalsvaalet [pev2]" w:date="2021-04-29T11:31:00Z">
          <w:pPr/>
        </w:pPrChange>
      </w:pPr>
      <w:r w:rsidRPr="00555D5E">
        <w:rPr>
          <w:rFonts w:cstheme="majorHAnsi"/>
          <w:rPrChange w:id="1338" w:author="Petter Vang Brakalsvaalet [pev2]" w:date="2021-04-29T15:52:00Z">
            <w:rPr>
              <w:rFonts w:cstheme="majorHAnsi"/>
            </w:rPr>
          </w:rPrChange>
        </w:rPr>
        <w:t xml:space="preserve">In </w:t>
      </w:r>
      <w:r w:rsidR="00E82232" w:rsidRPr="00555D5E">
        <w:rPr>
          <w:rFonts w:cstheme="majorHAnsi"/>
          <w:rPrChange w:id="1339" w:author="Petter Vang Brakalsvaalet [pev2]" w:date="2021-04-29T15:52:00Z">
            <w:rPr>
              <w:rFonts w:cstheme="majorHAnsi"/>
            </w:rPr>
          </w:rPrChange>
        </w:rPr>
        <w:t>S</w:t>
      </w:r>
      <w:r w:rsidRPr="00555D5E">
        <w:rPr>
          <w:rFonts w:cstheme="majorHAnsi"/>
          <w:rPrChange w:id="1340" w:author="Petter Vang Brakalsvaalet [pev2]" w:date="2021-04-29T15:52:00Z">
            <w:rPr>
              <w:rFonts w:cstheme="majorHAnsi"/>
            </w:rPr>
          </w:rPrChange>
        </w:rPr>
        <w:t>print 7</w:t>
      </w:r>
      <w:r w:rsidR="00E82232" w:rsidRPr="00555D5E">
        <w:rPr>
          <w:rFonts w:cstheme="majorHAnsi"/>
          <w:rPrChange w:id="1341" w:author="Petter Vang Brakalsvaalet [pev2]" w:date="2021-04-29T15:52:00Z">
            <w:rPr>
              <w:rFonts w:cstheme="majorHAnsi"/>
            </w:rPr>
          </w:rPrChange>
        </w:rPr>
        <w:t>,</w:t>
      </w:r>
      <w:r w:rsidRPr="00555D5E">
        <w:rPr>
          <w:rFonts w:cstheme="majorHAnsi"/>
          <w:rPrChange w:id="1342" w:author="Petter Vang Brakalsvaalet [pev2]" w:date="2021-04-29T15:52:00Z">
            <w:rPr>
              <w:rFonts w:cstheme="majorHAnsi"/>
            </w:rPr>
          </w:rPrChange>
        </w:rPr>
        <w:t xml:space="preserve"> I added bots and collision detection to the game. This </w:t>
      </w:r>
      <w:r w:rsidR="004F0656" w:rsidRPr="00555D5E">
        <w:rPr>
          <w:rFonts w:cstheme="majorHAnsi"/>
          <w:rPrChange w:id="1343" w:author="Petter Vang Brakalsvaalet [pev2]" w:date="2021-04-29T15:52:00Z">
            <w:rPr>
              <w:rFonts w:cstheme="majorHAnsi"/>
            </w:rPr>
          </w:rPrChange>
        </w:rPr>
        <w:t xml:space="preserve">made the player interaction less </w:t>
      </w:r>
      <w:r w:rsidR="0089793D" w:rsidRPr="00555D5E">
        <w:rPr>
          <w:rFonts w:cstheme="majorHAnsi"/>
          <w:rPrChange w:id="1344" w:author="Petter Vang Brakalsvaalet [pev2]" w:date="2021-04-29T15:52:00Z">
            <w:rPr>
              <w:rFonts w:cstheme="majorHAnsi"/>
            </w:rPr>
          </w:rPrChange>
        </w:rPr>
        <w:t>predictable,</w:t>
      </w:r>
      <w:r w:rsidR="004F0656" w:rsidRPr="00555D5E">
        <w:rPr>
          <w:rFonts w:cstheme="majorHAnsi"/>
          <w:rPrChange w:id="1345" w:author="Petter Vang Brakalsvaalet [pev2]" w:date="2021-04-29T15:52:00Z">
            <w:rPr>
              <w:rFonts w:cstheme="majorHAnsi"/>
            </w:rPr>
          </w:rPrChange>
        </w:rPr>
        <w:t xml:space="preserve"> </w:t>
      </w:r>
      <w:r w:rsidR="00E82232" w:rsidRPr="00555D5E">
        <w:rPr>
          <w:rFonts w:cstheme="majorHAnsi"/>
          <w:rPrChange w:id="1346" w:author="Petter Vang Brakalsvaalet [pev2]" w:date="2021-04-29T15:52:00Z">
            <w:rPr>
              <w:rFonts w:cstheme="majorHAnsi"/>
            </w:rPr>
          </w:rPrChange>
        </w:rPr>
        <w:t>which would need to be improved in the future</w:t>
      </w:r>
      <w:r w:rsidR="004F0656" w:rsidRPr="00555D5E">
        <w:rPr>
          <w:rFonts w:cstheme="majorHAnsi"/>
          <w:rPrChange w:id="1347" w:author="Petter Vang Brakalsvaalet [pev2]" w:date="2021-04-29T15:52:00Z">
            <w:rPr>
              <w:rFonts w:cstheme="majorHAnsi"/>
            </w:rPr>
          </w:rPrChange>
        </w:rPr>
        <w:t>.</w:t>
      </w:r>
      <w:r w:rsidR="0089793D" w:rsidRPr="00555D5E">
        <w:rPr>
          <w:rFonts w:cstheme="majorHAnsi"/>
          <w:rPrChange w:id="1348" w:author="Petter Vang Brakalsvaalet [pev2]" w:date="2021-04-29T15:52:00Z">
            <w:rPr>
              <w:rFonts w:cstheme="majorHAnsi"/>
            </w:rPr>
          </w:rPrChange>
        </w:rPr>
        <w:t xml:space="preserve"> I</w:t>
      </w:r>
      <w:r w:rsidR="00E82232" w:rsidRPr="00555D5E">
        <w:rPr>
          <w:rFonts w:cstheme="majorHAnsi"/>
          <w:rPrChange w:id="1349" w:author="Petter Vang Brakalsvaalet [pev2]" w:date="2021-04-29T15:52:00Z">
            <w:rPr>
              <w:rFonts w:cstheme="majorHAnsi"/>
            </w:rPr>
          </w:rPrChange>
        </w:rPr>
        <w:t xml:space="preserve"> now</w:t>
      </w:r>
      <w:r w:rsidR="0089793D" w:rsidRPr="00555D5E">
        <w:rPr>
          <w:rFonts w:cstheme="majorHAnsi"/>
          <w:rPrChange w:id="1350" w:author="Petter Vang Brakalsvaalet [pev2]" w:date="2021-04-29T15:52:00Z">
            <w:rPr>
              <w:rFonts w:cstheme="majorHAnsi"/>
            </w:rPr>
          </w:rPrChange>
        </w:rPr>
        <w:t xml:space="preserve"> had a functioning game, but I didn’t have any </w:t>
      </w:r>
      <w:r w:rsidR="00083324" w:rsidRPr="00555D5E">
        <w:rPr>
          <w:rFonts w:cstheme="majorHAnsi"/>
          <w:rPrChange w:id="1351" w:author="Petter Vang Brakalsvaalet [pev2]" w:date="2021-04-29T15:52:00Z">
            <w:rPr>
              <w:rFonts w:cstheme="majorHAnsi"/>
            </w:rPr>
          </w:rPrChange>
        </w:rPr>
        <w:t>bot movement</w:t>
      </w:r>
      <w:r w:rsidR="00E82232" w:rsidRPr="00555D5E">
        <w:rPr>
          <w:rFonts w:cstheme="majorHAnsi"/>
          <w:rPrChange w:id="1352" w:author="Petter Vang Brakalsvaalet [pev2]" w:date="2021-04-29T15:52:00Z">
            <w:rPr>
              <w:rFonts w:cstheme="majorHAnsi"/>
            </w:rPr>
          </w:rPrChange>
        </w:rPr>
        <w:t xml:space="preserve">. </w:t>
      </w:r>
      <w:r w:rsidR="00083324" w:rsidRPr="00555D5E">
        <w:rPr>
          <w:rFonts w:cstheme="majorHAnsi"/>
          <w:rPrChange w:id="1353" w:author="Petter Vang Brakalsvaalet [pev2]" w:date="2021-04-29T15:52:00Z">
            <w:rPr>
              <w:rFonts w:cstheme="majorHAnsi"/>
            </w:rPr>
          </w:rPrChange>
        </w:rPr>
        <w:t xml:space="preserve">I decided to </w:t>
      </w:r>
      <w:r w:rsidR="00E82232" w:rsidRPr="00555D5E">
        <w:rPr>
          <w:rFonts w:cstheme="majorHAnsi"/>
          <w:rPrChange w:id="1354" w:author="Petter Vang Brakalsvaalet [pev2]" w:date="2021-04-29T15:52:00Z">
            <w:rPr>
              <w:rFonts w:cstheme="majorHAnsi"/>
            </w:rPr>
          </w:rPrChange>
        </w:rPr>
        <w:t xml:space="preserve">prioritise </w:t>
      </w:r>
      <w:r w:rsidR="00083324" w:rsidRPr="00555D5E">
        <w:rPr>
          <w:rFonts w:cstheme="majorHAnsi"/>
          <w:rPrChange w:id="1355" w:author="Petter Vang Brakalsvaalet [pev2]" w:date="2021-04-29T15:52:00Z">
            <w:rPr>
              <w:rFonts w:cstheme="majorHAnsi"/>
            </w:rPr>
          </w:rPrChange>
        </w:rPr>
        <w:t>add</w:t>
      </w:r>
      <w:r w:rsidR="00E82232" w:rsidRPr="00555D5E">
        <w:rPr>
          <w:rFonts w:cstheme="majorHAnsi"/>
          <w:rPrChange w:id="1356" w:author="Petter Vang Brakalsvaalet [pev2]" w:date="2021-04-29T15:52:00Z">
            <w:rPr>
              <w:rFonts w:cstheme="majorHAnsi"/>
            </w:rPr>
          </w:rPrChange>
        </w:rPr>
        <w:t>ing</w:t>
      </w:r>
      <w:r w:rsidR="00083324" w:rsidRPr="00555D5E">
        <w:rPr>
          <w:rFonts w:cstheme="majorHAnsi"/>
          <w:rPrChange w:id="1357" w:author="Petter Vang Brakalsvaalet [pev2]" w:date="2021-04-29T15:52:00Z">
            <w:rPr>
              <w:rFonts w:cstheme="majorHAnsi"/>
            </w:rPr>
          </w:rPrChange>
        </w:rPr>
        <w:t xml:space="preserve"> automatic tests</w:t>
      </w:r>
      <w:r w:rsidR="00E82232" w:rsidRPr="00555D5E">
        <w:rPr>
          <w:rFonts w:cstheme="majorHAnsi"/>
          <w:rPrChange w:id="1358" w:author="Petter Vang Brakalsvaalet [pev2]" w:date="2021-04-29T15:52:00Z">
            <w:rPr>
              <w:rFonts w:cstheme="majorHAnsi"/>
            </w:rPr>
          </w:rPrChange>
        </w:rPr>
        <w:t>,</w:t>
      </w:r>
      <w:r w:rsidR="00083324" w:rsidRPr="00555D5E">
        <w:rPr>
          <w:rFonts w:cstheme="majorHAnsi"/>
          <w:rPrChange w:id="1359" w:author="Petter Vang Brakalsvaalet [pev2]" w:date="2021-04-29T15:52:00Z">
            <w:rPr>
              <w:rFonts w:cstheme="majorHAnsi"/>
            </w:rPr>
          </w:rPrChange>
        </w:rPr>
        <w:t xml:space="preserve"> and </w:t>
      </w:r>
      <w:r w:rsidR="00E82232" w:rsidRPr="00555D5E">
        <w:rPr>
          <w:rFonts w:cstheme="majorHAnsi"/>
          <w:rPrChange w:id="1360" w:author="Petter Vang Brakalsvaalet [pev2]" w:date="2021-04-29T15:52:00Z">
            <w:rPr>
              <w:rFonts w:cstheme="majorHAnsi"/>
            </w:rPr>
          </w:rPrChange>
        </w:rPr>
        <w:t xml:space="preserve">I </w:t>
      </w:r>
      <w:r w:rsidR="00B22B24" w:rsidRPr="00555D5E">
        <w:rPr>
          <w:rFonts w:cstheme="majorHAnsi"/>
          <w:rPrChange w:id="1361" w:author="Petter Vang Brakalsvaalet [pev2]" w:date="2021-04-29T15:52:00Z">
            <w:rPr>
              <w:rFonts w:cstheme="majorHAnsi"/>
            </w:rPr>
          </w:rPrChange>
        </w:rPr>
        <w:t xml:space="preserve">added a victory check to the game </w:t>
      </w:r>
      <w:r w:rsidR="00083324" w:rsidRPr="00555D5E">
        <w:rPr>
          <w:rFonts w:cstheme="majorHAnsi"/>
          <w:rPrChange w:id="1362" w:author="Petter Vang Brakalsvaalet [pev2]" w:date="2021-04-29T15:52:00Z">
            <w:rPr>
              <w:rFonts w:cstheme="majorHAnsi"/>
            </w:rPr>
          </w:rPrChange>
        </w:rPr>
        <w:t>instead</w:t>
      </w:r>
      <w:r w:rsidR="00E82232" w:rsidRPr="00555D5E">
        <w:rPr>
          <w:rFonts w:cstheme="majorHAnsi"/>
          <w:rPrChange w:id="1363" w:author="Petter Vang Brakalsvaalet [pev2]" w:date="2021-04-29T15:52:00Z">
            <w:rPr>
              <w:rFonts w:cstheme="majorHAnsi"/>
            </w:rPr>
          </w:rPrChange>
        </w:rPr>
        <w:t>.</w:t>
      </w:r>
    </w:p>
    <w:p w14:paraId="78EA9C40" w14:textId="3B7BC1D8" w:rsidR="009F1CBC" w:rsidRPr="00555D5E" w:rsidRDefault="009F1CBC" w:rsidP="00DD38F8">
      <w:pPr>
        <w:pStyle w:val="Heading3"/>
        <w:rPr>
          <w:rFonts w:cstheme="majorHAnsi"/>
          <w:lang w:val="en-GB"/>
          <w:rPrChange w:id="1364" w:author="Petter Vang Brakalsvaalet [pev2]" w:date="2021-04-29T15:52:00Z">
            <w:rPr>
              <w:rFonts w:cstheme="majorHAnsi"/>
              <w:lang w:val="en-GB"/>
            </w:rPr>
          </w:rPrChange>
        </w:rPr>
        <w:pPrChange w:id="1365" w:author="Petter Vang Brakalsvaalet [pev2]" w:date="2021-04-29T11:31:00Z">
          <w:pPr>
            <w:pStyle w:val="Heading3"/>
          </w:pPr>
        </w:pPrChange>
      </w:pPr>
      <w:bookmarkStart w:id="1366" w:name="_Toc70592391"/>
      <w:r w:rsidRPr="00555D5E">
        <w:rPr>
          <w:rFonts w:cstheme="majorHAnsi"/>
          <w:lang w:val="en-GB"/>
          <w:rPrChange w:id="1367" w:author="Petter Vang Brakalsvaalet [pev2]" w:date="2021-04-29T15:52:00Z">
            <w:rPr>
              <w:rFonts w:cstheme="majorHAnsi"/>
              <w:lang w:val="en-GB"/>
            </w:rPr>
          </w:rPrChange>
        </w:rPr>
        <w:t>Sprint 8 (Final Sprint)</w:t>
      </w:r>
      <w:bookmarkEnd w:id="1366"/>
    </w:p>
    <w:p w14:paraId="0BDF7BFB" w14:textId="426F9D35" w:rsidR="00F50CF7" w:rsidRPr="00555D5E" w:rsidRDefault="00E82232" w:rsidP="00DD38F8">
      <w:pPr>
        <w:rPr>
          <w:rFonts w:cstheme="majorHAnsi"/>
          <w:rPrChange w:id="1368" w:author="Petter Vang Brakalsvaalet [pev2]" w:date="2021-04-29T15:52:00Z">
            <w:rPr>
              <w:rFonts w:cstheme="majorHAnsi"/>
            </w:rPr>
          </w:rPrChange>
        </w:rPr>
        <w:pPrChange w:id="1369" w:author="Petter Vang Brakalsvaalet [pev2]" w:date="2021-04-29T11:31:00Z">
          <w:pPr/>
        </w:pPrChange>
      </w:pPr>
      <w:del w:id="1370" w:author="Petter Vang Brakalsvaalet [pev2]" w:date="2021-04-29T12:32:00Z">
        <w:r w:rsidRPr="00555D5E" w:rsidDel="00910442">
          <w:rPr>
            <w:rFonts w:cstheme="majorHAnsi"/>
            <w:rPrChange w:id="1371" w:author="Petter Vang Brakalsvaalet [pev2]" w:date="2021-04-29T15:52:00Z">
              <w:rPr>
                <w:rFonts w:cstheme="majorHAnsi"/>
              </w:rPr>
            </w:rPrChange>
          </w:rPr>
          <w:delText>In the final</w:delText>
        </w:r>
        <w:r w:rsidR="000156B5" w:rsidRPr="00555D5E" w:rsidDel="00910442">
          <w:rPr>
            <w:rFonts w:cstheme="majorHAnsi"/>
            <w:rPrChange w:id="1372" w:author="Petter Vang Brakalsvaalet [pev2]" w:date="2021-04-29T15:52:00Z">
              <w:rPr>
                <w:rFonts w:cstheme="majorHAnsi"/>
              </w:rPr>
            </w:rPrChange>
          </w:rPr>
          <w:delText xml:space="preserve"> sprint</w:delText>
        </w:r>
        <w:r w:rsidRPr="00555D5E" w:rsidDel="00910442">
          <w:rPr>
            <w:rFonts w:cstheme="majorHAnsi"/>
            <w:rPrChange w:id="1373" w:author="Petter Vang Brakalsvaalet [pev2]" w:date="2021-04-29T15:52:00Z">
              <w:rPr>
                <w:rFonts w:cstheme="majorHAnsi"/>
              </w:rPr>
            </w:rPrChange>
          </w:rPr>
          <w:delText>,</w:delText>
        </w:r>
        <w:r w:rsidR="000156B5" w:rsidRPr="00555D5E" w:rsidDel="00910442">
          <w:rPr>
            <w:rFonts w:cstheme="majorHAnsi"/>
            <w:rPrChange w:id="1374" w:author="Petter Vang Brakalsvaalet [pev2]" w:date="2021-04-29T15:52:00Z">
              <w:rPr>
                <w:rFonts w:cstheme="majorHAnsi"/>
              </w:rPr>
            </w:rPrChange>
          </w:rPr>
          <w:delText xml:space="preserve"> I </w:delText>
        </w:r>
        <w:r w:rsidRPr="00555D5E" w:rsidDel="00910442">
          <w:rPr>
            <w:rFonts w:cstheme="majorHAnsi"/>
            <w:rPrChange w:id="1375" w:author="Petter Vang Brakalsvaalet [pev2]" w:date="2021-04-29T15:52:00Z">
              <w:rPr>
                <w:rFonts w:cstheme="majorHAnsi"/>
              </w:rPr>
            </w:rPrChange>
          </w:rPr>
          <w:delText>focused</w:delText>
        </w:r>
        <w:r w:rsidR="000156B5" w:rsidRPr="00555D5E" w:rsidDel="00910442">
          <w:rPr>
            <w:rFonts w:cstheme="majorHAnsi"/>
            <w:rPrChange w:id="1376" w:author="Petter Vang Brakalsvaalet [pev2]" w:date="2021-04-29T15:52:00Z">
              <w:rPr>
                <w:rFonts w:cstheme="majorHAnsi"/>
              </w:rPr>
            </w:rPrChange>
          </w:rPr>
          <w:delText xml:space="preserve"> on the documentation</w:delText>
        </w:r>
        <w:r w:rsidRPr="00555D5E" w:rsidDel="00910442">
          <w:rPr>
            <w:rFonts w:cstheme="majorHAnsi"/>
            <w:rPrChange w:id="1377" w:author="Petter Vang Brakalsvaalet [pev2]" w:date="2021-04-29T15:52:00Z">
              <w:rPr>
                <w:rFonts w:cstheme="majorHAnsi"/>
              </w:rPr>
            </w:rPrChange>
          </w:rPr>
          <w:delText xml:space="preserve"> instead of programming as I had </w:delText>
        </w:r>
        <w:r w:rsidR="00853BDF" w:rsidRPr="00555D5E" w:rsidDel="00910442">
          <w:rPr>
            <w:rFonts w:cstheme="majorHAnsi"/>
            <w:rPrChange w:id="1378" w:author="Petter Vang Brakalsvaalet [pev2]" w:date="2021-04-29T15:52:00Z">
              <w:rPr>
                <w:rFonts w:cstheme="majorHAnsi"/>
              </w:rPr>
            </w:rPrChange>
          </w:rPr>
          <w:delText>most of</w:delText>
        </w:r>
        <w:r w:rsidRPr="00555D5E" w:rsidDel="00910442">
          <w:rPr>
            <w:rFonts w:cstheme="majorHAnsi"/>
            <w:rPrChange w:id="1379" w:author="Petter Vang Brakalsvaalet [pev2]" w:date="2021-04-29T15:52:00Z">
              <w:rPr>
                <w:rFonts w:cstheme="majorHAnsi"/>
              </w:rPr>
            </w:rPrChange>
          </w:rPr>
          <w:delText xml:space="preserve"> the functionality complete</w:delText>
        </w:r>
        <w:r w:rsidR="00F767D7" w:rsidRPr="00555D5E" w:rsidDel="00910442">
          <w:rPr>
            <w:rFonts w:cstheme="majorHAnsi"/>
            <w:rPrChange w:id="1380" w:author="Petter Vang Brakalsvaalet [pev2]" w:date="2021-04-29T15:52:00Z">
              <w:rPr>
                <w:rFonts w:cstheme="majorHAnsi"/>
              </w:rPr>
            </w:rPrChange>
          </w:rPr>
          <w:delText>.</w:delText>
        </w:r>
        <w:r w:rsidR="00C277F3" w:rsidRPr="00555D5E" w:rsidDel="00910442">
          <w:rPr>
            <w:rFonts w:cstheme="majorHAnsi"/>
            <w:rPrChange w:id="1381" w:author="Petter Vang Brakalsvaalet [pev2]" w:date="2021-04-29T15:52:00Z">
              <w:rPr>
                <w:rFonts w:cstheme="majorHAnsi"/>
              </w:rPr>
            </w:rPrChange>
          </w:rPr>
          <w:delText xml:space="preserve"> </w:delText>
        </w:r>
        <w:r w:rsidRPr="00555D5E" w:rsidDel="00910442">
          <w:rPr>
            <w:rFonts w:cstheme="majorHAnsi"/>
            <w:rPrChange w:id="1382" w:author="Petter Vang Brakalsvaalet [pev2]" w:date="2021-04-29T15:52:00Z">
              <w:rPr>
                <w:rFonts w:cstheme="majorHAnsi"/>
              </w:rPr>
            </w:rPrChange>
          </w:rPr>
          <w:delText>However,</w:delText>
        </w:r>
        <w:r w:rsidR="00C277F3" w:rsidRPr="00555D5E" w:rsidDel="00910442">
          <w:rPr>
            <w:rFonts w:cstheme="majorHAnsi"/>
            <w:rPrChange w:id="1383" w:author="Petter Vang Brakalsvaalet [pev2]" w:date="2021-04-29T15:52:00Z">
              <w:rPr>
                <w:rFonts w:cstheme="majorHAnsi"/>
              </w:rPr>
            </w:rPrChange>
          </w:rPr>
          <w:delText xml:space="preserve"> I add</w:delText>
        </w:r>
        <w:r w:rsidR="0000554C" w:rsidRPr="00555D5E" w:rsidDel="00910442">
          <w:rPr>
            <w:rFonts w:cstheme="majorHAnsi"/>
            <w:rPrChange w:id="1384" w:author="Petter Vang Brakalsvaalet [pev2]" w:date="2021-04-29T15:52:00Z">
              <w:rPr>
                <w:rFonts w:cstheme="majorHAnsi"/>
              </w:rPr>
            </w:rPrChange>
          </w:rPr>
          <w:delText>ed</w:delText>
        </w:r>
        <w:r w:rsidR="00C277F3" w:rsidRPr="00555D5E" w:rsidDel="00910442">
          <w:rPr>
            <w:rFonts w:cstheme="majorHAnsi"/>
            <w:rPrChange w:id="1385" w:author="Petter Vang Brakalsvaalet [pev2]" w:date="2021-04-29T15:52:00Z">
              <w:rPr>
                <w:rFonts w:cstheme="majorHAnsi"/>
              </w:rPr>
            </w:rPrChange>
          </w:rPr>
          <w:delText xml:space="preserve"> some content to the help page.</w:delText>
        </w:r>
        <w:r w:rsidR="00F767D7" w:rsidRPr="00555D5E" w:rsidDel="00910442">
          <w:rPr>
            <w:rFonts w:cstheme="majorHAnsi"/>
            <w:rPrChange w:id="1386" w:author="Petter Vang Brakalsvaalet [pev2]" w:date="2021-04-29T15:52:00Z">
              <w:rPr>
                <w:rFonts w:cstheme="majorHAnsi"/>
              </w:rPr>
            </w:rPrChange>
          </w:rPr>
          <w:delText xml:space="preserve"> I </w:delText>
        </w:r>
        <w:r w:rsidRPr="00555D5E" w:rsidDel="00910442">
          <w:rPr>
            <w:rFonts w:cstheme="majorHAnsi"/>
            <w:rPrChange w:id="1387" w:author="Petter Vang Brakalsvaalet [pev2]" w:date="2021-04-29T15:52:00Z">
              <w:rPr>
                <w:rFonts w:cstheme="majorHAnsi"/>
              </w:rPr>
            </w:rPrChange>
          </w:rPr>
          <w:delText xml:space="preserve">had </w:delText>
        </w:r>
        <w:r w:rsidR="00F767D7" w:rsidRPr="00555D5E" w:rsidDel="00910442">
          <w:rPr>
            <w:rFonts w:cstheme="majorHAnsi"/>
            <w:rPrChange w:id="1388" w:author="Petter Vang Brakalsvaalet [pev2]" w:date="2021-04-29T15:52:00Z">
              <w:rPr>
                <w:rFonts w:cstheme="majorHAnsi"/>
              </w:rPr>
            </w:rPrChange>
          </w:rPr>
          <w:delText>some tasks left in backlog</w:delText>
        </w:r>
        <w:r w:rsidRPr="00555D5E" w:rsidDel="00910442">
          <w:rPr>
            <w:rFonts w:cstheme="majorHAnsi"/>
            <w:rPrChange w:id="1389" w:author="Petter Vang Brakalsvaalet [pev2]" w:date="2021-04-29T15:52:00Z">
              <w:rPr>
                <w:rFonts w:cstheme="majorHAnsi"/>
              </w:rPr>
            </w:rPrChange>
          </w:rPr>
          <w:delText xml:space="preserve"> which I didn’t have time to implement</w:delText>
        </w:r>
        <w:r w:rsidR="00F668B4" w:rsidRPr="00555D5E" w:rsidDel="00910442">
          <w:rPr>
            <w:rFonts w:cstheme="majorHAnsi"/>
            <w:rPrChange w:id="1390" w:author="Petter Vang Brakalsvaalet [pev2]" w:date="2021-04-29T15:52:00Z">
              <w:rPr>
                <w:rFonts w:cstheme="majorHAnsi"/>
              </w:rPr>
            </w:rPrChange>
          </w:rPr>
          <w:delText xml:space="preserve">. </w:delText>
        </w:r>
        <w:r w:rsidR="003163B2" w:rsidRPr="00555D5E" w:rsidDel="00910442">
          <w:rPr>
            <w:rFonts w:cstheme="majorHAnsi"/>
            <w:rPrChange w:id="1391" w:author="Petter Vang Brakalsvaalet [pev2]" w:date="2021-04-29T15:52:00Z">
              <w:rPr>
                <w:rFonts w:cstheme="majorHAnsi"/>
              </w:rPr>
            </w:rPrChange>
          </w:rPr>
          <w:delText xml:space="preserve">Some of the features I didn’t have time to add </w:delText>
        </w:r>
        <w:r w:rsidR="0096551F" w:rsidRPr="00555D5E" w:rsidDel="00910442">
          <w:rPr>
            <w:rFonts w:cstheme="majorHAnsi"/>
            <w:rPrChange w:id="1392" w:author="Petter Vang Brakalsvaalet [pev2]" w:date="2021-04-29T15:52:00Z">
              <w:rPr>
                <w:rFonts w:cstheme="majorHAnsi"/>
              </w:rPr>
            </w:rPrChange>
          </w:rPr>
          <w:delText xml:space="preserve">were </w:delText>
        </w:r>
        <w:r w:rsidR="00E24903" w:rsidRPr="00555D5E" w:rsidDel="00910442">
          <w:rPr>
            <w:rFonts w:cstheme="majorHAnsi"/>
            <w:rPrChange w:id="1393" w:author="Petter Vang Brakalsvaalet [pev2]" w:date="2021-04-29T15:52:00Z">
              <w:rPr>
                <w:rFonts w:cstheme="majorHAnsi"/>
              </w:rPr>
            </w:rPrChange>
          </w:rPr>
          <w:delText>pausing, trees</w:delText>
        </w:r>
        <w:r w:rsidR="00C277F3" w:rsidRPr="00555D5E" w:rsidDel="00910442">
          <w:rPr>
            <w:rFonts w:cstheme="majorHAnsi"/>
            <w:rPrChange w:id="1394" w:author="Petter Vang Brakalsvaalet [pev2]" w:date="2021-04-29T15:52:00Z">
              <w:rPr>
                <w:rFonts w:cstheme="majorHAnsi"/>
              </w:rPr>
            </w:rPrChange>
          </w:rPr>
          <w:delText>, bot movement</w:delText>
        </w:r>
        <w:r w:rsidR="00E24903" w:rsidRPr="00555D5E" w:rsidDel="00910442">
          <w:rPr>
            <w:rFonts w:cstheme="majorHAnsi"/>
            <w:rPrChange w:id="1395" w:author="Petter Vang Brakalsvaalet [pev2]" w:date="2021-04-29T15:52:00Z">
              <w:rPr>
                <w:rFonts w:cstheme="majorHAnsi"/>
              </w:rPr>
            </w:rPrChange>
          </w:rPr>
          <w:delText xml:space="preserve">, and </w:delText>
        </w:r>
        <w:r w:rsidR="0096551F" w:rsidRPr="00555D5E" w:rsidDel="00910442">
          <w:rPr>
            <w:rFonts w:cstheme="majorHAnsi"/>
            <w:rPrChange w:id="1396" w:author="Petter Vang Brakalsvaalet [pev2]" w:date="2021-04-29T15:52:00Z">
              <w:rPr>
                <w:rFonts w:cstheme="majorHAnsi"/>
              </w:rPr>
            </w:rPrChange>
          </w:rPr>
          <w:delText xml:space="preserve">the </w:delText>
        </w:r>
        <w:r w:rsidR="004A0246" w:rsidRPr="00555D5E" w:rsidDel="00910442">
          <w:rPr>
            <w:rFonts w:cstheme="majorHAnsi"/>
            <w:rPrChange w:id="1397" w:author="Petter Vang Brakalsvaalet [pev2]" w:date="2021-04-29T15:52:00Z">
              <w:rPr>
                <w:rFonts w:cstheme="majorHAnsi"/>
              </w:rPr>
            </w:rPrChange>
          </w:rPr>
          <w:delText>finish page.</w:delText>
        </w:r>
      </w:del>
      <w:ins w:id="1398" w:author="Petter Vang Brakalsvaalet [pev2]" w:date="2021-04-29T12:32:00Z">
        <w:r w:rsidR="00910442" w:rsidRPr="00555D5E">
          <w:rPr>
            <w:rFonts w:cstheme="majorHAnsi"/>
            <w:rPrChange w:id="1399" w:author="Petter Vang Brakalsvaalet [pev2]" w:date="2021-04-29T15:52:00Z">
              <w:rPr>
                <w:rFonts w:cstheme="majorHAnsi"/>
              </w:rPr>
            </w:rPrChange>
          </w:rPr>
          <w:t>In the final sprint, I focused on the documentation instead of programming as I had most of the functionality complete. However, I added some content to the help page and I have added simple bot movement. I had some tasks left in the backlog which I didn’t have time to implement. Some of the features I didn’t have time to add were pausing, trees, bot movement, and the finished page.</w:t>
        </w:r>
      </w:ins>
    </w:p>
    <w:p w14:paraId="5F682E18" w14:textId="39A20BC6" w:rsidR="008E4E84" w:rsidRPr="00555D5E" w:rsidRDefault="00711DBE" w:rsidP="00DD38F8">
      <w:pPr>
        <w:pStyle w:val="Heading1"/>
        <w:rPr>
          <w:rFonts w:cstheme="majorHAnsi"/>
          <w:lang w:val="en-GB"/>
          <w:rPrChange w:id="1400" w:author="Petter Vang Brakalsvaalet [pev2]" w:date="2021-04-29T15:52:00Z">
            <w:rPr>
              <w:rFonts w:cstheme="majorHAnsi"/>
              <w:lang w:val="en-GB"/>
            </w:rPr>
          </w:rPrChange>
        </w:rPr>
        <w:pPrChange w:id="1401" w:author="Petter Vang Brakalsvaalet [pev2]" w:date="2021-04-29T11:31:00Z">
          <w:pPr>
            <w:pStyle w:val="Heading1"/>
          </w:pPr>
        </w:pPrChange>
      </w:pPr>
      <w:bookmarkStart w:id="1402" w:name="_Toc70592392"/>
      <w:r w:rsidRPr="00555D5E">
        <w:rPr>
          <w:rFonts w:cstheme="majorHAnsi"/>
          <w:lang w:val="en-GB"/>
          <w:rPrChange w:id="1403" w:author="Petter Vang Brakalsvaalet [pev2]" w:date="2021-04-29T15:52:00Z">
            <w:rPr>
              <w:rFonts w:cstheme="majorHAnsi"/>
              <w:lang w:val="en-GB"/>
            </w:rPr>
          </w:rPrChange>
        </w:rPr>
        <w:t>Design</w:t>
      </w:r>
      <w:bookmarkEnd w:id="1176"/>
      <w:bookmarkEnd w:id="1177"/>
      <w:bookmarkEnd w:id="1402"/>
    </w:p>
    <w:p w14:paraId="2D70A2FA" w14:textId="1DEB6B4B" w:rsidR="00A11B8A" w:rsidRPr="00555D5E" w:rsidRDefault="00A11B8A" w:rsidP="00DD38F8">
      <w:pPr>
        <w:pStyle w:val="Heading2"/>
        <w:rPr>
          <w:ins w:id="1404" w:author="Petter Vang Brakalsvaalet [pev2]" w:date="2021-04-28T12:08:00Z"/>
          <w:rFonts w:cstheme="majorHAnsi"/>
          <w:lang w:val="en-GB"/>
          <w:rPrChange w:id="1405" w:author="Petter Vang Brakalsvaalet [pev2]" w:date="2021-04-29T15:52:00Z">
            <w:rPr>
              <w:ins w:id="1406" w:author="Petter Vang Brakalsvaalet [pev2]" w:date="2021-04-28T12:08:00Z"/>
              <w:rFonts w:cstheme="majorHAnsi"/>
              <w:lang w:val="en-GB"/>
            </w:rPr>
          </w:rPrChange>
        </w:rPr>
        <w:pPrChange w:id="1407" w:author="Petter Vang Brakalsvaalet [pev2]" w:date="2021-04-29T11:31:00Z">
          <w:pPr>
            <w:pStyle w:val="Heading2"/>
          </w:pPr>
        </w:pPrChange>
      </w:pPr>
      <w:bookmarkStart w:id="1408" w:name="_Toc222978597"/>
      <w:bookmarkStart w:id="1409" w:name="_Toc192777708"/>
      <w:bookmarkStart w:id="1410" w:name="_Toc70592393"/>
      <w:r w:rsidRPr="00555D5E">
        <w:rPr>
          <w:rFonts w:cstheme="majorHAnsi"/>
          <w:lang w:val="en-GB"/>
          <w:rPrChange w:id="1411" w:author="Petter Vang Brakalsvaalet [pev2]" w:date="2021-04-29T15:52:00Z">
            <w:rPr>
              <w:rFonts w:cstheme="majorHAnsi"/>
              <w:lang w:val="en-GB"/>
            </w:rPr>
          </w:rPrChange>
        </w:rPr>
        <w:t>Overall Architecture</w:t>
      </w:r>
      <w:bookmarkEnd w:id="1408"/>
      <w:bookmarkEnd w:id="1410"/>
    </w:p>
    <w:p w14:paraId="773D6D3D" w14:textId="6D116C1B" w:rsidR="000C191F" w:rsidRPr="00555D5E" w:rsidRDefault="00910442" w:rsidP="00DD38F8">
      <w:pPr>
        <w:keepNext/>
        <w:rPr>
          <w:ins w:id="1412" w:author="Petter Vang Brakalsvaalet [pev2]" w:date="2021-04-29T12:32:00Z"/>
          <w:rFonts w:cstheme="majorHAnsi"/>
          <w:lang w:eastAsia="ja-JP"/>
          <w:rPrChange w:id="1413" w:author="Petter Vang Brakalsvaalet [pev2]" w:date="2021-04-29T15:52:00Z">
            <w:rPr>
              <w:ins w:id="1414" w:author="Petter Vang Brakalsvaalet [pev2]" w:date="2021-04-29T12:32:00Z"/>
              <w:rFonts w:cstheme="majorHAnsi"/>
              <w:lang w:eastAsia="ja-JP"/>
            </w:rPr>
          </w:rPrChange>
        </w:rPr>
      </w:pPr>
      <w:ins w:id="1415" w:author="Petter Vang Brakalsvaalet [pev2]" w:date="2021-04-29T12:32:00Z">
        <w:r w:rsidRPr="00555D5E">
          <w:rPr>
            <w:rFonts w:cstheme="majorHAnsi"/>
            <w:lang w:eastAsia="ja-JP"/>
            <w:rPrChange w:id="1416" w:author="Petter Vang Brakalsvaalet [pev2]" w:date="2021-04-29T15:52:00Z">
              <w:rPr>
                <w:rFonts w:cstheme="majorHAnsi"/>
                <w:lang w:eastAsia="ja-JP"/>
              </w:rPr>
            </w:rPrChange>
          </w:rPr>
          <w:t xml:space="preserve">For my project, I used SpriteKit architecture. I did this because SpriteKit is Apple’s framework developed for 2D game development, and it can handle different actions, </w:t>
        </w:r>
        <w:r w:rsidRPr="00555D5E">
          <w:rPr>
            <w:rFonts w:cstheme="majorHAnsi"/>
            <w:lang w:eastAsia="ja-JP"/>
            <w:rPrChange w:id="1417" w:author="Petter Vang Brakalsvaalet [pev2]" w:date="2021-04-29T15:52:00Z">
              <w:rPr>
                <w:rFonts w:cstheme="majorHAnsi"/>
                <w:lang w:eastAsia="ja-JP"/>
              </w:rPr>
            </w:rPrChange>
          </w:rPr>
          <w:lastRenderedPageBreak/>
          <w:t xml:space="preserve">physics, and constraints. SpriteKit runs in a loop and does different steps (see image below).  </w:t>
        </w:r>
      </w:ins>
    </w:p>
    <w:p w14:paraId="0402B1D8" w14:textId="277F205C" w:rsidR="00910442" w:rsidRPr="00555D5E" w:rsidRDefault="00910442" w:rsidP="003C79F9">
      <w:pPr>
        <w:keepNext/>
        <w:rPr>
          <w:ins w:id="1418" w:author="Petter Vang Brakalsvaalet [pev2]" w:date="2021-04-28T12:08:00Z"/>
          <w:rFonts w:cstheme="majorHAnsi"/>
          <w:lang w:eastAsia="ja-JP"/>
        </w:rPr>
      </w:pPr>
      <w:ins w:id="1419" w:author="Petter Vang Brakalsvaalet [pev2]" w:date="2021-04-29T12:32:00Z">
        <w:r w:rsidRPr="00555D5E">
          <w:rPr>
            <w:rFonts w:cstheme="majorHAnsi"/>
            <w:noProof/>
            <w:lang w:eastAsia="ja-JP"/>
          </w:rPr>
          <w:drawing>
            <wp:inline distT="0" distB="0" distL="0" distR="0" wp14:anchorId="53093373" wp14:editId="2307AE4D">
              <wp:extent cx="4320000" cy="275699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stretch>
                        <a:fillRect/>
                      </a:stretch>
                    </pic:blipFill>
                    <pic:spPr>
                      <a:xfrm>
                        <a:off x="0" y="0"/>
                        <a:ext cx="4320000" cy="2756992"/>
                      </a:xfrm>
                      <a:prstGeom prst="rect">
                        <a:avLst/>
                      </a:prstGeom>
                    </pic:spPr>
                  </pic:pic>
                </a:graphicData>
              </a:graphic>
            </wp:inline>
          </w:drawing>
        </w:r>
      </w:ins>
    </w:p>
    <w:p w14:paraId="0A94AC0F" w14:textId="4D872A5A" w:rsidR="000C191F" w:rsidRPr="00555D5E" w:rsidRDefault="000C191F" w:rsidP="003C79F9">
      <w:pPr>
        <w:pStyle w:val="Caption"/>
        <w:rPr>
          <w:ins w:id="1420" w:author="Petter Vang Brakalsvaalet [pev2]" w:date="2021-04-28T12:08:00Z"/>
          <w:rFonts w:cstheme="majorHAnsi"/>
          <w:rPrChange w:id="1421" w:author="Petter Vang Brakalsvaalet [pev2]" w:date="2021-04-29T15:52:00Z">
            <w:rPr>
              <w:ins w:id="1422" w:author="Petter Vang Brakalsvaalet [pev2]" w:date="2021-04-28T12:08:00Z"/>
              <w:rFonts w:cstheme="majorHAnsi"/>
            </w:rPr>
          </w:rPrChange>
        </w:rPr>
      </w:pPr>
      <w:ins w:id="1423" w:author="Petter Vang Brakalsvaalet [pev2]" w:date="2021-04-28T12:08:00Z">
        <w:r w:rsidRPr="00E33632">
          <w:rPr>
            <w:rFonts w:cstheme="majorHAnsi"/>
          </w:rPr>
          <w:t xml:space="preserve">Figure </w:t>
        </w:r>
      </w:ins>
      <w:r w:rsidRPr="00555D5E">
        <w:rPr>
          <w:rFonts w:cstheme="majorHAnsi"/>
        </w:rPr>
        <w:fldChar w:fldCharType="begin"/>
      </w:r>
      <w:r w:rsidRPr="00555D5E">
        <w:rPr>
          <w:rFonts w:cstheme="majorHAnsi"/>
          <w:rPrChange w:id="1424" w:author="Petter Vang Brakalsvaalet [pev2]" w:date="2021-04-29T15:52:00Z">
            <w:rPr>
              <w:rFonts w:cstheme="majorHAnsi"/>
            </w:rPr>
          </w:rPrChange>
        </w:rPr>
        <w:instrText xml:space="preserve"> SEQ Figure \* ARABIC </w:instrText>
      </w:r>
      <w:r w:rsidRPr="00555D5E">
        <w:rPr>
          <w:rFonts w:cstheme="majorHAnsi"/>
          <w:rPrChange w:id="1425" w:author="Petter Vang Brakalsvaalet [pev2]" w:date="2021-04-29T15:52:00Z">
            <w:rPr>
              <w:rFonts w:cstheme="majorHAnsi"/>
            </w:rPr>
          </w:rPrChange>
        </w:rPr>
        <w:fldChar w:fldCharType="separate"/>
      </w:r>
      <w:ins w:id="1426" w:author="Petter Vang Brakalsvaalet [pev2]" w:date="2021-04-29T15:07:00Z">
        <w:r w:rsidR="00070CC9" w:rsidRPr="00E33632">
          <w:rPr>
            <w:rFonts w:cstheme="majorHAnsi"/>
            <w:noProof/>
          </w:rPr>
          <w:t>1</w:t>
        </w:r>
      </w:ins>
      <w:ins w:id="1427" w:author="Petter Vang Brakalsvaalet [pev2]" w:date="2021-04-28T12:08:00Z">
        <w:r w:rsidRPr="00E33632">
          <w:rPr>
            <w:rFonts w:cstheme="majorHAnsi"/>
          </w:rPr>
          <w:fldChar w:fldCharType="end"/>
        </w:r>
        <w:r w:rsidRPr="00555D5E">
          <w:rPr>
            <w:rFonts w:cstheme="majorHAnsi"/>
          </w:rPr>
          <w:t xml:space="preserve"> SpriteKit loop. See developer.apple</w:t>
        </w:r>
        <w:r w:rsidRPr="00E33632">
          <w:rPr>
            <w:rFonts w:cstheme="majorHAnsi"/>
            <w:noProof/>
          </w:rPr>
          <w:t xml:space="preserve">.com </w:t>
        </w:r>
        <w:r w:rsidRPr="00555D5E">
          <w:rPr>
            <w:highlight w:val="yellow"/>
            <w:lang w:eastAsia="ja-JP"/>
            <w:rPrChange w:id="1428" w:author="Petter Vang Brakalsvaalet [pev2]" w:date="2021-04-29T15:52:00Z">
              <w:rPr>
                <w:highlight w:val="yellow"/>
                <w:lang w:eastAsia="ja-JP"/>
              </w:rPr>
            </w:rPrChange>
          </w:rPr>
          <w:t>Reference</w:t>
        </w:r>
        <w:r w:rsidRPr="00555D5E">
          <w:rPr>
            <w:lang w:eastAsia="ja-JP"/>
            <w:rPrChange w:id="1429" w:author="Petter Vang Brakalsvaalet [pev2]" w:date="2021-04-29T15:52:00Z">
              <w:rPr>
                <w:lang w:eastAsia="ja-JP"/>
              </w:rPr>
            </w:rPrChange>
          </w:rPr>
          <w:t xml:space="preserve"> </w:t>
        </w:r>
      </w:ins>
    </w:p>
    <w:p w14:paraId="04996856" w14:textId="77777777" w:rsidR="000C191F" w:rsidRPr="00555D5E" w:rsidRDefault="000C191F" w:rsidP="00555D5E">
      <w:pPr>
        <w:rPr>
          <w:ins w:id="1430" w:author="Petter Vang Brakalsvaalet [pev2]" w:date="2021-04-28T12:08:00Z"/>
          <w:rFonts w:cstheme="majorHAnsi"/>
          <w:lang w:eastAsia="ja-JP"/>
          <w:rPrChange w:id="1431" w:author="Petter Vang Brakalsvaalet [pev2]" w:date="2021-04-29T15:52:00Z">
            <w:rPr>
              <w:ins w:id="1432" w:author="Petter Vang Brakalsvaalet [pev2]" w:date="2021-04-28T12:08:00Z"/>
              <w:rFonts w:cstheme="majorHAnsi"/>
              <w:lang w:eastAsia="ja-JP"/>
            </w:rPr>
          </w:rPrChange>
        </w:rPr>
      </w:pPr>
      <w:ins w:id="1433" w:author="Petter Vang Brakalsvaalet [pev2]" w:date="2021-04-28T12:08:00Z">
        <w:r w:rsidRPr="00555D5E">
          <w:rPr>
            <w:rFonts w:cstheme="majorHAnsi"/>
            <w:lang w:eastAsia="ja-JP"/>
            <w:rPrChange w:id="1434" w:author="Petter Vang Brakalsvaalet [pev2]" w:date="2021-04-29T15:52:00Z">
              <w:rPr>
                <w:rFonts w:cstheme="majorHAnsi"/>
                <w:lang w:eastAsia="ja-JP"/>
              </w:rPr>
            </w:rPrChange>
          </w:rPr>
          <w:t xml:space="preserve">I split the functions up into four groups which I will explain in the sections below. </w:t>
        </w:r>
      </w:ins>
    </w:p>
    <w:p w14:paraId="0C445727" w14:textId="77777777" w:rsidR="000C191F" w:rsidRPr="00555D5E" w:rsidRDefault="000C191F" w:rsidP="00555D5E">
      <w:pPr>
        <w:pStyle w:val="Heading3"/>
        <w:rPr>
          <w:ins w:id="1435" w:author="Petter Vang Brakalsvaalet [pev2]" w:date="2021-04-28T12:08:00Z"/>
          <w:rFonts w:cstheme="majorHAnsi"/>
          <w:lang w:val="en-GB"/>
          <w:rPrChange w:id="1436" w:author="Petter Vang Brakalsvaalet [pev2]" w:date="2021-04-29T15:52:00Z">
            <w:rPr>
              <w:ins w:id="1437" w:author="Petter Vang Brakalsvaalet [pev2]" w:date="2021-04-28T12:08:00Z"/>
              <w:rFonts w:cstheme="majorHAnsi"/>
              <w:lang w:val="en-GB"/>
            </w:rPr>
          </w:rPrChange>
        </w:rPr>
      </w:pPr>
      <w:bookmarkStart w:id="1438" w:name="_Toc70592394"/>
      <w:ins w:id="1439" w:author="Petter Vang Brakalsvaalet [pev2]" w:date="2021-04-28T12:08:00Z">
        <w:r w:rsidRPr="00555D5E">
          <w:rPr>
            <w:rFonts w:cstheme="majorHAnsi"/>
            <w:lang w:val="en-GB"/>
            <w:rPrChange w:id="1440" w:author="Petter Vang Brakalsvaalet [pev2]" w:date="2021-04-29T15:52:00Z">
              <w:rPr>
                <w:rFonts w:cstheme="majorHAnsi"/>
                <w:lang w:val="en-GB"/>
              </w:rPr>
            </w:rPrChange>
          </w:rPr>
          <w:t>Update</w:t>
        </w:r>
        <w:bookmarkEnd w:id="1438"/>
      </w:ins>
    </w:p>
    <w:p w14:paraId="34D03794" w14:textId="04766F3A" w:rsidR="000C191F" w:rsidRPr="00555D5E" w:rsidRDefault="000C191F" w:rsidP="00DD38F8">
      <w:pPr>
        <w:rPr>
          <w:ins w:id="1441" w:author="Petter Vang Brakalsvaalet [pev2]" w:date="2021-04-28T12:08:00Z"/>
          <w:rFonts w:cstheme="majorHAnsi"/>
          <w:lang w:eastAsia="ja-JP"/>
          <w:rPrChange w:id="1442" w:author="Petter Vang Brakalsvaalet [pev2]" w:date="2021-04-29T15:52:00Z">
            <w:rPr>
              <w:ins w:id="1443" w:author="Petter Vang Brakalsvaalet [pev2]" w:date="2021-04-28T12:08:00Z"/>
              <w:rFonts w:cstheme="majorHAnsi"/>
              <w:lang w:eastAsia="ja-JP"/>
            </w:rPr>
          </w:rPrChange>
        </w:rPr>
        <w:pPrChange w:id="1444" w:author="Petter Vang Brakalsvaalet [pev2]" w:date="2021-04-29T11:31:00Z">
          <w:pPr/>
        </w:pPrChange>
      </w:pPr>
    </w:p>
    <w:p w14:paraId="32F0FC63" w14:textId="77777777" w:rsidR="000C191F" w:rsidRPr="00555D5E" w:rsidRDefault="000C191F" w:rsidP="00DD38F8">
      <w:pPr>
        <w:rPr>
          <w:ins w:id="1445" w:author="Petter Vang Brakalsvaalet [pev2]" w:date="2021-04-28T12:08:00Z"/>
          <w:rFonts w:cstheme="majorHAnsi"/>
          <w:lang w:eastAsia="ja-JP"/>
          <w:rPrChange w:id="1446" w:author="Petter Vang Brakalsvaalet [pev2]" w:date="2021-04-29T15:52:00Z">
            <w:rPr>
              <w:ins w:id="1447" w:author="Petter Vang Brakalsvaalet [pev2]" w:date="2021-04-28T12:08:00Z"/>
              <w:rFonts w:cstheme="majorHAnsi"/>
              <w:lang w:eastAsia="ja-JP"/>
            </w:rPr>
          </w:rPrChange>
        </w:rPr>
        <w:pPrChange w:id="1448" w:author="Petter Vang Brakalsvaalet [pev2]" w:date="2021-04-29T11:31:00Z">
          <w:pPr/>
        </w:pPrChange>
      </w:pPr>
      <w:ins w:id="1449" w:author="Petter Vang Brakalsvaalet [pev2]" w:date="2021-04-28T12:08:00Z">
        <w:r w:rsidRPr="00555D5E">
          <w:rPr>
            <w:rFonts w:cstheme="majorHAnsi"/>
            <w:lang w:eastAsia="ja-JP"/>
            <w:rPrChange w:id="1450" w:author="Petter Vang Brakalsvaalet [pev2]" w:date="2021-04-29T15:52:00Z">
              <w:rPr>
                <w:rFonts w:cstheme="majorHAnsi"/>
                <w:lang w:eastAsia="ja-JP"/>
              </w:rPr>
            </w:rPrChange>
          </w:rPr>
          <w:t xml:space="preserve">The first section of functions to be run in a frame is updating the section. This section is where most of the code for the game is performed. I used this section for updating the movement for all nodes, and I used this to handle the player interactions. </w:t>
        </w:r>
      </w:ins>
    </w:p>
    <w:p w14:paraId="620F30B6" w14:textId="77777777" w:rsidR="000C191F" w:rsidRPr="00555D5E" w:rsidRDefault="000C191F" w:rsidP="00DD38F8">
      <w:pPr>
        <w:rPr>
          <w:ins w:id="1451" w:author="Petter Vang Brakalsvaalet [pev2]" w:date="2021-04-28T12:08:00Z"/>
          <w:rFonts w:cstheme="majorHAnsi"/>
          <w:lang w:eastAsia="ja-JP"/>
          <w:rPrChange w:id="1452" w:author="Petter Vang Brakalsvaalet [pev2]" w:date="2021-04-29T15:52:00Z">
            <w:rPr>
              <w:ins w:id="1453" w:author="Petter Vang Brakalsvaalet [pev2]" w:date="2021-04-28T12:08:00Z"/>
              <w:rFonts w:cstheme="majorHAnsi"/>
              <w:lang w:eastAsia="ja-JP"/>
            </w:rPr>
          </w:rPrChange>
        </w:rPr>
        <w:pPrChange w:id="1454" w:author="Petter Vang Brakalsvaalet [pev2]" w:date="2021-04-29T11:31:00Z">
          <w:pPr/>
        </w:pPrChange>
      </w:pPr>
    </w:p>
    <w:p w14:paraId="7BCCB2A5" w14:textId="77777777" w:rsidR="000C191F" w:rsidRPr="00555D5E" w:rsidRDefault="000C191F" w:rsidP="00DD38F8">
      <w:pPr>
        <w:pStyle w:val="Heading3"/>
        <w:rPr>
          <w:ins w:id="1455" w:author="Petter Vang Brakalsvaalet [pev2]" w:date="2021-04-28T12:08:00Z"/>
          <w:rFonts w:cstheme="majorHAnsi"/>
          <w:lang w:val="en-GB"/>
          <w:rPrChange w:id="1456" w:author="Petter Vang Brakalsvaalet [pev2]" w:date="2021-04-29T15:52:00Z">
            <w:rPr>
              <w:ins w:id="1457" w:author="Petter Vang Brakalsvaalet [pev2]" w:date="2021-04-28T12:08:00Z"/>
              <w:rFonts w:cstheme="majorHAnsi"/>
              <w:lang w:val="en-GB"/>
            </w:rPr>
          </w:rPrChange>
        </w:rPr>
        <w:pPrChange w:id="1458" w:author="Petter Vang Brakalsvaalet [pev2]" w:date="2021-04-29T11:31:00Z">
          <w:pPr>
            <w:pStyle w:val="Heading3"/>
          </w:pPr>
        </w:pPrChange>
      </w:pPr>
      <w:bookmarkStart w:id="1459" w:name="_Toc70592395"/>
      <w:ins w:id="1460" w:author="Petter Vang Brakalsvaalet [pev2]" w:date="2021-04-28T12:08:00Z">
        <w:r w:rsidRPr="00555D5E">
          <w:rPr>
            <w:rFonts w:cstheme="majorHAnsi"/>
            <w:lang w:val="en-GB"/>
            <w:rPrChange w:id="1461" w:author="Petter Vang Brakalsvaalet [pev2]" w:date="2021-04-29T15:52:00Z">
              <w:rPr>
                <w:rFonts w:cstheme="majorHAnsi"/>
                <w:lang w:val="en-GB"/>
              </w:rPr>
            </w:rPrChange>
          </w:rPr>
          <w:t>Physics</w:t>
        </w:r>
        <w:bookmarkEnd w:id="1459"/>
      </w:ins>
    </w:p>
    <w:p w14:paraId="76EE5FCB" w14:textId="77777777" w:rsidR="000C191F" w:rsidRPr="00555D5E" w:rsidRDefault="000C191F" w:rsidP="00DD38F8">
      <w:pPr>
        <w:rPr>
          <w:ins w:id="1462" w:author="Petter Vang Brakalsvaalet [pev2]" w:date="2021-04-28T12:08:00Z"/>
          <w:rFonts w:cstheme="majorHAnsi"/>
          <w:lang w:eastAsia="ja-JP"/>
        </w:rPr>
        <w:pPrChange w:id="1463" w:author="Petter Vang Brakalsvaalet [pev2]" w:date="2021-04-29T11:31:00Z">
          <w:pPr/>
        </w:pPrChange>
      </w:pPr>
      <w:ins w:id="1464" w:author="Petter Vang Brakalsvaalet [pev2]" w:date="2021-04-28T12:08:00Z">
        <w:r w:rsidRPr="00555D5E">
          <w:rPr>
            <w:rFonts w:cstheme="majorHAnsi"/>
            <w:noProof/>
            <w:lang w:eastAsia="ja-JP"/>
          </w:rPr>
          <w:drawing>
            <wp:inline distT="0" distB="0" distL="0" distR="0" wp14:anchorId="7676D0E2" wp14:editId="4738526E">
              <wp:extent cx="4320000" cy="275699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ins>
    </w:p>
    <w:p w14:paraId="31DDF8B1" w14:textId="77777777" w:rsidR="000C191F" w:rsidRPr="00555D5E" w:rsidRDefault="000C191F" w:rsidP="00DD38F8">
      <w:pPr>
        <w:rPr>
          <w:ins w:id="1465" w:author="Petter Vang Brakalsvaalet [pev2]" w:date="2021-04-28T12:08:00Z"/>
          <w:rFonts w:cstheme="majorHAnsi"/>
          <w:lang w:eastAsia="ja-JP"/>
          <w:rPrChange w:id="1466" w:author="Petter Vang Brakalsvaalet [pev2]" w:date="2021-04-29T15:52:00Z">
            <w:rPr>
              <w:ins w:id="1467" w:author="Petter Vang Brakalsvaalet [pev2]" w:date="2021-04-28T12:08:00Z"/>
              <w:rFonts w:cstheme="majorHAnsi"/>
              <w:lang w:eastAsia="ja-JP"/>
            </w:rPr>
          </w:rPrChange>
        </w:rPr>
        <w:pPrChange w:id="1468" w:author="Petter Vang Brakalsvaalet [pev2]" w:date="2021-04-29T11:31:00Z">
          <w:pPr/>
        </w:pPrChange>
      </w:pPr>
      <w:ins w:id="1469" w:author="Petter Vang Brakalsvaalet [pev2]" w:date="2021-04-28T12:08:00Z">
        <w:r w:rsidRPr="00555D5E">
          <w:rPr>
            <w:rFonts w:cstheme="majorHAnsi"/>
            <w:lang w:eastAsia="ja-JP"/>
            <w:rPrChange w:id="1470" w:author="Petter Vang Brakalsvaalet [pev2]" w:date="2021-04-29T15:52:00Z">
              <w:rPr>
                <w:rFonts w:cstheme="majorHAnsi"/>
                <w:lang w:eastAsia="ja-JP"/>
              </w:rPr>
            </w:rPrChange>
          </w:rPr>
          <w:t>This section handles the simulation of physics. SpriteKit can simulate some real-world physics like gravity and collisions, and this happens in this section. I’m using a physics simulation to handle the collisions in my game.</w:t>
        </w:r>
      </w:ins>
    </w:p>
    <w:p w14:paraId="2B9A6137" w14:textId="77777777" w:rsidR="000C191F" w:rsidRPr="00555D5E" w:rsidRDefault="000C191F" w:rsidP="00DD38F8">
      <w:pPr>
        <w:pStyle w:val="Heading3"/>
        <w:rPr>
          <w:ins w:id="1471" w:author="Petter Vang Brakalsvaalet [pev2]" w:date="2021-04-28T12:08:00Z"/>
          <w:rFonts w:cstheme="majorHAnsi"/>
          <w:lang w:val="en-GB"/>
          <w:rPrChange w:id="1472" w:author="Petter Vang Brakalsvaalet [pev2]" w:date="2021-04-29T15:52:00Z">
            <w:rPr>
              <w:ins w:id="1473" w:author="Petter Vang Brakalsvaalet [pev2]" w:date="2021-04-28T12:08:00Z"/>
              <w:rFonts w:cstheme="majorHAnsi"/>
              <w:lang w:val="en-GB"/>
            </w:rPr>
          </w:rPrChange>
        </w:rPr>
        <w:pPrChange w:id="1474" w:author="Petter Vang Brakalsvaalet [pev2]" w:date="2021-04-29T11:31:00Z">
          <w:pPr>
            <w:pStyle w:val="Heading3"/>
          </w:pPr>
        </w:pPrChange>
      </w:pPr>
      <w:bookmarkStart w:id="1475" w:name="_Toc70592396"/>
      <w:ins w:id="1476" w:author="Petter Vang Brakalsvaalet [pev2]" w:date="2021-04-28T12:08:00Z">
        <w:r w:rsidRPr="00555D5E">
          <w:rPr>
            <w:rFonts w:cstheme="majorHAnsi"/>
            <w:lang w:val="en-GB"/>
            <w:rPrChange w:id="1477" w:author="Petter Vang Brakalsvaalet [pev2]" w:date="2021-04-29T15:52:00Z">
              <w:rPr>
                <w:rFonts w:cstheme="majorHAnsi"/>
                <w:lang w:val="en-GB"/>
              </w:rPr>
            </w:rPrChange>
          </w:rPr>
          <w:lastRenderedPageBreak/>
          <w:t>Constraints</w:t>
        </w:r>
        <w:bookmarkEnd w:id="1475"/>
      </w:ins>
    </w:p>
    <w:p w14:paraId="5C903652" w14:textId="77777777" w:rsidR="000C191F" w:rsidRPr="00555D5E" w:rsidRDefault="000C191F" w:rsidP="00DD38F8">
      <w:pPr>
        <w:rPr>
          <w:ins w:id="1478" w:author="Petter Vang Brakalsvaalet [pev2]" w:date="2021-04-28T12:08:00Z"/>
          <w:rFonts w:cstheme="majorHAnsi"/>
          <w:lang w:eastAsia="ja-JP"/>
        </w:rPr>
        <w:pPrChange w:id="1479" w:author="Petter Vang Brakalsvaalet [pev2]" w:date="2021-04-29T11:31:00Z">
          <w:pPr/>
        </w:pPrChange>
      </w:pPr>
      <w:ins w:id="1480" w:author="Petter Vang Brakalsvaalet [pev2]" w:date="2021-04-28T12:08:00Z">
        <w:r w:rsidRPr="00555D5E">
          <w:rPr>
            <w:rFonts w:cstheme="majorHAnsi"/>
            <w:noProof/>
            <w:lang w:eastAsia="ja-JP"/>
          </w:rPr>
          <w:drawing>
            <wp:inline distT="0" distB="0" distL="0" distR="0" wp14:anchorId="56BF2831" wp14:editId="7E75BEA8">
              <wp:extent cx="4320000" cy="2852240"/>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2"/>
                      <a:stretch>
                        <a:fillRect/>
                      </a:stretch>
                    </pic:blipFill>
                    <pic:spPr>
                      <a:xfrm>
                        <a:off x="0" y="0"/>
                        <a:ext cx="4320000" cy="2852240"/>
                      </a:xfrm>
                      <a:prstGeom prst="rect">
                        <a:avLst/>
                      </a:prstGeom>
                    </pic:spPr>
                  </pic:pic>
                </a:graphicData>
              </a:graphic>
            </wp:inline>
          </w:drawing>
        </w:r>
      </w:ins>
    </w:p>
    <w:p w14:paraId="2380E299" w14:textId="16A6C417" w:rsidR="000C191F" w:rsidRPr="00555D5E" w:rsidRDefault="00910442" w:rsidP="00DD38F8">
      <w:pPr>
        <w:rPr>
          <w:ins w:id="1481" w:author="Petter Vang Brakalsvaalet [pev2]" w:date="2021-04-28T12:08:00Z"/>
          <w:rFonts w:cstheme="majorHAnsi"/>
          <w:lang w:eastAsia="ja-JP"/>
          <w:rPrChange w:id="1482" w:author="Petter Vang Brakalsvaalet [pev2]" w:date="2021-04-29T15:52:00Z">
            <w:rPr>
              <w:ins w:id="1483" w:author="Petter Vang Brakalsvaalet [pev2]" w:date="2021-04-28T12:08:00Z"/>
              <w:rFonts w:cstheme="majorHAnsi"/>
              <w:lang w:eastAsia="ja-JP"/>
            </w:rPr>
          </w:rPrChange>
        </w:rPr>
        <w:pPrChange w:id="1484" w:author="Petter Vang Brakalsvaalet [pev2]" w:date="2021-04-29T11:31:00Z">
          <w:pPr/>
        </w:pPrChange>
      </w:pPr>
      <w:ins w:id="1485" w:author="Petter Vang Brakalsvaalet [pev2]" w:date="2021-04-29T12:30:00Z">
        <w:r w:rsidRPr="00555D5E">
          <w:rPr>
            <w:rFonts w:cstheme="majorHAnsi"/>
            <w:lang w:eastAsia="ja-JP"/>
            <w:rPrChange w:id="1486" w:author="Petter Vang Brakalsvaalet [pev2]" w:date="2021-04-29T15:52:00Z">
              <w:rPr>
                <w:rFonts w:cstheme="majorHAnsi"/>
                <w:lang w:eastAsia="ja-JP"/>
              </w:rPr>
            </w:rPrChange>
          </w:rPr>
          <w:t>In this section, constraints will be applied to the nodes of the game. I didn’t use any constraints for my game.  I handled this by moving all nodes separately. However, this section can be used to set relationships between nodes. This means that I could have multiple nodes pointing in the same directions and use constraints to make this happen.</w:t>
        </w:r>
      </w:ins>
    </w:p>
    <w:p w14:paraId="2281D642" w14:textId="77777777" w:rsidR="000C191F" w:rsidRPr="00555D5E" w:rsidRDefault="000C191F" w:rsidP="00DD38F8">
      <w:pPr>
        <w:pStyle w:val="Heading3"/>
        <w:rPr>
          <w:ins w:id="1487" w:author="Petter Vang Brakalsvaalet [pev2]" w:date="2021-04-28T12:08:00Z"/>
          <w:rFonts w:cstheme="majorHAnsi"/>
          <w:lang w:val="en-GB"/>
          <w:rPrChange w:id="1488" w:author="Petter Vang Brakalsvaalet [pev2]" w:date="2021-04-29T15:52:00Z">
            <w:rPr>
              <w:ins w:id="1489" w:author="Petter Vang Brakalsvaalet [pev2]" w:date="2021-04-28T12:08:00Z"/>
              <w:rFonts w:cstheme="majorHAnsi"/>
              <w:lang w:val="en-GB"/>
            </w:rPr>
          </w:rPrChange>
        </w:rPr>
        <w:pPrChange w:id="1490" w:author="Petter Vang Brakalsvaalet [pev2]" w:date="2021-04-29T11:31:00Z">
          <w:pPr>
            <w:pStyle w:val="Heading3"/>
          </w:pPr>
        </w:pPrChange>
      </w:pPr>
      <w:bookmarkStart w:id="1491" w:name="_Toc70592397"/>
      <w:ins w:id="1492" w:author="Petter Vang Brakalsvaalet [pev2]" w:date="2021-04-28T12:08:00Z">
        <w:r w:rsidRPr="00555D5E">
          <w:rPr>
            <w:rFonts w:cstheme="majorHAnsi"/>
            <w:lang w:val="en-GB"/>
            <w:rPrChange w:id="1493" w:author="Petter Vang Brakalsvaalet [pev2]" w:date="2021-04-29T15:52:00Z">
              <w:rPr>
                <w:rFonts w:cstheme="majorHAnsi"/>
                <w:lang w:val="en-GB"/>
              </w:rPr>
            </w:rPrChange>
          </w:rPr>
          <w:t>Rendering</w:t>
        </w:r>
        <w:bookmarkEnd w:id="1491"/>
      </w:ins>
    </w:p>
    <w:p w14:paraId="6A05712C" w14:textId="77777777" w:rsidR="000C191F" w:rsidRPr="00555D5E" w:rsidRDefault="000C191F" w:rsidP="00DD38F8">
      <w:pPr>
        <w:rPr>
          <w:ins w:id="1494" w:author="Petter Vang Brakalsvaalet [pev2]" w:date="2021-04-28T12:08:00Z"/>
          <w:rFonts w:cstheme="majorHAnsi"/>
          <w:lang w:eastAsia="ja-JP"/>
        </w:rPr>
        <w:pPrChange w:id="1495" w:author="Petter Vang Brakalsvaalet [pev2]" w:date="2021-04-29T11:31:00Z">
          <w:pPr/>
        </w:pPrChange>
      </w:pPr>
      <w:ins w:id="1496" w:author="Petter Vang Brakalsvaalet [pev2]" w:date="2021-04-28T12:08:00Z">
        <w:r w:rsidRPr="00555D5E">
          <w:rPr>
            <w:rFonts w:cstheme="majorHAnsi"/>
            <w:noProof/>
            <w:lang w:eastAsia="ja-JP"/>
          </w:rPr>
          <w:drawing>
            <wp:inline distT="0" distB="0" distL="0" distR="0" wp14:anchorId="06203197" wp14:editId="1C1B1964">
              <wp:extent cx="4320000" cy="2756993"/>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3"/>
                      <a:stretch>
                        <a:fillRect/>
                      </a:stretch>
                    </pic:blipFill>
                    <pic:spPr>
                      <a:xfrm>
                        <a:off x="0" y="0"/>
                        <a:ext cx="4320000" cy="2756993"/>
                      </a:xfrm>
                      <a:prstGeom prst="rect">
                        <a:avLst/>
                      </a:prstGeom>
                    </pic:spPr>
                  </pic:pic>
                </a:graphicData>
              </a:graphic>
            </wp:inline>
          </w:drawing>
        </w:r>
      </w:ins>
    </w:p>
    <w:p w14:paraId="6DD3A4F6" w14:textId="36B36A3F" w:rsidR="000C191F" w:rsidRPr="00555D5E" w:rsidRDefault="000C191F" w:rsidP="00DD38F8">
      <w:pPr>
        <w:rPr>
          <w:ins w:id="1497" w:author="Petter Vang Brakalsvaalet [pev2]" w:date="2021-04-28T16:35:00Z"/>
          <w:rFonts w:cstheme="majorHAnsi"/>
          <w:lang w:eastAsia="ja-JP"/>
          <w:rPrChange w:id="1498" w:author="Petter Vang Brakalsvaalet [pev2]" w:date="2021-04-29T15:52:00Z">
            <w:rPr>
              <w:ins w:id="1499" w:author="Petter Vang Brakalsvaalet [pev2]" w:date="2021-04-28T16:35:00Z"/>
              <w:rFonts w:cstheme="majorHAnsi"/>
              <w:lang w:eastAsia="ja-JP"/>
            </w:rPr>
          </w:rPrChange>
        </w:rPr>
        <w:pPrChange w:id="1500" w:author="Petter Vang Brakalsvaalet [pev2]" w:date="2021-04-29T11:31:00Z">
          <w:pPr/>
        </w:pPrChange>
      </w:pPr>
    </w:p>
    <w:p w14:paraId="12D96430" w14:textId="7F0DE085" w:rsidR="00834C1B" w:rsidRPr="00555D5E" w:rsidRDefault="00834C1B" w:rsidP="00DD38F8">
      <w:pPr>
        <w:rPr>
          <w:ins w:id="1501" w:author="Petter Vang Brakalsvaalet [pev2]" w:date="2021-04-28T16:35:00Z"/>
          <w:rFonts w:cstheme="majorHAnsi"/>
          <w:lang w:eastAsia="ja-JP"/>
          <w:rPrChange w:id="1502" w:author="Petter Vang Brakalsvaalet [pev2]" w:date="2021-04-29T15:52:00Z">
            <w:rPr>
              <w:ins w:id="1503" w:author="Petter Vang Brakalsvaalet [pev2]" w:date="2021-04-28T16:35:00Z"/>
              <w:rFonts w:cstheme="majorHAnsi"/>
              <w:lang w:eastAsia="ja-JP"/>
            </w:rPr>
          </w:rPrChange>
        </w:rPr>
        <w:pPrChange w:id="1504" w:author="Petter Vang Brakalsvaalet [pev2]" w:date="2021-04-29T11:31:00Z">
          <w:pPr/>
        </w:pPrChange>
      </w:pPr>
    </w:p>
    <w:p w14:paraId="526B5809" w14:textId="3AF9966E" w:rsidR="00834C1B" w:rsidRPr="00555D5E" w:rsidRDefault="00834C1B" w:rsidP="00DD38F8">
      <w:pPr>
        <w:pStyle w:val="Heading3"/>
        <w:rPr>
          <w:ins w:id="1505" w:author="Petter Vang Brakalsvaalet [pev2]" w:date="2021-04-28T17:07:00Z"/>
          <w:lang w:val="en-GB"/>
          <w:rPrChange w:id="1506" w:author="Petter Vang Brakalsvaalet [pev2]" w:date="2021-04-29T15:52:00Z">
            <w:rPr>
              <w:ins w:id="1507" w:author="Petter Vang Brakalsvaalet [pev2]" w:date="2021-04-28T17:07:00Z"/>
              <w:lang w:val="en-GB"/>
            </w:rPr>
          </w:rPrChange>
        </w:rPr>
        <w:pPrChange w:id="1508" w:author="Petter Vang Brakalsvaalet [pev2]" w:date="2021-04-29T11:31:00Z">
          <w:pPr>
            <w:pStyle w:val="Heading3"/>
          </w:pPr>
        </w:pPrChange>
      </w:pPr>
      <w:bookmarkStart w:id="1509" w:name="_Toc70592398"/>
      <w:ins w:id="1510" w:author="Petter Vang Brakalsvaalet [pev2]" w:date="2021-04-28T16:35:00Z">
        <w:r w:rsidRPr="00555D5E">
          <w:rPr>
            <w:lang w:val="en-GB"/>
            <w:rPrChange w:id="1511" w:author="Petter Vang Brakalsvaalet [pev2]" w:date="2021-04-29T15:52:00Z">
              <w:rPr>
                <w:lang w:val="en-GB"/>
              </w:rPr>
            </w:rPrChange>
          </w:rPr>
          <w:lastRenderedPageBreak/>
          <w:t>UML Diagram</w:t>
        </w:r>
      </w:ins>
      <w:bookmarkEnd w:id="1509"/>
    </w:p>
    <w:p w14:paraId="140CD321" w14:textId="5A10D317" w:rsidR="00B12FA9" w:rsidRPr="00555D5E" w:rsidRDefault="00B12FA9" w:rsidP="00DD38F8">
      <w:pPr>
        <w:rPr>
          <w:ins w:id="1512" w:author="Petter Vang Brakalsvaalet [pev2]" w:date="2021-04-28T16:35:00Z"/>
          <w:rPrChange w:id="1513" w:author="Petter Vang Brakalsvaalet [pev2]" w:date="2021-04-29T15:52:00Z">
            <w:rPr>
              <w:ins w:id="1514" w:author="Petter Vang Brakalsvaalet [pev2]" w:date="2021-04-28T16:35:00Z"/>
              <w:rFonts w:eastAsia="Times New Roman" w:cs="Times New Roman"/>
              <w:b w:val="0"/>
              <w:bCs w:val="0"/>
              <w:color w:val="auto"/>
              <w:sz w:val="24"/>
              <w:lang w:val="en-GB"/>
            </w:rPr>
          </w:rPrChange>
        </w:rPr>
        <w:pPrChange w:id="1515" w:author="Petter Vang Brakalsvaalet [pev2]" w:date="2021-04-29T11:31:00Z">
          <w:pPr>
            <w:pStyle w:val="Heading3"/>
          </w:pPr>
        </w:pPrChange>
      </w:pPr>
      <w:ins w:id="1516" w:author="Petter Vang Brakalsvaalet [pev2]" w:date="2021-04-28T17:07:00Z">
        <w:r w:rsidRPr="00555D5E">
          <w:rPr>
            <w:noProof/>
            <w:lang w:eastAsia="ja-JP"/>
            <w:rPrChange w:id="1517" w:author="Petter Vang Brakalsvaalet [pev2]" w:date="2021-04-29T15:52:00Z">
              <w:rPr>
                <w:noProof/>
                <w:lang w:val="en-GB"/>
              </w:rPr>
            </w:rPrChange>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5220000" cy="7381818"/>
                      </a:xfrm>
                      <a:prstGeom prst="rect">
                        <a:avLst/>
                      </a:prstGeom>
                    </pic:spPr>
                  </pic:pic>
                </a:graphicData>
              </a:graphic>
            </wp:inline>
          </w:drawing>
        </w:r>
      </w:ins>
    </w:p>
    <w:p w14:paraId="79549755" w14:textId="235D90FC" w:rsidR="00834C1B" w:rsidRPr="00555D5E" w:rsidRDefault="00B12FA9" w:rsidP="00DD38F8">
      <w:pPr>
        <w:rPr>
          <w:ins w:id="1518" w:author="Petter Vang Brakalsvaalet [pev2]" w:date="2021-04-28T12:08:00Z"/>
          <w:lang w:eastAsia="ja-JP"/>
          <w:rPrChange w:id="1519" w:author="Petter Vang Brakalsvaalet [pev2]" w:date="2021-04-29T15:52:00Z">
            <w:rPr>
              <w:ins w:id="1520" w:author="Petter Vang Brakalsvaalet [pev2]" w:date="2021-04-28T12:08:00Z"/>
            </w:rPr>
          </w:rPrChange>
        </w:rPr>
        <w:pPrChange w:id="1521" w:author="Petter Vang Brakalsvaalet [pev2]" w:date="2021-04-29T11:31:00Z">
          <w:pPr/>
        </w:pPrChange>
      </w:pPr>
      <w:ins w:id="1522" w:author="Petter Vang Brakalsvaalet [pev2]" w:date="2021-04-28T17:06:00Z">
        <w:r w:rsidRPr="00555D5E">
          <w:rPr>
            <w:noProof/>
            <w:lang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5"/>
                      <a:stretch>
                        <a:fillRect/>
                      </a:stretch>
                    </pic:blipFill>
                    <pic:spPr>
                      <a:xfrm>
                        <a:off x="0" y="0"/>
                        <a:ext cx="5220000" cy="7381819"/>
                      </a:xfrm>
                      <a:prstGeom prst="rect">
                        <a:avLst/>
                      </a:prstGeom>
                    </pic:spPr>
                  </pic:pic>
                </a:graphicData>
              </a:graphic>
            </wp:inline>
          </w:drawing>
        </w:r>
      </w:ins>
    </w:p>
    <w:p w14:paraId="6B6C547F" w14:textId="77777777" w:rsidR="000C191F" w:rsidRPr="00555D5E" w:rsidRDefault="000C191F" w:rsidP="00DD38F8">
      <w:pPr>
        <w:pStyle w:val="Heading2"/>
        <w:rPr>
          <w:ins w:id="1523" w:author="Petter Vang Brakalsvaalet [pev2]" w:date="2021-04-28T12:08:00Z"/>
          <w:rFonts w:cstheme="majorHAnsi"/>
          <w:lang w:val="en-GB"/>
          <w:rPrChange w:id="1524" w:author="Petter Vang Brakalsvaalet [pev2]" w:date="2021-04-29T15:52:00Z">
            <w:rPr>
              <w:ins w:id="1525" w:author="Petter Vang Brakalsvaalet [pev2]" w:date="2021-04-28T12:08:00Z"/>
              <w:rFonts w:cstheme="majorHAnsi"/>
              <w:lang w:val="en-GB"/>
            </w:rPr>
          </w:rPrChange>
        </w:rPr>
        <w:pPrChange w:id="1526" w:author="Petter Vang Brakalsvaalet [pev2]" w:date="2021-04-29T11:31:00Z">
          <w:pPr>
            <w:pStyle w:val="Heading2"/>
          </w:pPr>
        </w:pPrChange>
      </w:pPr>
      <w:bookmarkStart w:id="1527" w:name="_Toc70592399"/>
      <w:ins w:id="1528" w:author="Petter Vang Brakalsvaalet [pev2]" w:date="2021-04-28T12:08:00Z">
        <w:r w:rsidRPr="00555D5E">
          <w:rPr>
            <w:rFonts w:cstheme="majorHAnsi"/>
            <w:lang w:val="en-GB"/>
            <w:rPrChange w:id="1529" w:author="Petter Vang Brakalsvaalet [pev2]" w:date="2021-04-29T15:52:00Z">
              <w:rPr>
                <w:rFonts w:cstheme="majorHAnsi"/>
                <w:lang w:val="en-GB"/>
              </w:rPr>
            </w:rPrChange>
          </w:rPr>
          <w:t>Detailed Design</w:t>
        </w:r>
        <w:bookmarkEnd w:id="1527"/>
        <w:r w:rsidRPr="00555D5E">
          <w:rPr>
            <w:rFonts w:cstheme="majorHAnsi"/>
            <w:lang w:val="en-GB"/>
            <w:rPrChange w:id="1530" w:author="Petter Vang Brakalsvaalet [pev2]" w:date="2021-04-29T15:52:00Z">
              <w:rPr>
                <w:rFonts w:cstheme="majorHAnsi"/>
                <w:lang w:val="en-GB"/>
              </w:rPr>
            </w:rPrChange>
          </w:rPr>
          <w:t xml:space="preserve"> </w:t>
        </w:r>
      </w:ins>
    </w:p>
    <w:p w14:paraId="35F271F7" w14:textId="77777777" w:rsidR="000C191F" w:rsidRPr="00555D5E" w:rsidRDefault="000C191F" w:rsidP="00DD38F8">
      <w:pPr>
        <w:rPr>
          <w:ins w:id="1531" w:author="Petter Vang Brakalsvaalet [pev2]" w:date="2021-04-28T12:08:00Z"/>
          <w:rFonts w:cstheme="majorHAnsi"/>
          <w:lang w:eastAsia="ja-JP"/>
          <w:rPrChange w:id="1532" w:author="Petter Vang Brakalsvaalet [pev2]" w:date="2021-04-29T15:52:00Z">
            <w:rPr>
              <w:ins w:id="1533" w:author="Petter Vang Brakalsvaalet [pev2]" w:date="2021-04-28T12:08:00Z"/>
              <w:rFonts w:cstheme="majorHAnsi"/>
              <w:lang w:eastAsia="ja-JP"/>
            </w:rPr>
          </w:rPrChange>
        </w:rPr>
        <w:pPrChange w:id="1534" w:author="Petter Vang Brakalsvaalet [pev2]" w:date="2021-04-29T11:31:00Z">
          <w:pPr/>
        </w:pPrChange>
      </w:pPr>
      <w:ins w:id="1535" w:author="Petter Vang Brakalsvaalet [pev2]" w:date="2021-04-28T12:08:00Z">
        <w:r w:rsidRPr="00555D5E">
          <w:rPr>
            <w:rFonts w:cstheme="majorHAnsi"/>
            <w:lang w:eastAsia="ja-JP"/>
            <w:rPrChange w:id="1536" w:author="Petter Vang Brakalsvaalet [pev2]" w:date="2021-04-29T15:52:00Z">
              <w:rPr>
                <w:rFonts w:cstheme="majorHAnsi"/>
                <w:lang w:eastAsia="ja-JP"/>
              </w:rPr>
            </w:rPrChange>
          </w:rPr>
          <w:t>I have split my project into multiple folders to structure the project and make it more readable. I will explain here what each folder contains and what the files do.</w:t>
        </w:r>
      </w:ins>
    </w:p>
    <w:p w14:paraId="310AE4E0" w14:textId="77777777" w:rsidR="000C191F" w:rsidRPr="00555D5E" w:rsidRDefault="000C191F" w:rsidP="00DD38F8">
      <w:pPr>
        <w:pStyle w:val="Heading3"/>
        <w:rPr>
          <w:ins w:id="1537" w:author="Petter Vang Brakalsvaalet [pev2]" w:date="2021-04-28T12:08:00Z"/>
          <w:rFonts w:cstheme="majorHAnsi"/>
          <w:lang w:val="en-GB"/>
          <w:rPrChange w:id="1538" w:author="Petter Vang Brakalsvaalet [pev2]" w:date="2021-04-29T15:52:00Z">
            <w:rPr>
              <w:ins w:id="1539" w:author="Petter Vang Brakalsvaalet [pev2]" w:date="2021-04-28T12:08:00Z"/>
              <w:rFonts w:cstheme="majorHAnsi"/>
              <w:lang w:val="en-GB"/>
            </w:rPr>
          </w:rPrChange>
        </w:rPr>
        <w:pPrChange w:id="1540" w:author="Petter Vang Brakalsvaalet [pev2]" w:date="2021-04-29T11:31:00Z">
          <w:pPr>
            <w:pStyle w:val="Heading3"/>
          </w:pPr>
        </w:pPrChange>
      </w:pPr>
      <w:bookmarkStart w:id="1541" w:name="_Toc70592400"/>
      <w:ins w:id="1542" w:author="Petter Vang Brakalsvaalet [pev2]" w:date="2021-04-28T12:08:00Z">
        <w:r w:rsidRPr="00555D5E">
          <w:rPr>
            <w:rFonts w:cstheme="majorHAnsi"/>
            <w:lang w:val="en-GB"/>
            <w:rPrChange w:id="1543" w:author="Petter Vang Brakalsvaalet [pev2]" w:date="2021-04-29T15:52:00Z">
              <w:rPr>
                <w:rFonts w:cstheme="majorHAnsi"/>
                <w:lang w:val="en-GB"/>
              </w:rPr>
            </w:rPrChange>
          </w:rPr>
          <w:lastRenderedPageBreak/>
          <w:t>MainMenu</w:t>
        </w:r>
        <w:bookmarkEnd w:id="1541"/>
      </w:ins>
    </w:p>
    <w:p w14:paraId="09FB3E8B" w14:textId="77777777" w:rsidR="000C191F" w:rsidRPr="00555D5E" w:rsidRDefault="000C191F" w:rsidP="00DD38F8">
      <w:pPr>
        <w:rPr>
          <w:ins w:id="1544" w:author="Petter Vang Brakalsvaalet [pev2]" w:date="2021-04-28T12:08:00Z"/>
          <w:rFonts w:cstheme="majorHAnsi"/>
        </w:rPr>
        <w:pPrChange w:id="1545" w:author="Petter Vang Brakalsvaalet [pev2]" w:date="2021-04-29T11:31:00Z">
          <w:pPr/>
        </w:pPrChange>
      </w:pPr>
      <w:ins w:id="1546" w:author="Petter Vang Brakalsvaalet [pev2]" w:date="2021-04-28T12:08:00Z">
        <w:r w:rsidRPr="00555D5E">
          <w:rPr>
            <w:rFonts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6"/>
                      <a:stretch>
                        <a:fillRect/>
                      </a:stretch>
                    </pic:blipFill>
                    <pic:spPr>
                      <a:xfrm>
                        <a:off x="0" y="0"/>
                        <a:ext cx="5270500" cy="2435860"/>
                      </a:xfrm>
                      <a:prstGeom prst="rect">
                        <a:avLst/>
                      </a:prstGeom>
                    </pic:spPr>
                  </pic:pic>
                </a:graphicData>
              </a:graphic>
            </wp:inline>
          </w:drawing>
        </w:r>
      </w:ins>
    </w:p>
    <w:p w14:paraId="68192C41" w14:textId="77777777" w:rsidR="00910442" w:rsidRPr="00555D5E" w:rsidRDefault="00910442" w:rsidP="00910442">
      <w:pPr>
        <w:rPr>
          <w:ins w:id="1547" w:author="Petter Vang Brakalsvaalet [pev2]" w:date="2021-04-29T12:29:00Z"/>
          <w:rFonts w:cstheme="majorHAnsi"/>
          <w:lang w:eastAsia="ja-JP"/>
          <w:rPrChange w:id="1548" w:author="Petter Vang Brakalsvaalet [pev2]" w:date="2021-04-29T15:52:00Z">
            <w:rPr>
              <w:ins w:id="1549" w:author="Petter Vang Brakalsvaalet [pev2]" w:date="2021-04-29T12:29:00Z"/>
              <w:rFonts w:cstheme="majorHAnsi"/>
              <w:lang w:eastAsia="ja-JP"/>
            </w:rPr>
          </w:rPrChange>
        </w:rPr>
      </w:pPr>
      <w:ins w:id="1550" w:author="Petter Vang Brakalsvaalet [pev2]" w:date="2021-04-29T12:29:00Z">
        <w:r w:rsidRPr="00555D5E">
          <w:rPr>
            <w:rFonts w:cstheme="majorHAnsi"/>
            <w:lang w:eastAsia="ja-JP"/>
            <w:rPrChange w:id="1551" w:author="Petter Vang Brakalsvaalet [pev2]" w:date="2021-04-29T15:52:00Z">
              <w:rPr>
                <w:rFonts w:cstheme="majorHAnsi"/>
                <w:lang w:eastAsia="ja-JP"/>
              </w:rPr>
            </w:rPrChange>
          </w:rPr>
          <w:t>This is the main menu screen where the player can choose to start the game or go to the help page. This scene is designed to show some of the aspects of the game, such as light coming from the campfire, tents to hide in and the mountain in the background.</w:t>
        </w:r>
      </w:ins>
    </w:p>
    <w:p w14:paraId="28C39C85" w14:textId="77777777" w:rsidR="00910442" w:rsidRPr="00555D5E" w:rsidRDefault="00910442" w:rsidP="00910442">
      <w:pPr>
        <w:rPr>
          <w:ins w:id="1552" w:author="Petter Vang Brakalsvaalet [pev2]" w:date="2021-04-29T12:29:00Z"/>
          <w:rFonts w:cstheme="majorHAnsi"/>
          <w:lang w:eastAsia="ja-JP"/>
          <w:rPrChange w:id="1553" w:author="Petter Vang Brakalsvaalet [pev2]" w:date="2021-04-29T15:52:00Z">
            <w:rPr>
              <w:ins w:id="1554" w:author="Petter Vang Brakalsvaalet [pev2]" w:date="2021-04-29T12:29:00Z"/>
              <w:rFonts w:cstheme="majorHAnsi"/>
              <w:lang w:eastAsia="ja-JP"/>
            </w:rPr>
          </w:rPrChange>
        </w:rPr>
      </w:pPr>
    </w:p>
    <w:p w14:paraId="621E9DD9" w14:textId="73586B29" w:rsidR="000C191F" w:rsidRPr="00555D5E" w:rsidRDefault="00910442" w:rsidP="003C79F9">
      <w:pPr>
        <w:rPr>
          <w:ins w:id="1555" w:author="Petter Vang Brakalsvaalet [pev2]" w:date="2021-04-28T12:08:00Z"/>
          <w:rFonts w:cstheme="majorHAnsi"/>
          <w:lang w:eastAsia="ja-JP"/>
          <w:rPrChange w:id="1556" w:author="Petter Vang Brakalsvaalet [pev2]" w:date="2021-04-29T15:52:00Z">
            <w:rPr>
              <w:ins w:id="1557" w:author="Petter Vang Brakalsvaalet [pev2]" w:date="2021-04-28T12:08:00Z"/>
              <w:rFonts w:cstheme="majorHAnsi"/>
              <w:lang w:eastAsia="ja-JP"/>
            </w:rPr>
          </w:rPrChange>
        </w:rPr>
      </w:pPr>
      <w:ins w:id="1558" w:author="Petter Vang Brakalsvaalet [pev2]" w:date="2021-04-29T12:29:00Z">
        <w:r w:rsidRPr="00555D5E">
          <w:rPr>
            <w:rFonts w:cstheme="majorHAnsi"/>
            <w:lang w:eastAsia="ja-JP"/>
            <w:rPrChange w:id="1559" w:author="Petter Vang Brakalsvaalet [pev2]" w:date="2021-04-29T15:52:00Z">
              <w:rPr>
                <w:rFonts w:cstheme="majorHAnsi"/>
                <w:lang w:eastAsia="ja-JP"/>
              </w:rPr>
            </w:rPrChange>
          </w:rPr>
          <w:t>The mainMenu folder contains all files needed to display the screen and to handle the inputs that might come from the screen.</w:t>
        </w:r>
      </w:ins>
    </w:p>
    <w:p w14:paraId="4B9A7947" w14:textId="77777777" w:rsidR="000C191F" w:rsidRPr="00555D5E" w:rsidRDefault="000C191F" w:rsidP="003C79F9">
      <w:pPr>
        <w:pStyle w:val="Heading4"/>
        <w:rPr>
          <w:ins w:id="1560" w:author="Petter Vang Brakalsvaalet [pev2]" w:date="2021-04-28T12:08:00Z"/>
          <w:rFonts w:cstheme="majorHAnsi"/>
          <w:lang w:val="en-GB"/>
          <w:rPrChange w:id="1561" w:author="Petter Vang Brakalsvaalet [pev2]" w:date="2021-04-29T15:52:00Z">
            <w:rPr>
              <w:ins w:id="1562" w:author="Petter Vang Brakalsvaalet [pev2]" w:date="2021-04-28T12:08:00Z"/>
              <w:rFonts w:cstheme="majorHAnsi"/>
              <w:lang w:val="en-GB"/>
            </w:rPr>
          </w:rPrChange>
        </w:rPr>
      </w:pPr>
      <w:ins w:id="1563" w:author="Petter Vang Brakalsvaalet [pev2]" w:date="2021-04-28T12:08:00Z">
        <w:r w:rsidRPr="00555D5E">
          <w:rPr>
            <w:rFonts w:cstheme="majorHAnsi"/>
            <w:lang w:val="en-GB"/>
            <w:rPrChange w:id="1564" w:author="Petter Vang Brakalsvaalet [pev2]" w:date="2021-04-29T15:52:00Z">
              <w:rPr>
                <w:rFonts w:cstheme="majorHAnsi"/>
                <w:lang w:val="en-GB"/>
              </w:rPr>
            </w:rPrChange>
          </w:rPr>
          <w:t>MainMenuVC.swift</w:t>
        </w:r>
      </w:ins>
    </w:p>
    <w:p w14:paraId="002B84C5" w14:textId="77777777" w:rsidR="000C191F" w:rsidRPr="00555D5E" w:rsidRDefault="000C191F" w:rsidP="00555D5E">
      <w:pPr>
        <w:rPr>
          <w:ins w:id="1565" w:author="Petter Vang Brakalsvaalet [pev2]" w:date="2021-04-28T12:08:00Z"/>
          <w:rFonts w:cstheme="majorHAnsi"/>
          <w:lang w:eastAsia="ja-JP"/>
          <w:rPrChange w:id="1566" w:author="Petter Vang Brakalsvaalet [pev2]" w:date="2021-04-29T15:52:00Z">
            <w:rPr>
              <w:ins w:id="1567" w:author="Petter Vang Brakalsvaalet [pev2]" w:date="2021-04-28T12:08:00Z"/>
              <w:rFonts w:cstheme="majorHAnsi"/>
              <w:lang w:eastAsia="ja-JP"/>
            </w:rPr>
          </w:rPrChange>
        </w:rPr>
      </w:pPr>
      <w:ins w:id="1568" w:author="Petter Vang Brakalsvaalet [pev2]" w:date="2021-04-28T12:08:00Z">
        <w:r w:rsidRPr="00555D5E">
          <w:rPr>
            <w:rFonts w:cstheme="majorHAnsi"/>
            <w:lang w:eastAsia="ja-JP"/>
            <w:rPrChange w:id="1569" w:author="Petter Vang Brakalsvaalet [pev2]" w:date="2021-04-29T15:52:00Z">
              <w:rPr>
                <w:rFonts w:cstheme="majorHAnsi"/>
                <w:lang w:eastAsia="ja-JP"/>
              </w:rPr>
            </w:rPrChange>
          </w:rPr>
          <w:t xml:space="preserve">This file will load a SpriteKit scene and display it in the view. This file is inheriting from UIViewController so that I can display and handle the data in a specific way. </w:t>
        </w:r>
      </w:ins>
    </w:p>
    <w:p w14:paraId="2091233B" w14:textId="77777777" w:rsidR="000C191F" w:rsidRPr="00555D5E" w:rsidRDefault="000C191F" w:rsidP="00555D5E">
      <w:pPr>
        <w:pStyle w:val="Heading4"/>
        <w:rPr>
          <w:ins w:id="1570" w:author="Petter Vang Brakalsvaalet [pev2]" w:date="2021-04-28T12:08:00Z"/>
          <w:rFonts w:cstheme="majorHAnsi"/>
          <w:lang w:val="en-GB"/>
          <w:rPrChange w:id="1571" w:author="Petter Vang Brakalsvaalet [pev2]" w:date="2021-04-29T15:52:00Z">
            <w:rPr>
              <w:ins w:id="1572" w:author="Petter Vang Brakalsvaalet [pev2]" w:date="2021-04-28T12:08:00Z"/>
              <w:rFonts w:cstheme="majorHAnsi"/>
              <w:lang w:val="en-GB"/>
            </w:rPr>
          </w:rPrChange>
        </w:rPr>
      </w:pPr>
      <w:ins w:id="1573" w:author="Petter Vang Brakalsvaalet [pev2]" w:date="2021-04-28T12:08:00Z">
        <w:r w:rsidRPr="00555D5E">
          <w:rPr>
            <w:rFonts w:cstheme="majorHAnsi"/>
            <w:lang w:val="en-GB"/>
            <w:rPrChange w:id="1574" w:author="Petter Vang Brakalsvaalet [pev2]" w:date="2021-04-29T15:52:00Z">
              <w:rPr>
                <w:rFonts w:cstheme="majorHAnsi"/>
                <w:lang w:val="en-GB"/>
              </w:rPr>
            </w:rPrChange>
          </w:rPr>
          <w:t xml:space="preserve">MainMenuScene.sks </w:t>
        </w:r>
      </w:ins>
    </w:p>
    <w:p w14:paraId="7B01419C" w14:textId="77777777" w:rsidR="000C191F" w:rsidRPr="00555D5E" w:rsidRDefault="000C191F" w:rsidP="00DD38F8">
      <w:pPr>
        <w:rPr>
          <w:ins w:id="1575" w:author="Petter Vang Brakalsvaalet [pev2]" w:date="2021-04-28T12:08:00Z"/>
          <w:rFonts w:cstheme="majorHAnsi"/>
          <w:lang w:eastAsia="ja-JP"/>
          <w:rPrChange w:id="1576" w:author="Petter Vang Brakalsvaalet [pev2]" w:date="2021-04-29T15:52:00Z">
            <w:rPr>
              <w:ins w:id="1577" w:author="Petter Vang Brakalsvaalet [pev2]" w:date="2021-04-28T12:08:00Z"/>
              <w:rFonts w:cstheme="majorHAnsi"/>
              <w:lang w:eastAsia="ja-JP"/>
            </w:rPr>
          </w:rPrChange>
        </w:rPr>
        <w:pPrChange w:id="1578" w:author="Petter Vang Brakalsvaalet [pev2]" w:date="2021-04-29T11:31:00Z">
          <w:pPr/>
        </w:pPrChange>
      </w:pPr>
      <w:ins w:id="1579" w:author="Petter Vang Brakalsvaalet [pev2]" w:date="2021-04-28T12:08:00Z">
        <w:r w:rsidRPr="00555D5E">
          <w:rPr>
            <w:rFonts w:cstheme="majorHAnsi"/>
            <w:lang w:eastAsia="ja-JP"/>
            <w:rPrChange w:id="1580" w:author="Petter Vang Brakalsvaalet [pev2]" w:date="2021-04-29T15:52:00Z">
              <w:rPr>
                <w:rFonts w:cstheme="majorHAnsi"/>
                <w:lang w:eastAsia="ja-JP"/>
              </w:rPr>
            </w:rPrChange>
          </w:rPr>
          <w:t xml:space="preserve">This file is a SpriteKit scene file, and here I have created the main menu scene. </w:t>
        </w:r>
      </w:ins>
    </w:p>
    <w:p w14:paraId="7A3EE837" w14:textId="77777777" w:rsidR="000C191F" w:rsidRPr="00555D5E" w:rsidRDefault="000C191F" w:rsidP="00DD38F8">
      <w:pPr>
        <w:pStyle w:val="Heading4"/>
        <w:rPr>
          <w:ins w:id="1581" w:author="Petter Vang Brakalsvaalet [pev2]" w:date="2021-04-28T12:08:00Z"/>
          <w:rFonts w:cstheme="majorHAnsi"/>
          <w:lang w:val="en-GB"/>
          <w:rPrChange w:id="1582" w:author="Petter Vang Brakalsvaalet [pev2]" w:date="2021-04-29T15:52:00Z">
            <w:rPr>
              <w:ins w:id="1583" w:author="Petter Vang Brakalsvaalet [pev2]" w:date="2021-04-28T12:08:00Z"/>
              <w:rFonts w:cstheme="majorHAnsi"/>
              <w:lang w:val="en-GB"/>
            </w:rPr>
          </w:rPrChange>
        </w:rPr>
        <w:pPrChange w:id="1584" w:author="Petter Vang Brakalsvaalet [pev2]" w:date="2021-04-29T11:31:00Z">
          <w:pPr>
            <w:pStyle w:val="Heading4"/>
          </w:pPr>
        </w:pPrChange>
      </w:pPr>
      <w:ins w:id="1585" w:author="Petter Vang Brakalsvaalet [pev2]" w:date="2021-04-28T12:08:00Z">
        <w:r w:rsidRPr="00555D5E">
          <w:rPr>
            <w:rFonts w:cstheme="majorHAnsi"/>
            <w:lang w:val="en-GB"/>
            <w:rPrChange w:id="1586" w:author="Petter Vang Brakalsvaalet [pev2]" w:date="2021-04-29T15:52:00Z">
              <w:rPr>
                <w:rFonts w:cstheme="majorHAnsi"/>
                <w:lang w:val="en-GB"/>
              </w:rPr>
            </w:rPrChange>
          </w:rPr>
          <w:t>MainMenu.swift</w:t>
        </w:r>
      </w:ins>
    </w:p>
    <w:p w14:paraId="5A5F9192" w14:textId="552AE4B4" w:rsidR="000C191F" w:rsidRPr="00555D5E" w:rsidRDefault="00910442" w:rsidP="00DD38F8">
      <w:pPr>
        <w:rPr>
          <w:ins w:id="1587" w:author="Petter Vang Brakalsvaalet [pev2]" w:date="2021-04-28T12:08:00Z"/>
          <w:rFonts w:cstheme="majorHAnsi"/>
          <w:lang w:eastAsia="ja-JP"/>
          <w:rPrChange w:id="1588" w:author="Petter Vang Brakalsvaalet [pev2]" w:date="2021-04-29T15:52:00Z">
            <w:rPr>
              <w:ins w:id="1589" w:author="Petter Vang Brakalsvaalet [pev2]" w:date="2021-04-28T12:08:00Z"/>
              <w:rFonts w:cstheme="majorHAnsi"/>
              <w:lang w:eastAsia="ja-JP"/>
            </w:rPr>
          </w:rPrChange>
        </w:rPr>
        <w:pPrChange w:id="1590" w:author="Petter Vang Brakalsvaalet [pev2]" w:date="2021-04-29T11:31:00Z">
          <w:pPr/>
        </w:pPrChange>
      </w:pPr>
      <w:ins w:id="1591" w:author="Petter Vang Brakalsvaalet [pev2]" w:date="2021-04-29T12:28:00Z">
        <w:r w:rsidRPr="00555D5E">
          <w:rPr>
            <w:rFonts w:cstheme="majorHAnsi"/>
            <w:lang w:eastAsia="ja-JP"/>
            <w:rPrChange w:id="1592" w:author="Petter Vang Brakalsvaalet [pev2]" w:date="2021-04-29T15:52:00Z">
              <w:rPr>
                <w:rFonts w:cstheme="majorHAnsi"/>
                <w:lang w:eastAsia="ja-JP"/>
              </w:rPr>
            </w:rPrChange>
          </w:rPr>
          <w:t>This file is a SpriteKit scene file. It’s here where all the programming for the main menu is, and it’s here, I’m handling actions from the scene. Since this file is handling actions happening in MainMenuScene.sks. It is inheriting from SKScene so that I can override some of the functions to handle the data.</w:t>
        </w:r>
      </w:ins>
    </w:p>
    <w:p w14:paraId="1F60772A" w14:textId="77777777" w:rsidR="000C191F" w:rsidRPr="00555D5E" w:rsidRDefault="000C191F" w:rsidP="00DD38F8">
      <w:pPr>
        <w:pStyle w:val="Heading3"/>
        <w:rPr>
          <w:ins w:id="1593" w:author="Petter Vang Brakalsvaalet [pev2]" w:date="2021-04-28T12:08:00Z"/>
          <w:rFonts w:cstheme="majorHAnsi"/>
          <w:lang w:val="en-GB"/>
          <w:rPrChange w:id="1594" w:author="Petter Vang Brakalsvaalet [pev2]" w:date="2021-04-29T15:52:00Z">
            <w:rPr>
              <w:ins w:id="1595" w:author="Petter Vang Brakalsvaalet [pev2]" w:date="2021-04-28T12:08:00Z"/>
              <w:rFonts w:cstheme="majorHAnsi"/>
              <w:lang w:val="en-GB"/>
            </w:rPr>
          </w:rPrChange>
        </w:rPr>
        <w:pPrChange w:id="1596" w:author="Petter Vang Brakalsvaalet [pev2]" w:date="2021-04-29T11:31:00Z">
          <w:pPr>
            <w:pStyle w:val="Heading3"/>
          </w:pPr>
        </w:pPrChange>
      </w:pPr>
      <w:bookmarkStart w:id="1597" w:name="_Toc70592401"/>
      <w:ins w:id="1598" w:author="Petter Vang Brakalsvaalet [pev2]" w:date="2021-04-28T12:08:00Z">
        <w:r w:rsidRPr="00555D5E">
          <w:rPr>
            <w:rFonts w:cstheme="majorHAnsi"/>
            <w:lang w:val="en-GB"/>
            <w:rPrChange w:id="1599" w:author="Petter Vang Brakalsvaalet [pev2]" w:date="2021-04-29T15:52:00Z">
              <w:rPr>
                <w:rFonts w:cstheme="majorHAnsi"/>
                <w:lang w:val="en-GB"/>
              </w:rPr>
            </w:rPrChange>
          </w:rPr>
          <w:lastRenderedPageBreak/>
          <w:t>Help</w:t>
        </w:r>
        <w:bookmarkEnd w:id="1597"/>
      </w:ins>
    </w:p>
    <w:p w14:paraId="52C85A07" w14:textId="77777777" w:rsidR="000C191F" w:rsidRPr="00555D5E" w:rsidRDefault="000C191F" w:rsidP="00DD38F8">
      <w:pPr>
        <w:rPr>
          <w:ins w:id="1600" w:author="Petter Vang Brakalsvaalet [pev2]" w:date="2021-04-28T12:08:00Z"/>
          <w:rFonts w:cstheme="majorHAnsi"/>
          <w:lang w:eastAsia="ja-JP"/>
        </w:rPr>
        <w:pPrChange w:id="1601" w:author="Petter Vang Brakalsvaalet [pev2]" w:date="2021-04-29T11:31:00Z">
          <w:pPr/>
        </w:pPrChange>
      </w:pPr>
      <w:ins w:id="1602" w:author="Petter Vang Brakalsvaalet [pev2]" w:date="2021-04-28T12:08:00Z">
        <w:r w:rsidRPr="00555D5E">
          <w:rPr>
            <w:rFonts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270500" cy="2435420"/>
                      </a:xfrm>
                      <a:prstGeom prst="rect">
                        <a:avLst/>
                      </a:prstGeom>
                    </pic:spPr>
                  </pic:pic>
                </a:graphicData>
              </a:graphic>
            </wp:inline>
          </w:drawing>
        </w:r>
      </w:ins>
    </w:p>
    <w:p w14:paraId="6B329B3A" w14:textId="77777777" w:rsidR="000C191F" w:rsidRPr="00555D5E" w:rsidRDefault="000C191F" w:rsidP="00DD38F8">
      <w:pPr>
        <w:rPr>
          <w:ins w:id="1603" w:author="Petter Vang Brakalsvaalet [pev2]" w:date="2021-04-28T12:08:00Z"/>
          <w:rFonts w:cstheme="majorHAnsi"/>
          <w:lang w:eastAsia="ja-JP"/>
          <w:rPrChange w:id="1604" w:author="Petter Vang Brakalsvaalet [pev2]" w:date="2021-04-29T15:52:00Z">
            <w:rPr>
              <w:ins w:id="1605" w:author="Petter Vang Brakalsvaalet [pev2]" w:date="2021-04-28T12:08:00Z"/>
              <w:rFonts w:cstheme="majorHAnsi"/>
              <w:lang w:eastAsia="ja-JP"/>
            </w:rPr>
          </w:rPrChange>
        </w:rPr>
        <w:pPrChange w:id="1606" w:author="Petter Vang Brakalsvaalet [pev2]" w:date="2021-04-29T11:31:00Z">
          <w:pPr/>
        </w:pPrChange>
      </w:pPr>
      <w:ins w:id="1607" w:author="Petter Vang Brakalsvaalet [pev2]" w:date="2021-04-28T12:08:00Z">
        <w:r w:rsidRPr="00555D5E">
          <w:rPr>
            <w:rFonts w:cstheme="majorHAnsi"/>
            <w:lang w:eastAsia="ja-JP"/>
            <w:rPrChange w:id="1608" w:author="Petter Vang Brakalsvaalet [pev2]" w:date="2021-04-29T15:52:00Z">
              <w:rPr>
                <w:rFonts w:cstheme="majorHAnsi"/>
                <w:lang w:eastAsia="ja-JP"/>
              </w:rPr>
            </w:rPrChange>
          </w:rPr>
          <w:t>This is the help page. It has a brief description of what some items are and their purpose.</w:t>
        </w:r>
      </w:ins>
    </w:p>
    <w:p w14:paraId="0F79F45D" w14:textId="77777777" w:rsidR="000C191F" w:rsidRPr="00555D5E" w:rsidRDefault="000C191F" w:rsidP="00DD38F8">
      <w:pPr>
        <w:rPr>
          <w:ins w:id="1609" w:author="Petter Vang Brakalsvaalet [pev2]" w:date="2021-04-28T12:08:00Z"/>
          <w:lang w:eastAsia="ja-JP"/>
          <w:rPrChange w:id="1610" w:author="Petter Vang Brakalsvaalet [pev2]" w:date="2021-04-29T15:52:00Z">
            <w:rPr>
              <w:ins w:id="1611" w:author="Petter Vang Brakalsvaalet [pev2]" w:date="2021-04-28T12:08:00Z"/>
              <w:lang w:eastAsia="ja-JP"/>
            </w:rPr>
          </w:rPrChange>
        </w:rPr>
        <w:pPrChange w:id="1612" w:author="Petter Vang Brakalsvaalet [pev2]" w:date="2021-04-29T11:31:00Z">
          <w:pPr/>
        </w:pPrChange>
      </w:pPr>
    </w:p>
    <w:p w14:paraId="54A043AA" w14:textId="77777777" w:rsidR="000C191F" w:rsidRPr="00555D5E" w:rsidRDefault="000C191F" w:rsidP="00DD38F8">
      <w:pPr>
        <w:rPr>
          <w:ins w:id="1613" w:author="Petter Vang Brakalsvaalet [pev2]" w:date="2021-04-28T12:08:00Z"/>
          <w:rFonts w:cstheme="majorHAnsi"/>
          <w:lang w:eastAsia="ja-JP"/>
          <w:rPrChange w:id="1614" w:author="Petter Vang Brakalsvaalet [pev2]" w:date="2021-04-29T15:52:00Z">
            <w:rPr>
              <w:ins w:id="1615" w:author="Petter Vang Brakalsvaalet [pev2]" w:date="2021-04-28T12:08:00Z"/>
              <w:rFonts w:cstheme="majorHAnsi"/>
              <w:lang w:eastAsia="ja-JP"/>
            </w:rPr>
          </w:rPrChange>
        </w:rPr>
        <w:pPrChange w:id="1616" w:author="Petter Vang Brakalsvaalet [pev2]" w:date="2021-04-29T11:31:00Z">
          <w:pPr/>
        </w:pPrChange>
      </w:pPr>
      <w:ins w:id="1617" w:author="Petter Vang Brakalsvaalet [pev2]" w:date="2021-04-28T12:08:00Z">
        <w:r w:rsidRPr="00555D5E">
          <w:rPr>
            <w:rFonts w:cstheme="majorHAnsi"/>
            <w:lang w:eastAsia="ja-JP"/>
            <w:rPrChange w:id="1618" w:author="Petter Vang Brakalsvaalet [pev2]" w:date="2021-04-29T15:52:00Z">
              <w:rPr>
                <w:rFonts w:cstheme="majorHAnsi"/>
                <w:lang w:eastAsia="ja-JP"/>
              </w:rPr>
            </w:rPrChange>
          </w:rPr>
          <w:t xml:space="preserve">This folder contains the files related to the Help screen. </w:t>
        </w:r>
      </w:ins>
    </w:p>
    <w:p w14:paraId="2350AD39" w14:textId="77777777" w:rsidR="000C191F" w:rsidRPr="00555D5E" w:rsidRDefault="000C191F" w:rsidP="00DD38F8">
      <w:pPr>
        <w:pStyle w:val="Heading4"/>
        <w:rPr>
          <w:ins w:id="1619" w:author="Petter Vang Brakalsvaalet [pev2]" w:date="2021-04-28T12:08:00Z"/>
          <w:lang w:val="en-GB"/>
          <w:rPrChange w:id="1620" w:author="Petter Vang Brakalsvaalet [pev2]" w:date="2021-04-29T15:52:00Z">
            <w:rPr>
              <w:ins w:id="1621" w:author="Petter Vang Brakalsvaalet [pev2]" w:date="2021-04-28T12:08:00Z"/>
              <w:lang w:val="en-GB"/>
            </w:rPr>
          </w:rPrChange>
        </w:rPr>
        <w:pPrChange w:id="1622" w:author="Petter Vang Brakalsvaalet [pev2]" w:date="2021-04-29T11:31:00Z">
          <w:pPr>
            <w:pStyle w:val="Heading4"/>
          </w:pPr>
        </w:pPrChange>
      </w:pPr>
      <w:ins w:id="1623" w:author="Petter Vang Brakalsvaalet [pev2]" w:date="2021-04-28T12:08:00Z">
        <w:r w:rsidRPr="00555D5E">
          <w:rPr>
            <w:lang w:val="en-GB"/>
            <w:rPrChange w:id="1624" w:author="Petter Vang Brakalsvaalet [pev2]" w:date="2021-04-29T15:52:00Z">
              <w:rPr>
                <w:lang w:val="en-GB"/>
              </w:rPr>
            </w:rPrChange>
          </w:rPr>
          <w:t>HelpVC.swift</w:t>
        </w:r>
      </w:ins>
    </w:p>
    <w:p w14:paraId="69121CBA" w14:textId="77777777" w:rsidR="000C191F" w:rsidRPr="00555D5E" w:rsidRDefault="000C191F" w:rsidP="00DD38F8">
      <w:pPr>
        <w:rPr>
          <w:ins w:id="1625" w:author="Petter Vang Brakalsvaalet [pev2]" w:date="2021-04-28T12:08:00Z"/>
          <w:lang w:eastAsia="ja-JP"/>
          <w:rPrChange w:id="1626" w:author="Petter Vang Brakalsvaalet [pev2]" w:date="2021-04-29T15:52:00Z">
            <w:rPr>
              <w:ins w:id="1627" w:author="Petter Vang Brakalsvaalet [pev2]" w:date="2021-04-28T12:08:00Z"/>
              <w:lang w:eastAsia="ja-JP"/>
            </w:rPr>
          </w:rPrChange>
        </w:rPr>
        <w:pPrChange w:id="1628" w:author="Petter Vang Brakalsvaalet [pev2]" w:date="2021-04-29T11:31:00Z">
          <w:pPr/>
        </w:pPrChange>
      </w:pPr>
      <w:ins w:id="1629" w:author="Petter Vang Brakalsvaalet [pev2]" w:date="2021-04-28T12:08:00Z">
        <w:r w:rsidRPr="00555D5E">
          <w:rPr>
            <w:lang w:eastAsia="ja-JP"/>
            <w:rPrChange w:id="1630" w:author="Petter Vang Brakalsvaalet [pev2]" w:date="2021-04-29T15:52:00Z">
              <w:rPr>
                <w:lang w:eastAsia="ja-JP"/>
              </w:rPr>
            </w:rPrChange>
          </w:rPr>
          <w:t xml:space="preserve">This file will generate the help items and display the help data. </w:t>
        </w:r>
      </w:ins>
    </w:p>
    <w:p w14:paraId="76E4EE2C" w14:textId="77777777" w:rsidR="000C191F" w:rsidRPr="00555D5E" w:rsidRDefault="000C191F" w:rsidP="00DD38F8">
      <w:pPr>
        <w:rPr>
          <w:ins w:id="1631" w:author="Petter Vang Brakalsvaalet [pev2]" w:date="2021-04-28T12:08:00Z"/>
          <w:lang w:eastAsia="ja-JP"/>
          <w:rPrChange w:id="1632" w:author="Petter Vang Brakalsvaalet [pev2]" w:date="2021-04-29T15:52:00Z">
            <w:rPr>
              <w:ins w:id="1633" w:author="Petter Vang Brakalsvaalet [pev2]" w:date="2021-04-28T12:08:00Z"/>
              <w:lang w:eastAsia="ja-JP"/>
            </w:rPr>
          </w:rPrChange>
        </w:rPr>
        <w:pPrChange w:id="1634" w:author="Petter Vang Brakalsvaalet [pev2]" w:date="2021-04-29T11:31:00Z">
          <w:pPr/>
        </w:pPrChange>
      </w:pPr>
      <w:ins w:id="1635" w:author="Petter Vang Brakalsvaalet [pev2]" w:date="2021-04-28T12:08:00Z">
        <w:r w:rsidRPr="00555D5E">
          <w:rPr>
            <w:lang w:eastAsia="ja-JP"/>
            <w:rPrChange w:id="1636" w:author="Petter Vang Brakalsvaalet [pev2]" w:date="2021-04-29T15:52:00Z">
              <w:rPr>
                <w:lang w:eastAsia="ja-JP"/>
              </w:rPr>
            </w:rPrChange>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ins>
    </w:p>
    <w:p w14:paraId="47920FAF" w14:textId="77777777" w:rsidR="000C191F" w:rsidRPr="00555D5E" w:rsidRDefault="000C191F" w:rsidP="00DD38F8">
      <w:pPr>
        <w:rPr>
          <w:ins w:id="1637" w:author="Petter Vang Brakalsvaalet [pev2]" w:date="2021-04-28T12:08:00Z"/>
          <w:lang w:eastAsia="ja-JP"/>
          <w:rPrChange w:id="1638" w:author="Petter Vang Brakalsvaalet [pev2]" w:date="2021-04-29T15:52:00Z">
            <w:rPr>
              <w:ins w:id="1639" w:author="Petter Vang Brakalsvaalet [pev2]" w:date="2021-04-28T12:08:00Z"/>
              <w:lang w:eastAsia="ja-JP"/>
            </w:rPr>
          </w:rPrChange>
        </w:rPr>
        <w:pPrChange w:id="1640" w:author="Petter Vang Brakalsvaalet [pev2]" w:date="2021-04-29T11:31:00Z">
          <w:pPr/>
        </w:pPrChange>
      </w:pPr>
      <w:ins w:id="1641" w:author="Petter Vang Brakalsvaalet [pev2]" w:date="2021-04-28T12:08:00Z">
        <w:r w:rsidRPr="00555D5E">
          <w:rPr>
            <w:lang w:eastAsia="ja-JP"/>
            <w:rPrChange w:id="1642" w:author="Petter Vang Brakalsvaalet [pev2]" w:date="2021-04-29T15:52: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ins>
    </w:p>
    <w:p w14:paraId="49709699" w14:textId="77777777" w:rsidR="000C191F" w:rsidRPr="00555D5E" w:rsidRDefault="000C191F" w:rsidP="00DD38F8">
      <w:pPr>
        <w:pStyle w:val="Heading4"/>
        <w:rPr>
          <w:ins w:id="1643" w:author="Petter Vang Brakalsvaalet [pev2]" w:date="2021-04-28T12:08:00Z"/>
          <w:lang w:val="en-GB"/>
          <w:rPrChange w:id="1644" w:author="Petter Vang Brakalsvaalet [pev2]" w:date="2021-04-29T15:52:00Z">
            <w:rPr>
              <w:ins w:id="1645" w:author="Petter Vang Brakalsvaalet [pev2]" w:date="2021-04-28T12:08:00Z"/>
              <w:lang w:val="en-GB"/>
            </w:rPr>
          </w:rPrChange>
        </w:rPr>
        <w:pPrChange w:id="1646" w:author="Petter Vang Brakalsvaalet [pev2]" w:date="2021-04-29T11:31:00Z">
          <w:pPr>
            <w:pStyle w:val="Heading4"/>
          </w:pPr>
        </w:pPrChange>
      </w:pPr>
      <w:ins w:id="1647" w:author="Petter Vang Brakalsvaalet [pev2]" w:date="2021-04-28T12:08:00Z">
        <w:r w:rsidRPr="00555D5E">
          <w:rPr>
            <w:lang w:val="en-GB"/>
            <w:rPrChange w:id="1648" w:author="Petter Vang Brakalsvaalet [pev2]" w:date="2021-04-29T15:52:00Z">
              <w:rPr>
                <w:lang w:val="en-GB"/>
              </w:rPr>
            </w:rPrChange>
          </w:rPr>
          <w:t>HelpCell.swift</w:t>
        </w:r>
      </w:ins>
    </w:p>
    <w:p w14:paraId="7F4E463E" w14:textId="7C62C9EB" w:rsidR="000C191F" w:rsidRPr="00555D5E" w:rsidRDefault="00910442" w:rsidP="00DD38F8">
      <w:pPr>
        <w:rPr>
          <w:ins w:id="1649" w:author="Petter Vang Brakalsvaalet [pev2]" w:date="2021-04-28T12:08:00Z"/>
          <w:lang w:eastAsia="ja-JP"/>
          <w:rPrChange w:id="1650" w:author="Petter Vang Brakalsvaalet [pev2]" w:date="2021-04-29T15:52:00Z">
            <w:rPr>
              <w:ins w:id="1651" w:author="Petter Vang Brakalsvaalet [pev2]" w:date="2021-04-28T12:08:00Z"/>
              <w:lang w:eastAsia="ja-JP"/>
            </w:rPr>
          </w:rPrChange>
        </w:rPr>
        <w:pPrChange w:id="1652" w:author="Petter Vang Brakalsvaalet [pev2]" w:date="2021-04-29T11:31:00Z">
          <w:pPr/>
        </w:pPrChange>
      </w:pPr>
      <w:ins w:id="1653" w:author="Petter Vang Brakalsvaalet [pev2]" w:date="2021-04-29T12:27:00Z">
        <w:r w:rsidRPr="00555D5E">
          <w:rPr>
            <w:lang w:eastAsia="ja-JP"/>
            <w:rPrChange w:id="1654" w:author="Petter Vang Brakalsvaalet [pev2]" w:date="2021-04-29T15:52:00Z">
              <w:rPr>
                <w:lang w:eastAsia="ja-JP"/>
              </w:rPr>
            </w:rPrChange>
          </w:rPr>
          <w:t>This file is my custom cell, and it’s inheriting from UITableViewCell. The cell is created by the UITableView located in HelpVC.swift. This file will populate the cell.</w:t>
        </w:r>
      </w:ins>
    </w:p>
    <w:p w14:paraId="78E9B07B" w14:textId="77777777" w:rsidR="000C191F" w:rsidRPr="00555D5E" w:rsidRDefault="000C191F" w:rsidP="00DD38F8">
      <w:pPr>
        <w:pStyle w:val="Heading3"/>
        <w:rPr>
          <w:ins w:id="1655" w:author="Petter Vang Brakalsvaalet [pev2]" w:date="2021-04-28T12:08:00Z"/>
          <w:rFonts w:cstheme="majorHAnsi"/>
          <w:lang w:val="en-GB"/>
          <w:rPrChange w:id="1656" w:author="Petter Vang Brakalsvaalet [pev2]" w:date="2021-04-29T15:52:00Z">
            <w:rPr>
              <w:ins w:id="1657" w:author="Petter Vang Brakalsvaalet [pev2]" w:date="2021-04-28T12:08:00Z"/>
              <w:rFonts w:cstheme="majorHAnsi"/>
              <w:lang w:val="en-GB"/>
            </w:rPr>
          </w:rPrChange>
        </w:rPr>
        <w:pPrChange w:id="1658" w:author="Petter Vang Brakalsvaalet [pev2]" w:date="2021-04-29T11:31:00Z">
          <w:pPr>
            <w:pStyle w:val="Heading3"/>
          </w:pPr>
        </w:pPrChange>
      </w:pPr>
      <w:bookmarkStart w:id="1659" w:name="_Toc70592402"/>
      <w:ins w:id="1660" w:author="Petter Vang Brakalsvaalet [pev2]" w:date="2021-04-28T12:08:00Z">
        <w:r w:rsidRPr="00555D5E">
          <w:rPr>
            <w:rFonts w:cstheme="majorHAnsi"/>
            <w:lang w:val="en-GB"/>
            <w:rPrChange w:id="1661" w:author="Petter Vang Brakalsvaalet [pev2]" w:date="2021-04-29T15:52:00Z">
              <w:rPr>
                <w:rFonts w:cstheme="majorHAnsi"/>
                <w:lang w:val="en-GB"/>
              </w:rPr>
            </w:rPrChange>
          </w:rPr>
          <w:lastRenderedPageBreak/>
          <w:t>SetUp</w:t>
        </w:r>
        <w:bookmarkEnd w:id="1659"/>
        <w:r w:rsidRPr="00555D5E">
          <w:rPr>
            <w:rFonts w:cstheme="majorHAnsi"/>
            <w:lang w:val="en-GB"/>
            <w:rPrChange w:id="1662" w:author="Petter Vang Brakalsvaalet [pev2]" w:date="2021-04-29T15:52:00Z">
              <w:rPr>
                <w:rFonts w:cstheme="majorHAnsi"/>
                <w:lang w:val="en-GB"/>
              </w:rPr>
            </w:rPrChange>
          </w:rPr>
          <w:t xml:space="preserve"> </w:t>
        </w:r>
      </w:ins>
    </w:p>
    <w:p w14:paraId="3824578B" w14:textId="77777777" w:rsidR="000C191F" w:rsidRPr="00555D5E" w:rsidRDefault="000C191F" w:rsidP="00DD38F8">
      <w:pPr>
        <w:rPr>
          <w:ins w:id="1663" w:author="Petter Vang Brakalsvaalet [pev2]" w:date="2021-04-28T12:08:00Z"/>
          <w:rFonts w:cstheme="majorHAnsi"/>
          <w:lang w:eastAsia="ja-JP"/>
        </w:rPr>
        <w:pPrChange w:id="1664" w:author="Petter Vang Brakalsvaalet [pev2]" w:date="2021-04-29T11:31:00Z">
          <w:pPr/>
        </w:pPrChange>
      </w:pPr>
      <w:ins w:id="1665" w:author="Petter Vang Brakalsvaalet [pev2]" w:date="2021-04-28T12:08:00Z">
        <w:r w:rsidRPr="00555D5E">
          <w:rPr>
            <w:rFonts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8"/>
                      <a:stretch>
                        <a:fillRect/>
                      </a:stretch>
                    </pic:blipFill>
                    <pic:spPr>
                      <a:xfrm>
                        <a:off x="0" y="0"/>
                        <a:ext cx="5270500" cy="2435420"/>
                      </a:xfrm>
                      <a:prstGeom prst="rect">
                        <a:avLst/>
                      </a:prstGeom>
                    </pic:spPr>
                  </pic:pic>
                </a:graphicData>
              </a:graphic>
            </wp:inline>
          </w:drawing>
        </w:r>
      </w:ins>
    </w:p>
    <w:p w14:paraId="653F48E2" w14:textId="33B402B6" w:rsidR="000C191F" w:rsidRPr="00555D5E" w:rsidRDefault="00910442" w:rsidP="00DD38F8">
      <w:pPr>
        <w:rPr>
          <w:ins w:id="1666" w:author="Petter Vang Brakalsvaalet [pev2]" w:date="2021-04-28T12:08:00Z"/>
          <w:rFonts w:cstheme="majorHAnsi"/>
          <w:lang w:eastAsia="ja-JP"/>
          <w:rPrChange w:id="1667" w:author="Petter Vang Brakalsvaalet [pev2]" w:date="2021-04-29T15:52:00Z">
            <w:rPr>
              <w:ins w:id="1668" w:author="Petter Vang Brakalsvaalet [pev2]" w:date="2021-04-28T12:08:00Z"/>
              <w:rFonts w:cstheme="majorHAnsi"/>
              <w:lang w:eastAsia="ja-JP"/>
            </w:rPr>
          </w:rPrChange>
        </w:rPr>
        <w:pPrChange w:id="1669" w:author="Petter Vang Brakalsvaalet [pev2]" w:date="2021-04-29T11:31:00Z">
          <w:pPr/>
        </w:pPrChange>
      </w:pPr>
      <w:ins w:id="1670" w:author="Petter Vang Brakalsvaalet [pev2]" w:date="2021-04-29T12:26:00Z">
        <w:r w:rsidRPr="00555D5E">
          <w:rPr>
            <w:rFonts w:cstheme="majorHAnsi"/>
            <w:lang w:eastAsia="ja-JP"/>
            <w:rPrChange w:id="1671" w:author="Petter Vang Brakalsvaalet [pev2]" w:date="2021-04-29T15:52:00Z">
              <w:rPr>
                <w:rFonts w:cstheme="majorHAnsi"/>
                <w:lang w:eastAsia="ja-JP"/>
              </w:rPr>
            </w:rPrChange>
          </w:rPr>
          <w:t>This scene is where the user can customise the game to their preferences. The player can set all of these to what they prefer, but the duration and bots options are limited to a minimum of 30 seconds or a maximum of 6 minutes and a minimum of 1 bot or a maximum of 5 bots.</w:t>
        </w:r>
      </w:ins>
    </w:p>
    <w:p w14:paraId="47DBFAB1" w14:textId="77777777" w:rsidR="000C191F" w:rsidRPr="00555D5E" w:rsidRDefault="000C191F" w:rsidP="00DD38F8">
      <w:pPr>
        <w:pStyle w:val="Heading4"/>
        <w:rPr>
          <w:ins w:id="1672" w:author="Petter Vang Brakalsvaalet [pev2]" w:date="2021-04-28T12:08:00Z"/>
          <w:lang w:val="en-GB"/>
          <w:rPrChange w:id="1673" w:author="Petter Vang Brakalsvaalet [pev2]" w:date="2021-04-29T15:52:00Z">
            <w:rPr>
              <w:ins w:id="1674" w:author="Petter Vang Brakalsvaalet [pev2]" w:date="2021-04-28T12:08:00Z"/>
              <w:lang w:val="en-GB"/>
            </w:rPr>
          </w:rPrChange>
        </w:rPr>
        <w:pPrChange w:id="1675" w:author="Petter Vang Brakalsvaalet [pev2]" w:date="2021-04-29T11:31:00Z">
          <w:pPr>
            <w:pStyle w:val="Heading4"/>
          </w:pPr>
        </w:pPrChange>
      </w:pPr>
      <w:ins w:id="1676" w:author="Petter Vang Brakalsvaalet [pev2]" w:date="2021-04-28T12:08:00Z">
        <w:r w:rsidRPr="00555D5E">
          <w:rPr>
            <w:lang w:val="en-GB"/>
            <w:rPrChange w:id="1677" w:author="Petter Vang Brakalsvaalet [pev2]" w:date="2021-04-29T15:52:00Z">
              <w:rPr>
                <w:lang w:val="en-GB"/>
              </w:rPr>
            </w:rPrChange>
          </w:rPr>
          <w:t>SetUpVC.swift</w:t>
        </w:r>
      </w:ins>
    </w:p>
    <w:p w14:paraId="5D98FF5E" w14:textId="77777777" w:rsidR="00910442" w:rsidRPr="00555D5E" w:rsidRDefault="00910442" w:rsidP="00910442">
      <w:pPr>
        <w:rPr>
          <w:ins w:id="1678" w:author="Petter Vang Brakalsvaalet [pev2]" w:date="2021-04-29T12:25:00Z"/>
          <w:lang w:eastAsia="ja-JP"/>
          <w:rPrChange w:id="1679" w:author="Petter Vang Brakalsvaalet [pev2]" w:date="2021-04-29T15:52:00Z">
            <w:rPr>
              <w:ins w:id="1680" w:author="Petter Vang Brakalsvaalet [pev2]" w:date="2021-04-29T12:25:00Z"/>
              <w:lang w:eastAsia="ja-JP"/>
            </w:rPr>
          </w:rPrChange>
        </w:rPr>
      </w:pPr>
      <w:ins w:id="1681" w:author="Petter Vang Brakalsvaalet [pev2]" w:date="2021-04-29T12:25:00Z">
        <w:r w:rsidRPr="00555D5E">
          <w:rPr>
            <w:lang w:eastAsia="ja-JP"/>
            <w:rPrChange w:id="1682" w:author="Petter Vang Brakalsvaalet [pev2]" w:date="2021-04-29T15:52:00Z">
              <w:rPr>
                <w:lang w:eastAsia="ja-JP"/>
              </w:rPr>
            </w:rPrChange>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 variable; this is an array of all the segments needed for this GameOption.</w:t>
        </w:r>
      </w:ins>
    </w:p>
    <w:p w14:paraId="27CCF911" w14:textId="5189A50C" w:rsidR="000C191F" w:rsidRPr="00555D5E" w:rsidRDefault="00910442" w:rsidP="003C79F9">
      <w:pPr>
        <w:rPr>
          <w:ins w:id="1683" w:author="Petter Vang Brakalsvaalet [pev2]" w:date="2021-04-28T12:08:00Z"/>
          <w:lang w:eastAsia="ja-JP"/>
          <w:rPrChange w:id="1684" w:author="Petter Vang Brakalsvaalet [pev2]" w:date="2021-04-29T15:52:00Z">
            <w:rPr>
              <w:ins w:id="1685" w:author="Petter Vang Brakalsvaalet [pev2]" w:date="2021-04-28T12:08:00Z"/>
              <w:lang w:eastAsia="ja-JP"/>
            </w:rPr>
          </w:rPrChange>
        </w:rPr>
      </w:pPr>
      <w:ins w:id="1686" w:author="Petter Vang Brakalsvaalet [pev2]" w:date="2021-04-29T12:25:00Z">
        <w:r w:rsidRPr="00555D5E">
          <w:rPr>
            <w:lang w:eastAsia="ja-JP"/>
            <w:rPrChange w:id="1687" w:author="Petter Vang Brakalsvaalet [pev2]" w:date="2021-04-29T15:52: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two different cells to display the data. Which cell that's created will depend on if the GameOption has segments or not.</w:t>
        </w:r>
      </w:ins>
    </w:p>
    <w:p w14:paraId="512BAB66" w14:textId="77777777" w:rsidR="00910442" w:rsidRPr="00555D5E" w:rsidRDefault="000C191F" w:rsidP="00910442">
      <w:pPr>
        <w:pStyle w:val="Heading4"/>
        <w:rPr>
          <w:ins w:id="1688" w:author="Petter Vang Brakalsvaalet [pev2]" w:date="2021-04-29T12:22:00Z"/>
          <w:lang w:val="en-GB"/>
          <w:rPrChange w:id="1689" w:author="Petter Vang Brakalsvaalet [pev2]" w:date="2021-04-29T15:52:00Z">
            <w:rPr>
              <w:ins w:id="1690" w:author="Petter Vang Brakalsvaalet [pev2]" w:date="2021-04-29T12:22:00Z"/>
              <w:lang w:val="en-GB"/>
            </w:rPr>
          </w:rPrChange>
        </w:rPr>
      </w:pPr>
      <w:ins w:id="1691" w:author="Petter Vang Brakalsvaalet [pev2]" w:date="2021-04-28T12:08:00Z">
        <w:r w:rsidRPr="00555D5E">
          <w:rPr>
            <w:lang w:val="en-GB"/>
            <w:rPrChange w:id="1692" w:author="Petter Vang Brakalsvaalet [pev2]" w:date="2021-04-29T15:52:00Z">
              <w:rPr>
                <w:lang w:val="en-GB"/>
              </w:rPr>
            </w:rPrChange>
          </w:rPr>
          <w:t>SegmentCell.swift</w:t>
        </w:r>
      </w:ins>
    </w:p>
    <w:p w14:paraId="135B4771" w14:textId="77777777" w:rsidR="00910442" w:rsidRPr="00555D5E" w:rsidRDefault="00910442" w:rsidP="00910442">
      <w:pPr>
        <w:rPr>
          <w:ins w:id="1693" w:author="Petter Vang Brakalsvaalet [pev2]" w:date="2021-04-29T12:22:00Z"/>
          <w:lang w:eastAsia="ja-JP"/>
          <w:rPrChange w:id="1694" w:author="Petter Vang Brakalsvaalet [pev2]" w:date="2021-04-29T15:52:00Z">
            <w:rPr>
              <w:ins w:id="1695" w:author="Petter Vang Brakalsvaalet [pev2]" w:date="2021-04-29T12:22:00Z"/>
              <w:lang w:eastAsia="ja-JP"/>
            </w:rPr>
          </w:rPrChange>
        </w:rPr>
      </w:pPr>
      <w:ins w:id="1696" w:author="Petter Vang Brakalsvaalet [pev2]" w:date="2021-04-29T12:22:00Z">
        <w:r w:rsidRPr="00555D5E">
          <w:rPr>
            <w:lang w:eastAsia="ja-JP"/>
            <w:rPrChange w:id="1697" w:author="Petter Vang Brakalsvaalet [pev2]" w:date="2021-04-29T15:52:00Z">
              <w:rPr>
                <w:lang w:eastAsia="ja-JP"/>
              </w:rPr>
            </w:rPrChange>
          </w:rPr>
          <w:t>This file is my custom cell, and it’s inheriting from UITableViewCell. The cell is created by the UITableView located in SetUpVC.swift. This file will populate the cell.</w:t>
        </w:r>
      </w:ins>
    </w:p>
    <w:p w14:paraId="39C890B8" w14:textId="2FD0764B" w:rsidR="000C191F" w:rsidRPr="00555D5E" w:rsidRDefault="000C191F" w:rsidP="003C79F9">
      <w:pPr>
        <w:pStyle w:val="Heading4"/>
        <w:rPr>
          <w:ins w:id="1698" w:author="Petter Vang Brakalsvaalet [pev2]" w:date="2021-04-28T12:08:00Z"/>
          <w:lang w:val="en-GB"/>
          <w:rPrChange w:id="1699" w:author="Petter Vang Brakalsvaalet [pev2]" w:date="2021-04-29T15:52:00Z">
            <w:rPr>
              <w:ins w:id="1700" w:author="Petter Vang Brakalsvaalet [pev2]" w:date="2021-04-28T12:08:00Z"/>
              <w:lang w:val="en-GB"/>
            </w:rPr>
          </w:rPrChange>
        </w:rPr>
      </w:pPr>
      <w:ins w:id="1701" w:author="Petter Vang Brakalsvaalet [pev2]" w:date="2021-04-28T12:08:00Z">
        <w:r w:rsidRPr="00555D5E">
          <w:rPr>
            <w:lang w:val="en-GB"/>
            <w:rPrChange w:id="1702" w:author="Petter Vang Brakalsvaalet [pev2]" w:date="2021-04-29T15:52:00Z">
              <w:rPr>
                <w:lang w:val="en-GB"/>
              </w:rPr>
            </w:rPrChange>
          </w:rPr>
          <w:t>StepperCell.swift</w:t>
        </w:r>
      </w:ins>
    </w:p>
    <w:p w14:paraId="5E64ADEC" w14:textId="2D888EEA" w:rsidR="000C191F" w:rsidRPr="00555D5E" w:rsidRDefault="00910442" w:rsidP="003C79F9">
      <w:pPr>
        <w:rPr>
          <w:ins w:id="1703" w:author="Petter Vang Brakalsvaalet [pev2]" w:date="2021-04-28T12:08:00Z"/>
          <w:lang w:eastAsia="ja-JP"/>
          <w:rPrChange w:id="1704" w:author="Petter Vang Brakalsvaalet [pev2]" w:date="2021-04-29T15:52:00Z">
            <w:rPr>
              <w:ins w:id="1705" w:author="Petter Vang Brakalsvaalet [pev2]" w:date="2021-04-28T12:08:00Z"/>
              <w:lang w:eastAsia="ja-JP"/>
            </w:rPr>
          </w:rPrChange>
        </w:rPr>
      </w:pPr>
      <w:ins w:id="1706" w:author="Petter Vang Brakalsvaalet [pev2]" w:date="2021-04-29T12:22:00Z">
        <w:r w:rsidRPr="00555D5E">
          <w:rPr>
            <w:lang w:eastAsia="ja-JP"/>
            <w:rPrChange w:id="1707" w:author="Petter Vang Brakalsvaalet [pev2]" w:date="2021-04-29T15:52:00Z">
              <w:rPr>
                <w:lang w:eastAsia="ja-JP"/>
              </w:rPr>
            </w:rPrChange>
          </w:rPr>
          <w:t>This file is my custom cell, and it’s inheriting from UITableViewCell. The cell is created by the UITableView located in SetUpVC.swift. This file will populate the cell.</w:t>
        </w:r>
      </w:ins>
    </w:p>
    <w:p w14:paraId="577110B9" w14:textId="77777777" w:rsidR="000C191F" w:rsidRPr="00555D5E" w:rsidRDefault="000C191F" w:rsidP="00555D5E">
      <w:pPr>
        <w:rPr>
          <w:ins w:id="1708" w:author="Petter Vang Brakalsvaalet [pev2]" w:date="2021-04-28T12:08:00Z"/>
          <w:lang w:eastAsia="ja-JP"/>
          <w:rPrChange w:id="1709" w:author="Petter Vang Brakalsvaalet [pev2]" w:date="2021-04-29T15:52:00Z">
            <w:rPr>
              <w:ins w:id="1710" w:author="Petter Vang Brakalsvaalet [pev2]" w:date="2021-04-28T12:08:00Z"/>
              <w:lang w:eastAsia="ja-JP"/>
            </w:rPr>
          </w:rPrChange>
        </w:rPr>
      </w:pPr>
    </w:p>
    <w:p w14:paraId="279B68D1" w14:textId="77777777" w:rsidR="000C191F" w:rsidRPr="00555D5E" w:rsidRDefault="000C191F" w:rsidP="00555D5E">
      <w:pPr>
        <w:pStyle w:val="Heading3"/>
        <w:rPr>
          <w:ins w:id="1711" w:author="Petter Vang Brakalsvaalet [pev2]" w:date="2021-04-28T12:08:00Z"/>
          <w:rFonts w:cstheme="majorHAnsi"/>
          <w:lang w:val="en-GB"/>
          <w:rPrChange w:id="1712" w:author="Petter Vang Brakalsvaalet [pev2]" w:date="2021-04-29T15:52:00Z">
            <w:rPr>
              <w:ins w:id="1713" w:author="Petter Vang Brakalsvaalet [pev2]" w:date="2021-04-28T12:08:00Z"/>
              <w:rFonts w:cstheme="majorHAnsi"/>
              <w:lang w:val="en-GB"/>
            </w:rPr>
          </w:rPrChange>
        </w:rPr>
      </w:pPr>
      <w:bookmarkStart w:id="1714" w:name="_Toc70592403"/>
      <w:ins w:id="1715" w:author="Petter Vang Brakalsvaalet [pev2]" w:date="2021-04-28T12:08:00Z">
        <w:r w:rsidRPr="00555D5E">
          <w:rPr>
            <w:rFonts w:cstheme="majorHAnsi"/>
            <w:lang w:val="en-GB"/>
            <w:rPrChange w:id="1716" w:author="Petter Vang Brakalsvaalet [pev2]" w:date="2021-04-29T15:52:00Z">
              <w:rPr>
                <w:rFonts w:cstheme="majorHAnsi"/>
                <w:lang w:val="en-GB"/>
              </w:rPr>
            </w:rPrChange>
          </w:rPr>
          <w:lastRenderedPageBreak/>
          <w:t>GameScene</w:t>
        </w:r>
        <w:bookmarkEnd w:id="1714"/>
      </w:ins>
    </w:p>
    <w:p w14:paraId="1010EB14" w14:textId="77777777" w:rsidR="000C191F" w:rsidRPr="00555D5E" w:rsidRDefault="000C191F" w:rsidP="00555D5E">
      <w:pPr>
        <w:rPr>
          <w:ins w:id="1717" w:author="Petter Vang Brakalsvaalet [pev2]" w:date="2021-04-28T12:08:00Z"/>
          <w:rFonts w:cstheme="majorHAnsi"/>
        </w:rPr>
      </w:pPr>
      <w:ins w:id="1718" w:author="Petter Vang Brakalsvaalet [pev2]" w:date="2021-04-28T12:08:00Z">
        <w:r w:rsidRPr="00555D5E">
          <w:rPr>
            <w:rFonts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9"/>
                      <a:stretch>
                        <a:fillRect/>
                      </a:stretch>
                    </pic:blipFill>
                    <pic:spPr>
                      <a:xfrm>
                        <a:off x="0" y="0"/>
                        <a:ext cx="5270500" cy="2435420"/>
                      </a:xfrm>
                      <a:prstGeom prst="rect">
                        <a:avLst/>
                      </a:prstGeom>
                    </pic:spPr>
                  </pic:pic>
                </a:graphicData>
              </a:graphic>
            </wp:inline>
          </w:drawing>
        </w:r>
      </w:ins>
    </w:p>
    <w:p w14:paraId="741706E0" w14:textId="6D0D2743" w:rsidR="000C191F" w:rsidRPr="00555D5E" w:rsidRDefault="00964336" w:rsidP="00DD38F8">
      <w:pPr>
        <w:rPr>
          <w:ins w:id="1719" w:author="Petter Vang Brakalsvaalet [pev2]" w:date="2021-04-28T12:08:00Z"/>
          <w:rFonts w:cstheme="majorHAnsi"/>
          <w:rPrChange w:id="1720" w:author="Petter Vang Brakalsvaalet [pev2]" w:date="2021-04-29T15:52:00Z">
            <w:rPr>
              <w:ins w:id="1721" w:author="Petter Vang Brakalsvaalet [pev2]" w:date="2021-04-28T12:08:00Z"/>
              <w:rFonts w:cstheme="majorHAnsi"/>
            </w:rPr>
          </w:rPrChange>
        </w:rPr>
        <w:pPrChange w:id="1722" w:author="Petter Vang Brakalsvaalet [pev2]" w:date="2021-04-29T11:31:00Z">
          <w:pPr/>
        </w:pPrChange>
      </w:pPr>
      <w:ins w:id="1723" w:author="Petter Vang Brakalsvaalet [pev2]" w:date="2021-04-29T12:20:00Z">
        <w:r w:rsidRPr="00555D5E">
          <w:rPr>
            <w:rFonts w:cstheme="majorHAnsi"/>
            <w:rPrChange w:id="1724" w:author="Petter Vang Brakalsvaalet [pev2]" w:date="2021-04-29T15:52:00Z">
              <w:rPr>
                <w:rFonts w:cstheme="majorHAnsi"/>
              </w:rPr>
            </w:rPrChange>
          </w:rPr>
          <w:t>This is the game scene. The scene contains some static user interface (the joystick to the left of the screen and the button to the right of the screen). The player is in the centre of the screen (The brown hat). There are some tents and a house where the hiders can hide. The green hat on the screen is the seeker, and in this case, it’s played by a bot. The player has a set reach, and if the players’ reach intersects with another node, it will reveal a label under the button on the right stating the action available. At the top of the screen, there is a timer counting down how much time you have until the game is finished.</w:t>
        </w:r>
      </w:ins>
    </w:p>
    <w:p w14:paraId="326FAA73" w14:textId="77777777" w:rsidR="000C191F" w:rsidRPr="00555D5E" w:rsidRDefault="000C191F" w:rsidP="00DD38F8">
      <w:pPr>
        <w:pStyle w:val="Heading4"/>
        <w:rPr>
          <w:ins w:id="1725" w:author="Petter Vang Brakalsvaalet [pev2]" w:date="2021-04-28T12:08:00Z"/>
          <w:lang w:val="en-GB"/>
          <w:rPrChange w:id="1726" w:author="Petter Vang Brakalsvaalet [pev2]" w:date="2021-04-29T15:52:00Z">
            <w:rPr>
              <w:ins w:id="1727" w:author="Petter Vang Brakalsvaalet [pev2]" w:date="2021-04-28T12:08:00Z"/>
              <w:lang w:val="en-GB"/>
            </w:rPr>
          </w:rPrChange>
        </w:rPr>
        <w:pPrChange w:id="1728" w:author="Petter Vang Brakalsvaalet [pev2]" w:date="2021-04-29T11:31:00Z">
          <w:pPr>
            <w:pStyle w:val="Heading4"/>
          </w:pPr>
        </w:pPrChange>
      </w:pPr>
      <w:ins w:id="1729" w:author="Petter Vang Brakalsvaalet [pev2]" w:date="2021-04-28T12:08:00Z">
        <w:r w:rsidRPr="00555D5E">
          <w:rPr>
            <w:lang w:val="en-GB"/>
            <w:rPrChange w:id="1730" w:author="Petter Vang Brakalsvaalet [pev2]" w:date="2021-04-29T15:52:00Z">
              <w:rPr>
                <w:lang w:val="en-GB"/>
              </w:rPr>
            </w:rPrChange>
          </w:rPr>
          <w:t>GameSceneVC.swift</w:t>
        </w:r>
      </w:ins>
    </w:p>
    <w:p w14:paraId="00EAC6FD" w14:textId="36AF4822" w:rsidR="000C191F" w:rsidRPr="00555D5E" w:rsidRDefault="000C191F" w:rsidP="00DD38F8">
      <w:pPr>
        <w:rPr>
          <w:ins w:id="1731" w:author="Petter Vang Brakalsvaalet [pev2]" w:date="2021-04-28T12:08:00Z"/>
          <w:lang w:eastAsia="ja-JP"/>
          <w:rPrChange w:id="1732" w:author="Petter Vang Brakalsvaalet [pev2]" w:date="2021-04-29T15:52:00Z">
            <w:rPr>
              <w:ins w:id="1733" w:author="Petter Vang Brakalsvaalet [pev2]" w:date="2021-04-28T12:08:00Z"/>
              <w:lang w:eastAsia="ja-JP"/>
            </w:rPr>
          </w:rPrChange>
        </w:rPr>
        <w:pPrChange w:id="1734" w:author="Petter Vang Brakalsvaalet [pev2]" w:date="2021-04-29T11:31:00Z">
          <w:pPr/>
        </w:pPrChange>
      </w:pPr>
      <w:ins w:id="1735" w:author="Petter Vang Brakalsvaalet [pev2]" w:date="2021-04-28T12:08:00Z">
        <w:r w:rsidRPr="00555D5E">
          <w:rPr>
            <w:lang w:eastAsia="ja-JP"/>
            <w:rPrChange w:id="1736" w:author="Petter Vang Brakalsvaalet [pev2]" w:date="2021-04-29T15:52:00Z">
              <w:rPr>
                <w:lang w:eastAsia="ja-JP"/>
              </w:rPr>
            </w:rPrChange>
          </w:rPr>
          <w:t xml:space="preserve">This is the view controller file for the game scene and It’s inheriting from UIViewController. It will handle </w:t>
        </w:r>
      </w:ins>
      <w:ins w:id="1737" w:author="Petter Vang Brakalsvaalet [pev2]" w:date="2021-04-29T12:18:00Z">
        <w:r w:rsidR="00964336" w:rsidRPr="00555D5E">
          <w:rPr>
            <w:lang w:eastAsia="ja-JP"/>
            <w:rPrChange w:id="1738" w:author="Petter Vang Brakalsvaalet [pev2]" w:date="2021-04-29T15:52:00Z">
              <w:rPr>
                <w:lang w:eastAsia="ja-JP"/>
              </w:rPr>
            </w:rPrChange>
          </w:rPr>
          <w:t xml:space="preserve">the </w:t>
        </w:r>
      </w:ins>
      <w:ins w:id="1739" w:author="Petter Vang Brakalsvaalet [pev2]" w:date="2021-04-28T12:08:00Z">
        <w:r w:rsidRPr="00555D5E">
          <w:rPr>
            <w:lang w:eastAsia="ja-JP"/>
            <w:rPrChange w:id="1740" w:author="Petter Vang Brakalsvaalet [pev2]" w:date="2021-04-29T15:52:00Z">
              <w:rPr>
                <w:lang w:eastAsia="ja-JP"/>
              </w:rPr>
            </w:rPrChange>
          </w:rPr>
          <w:t>closing of the game scene and load the game scene.</w:t>
        </w:r>
      </w:ins>
    </w:p>
    <w:p w14:paraId="49E076C8" w14:textId="77777777" w:rsidR="000C191F" w:rsidRPr="00555D5E" w:rsidRDefault="000C191F" w:rsidP="00DD38F8">
      <w:pPr>
        <w:pStyle w:val="Heading4"/>
        <w:rPr>
          <w:ins w:id="1741" w:author="Petter Vang Brakalsvaalet [pev2]" w:date="2021-04-28T12:08:00Z"/>
          <w:lang w:val="en-GB"/>
          <w:rPrChange w:id="1742" w:author="Petter Vang Brakalsvaalet [pev2]" w:date="2021-04-29T15:52:00Z">
            <w:rPr>
              <w:ins w:id="1743" w:author="Petter Vang Brakalsvaalet [pev2]" w:date="2021-04-28T12:08:00Z"/>
              <w:lang w:val="en-GB"/>
            </w:rPr>
          </w:rPrChange>
        </w:rPr>
        <w:pPrChange w:id="1744" w:author="Petter Vang Brakalsvaalet [pev2]" w:date="2021-04-29T11:31:00Z">
          <w:pPr>
            <w:pStyle w:val="Heading4"/>
          </w:pPr>
        </w:pPrChange>
      </w:pPr>
      <w:ins w:id="1745" w:author="Petter Vang Brakalsvaalet [pev2]" w:date="2021-04-28T12:08:00Z">
        <w:r w:rsidRPr="00555D5E">
          <w:rPr>
            <w:lang w:val="en-GB"/>
            <w:rPrChange w:id="1746" w:author="Petter Vang Brakalsvaalet [pev2]" w:date="2021-04-29T15:52:00Z">
              <w:rPr>
                <w:lang w:val="en-GB"/>
              </w:rPr>
            </w:rPrChange>
          </w:rPr>
          <w:t>GameScene.swift</w:t>
        </w:r>
      </w:ins>
    </w:p>
    <w:p w14:paraId="4339AA34" w14:textId="006E63D7" w:rsidR="000C191F" w:rsidRPr="00555D5E" w:rsidRDefault="000C191F" w:rsidP="00DD38F8">
      <w:pPr>
        <w:rPr>
          <w:ins w:id="1747" w:author="Petter Vang Brakalsvaalet [pev2]" w:date="2021-04-28T12:08:00Z"/>
          <w:lang w:eastAsia="ja-JP"/>
          <w:rPrChange w:id="1748" w:author="Petter Vang Brakalsvaalet [pev2]" w:date="2021-04-29T15:52:00Z">
            <w:rPr>
              <w:ins w:id="1749" w:author="Petter Vang Brakalsvaalet [pev2]" w:date="2021-04-28T12:08:00Z"/>
              <w:lang w:eastAsia="ja-JP"/>
            </w:rPr>
          </w:rPrChange>
        </w:rPr>
        <w:pPrChange w:id="1750" w:author="Petter Vang Brakalsvaalet [pev2]" w:date="2021-04-29T11:31:00Z">
          <w:pPr/>
        </w:pPrChange>
      </w:pPr>
      <w:ins w:id="1751" w:author="Petter Vang Brakalsvaalet [pev2]" w:date="2021-04-28T12:08:00Z">
        <w:r w:rsidRPr="00555D5E">
          <w:rPr>
            <w:lang w:eastAsia="ja-JP"/>
            <w:rPrChange w:id="1752" w:author="Petter Vang Brakalsvaalet [pev2]" w:date="2021-04-29T15:52:00Z">
              <w:rPr>
                <w:lang w:eastAsia="ja-JP"/>
              </w:rPr>
            </w:rPrChange>
          </w:rPr>
          <w:t>This is the game scene itself, unlike the main menu</w:t>
        </w:r>
      </w:ins>
      <w:ins w:id="1753" w:author="Petter Vang Brakalsvaalet [pev2]" w:date="2021-04-29T12:18:00Z">
        <w:r w:rsidR="00964336" w:rsidRPr="00555D5E">
          <w:rPr>
            <w:lang w:eastAsia="ja-JP"/>
            <w:rPrChange w:id="1754" w:author="Petter Vang Brakalsvaalet [pev2]" w:date="2021-04-29T15:52:00Z">
              <w:rPr>
                <w:lang w:eastAsia="ja-JP"/>
              </w:rPr>
            </w:rPrChange>
          </w:rPr>
          <w:t>,</w:t>
        </w:r>
      </w:ins>
      <w:ins w:id="1755" w:author="Petter Vang Brakalsvaalet [pev2]" w:date="2021-04-28T12:08:00Z">
        <w:r w:rsidRPr="00555D5E">
          <w:rPr>
            <w:lang w:eastAsia="ja-JP"/>
            <w:rPrChange w:id="1756" w:author="Petter Vang Brakalsvaalet [pev2]" w:date="2021-04-29T15:52:00Z">
              <w:rPr>
                <w:lang w:eastAsia="ja-JP"/>
              </w:rPr>
            </w:rPrChange>
          </w:rPr>
          <w:t xml:space="preserve"> this scene is created programmatically. This file will display and handle the game and its mechanics. This file will handle all the touches and how this will affect the nodes in the scene. </w:t>
        </w:r>
      </w:ins>
    </w:p>
    <w:p w14:paraId="16436024" w14:textId="77777777" w:rsidR="000C191F" w:rsidRPr="00555D5E" w:rsidRDefault="000C191F" w:rsidP="00DD38F8">
      <w:pPr>
        <w:pStyle w:val="Heading3"/>
        <w:rPr>
          <w:ins w:id="1757" w:author="Petter Vang Brakalsvaalet [pev2]" w:date="2021-04-28T12:08:00Z"/>
          <w:rFonts w:cstheme="majorHAnsi"/>
          <w:lang w:val="en-GB"/>
          <w:rPrChange w:id="1758" w:author="Petter Vang Brakalsvaalet [pev2]" w:date="2021-04-29T15:52:00Z">
            <w:rPr>
              <w:ins w:id="1759" w:author="Petter Vang Brakalsvaalet [pev2]" w:date="2021-04-28T12:08:00Z"/>
              <w:rFonts w:cstheme="majorHAnsi"/>
              <w:lang w:val="en-GB"/>
            </w:rPr>
          </w:rPrChange>
        </w:rPr>
        <w:pPrChange w:id="1760" w:author="Petter Vang Brakalsvaalet [pev2]" w:date="2021-04-29T11:31:00Z">
          <w:pPr>
            <w:pStyle w:val="Heading3"/>
          </w:pPr>
        </w:pPrChange>
      </w:pPr>
      <w:bookmarkStart w:id="1761" w:name="_Toc70592404"/>
      <w:ins w:id="1762" w:author="Petter Vang Brakalsvaalet [pev2]" w:date="2021-04-28T12:08:00Z">
        <w:r w:rsidRPr="00555D5E">
          <w:rPr>
            <w:rFonts w:cstheme="majorHAnsi"/>
            <w:lang w:val="en-GB"/>
            <w:rPrChange w:id="1763" w:author="Petter Vang Brakalsvaalet [pev2]" w:date="2021-04-29T15:52:00Z">
              <w:rPr>
                <w:rFonts w:cstheme="majorHAnsi"/>
                <w:lang w:val="en-GB"/>
              </w:rPr>
            </w:rPrChange>
          </w:rPr>
          <w:t>Models</w:t>
        </w:r>
        <w:bookmarkEnd w:id="1761"/>
      </w:ins>
    </w:p>
    <w:p w14:paraId="31CBF0FD" w14:textId="77777777" w:rsidR="000C191F" w:rsidRPr="00555D5E" w:rsidRDefault="000C191F" w:rsidP="00DD38F8">
      <w:pPr>
        <w:pStyle w:val="Heading4"/>
        <w:rPr>
          <w:ins w:id="1764" w:author="Petter Vang Brakalsvaalet [pev2]" w:date="2021-04-28T12:08:00Z"/>
          <w:lang w:val="en-GB"/>
          <w:rPrChange w:id="1765" w:author="Petter Vang Brakalsvaalet [pev2]" w:date="2021-04-29T15:52:00Z">
            <w:rPr>
              <w:ins w:id="1766" w:author="Petter Vang Brakalsvaalet [pev2]" w:date="2021-04-28T12:08:00Z"/>
              <w:lang w:val="en-GB"/>
            </w:rPr>
          </w:rPrChange>
        </w:rPr>
        <w:pPrChange w:id="1767" w:author="Petter Vang Brakalsvaalet [pev2]" w:date="2021-04-29T11:31:00Z">
          <w:pPr>
            <w:pStyle w:val="Heading4"/>
          </w:pPr>
        </w:pPrChange>
      </w:pPr>
      <w:ins w:id="1768" w:author="Petter Vang Brakalsvaalet [pev2]" w:date="2021-04-28T12:08:00Z">
        <w:r w:rsidRPr="00555D5E">
          <w:rPr>
            <w:lang w:val="en-GB"/>
            <w:rPrChange w:id="1769" w:author="Petter Vang Brakalsvaalet [pev2]" w:date="2021-04-29T15:52:00Z">
              <w:rPr>
                <w:lang w:val="en-GB"/>
              </w:rPr>
            </w:rPrChange>
          </w:rPr>
          <w:t>HidingSpot.swift</w:t>
        </w:r>
      </w:ins>
    </w:p>
    <w:p w14:paraId="77E8DE51" w14:textId="633F1ED6" w:rsidR="000C191F" w:rsidRPr="00555D5E" w:rsidRDefault="00964336" w:rsidP="00DD38F8">
      <w:pPr>
        <w:rPr>
          <w:ins w:id="1770" w:author="Petter Vang Brakalsvaalet [pev2]" w:date="2021-04-28T12:08:00Z"/>
          <w:lang w:eastAsia="ja-JP"/>
          <w:rPrChange w:id="1771" w:author="Petter Vang Brakalsvaalet [pev2]" w:date="2021-04-29T15:52:00Z">
            <w:rPr>
              <w:ins w:id="1772" w:author="Petter Vang Brakalsvaalet [pev2]" w:date="2021-04-28T12:08:00Z"/>
              <w:lang w:eastAsia="ja-JP"/>
            </w:rPr>
          </w:rPrChange>
        </w:rPr>
        <w:pPrChange w:id="1773" w:author="Petter Vang Brakalsvaalet [pev2]" w:date="2021-04-29T11:31:00Z">
          <w:pPr/>
        </w:pPrChange>
      </w:pPr>
      <w:ins w:id="1774" w:author="Petter Vang Brakalsvaalet [pev2]" w:date="2021-04-29T12:17:00Z">
        <w:r w:rsidRPr="00555D5E">
          <w:rPr>
            <w:lang w:eastAsia="ja-JP"/>
            <w:rPrChange w:id="1775" w:author="Petter Vang Brakalsvaalet [pev2]" w:date="2021-04-29T15:52:00Z">
              <w:rPr>
                <w:lang w:eastAsia="ja-JP"/>
              </w:rPr>
            </w:rPrChange>
          </w:rPr>
          <w:t>This is a class to store all the data and functions need for a hiding spot. This class contains an Enum called Variant which all the different hiding spots in the game. This Enum can return a string of the Variant. This class will create an SKSpriteNode and assign the values to it automatically.</w:t>
        </w:r>
      </w:ins>
    </w:p>
    <w:p w14:paraId="3BA5C369" w14:textId="77777777" w:rsidR="000C191F" w:rsidRPr="00555D5E" w:rsidRDefault="000C191F" w:rsidP="00DD38F8">
      <w:pPr>
        <w:pStyle w:val="Heading4"/>
        <w:rPr>
          <w:ins w:id="1776" w:author="Petter Vang Brakalsvaalet [pev2]" w:date="2021-04-28T12:08:00Z"/>
          <w:lang w:val="en-GB"/>
          <w:rPrChange w:id="1777" w:author="Petter Vang Brakalsvaalet [pev2]" w:date="2021-04-29T15:52:00Z">
            <w:rPr>
              <w:ins w:id="1778" w:author="Petter Vang Brakalsvaalet [pev2]" w:date="2021-04-28T12:08:00Z"/>
              <w:lang w:val="en-GB"/>
            </w:rPr>
          </w:rPrChange>
        </w:rPr>
        <w:pPrChange w:id="1779" w:author="Petter Vang Brakalsvaalet [pev2]" w:date="2021-04-29T11:31:00Z">
          <w:pPr>
            <w:pStyle w:val="Heading4"/>
          </w:pPr>
        </w:pPrChange>
      </w:pPr>
      <w:ins w:id="1780" w:author="Petter Vang Brakalsvaalet [pev2]" w:date="2021-04-28T12:08:00Z">
        <w:r w:rsidRPr="00555D5E">
          <w:rPr>
            <w:lang w:val="en-GB"/>
            <w:rPrChange w:id="1781" w:author="Petter Vang Brakalsvaalet [pev2]" w:date="2021-04-29T15:52:00Z">
              <w:rPr>
                <w:lang w:val="en-GB"/>
              </w:rPr>
            </w:rPrChange>
          </w:rPr>
          <w:t>Player.swift</w:t>
        </w:r>
      </w:ins>
    </w:p>
    <w:p w14:paraId="614661E4" w14:textId="418F834A" w:rsidR="000C191F" w:rsidRPr="00555D5E" w:rsidRDefault="00964336" w:rsidP="00DD38F8">
      <w:pPr>
        <w:rPr>
          <w:ins w:id="1782" w:author="Petter Vang Brakalsvaalet [pev2]" w:date="2021-04-28T12:08:00Z"/>
          <w:lang w:eastAsia="ja-JP"/>
          <w:rPrChange w:id="1783" w:author="Petter Vang Brakalsvaalet [pev2]" w:date="2021-04-29T15:52:00Z">
            <w:rPr>
              <w:ins w:id="1784" w:author="Petter Vang Brakalsvaalet [pev2]" w:date="2021-04-28T12:08:00Z"/>
              <w:lang w:eastAsia="ja-JP"/>
            </w:rPr>
          </w:rPrChange>
        </w:rPr>
        <w:pPrChange w:id="1785" w:author="Petter Vang Brakalsvaalet [pev2]" w:date="2021-04-29T11:31:00Z">
          <w:pPr/>
        </w:pPrChange>
      </w:pPr>
      <w:ins w:id="1786" w:author="Petter Vang Brakalsvaalet [pev2]" w:date="2021-04-29T12:17:00Z">
        <w:r w:rsidRPr="00555D5E">
          <w:rPr>
            <w:lang w:eastAsia="ja-JP"/>
            <w:rPrChange w:id="1787" w:author="Petter Vang Brakalsvaalet [pev2]" w:date="2021-04-29T15:52:00Z">
              <w:rPr>
                <w:lang w:eastAsia="ja-JP"/>
              </w:rPr>
            </w:rPrChange>
          </w:rPr>
          <w:t>This is a class to store all the data and functions need for a player. This class contains three Enums called Role, Reach, Speed. These Enums are created to make the class more readable and stores certain values for the different options. This class will create an SKSpriteNode and assign the values to it automatically. This class contains functions for checking what actions can be performed, running animations, and checking if the players reach is intersecting with any others.</w:t>
        </w:r>
      </w:ins>
    </w:p>
    <w:p w14:paraId="6426645B" w14:textId="77777777" w:rsidR="000C191F" w:rsidRPr="00555D5E" w:rsidRDefault="000C191F" w:rsidP="00DD38F8">
      <w:pPr>
        <w:pStyle w:val="Heading4"/>
        <w:rPr>
          <w:ins w:id="1788" w:author="Petter Vang Brakalsvaalet [pev2]" w:date="2021-04-28T12:08:00Z"/>
          <w:lang w:val="en-GB"/>
          <w:rPrChange w:id="1789" w:author="Petter Vang Brakalsvaalet [pev2]" w:date="2021-04-29T15:52:00Z">
            <w:rPr>
              <w:ins w:id="1790" w:author="Petter Vang Brakalsvaalet [pev2]" w:date="2021-04-28T12:08:00Z"/>
              <w:lang w:val="en-GB"/>
            </w:rPr>
          </w:rPrChange>
        </w:rPr>
        <w:pPrChange w:id="1791" w:author="Petter Vang Brakalsvaalet [pev2]" w:date="2021-04-29T11:31:00Z">
          <w:pPr>
            <w:pStyle w:val="Heading4"/>
          </w:pPr>
        </w:pPrChange>
      </w:pPr>
      <w:ins w:id="1792" w:author="Petter Vang Brakalsvaalet [pev2]" w:date="2021-04-28T12:08:00Z">
        <w:r w:rsidRPr="00555D5E">
          <w:rPr>
            <w:lang w:val="en-GB"/>
            <w:rPrChange w:id="1793" w:author="Petter Vang Brakalsvaalet [pev2]" w:date="2021-04-29T15:52:00Z">
              <w:rPr>
                <w:lang w:val="en-GB"/>
              </w:rPr>
            </w:rPrChange>
          </w:rPr>
          <w:lastRenderedPageBreak/>
          <w:t>Bot.swift</w:t>
        </w:r>
      </w:ins>
    </w:p>
    <w:p w14:paraId="2FE4F2EB" w14:textId="75E921F3" w:rsidR="000C191F" w:rsidRPr="00555D5E" w:rsidRDefault="00964336" w:rsidP="00DD38F8">
      <w:pPr>
        <w:rPr>
          <w:ins w:id="1794" w:author="Petter Vang Brakalsvaalet [pev2]" w:date="2021-04-28T12:08:00Z"/>
          <w:lang w:eastAsia="ja-JP"/>
          <w:rPrChange w:id="1795" w:author="Petter Vang Brakalsvaalet [pev2]" w:date="2021-04-29T15:52:00Z">
            <w:rPr>
              <w:ins w:id="1796" w:author="Petter Vang Brakalsvaalet [pev2]" w:date="2021-04-28T12:08:00Z"/>
              <w:lang w:eastAsia="ja-JP"/>
            </w:rPr>
          </w:rPrChange>
        </w:rPr>
        <w:pPrChange w:id="1797" w:author="Petter Vang Brakalsvaalet [pev2]" w:date="2021-04-29T11:31:00Z">
          <w:pPr/>
        </w:pPrChange>
      </w:pPr>
      <w:ins w:id="1798" w:author="Petter Vang Brakalsvaalet [pev2]" w:date="2021-04-29T12:16:00Z">
        <w:r w:rsidRPr="00555D5E">
          <w:rPr>
            <w:lang w:eastAsia="ja-JP"/>
            <w:rPrChange w:id="1799" w:author="Petter Vang Brakalsvaalet [pev2]" w:date="2021-04-29T15:52:00Z">
              <w:rPr>
                <w:lang w:eastAsia="ja-JP"/>
              </w:rPr>
            </w:rPrChange>
          </w:rPr>
          <w:t>This is a class to store data relating to a bot. This class is inheriting from the Player class since a bot and a player is very similar. However, this class is overriding some of the functions so that they can create a bot and not a player.</w:t>
        </w:r>
      </w:ins>
    </w:p>
    <w:p w14:paraId="7D47DE82" w14:textId="77777777" w:rsidR="000C191F" w:rsidRPr="00555D5E" w:rsidRDefault="000C191F" w:rsidP="00DD38F8">
      <w:pPr>
        <w:pStyle w:val="Heading3"/>
        <w:rPr>
          <w:ins w:id="1800" w:author="Petter Vang Brakalsvaalet [pev2]" w:date="2021-04-28T12:08:00Z"/>
          <w:rFonts w:cstheme="majorHAnsi"/>
          <w:lang w:val="en-GB"/>
          <w:rPrChange w:id="1801" w:author="Petter Vang Brakalsvaalet [pev2]" w:date="2021-04-29T15:52:00Z">
            <w:rPr>
              <w:ins w:id="1802" w:author="Petter Vang Brakalsvaalet [pev2]" w:date="2021-04-28T12:08:00Z"/>
              <w:rFonts w:cstheme="majorHAnsi"/>
              <w:lang w:val="en-GB"/>
            </w:rPr>
          </w:rPrChange>
        </w:rPr>
        <w:pPrChange w:id="1803" w:author="Petter Vang Brakalsvaalet [pev2]" w:date="2021-04-29T11:31:00Z">
          <w:pPr>
            <w:pStyle w:val="Heading3"/>
          </w:pPr>
        </w:pPrChange>
      </w:pPr>
      <w:bookmarkStart w:id="1804" w:name="_Toc70592405"/>
      <w:ins w:id="1805" w:author="Petter Vang Brakalsvaalet [pev2]" w:date="2021-04-28T12:08:00Z">
        <w:r w:rsidRPr="00555D5E">
          <w:rPr>
            <w:rFonts w:cstheme="majorHAnsi"/>
            <w:lang w:val="en-GB"/>
            <w:rPrChange w:id="1806" w:author="Petter Vang Brakalsvaalet [pev2]" w:date="2021-04-29T15:52:00Z">
              <w:rPr>
                <w:rFonts w:cstheme="majorHAnsi"/>
                <w:lang w:val="en-GB"/>
              </w:rPr>
            </w:rPrChange>
          </w:rPr>
          <w:t>Extensions.swift</w:t>
        </w:r>
        <w:bookmarkEnd w:id="1804"/>
      </w:ins>
    </w:p>
    <w:p w14:paraId="6FBF6CF7" w14:textId="77777777" w:rsidR="00964336" w:rsidRPr="00555D5E" w:rsidRDefault="00964336" w:rsidP="00964336">
      <w:pPr>
        <w:rPr>
          <w:ins w:id="1807" w:author="Petter Vang Brakalsvaalet [pev2]" w:date="2021-04-29T12:15:00Z"/>
          <w:lang w:eastAsia="ja-JP"/>
          <w:rPrChange w:id="1808" w:author="Petter Vang Brakalsvaalet [pev2]" w:date="2021-04-29T15:52:00Z">
            <w:rPr>
              <w:ins w:id="1809" w:author="Petter Vang Brakalsvaalet [pev2]" w:date="2021-04-29T12:15:00Z"/>
              <w:lang w:eastAsia="ja-JP"/>
            </w:rPr>
          </w:rPrChange>
        </w:rPr>
      </w:pPr>
      <w:ins w:id="1810" w:author="Petter Vang Brakalsvaalet [pev2]" w:date="2021-04-29T12:15:00Z">
        <w:r w:rsidRPr="00555D5E">
          <w:rPr>
            <w:lang w:eastAsia="ja-JP"/>
            <w:rPrChange w:id="1811" w:author="Petter Vang Brakalsvaalet [pev2]" w:date="2021-04-29T15:52:00Z">
              <w:rPr>
                <w:lang w:eastAsia="ja-JP"/>
              </w:rPr>
            </w:rPrChange>
          </w:rPr>
          <w:t xml:space="preserve">This is a file containing any Enums or any other functions that need to be reached by the whole project. The Enums here are ChallangeRating, ColliderType these Enums store specific values for different cases. In this file, I’m also extending on SKSpriteNode with a function that can change the size of an SKSpriteNode but also keep the aspect ratio of the texture used by the SKSpriteNode. </w:t>
        </w:r>
      </w:ins>
    </w:p>
    <w:p w14:paraId="57C13C39" w14:textId="1DC434D9" w:rsidR="000C191F" w:rsidRPr="00555D5E" w:rsidRDefault="00964336" w:rsidP="003C79F9">
      <w:pPr>
        <w:rPr>
          <w:ins w:id="1812" w:author="Petter Vang Brakalsvaalet [pev2]" w:date="2021-04-28T12:08:00Z"/>
          <w:lang w:eastAsia="ja-JP"/>
          <w:rPrChange w:id="1813" w:author="Petter Vang Brakalsvaalet [pev2]" w:date="2021-04-29T15:52:00Z">
            <w:rPr>
              <w:ins w:id="1814" w:author="Petter Vang Brakalsvaalet [pev2]" w:date="2021-04-28T12:08:00Z"/>
              <w:lang w:eastAsia="ja-JP"/>
            </w:rPr>
          </w:rPrChange>
        </w:rPr>
      </w:pPr>
      <w:ins w:id="1815" w:author="Petter Vang Brakalsvaalet [pev2]" w:date="2021-04-29T12:15:00Z">
        <w:r w:rsidRPr="00555D5E">
          <w:rPr>
            <w:lang w:eastAsia="ja-JP"/>
            <w:rPrChange w:id="1816" w:author="Petter Vang Brakalsvaalet [pev2]" w:date="2021-04-29T15:52:00Z">
              <w:rPr>
                <w:lang w:eastAsia="ja-JP"/>
              </w:rPr>
            </w:rPrChange>
          </w:rPr>
          <w:t xml:space="preserve">This file contains some functions from 2D Apple Games by Tutorials </w:t>
        </w:r>
        <w:r w:rsidRPr="00555D5E">
          <w:rPr>
            <w:highlight w:val="yellow"/>
            <w:lang w:eastAsia="ja-JP"/>
            <w:rPrChange w:id="1817" w:author="Petter Vang Brakalsvaalet [pev2]" w:date="2021-04-29T15:52:00Z">
              <w:rPr>
                <w:lang w:eastAsia="ja-JP"/>
              </w:rPr>
            </w:rPrChange>
          </w:rPr>
          <w:t>Reference</w:t>
        </w:r>
        <w:r w:rsidRPr="00555D5E">
          <w:rPr>
            <w:lang w:eastAsia="ja-JP"/>
          </w:rPr>
          <w:t xml:space="preserve"> These functions are only to simplify mathematics in the code are copyrighted. The copyright is stated before the functions in question.</w:t>
        </w:r>
      </w:ins>
    </w:p>
    <w:p w14:paraId="2B3035DE" w14:textId="77777777" w:rsidR="000C191F" w:rsidRPr="00555D5E" w:rsidRDefault="000C191F" w:rsidP="003C79F9">
      <w:pPr>
        <w:pStyle w:val="Heading3"/>
        <w:rPr>
          <w:ins w:id="1818" w:author="Petter Vang Brakalsvaalet [pev2]" w:date="2021-04-28T12:08:00Z"/>
          <w:rFonts w:cstheme="majorHAnsi"/>
          <w:lang w:val="en-GB"/>
          <w:rPrChange w:id="1819" w:author="Petter Vang Brakalsvaalet [pev2]" w:date="2021-04-29T15:52:00Z">
            <w:rPr>
              <w:ins w:id="1820" w:author="Petter Vang Brakalsvaalet [pev2]" w:date="2021-04-28T12:08:00Z"/>
              <w:rFonts w:cstheme="majorHAnsi"/>
              <w:lang w:val="en-GB"/>
            </w:rPr>
          </w:rPrChange>
        </w:rPr>
      </w:pPr>
      <w:bookmarkStart w:id="1821" w:name="_Toc70592406"/>
      <w:ins w:id="1822" w:author="Petter Vang Brakalsvaalet [pev2]" w:date="2021-04-28T12:08:00Z">
        <w:r w:rsidRPr="00555D5E">
          <w:rPr>
            <w:rFonts w:cstheme="majorHAnsi"/>
            <w:lang w:val="en-GB"/>
            <w:rPrChange w:id="1823" w:author="Petter Vang Brakalsvaalet [pev2]" w:date="2021-04-29T15:52:00Z">
              <w:rPr>
                <w:rFonts w:cstheme="majorHAnsi"/>
                <w:lang w:val="en-GB"/>
              </w:rPr>
            </w:rPrChange>
          </w:rPr>
          <w:t>Main.storyboard</w:t>
        </w:r>
        <w:bookmarkEnd w:id="1821"/>
      </w:ins>
    </w:p>
    <w:p w14:paraId="6B7FE4C6" w14:textId="219B0B45" w:rsidR="000C191F" w:rsidRPr="00555D5E" w:rsidRDefault="00964336" w:rsidP="00555D5E">
      <w:pPr>
        <w:rPr>
          <w:rPrChange w:id="1824" w:author="Petter Vang Brakalsvaalet [pev2]" w:date="2021-04-29T15:52:00Z">
            <w:rPr/>
          </w:rPrChange>
        </w:rPr>
      </w:pPr>
      <w:ins w:id="1825" w:author="Petter Vang Brakalsvaalet [pev2]" w:date="2021-04-29T12:13:00Z">
        <w:r w:rsidRPr="00555D5E">
          <w:rPr>
            <w:rPrChange w:id="1826" w:author="Petter Vang Brakalsvaalet [pev2]" w:date="2021-04-29T15:52:00Z">
              <w:rPr/>
            </w:rPrChange>
          </w:rPr>
          <w:t>This file is where I have created the view controllers with storyboards. It contains all the different scene and, it has some dummy data for some of the scenes.</w:t>
        </w:r>
      </w:ins>
    </w:p>
    <w:p w14:paraId="7E6B42C7" w14:textId="2B69339B" w:rsidR="00BB7241" w:rsidRPr="00555D5E" w:rsidRDefault="00A11B8A" w:rsidP="00555D5E">
      <w:pPr>
        <w:pStyle w:val="Heading2"/>
        <w:rPr>
          <w:rFonts w:cstheme="majorHAnsi"/>
          <w:lang w:val="en-GB"/>
          <w:rPrChange w:id="1827" w:author="Petter Vang Brakalsvaalet [pev2]" w:date="2021-04-29T15:52:00Z">
            <w:rPr>
              <w:rFonts w:cstheme="majorHAnsi"/>
              <w:lang w:val="en-GB"/>
            </w:rPr>
          </w:rPrChange>
        </w:rPr>
      </w:pPr>
      <w:bookmarkStart w:id="1828" w:name="_Toc222978600"/>
      <w:bookmarkStart w:id="1829" w:name="_Toc70592407"/>
      <w:r w:rsidRPr="00555D5E">
        <w:rPr>
          <w:rFonts w:cstheme="majorHAnsi"/>
          <w:lang w:val="en-GB"/>
          <w:rPrChange w:id="1830" w:author="Petter Vang Brakalsvaalet [pev2]" w:date="2021-04-29T15:52:00Z">
            <w:rPr>
              <w:rFonts w:cstheme="majorHAnsi"/>
              <w:lang w:val="en-GB"/>
            </w:rPr>
          </w:rPrChange>
        </w:rPr>
        <w:t>User Interface Design</w:t>
      </w:r>
      <w:bookmarkEnd w:id="1828"/>
      <w:bookmarkEnd w:id="1829"/>
      <w:r w:rsidRPr="00555D5E">
        <w:rPr>
          <w:rFonts w:cstheme="majorHAnsi"/>
          <w:lang w:val="en-GB"/>
          <w:rPrChange w:id="1831" w:author="Petter Vang Brakalsvaalet [pev2]" w:date="2021-04-29T15:52:00Z">
            <w:rPr>
              <w:rFonts w:cstheme="majorHAnsi"/>
              <w:lang w:val="en-GB"/>
            </w:rPr>
          </w:rPrChange>
        </w:rPr>
        <w:t xml:space="preserve"> </w:t>
      </w:r>
      <w:bookmarkStart w:id="1832" w:name="_Toc222978602"/>
    </w:p>
    <w:p w14:paraId="3C9E8A0F" w14:textId="00F0ABD3" w:rsidR="00BB7241" w:rsidRPr="00555D5E" w:rsidRDefault="00BB7241" w:rsidP="00DD38F8">
      <w:pPr>
        <w:pStyle w:val="Heading3"/>
        <w:rPr>
          <w:rFonts w:cstheme="majorHAnsi"/>
          <w:lang w:val="en-GB"/>
          <w:rPrChange w:id="1833" w:author="Petter Vang Brakalsvaalet [pev2]" w:date="2021-04-29T15:52:00Z">
            <w:rPr>
              <w:rFonts w:cstheme="majorHAnsi"/>
              <w:lang w:val="en-GB"/>
            </w:rPr>
          </w:rPrChange>
        </w:rPr>
        <w:pPrChange w:id="1834" w:author="Petter Vang Brakalsvaalet [pev2]" w:date="2021-04-29T11:31:00Z">
          <w:pPr>
            <w:pStyle w:val="Heading3"/>
          </w:pPr>
        </w:pPrChange>
      </w:pPr>
      <w:bookmarkStart w:id="1835" w:name="_Toc70592408"/>
      <w:r w:rsidRPr="00555D5E">
        <w:rPr>
          <w:rFonts w:cstheme="majorHAnsi"/>
          <w:lang w:val="en-GB"/>
          <w:rPrChange w:id="1836" w:author="Petter Vang Brakalsvaalet [pev2]" w:date="2021-04-29T15:52:00Z">
            <w:rPr>
              <w:rFonts w:cstheme="majorHAnsi"/>
              <w:lang w:val="en-GB"/>
            </w:rPr>
          </w:rPrChange>
        </w:rPr>
        <w:t>Start screen assets</w:t>
      </w:r>
      <w:bookmarkEnd w:id="1835"/>
    </w:p>
    <w:p w14:paraId="2BFC619F" w14:textId="0B15377A" w:rsidR="0009203F" w:rsidRPr="00555D5E" w:rsidRDefault="0009203F" w:rsidP="00DD38F8">
      <w:pPr>
        <w:rPr>
          <w:rFonts w:cstheme="majorHAnsi"/>
          <w:lang w:eastAsia="ja-JP"/>
          <w:rPrChange w:id="1837" w:author="Petter Vang Brakalsvaalet [pev2]" w:date="2021-04-29T15:52:00Z">
            <w:rPr>
              <w:rFonts w:cstheme="majorHAnsi"/>
              <w:lang w:eastAsia="ja-JP"/>
            </w:rPr>
          </w:rPrChange>
        </w:rPr>
        <w:pPrChange w:id="1838" w:author="Petter Vang Brakalsvaalet [pev2]" w:date="2021-04-29T11:31:00Z">
          <w:pPr/>
        </w:pPrChange>
      </w:pPr>
      <w:r w:rsidRPr="00555D5E">
        <w:rPr>
          <w:rFonts w:cstheme="majorHAnsi"/>
          <w:lang w:eastAsia="ja-JP"/>
          <w:rPrChange w:id="1839" w:author="Petter Vang Brakalsvaalet [pev2]" w:date="2021-04-29T15:52:00Z">
            <w:rPr>
              <w:rFonts w:cstheme="majorHAnsi"/>
              <w:lang w:eastAsia="ja-JP"/>
            </w:rPr>
          </w:rPrChange>
        </w:rPr>
        <w:t xml:space="preserve">Unless otherwise stated, all assets have been designed and produced by myself using </w:t>
      </w:r>
      <w:r w:rsidR="00E721FF" w:rsidRPr="00555D5E">
        <w:rPr>
          <w:rFonts w:cstheme="majorHAnsi"/>
          <w:lang w:eastAsia="ja-JP"/>
          <w:rPrChange w:id="1840" w:author="Petter Vang Brakalsvaalet [pev2]" w:date="2021-04-29T15:52:00Z">
            <w:rPr>
              <w:rFonts w:cstheme="majorHAnsi"/>
              <w:lang w:eastAsia="ja-JP"/>
            </w:rPr>
          </w:rPrChange>
        </w:rPr>
        <w:t>Affinity design</w:t>
      </w:r>
      <w:r w:rsidRPr="00555D5E">
        <w:rPr>
          <w:rFonts w:cstheme="majorHAnsi"/>
          <w:lang w:eastAsia="ja-JP"/>
          <w:rPrChange w:id="1841" w:author="Petter Vang Brakalsvaalet [pev2]" w:date="2021-04-29T15:52:00Z">
            <w:rPr>
              <w:rFonts w:cstheme="majorHAnsi"/>
              <w:lang w:eastAsia="ja-JP"/>
            </w:rPr>
          </w:rPrChange>
        </w:rPr>
        <w:t>.</w:t>
      </w:r>
    </w:p>
    <w:p w14:paraId="29233213" w14:textId="77777777" w:rsidR="00BB7241" w:rsidRPr="00555D5E" w:rsidRDefault="00BB7241" w:rsidP="00DD38F8">
      <w:pPr>
        <w:pStyle w:val="Heading4"/>
        <w:rPr>
          <w:rFonts w:cstheme="majorHAnsi"/>
          <w:lang w:val="en-GB"/>
          <w:rPrChange w:id="1842" w:author="Petter Vang Brakalsvaalet [pev2]" w:date="2021-04-29T15:52:00Z">
            <w:rPr>
              <w:rFonts w:cstheme="majorHAnsi"/>
              <w:lang w:val="en-GB"/>
            </w:rPr>
          </w:rPrChange>
        </w:rPr>
        <w:pPrChange w:id="1843" w:author="Petter Vang Brakalsvaalet [pev2]" w:date="2021-04-29T11:31:00Z">
          <w:pPr>
            <w:pStyle w:val="Heading4"/>
          </w:pPr>
        </w:pPrChange>
      </w:pPr>
      <w:r w:rsidRPr="00555D5E">
        <w:rPr>
          <w:rFonts w:cstheme="majorHAnsi"/>
          <w:lang w:val="en-GB"/>
          <w:rPrChange w:id="1844" w:author="Petter Vang Brakalsvaalet [pev2]" w:date="2021-04-29T15:52:00Z">
            <w:rPr>
              <w:rFonts w:cstheme="majorHAnsi"/>
              <w:lang w:val="en-GB"/>
            </w:rPr>
          </w:rPrChange>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28F3A78A" w14:textId="77777777" w:rsidTr="006300E6">
        <w:tc>
          <w:tcPr>
            <w:tcW w:w="4145" w:type="dxa"/>
            <w:vAlign w:val="center"/>
          </w:tcPr>
          <w:p w14:paraId="4644DE77" w14:textId="77777777" w:rsidR="00BB7241" w:rsidRPr="00555D5E" w:rsidRDefault="00BB7241" w:rsidP="00DD38F8">
            <w:pPr>
              <w:jc w:val="center"/>
              <w:rPr>
                <w:rFonts w:cstheme="majorHAnsi"/>
                <w:lang w:eastAsia="ja-JP"/>
              </w:rPr>
              <w:pPrChange w:id="1845" w:author="Petter Vang Brakalsvaalet [pev2]" w:date="2021-04-29T11:31:00Z">
                <w:pPr>
                  <w:jc w:val="center"/>
                </w:pPr>
              </w:pPrChange>
            </w:pPr>
            <w:r w:rsidRPr="00555D5E">
              <w:rPr>
                <w:rFonts w:cstheme="majorHAnsi"/>
                <w:noProof/>
                <w:lang w:eastAsia="ja-JP"/>
              </w:rPr>
              <w:drawing>
                <wp:inline distT="0" distB="0" distL="0" distR="0" wp14:anchorId="5BBA523C" wp14:editId="31BBFE21">
                  <wp:extent cx="1378276" cy="48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stretch>
                            <a:fillRect/>
                          </a:stretch>
                        </pic:blipFill>
                        <pic:spPr>
                          <a:xfrm>
                            <a:off x="0" y="0"/>
                            <a:ext cx="1378276" cy="484550"/>
                          </a:xfrm>
                          <a:prstGeom prst="rect">
                            <a:avLst/>
                          </a:prstGeom>
                        </pic:spPr>
                      </pic:pic>
                    </a:graphicData>
                  </a:graphic>
                </wp:inline>
              </w:drawing>
            </w:r>
          </w:p>
        </w:tc>
        <w:tc>
          <w:tcPr>
            <w:tcW w:w="4145" w:type="dxa"/>
            <w:vAlign w:val="center"/>
          </w:tcPr>
          <w:p w14:paraId="5B1753B8" w14:textId="25EC2E59" w:rsidR="00BB7241" w:rsidRPr="00555D5E" w:rsidRDefault="00BB7241" w:rsidP="00DD38F8">
            <w:pPr>
              <w:jc w:val="center"/>
              <w:rPr>
                <w:rFonts w:cstheme="majorHAnsi"/>
                <w:lang w:eastAsia="ja-JP"/>
                <w:rPrChange w:id="1846" w:author="Petter Vang Brakalsvaalet [pev2]" w:date="2021-04-29T15:52:00Z">
                  <w:rPr>
                    <w:rFonts w:cstheme="majorHAnsi"/>
                    <w:lang w:eastAsia="ja-JP"/>
                  </w:rPr>
                </w:rPrChange>
              </w:rPr>
              <w:pPrChange w:id="1847" w:author="Petter Vang Brakalsvaalet [pev2]" w:date="2021-04-29T11:31:00Z">
                <w:pPr>
                  <w:jc w:val="center"/>
                </w:pPr>
              </w:pPrChange>
            </w:pPr>
            <w:r w:rsidRPr="00555D5E">
              <w:rPr>
                <w:rFonts w:cstheme="majorHAnsi"/>
                <w:lang w:eastAsia="ja-JP"/>
                <w:rPrChange w:id="1848" w:author="Petter Vang Brakalsvaalet [pev2]" w:date="2021-04-29T15:52:00Z">
                  <w:rPr>
                    <w:rFonts w:cstheme="majorHAnsi"/>
                    <w:lang w:eastAsia="ja-JP"/>
                  </w:rPr>
                </w:rPrChange>
              </w:rPr>
              <w:t xml:space="preserve">This is a button for the main menu, It’s a plank with the written option on it. </w:t>
            </w:r>
          </w:p>
        </w:tc>
      </w:tr>
    </w:tbl>
    <w:p w14:paraId="266F2FFA" w14:textId="77777777" w:rsidR="00BB7241" w:rsidRPr="00555D5E" w:rsidRDefault="00BB7241" w:rsidP="003C79F9">
      <w:pPr>
        <w:rPr>
          <w:rFonts w:cstheme="majorHAnsi"/>
          <w:lang w:eastAsia="ja-JP"/>
          <w:rPrChange w:id="1849" w:author="Petter Vang Brakalsvaalet [pev2]" w:date="2021-04-29T15:52:00Z">
            <w:rPr>
              <w:rFonts w:cstheme="majorHAnsi"/>
              <w:lang w:eastAsia="ja-JP"/>
            </w:rPr>
          </w:rPrChange>
        </w:rPr>
      </w:pPr>
    </w:p>
    <w:p w14:paraId="1290514E" w14:textId="77777777" w:rsidR="00BB7241" w:rsidRPr="00555D5E" w:rsidRDefault="00BB7241" w:rsidP="003C79F9">
      <w:pPr>
        <w:pStyle w:val="Heading4"/>
        <w:rPr>
          <w:rFonts w:cstheme="majorHAnsi"/>
          <w:lang w:val="en-GB"/>
          <w:rPrChange w:id="1850" w:author="Petter Vang Brakalsvaalet [pev2]" w:date="2021-04-29T15:52:00Z">
            <w:rPr>
              <w:rFonts w:cstheme="majorHAnsi"/>
              <w:lang w:val="en-GB"/>
            </w:rPr>
          </w:rPrChange>
        </w:rPr>
      </w:pPr>
      <w:r w:rsidRPr="00555D5E">
        <w:rPr>
          <w:rFonts w:cstheme="majorHAnsi"/>
          <w:lang w:val="en-GB"/>
          <w:rPrChange w:id="1851" w:author="Petter Vang Brakalsvaalet [pev2]" w:date="2021-04-29T15:52:00Z">
            <w:rPr>
              <w:rFonts w:cstheme="majorHAnsi"/>
              <w:lang w:val="en-GB"/>
            </w:rPr>
          </w:rPrChange>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555D5E" w14:paraId="2A008D45" w14:textId="77777777" w:rsidTr="006300E6">
        <w:tc>
          <w:tcPr>
            <w:tcW w:w="4145" w:type="dxa"/>
            <w:vAlign w:val="center"/>
          </w:tcPr>
          <w:p w14:paraId="458BDBC0"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75AF8F65" wp14:editId="41B93318">
                  <wp:extent cx="1238493" cy="4354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a:fillRect/>
                          </a:stretch>
                        </pic:blipFill>
                        <pic:spPr>
                          <a:xfrm>
                            <a:off x="0" y="0"/>
                            <a:ext cx="1238493" cy="435407"/>
                          </a:xfrm>
                          <a:prstGeom prst="rect">
                            <a:avLst/>
                          </a:prstGeom>
                        </pic:spPr>
                      </pic:pic>
                    </a:graphicData>
                  </a:graphic>
                </wp:inline>
              </w:drawing>
            </w:r>
          </w:p>
        </w:tc>
        <w:tc>
          <w:tcPr>
            <w:tcW w:w="4145" w:type="dxa"/>
            <w:vAlign w:val="center"/>
          </w:tcPr>
          <w:p w14:paraId="217A3A5B" w14:textId="47FDFFCA" w:rsidR="00BB7241" w:rsidRPr="00555D5E" w:rsidRDefault="00BB7241" w:rsidP="00555D5E">
            <w:pPr>
              <w:jc w:val="center"/>
              <w:rPr>
                <w:rFonts w:cstheme="majorHAnsi"/>
                <w:lang w:eastAsia="ja-JP"/>
                <w:rPrChange w:id="1852" w:author="Petter Vang Brakalsvaalet [pev2]" w:date="2021-04-29T15:52:00Z">
                  <w:rPr>
                    <w:rFonts w:cstheme="majorHAnsi"/>
                    <w:lang w:eastAsia="ja-JP"/>
                  </w:rPr>
                </w:rPrChange>
              </w:rPr>
            </w:pPr>
            <w:r w:rsidRPr="00555D5E">
              <w:rPr>
                <w:rFonts w:cstheme="majorHAnsi"/>
                <w:lang w:eastAsia="ja-JP"/>
                <w:rPrChange w:id="1853" w:author="Petter Vang Brakalsvaalet [pev2]" w:date="2021-04-29T15:52:00Z">
                  <w:rPr>
                    <w:rFonts w:cstheme="majorHAnsi"/>
                    <w:lang w:eastAsia="ja-JP"/>
                  </w:rPr>
                </w:rPrChange>
              </w:rPr>
              <w:t xml:space="preserve">This is a button for the main menu, It’s a plank with the written option on it. </w:t>
            </w:r>
          </w:p>
        </w:tc>
        <w:tc>
          <w:tcPr>
            <w:tcW w:w="4145" w:type="dxa"/>
            <w:vAlign w:val="center"/>
          </w:tcPr>
          <w:p w14:paraId="691D7439" w14:textId="77777777" w:rsidR="00BB7241" w:rsidRPr="00555D5E" w:rsidRDefault="00BB7241" w:rsidP="00555D5E">
            <w:pPr>
              <w:jc w:val="center"/>
              <w:rPr>
                <w:rFonts w:cstheme="majorHAnsi"/>
                <w:lang w:eastAsia="ja-JP"/>
                <w:rPrChange w:id="1854" w:author="Petter Vang Brakalsvaalet [pev2]" w:date="2021-04-29T15:52:00Z">
                  <w:rPr>
                    <w:rFonts w:cstheme="majorHAnsi"/>
                    <w:lang w:eastAsia="ja-JP"/>
                  </w:rPr>
                </w:rPrChange>
              </w:rPr>
            </w:pPr>
          </w:p>
        </w:tc>
      </w:tr>
    </w:tbl>
    <w:p w14:paraId="72384C62" w14:textId="77777777" w:rsidR="00BB7241" w:rsidRPr="00555D5E" w:rsidRDefault="00BB7241" w:rsidP="003C79F9">
      <w:pPr>
        <w:rPr>
          <w:rFonts w:cstheme="majorHAnsi"/>
          <w:lang w:eastAsia="ja-JP"/>
          <w:rPrChange w:id="1855" w:author="Petter Vang Brakalsvaalet [pev2]" w:date="2021-04-29T15:52:00Z">
            <w:rPr>
              <w:rFonts w:cstheme="majorHAnsi"/>
              <w:lang w:eastAsia="ja-JP"/>
            </w:rPr>
          </w:rPrChange>
        </w:rPr>
      </w:pPr>
    </w:p>
    <w:p w14:paraId="74D72DE8" w14:textId="77777777" w:rsidR="00BB7241" w:rsidRPr="00555D5E" w:rsidRDefault="00BB7241" w:rsidP="003C79F9">
      <w:pPr>
        <w:pStyle w:val="Heading4"/>
        <w:rPr>
          <w:rFonts w:cstheme="majorHAnsi"/>
          <w:lang w:val="en-GB"/>
          <w:rPrChange w:id="1856" w:author="Petter Vang Brakalsvaalet [pev2]" w:date="2021-04-29T15:52:00Z">
            <w:rPr>
              <w:rFonts w:cstheme="majorHAnsi"/>
              <w:lang w:val="en-GB"/>
            </w:rPr>
          </w:rPrChange>
        </w:rPr>
      </w:pPr>
      <w:r w:rsidRPr="00555D5E">
        <w:rPr>
          <w:rFonts w:cstheme="majorHAnsi"/>
          <w:lang w:val="en-GB"/>
          <w:rPrChange w:id="1857" w:author="Petter Vang Brakalsvaalet [pev2]" w:date="2021-04-29T15:52:00Z">
            <w:rPr>
              <w:rFonts w:cstheme="majorHAnsi"/>
              <w:lang w:val="en-GB"/>
            </w:rPr>
          </w:rPrChange>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507685AA" w14:textId="77777777" w:rsidTr="006300E6">
        <w:tc>
          <w:tcPr>
            <w:tcW w:w="4145" w:type="dxa"/>
            <w:vAlign w:val="center"/>
          </w:tcPr>
          <w:p w14:paraId="7E09031B"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5611819C" wp14:editId="302BA6D9">
                  <wp:extent cx="361507" cy="23525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stretch>
                            <a:fillRect/>
                          </a:stretch>
                        </pic:blipFill>
                        <pic:spPr>
                          <a:xfrm>
                            <a:off x="0" y="0"/>
                            <a:ext cx="361907" cy="2355160"/>
                          </a:xfrm>
                          <a:prstGeom prst="rect">
                            <a:avLst/>
                          </a:prstGeom>
                        </pic:spPr>
                      </pic:pic>
                    </a:graphicData>
                  </a:graphic>
                </wp:inline>
              </w:drawing>
            </w:r>
          </w:p>
        </w:tc>
        <w:tc>
          <w:tcPr>
            <w:tcW w:w="4145" w:type="dxa"/>
            <w:vAlign w:val="center"/>
          </w:tcPr>
          <w:p w14:paraId="3AC91D51" w14:textId="592D8BF9" w:rsidR="00BB7241" w:rsidRPr="00555D5E" w:rsidRDefault="00BB7241" w:rsidP="00555D5E">
            <w:pPr>
              <w:jc w:val="center"/>
              <w:rPr>
                <w:rFonts w:cstheme="majorHAnsi"/>
                <w:lang w:eastAsia="ja-JP"/>
                <w:rPrChange w:id="1858" w:author="Petter Vang Brakalsvaalet [pev2]" w:date="2021-04-29T15:52:00Z">
                  <w:rPr>
                    <w:rFonts w:cstheme="majorHAnsi"/>
                    <w:lang w:eastAsia="ja-JP"/>
                  </w:rPr>
                </w:rPrChange>
              </w:rPr>
            </w:pPr>
            <w:r w:rsidRPr="00555D5E">
              <w:rPr>
                <w:rFonts w:cstheme="majorHAnsi"/>
                <w:lang w:eastAsia="ja-JP"/>
                <w:rPrChange w:id="1859" w:author="Petter Vang Brakalsvaalet [pev2]" w:date="2021-04-29T15:52:00Z">
                  <w:rPr>
                    <w:rFonts w:cstheme="majorHAnsi"/>
                    <w:lang w:eastAsia="ja-JP"/>
                  </w:rPr>
                </w:rPrChange>
              </w:rPr>
              <w:t>This is a stick for the main menu. I have the other main menu option</w:t>
            </w:r>
            <w:r w:rsidR="0009203F" w:rsidRPr="00555D5E">
              <w:rPr>
                <w:rFonts w:cstheme="majorHAnsi"/>
                <w:lang w:eastAsia="ja-JP"/>
                <w:rPrChange w:id="1860" w:author="Petter Vang Brakalsvaalet [pev2]" w:date="2021-04-29T15:52:00Z">
                  <w:rPr>
                    <w:rFonts w:cstheme="majorHAnsi"/>
                    <w:lang w:eastAsia="ja-JP"/>
                  </w:rPr>
                </w:rPrChange>
              </w:rPr>
              <w:t>s</w:t>
            </w:r>
            <w:r w:rsidRPr="00555D5E">
              <w:rPr>
                <w:rFonts w:cstheme="majorHAnsi"/>
                <w:lang w:eastAsia="ja-JP"/>
                <w:rPrChange w:id="1861" w:author="Petter Vang Brakalsvaalet [pev2]" w:date="2021-04-29T15:52:00Z">
                  <w:rPr>
                    <w:rFonts w:cstheme="majorHAnsi"/>
                    <w:lang w:eastAsia="ja-JP"/>
                  </w:rPr>
                </w:rPrChange>
              </w:rPr>
              <w:t xml:space="preserve"> on it as a sign with different labels.</w:t>
            </w:r>
          </w:p>
        </w:tc>
      </w:tr>
    </w:tbl>
    <w:p w14:paraId="6DF2B168" w14:textId="77777777" w:rsidR="00BB7241" w:rsidRPr="00555D5E" w:rsidRDefault="00BB7241" w:rsidP="003C79F9">
      <w:pPr>
        <w:rPr>
          <w:rFonts w:cstheme="majorHAnsi"/>
          <w:lang w:eastAsia="ja-JP"/>
          <w:rPrChange w:id="1862" w:author="Petter Vang Brakalsvaalet [pev2]" w:date="2021-04-29T15:52:00Z">
            <w:rPr>
              <w:rFonts w:cstheme="majorHAnsi"/>
              <w:lang w:eastAsia="ja-JP"/>
            </w:rPr>
          </w:rPrChange>
        </w:rPr>
      </w:pPr>
    </w:p>
    <w:p w14:paraId="128CDD24" w14:textId="77777777" w:rsidR="00BB7241" w:rsidRPr="00555D5E" w:rsidRDefault="00BB7241" w:rsidP="003C79F9">
      <w:pPr>
        <w:pStyle w:val="Heading4"/>
        <w:rPr>
          <w:rFonts w:cstheme="majorHAnsi"/>
          <w:lang w:val="en-GB"/>
          <w:rPrChange w:id="1863" w:author="Petter Vang Brakalsvaalet [pev2]" w:date="2021-04-29T15:52:00Z">
            <w:rPr>
              <w:rFonts w:cstheme="majorHAnsi"/>
              <w:lang w:val="en-GB"/>
            </w:rPr>
          </w:rPrChange>
        </w:rPr>
      </w:pPr>
      <w:r w:rsidRPr="00555D5E">
        <w:rPr>
          <w:rFonts w:cstheme="majorHAnsi"/>
          <w:lang w:val="en-GB"/>
          <w:rPrChange w:id="1864" w:author="Petter Vang Brakalsvaalet [pev2]" w:date="2021-04-29T15:52:00Z">
            <w:rPr>
              <w:rFonts w:cstheme="majorHAnsi"/>
              <w:lang w:val="en-GB"/>
            </w:rPr>
          </w:rPrChange>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064"/>
      </w:tblGrid>
      <w:tr w:rsidR="00BB7241" w:rsidRPr="00555D5E" w14:paraId="16FC849A" w14:textId="77777777" w:rsidTr="006300E6">
        <w:tc>
          <w:tcPr>
            <w:tcW w:w="4145" w:type="dxa"/>
            <w:vAlign w:val="center"/>
          </w:tcPr>
          <w:p w14:paraId="410C7962" w14:textId="77777777" w:rsidR="00BB7241" w:rsidRPr="00555D5E" w:rsidRDefault="00BB7241" w:rsidP="00070CC9">
            <w:pPr>
              <w:jc w:val="center"/>
              <w:rPr>
                <w:rFonts w:cstheme="majorHAnsi"/>
                <w:lang w:eastAsia="ja-JP"/>
              </w:rPr>
            </w:pPr>
            <w:r w:rsidRPr="00555D5E">
              <w:rPr>
                <w:rFonts w:cstheme="majorHAnsi"/>
                <w:noProof/>
                <w:lang w:eastAsia="ja-JP"/>
              </w:rPr>
              <w:drawing>
                <wp:inline distT="0" distB="0" distL="0" distR="0" wp14:anchorId="183F7E7D" wp14:editId="3F820B10">
                  <wp:extent cx="2550441" cy="1900328"/>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stretch>
                            <a:fillRect/>
                          </a:stretch>
                        </pic:blipFill>
                        <pic:spPr>
                          <a:xfrm>
                            <a:off x="0" y="0"/>
                            <a:ext cx="2550441" cy="1900328"/>
                          </a:xfrm>
                          <a:prstGeom prst="rect">
                            <a:avLst/>
                          </a:prstGeom>
                        </pic:spPr>
                      </pic:pic>
                    </a:graphicData>
                  </a:graphic>
                </wp:inline>
              </w:drawing>
            </w:r>
          </w:p>
        </w:tc>
        <w:tc>
          <w:tcPr>
            <w:tcW w:w="4145" w:type="dxa"/>
            <w:vAlign w:val="center"/>
          </w:tcPr>
          <w:p w14:paraId="16996D23" w14:textId="4A306049" w:rsidR="00BB7241" w:rsidRPr="00555D5E" w:rsidRDefault="00BB7241" w:rsidP="00555D5E">
            <w:pPr>
              <w:jc w:val="center"/>
              <w:rPr>
                <w:rFonts w:cstheme="majorHAnsi"/>
                <w:lang w:eastAsia="ja-JP"/>
                <w:rPrChange w:id="1865" w:author="Petter Vang Brakalsvaalet [pev2]" w:date="2021-04-29T15:52:00Z">
                  <w:rPr>
                    <w:rFonts w:cstheme="majorHAnsi"/>
                    <w:lang w:eastAsia="ja-JP"/>
                  </w:rPr>
                </w:rPrChange>
              </w:rPr>
            </w:pPr>
            <w:r w:rsidRPr="00555D5E">
              <w:rPr>
                <w:rFonts w:cstheme="majorHAnsi"/>
                <w:lang w:eastAsia="ja-JP"/>
                <w:rPrChange w:id="1866" w:author="Petter Vang Brakalsvaalet [pev2]" w:date="2021-04-29T15:52:00Z">
                  <w:rPr>
                    <w:rFonts w:cstheme="majorHAnsi"/>
                    <w:lang w:eastAsia="ja-JP"/>
                  </w:rPr>
                </w:rPrChange>
              </w:rPr>
              <w:t xml:space="preserve">This is the background image </w:t>
            </w:r>
            <w:r w:rsidR="0009203F" w:rsidRPr="00555D5E">
              <w:rPr>
                <w:rFonts w:cstheme="majorHAnsi"/>
                <w:lang w:eastAsia="ja-JP"/>
                <w:rPrChange w:id="1867" w:author="Petter Vang Brakalsvaalet [pev2]" w:date="2021-04-29T15:52:00Z">
                  <w:rPr>
                    <w:rFonts w:cstheme="majorHAnsi"/>
                    <w:lang w:eastAsia="ja-JP"/>
                  </w:rPr>
                </w:rPrChange>
              </w:rPr>
              <w:t>for the start screen</w:t>
            </w:r>
            <w:r w:rsidRPr="00555D5E">
              <w:rPr>
                <w:rFonts w:cstheme="majorHAnsi"/>
                <w:lang w:eastAsia="ja-JP"/>
                <w:rPrChange w:id="1868" w:author="Petter Vang Brakalsvaalet [pev2]" w:date="2021-04-29T15:52:00Z">
                  <w:rPr>
                    <w:rFonts w:cstheme="majorHAnsi"/>
                    <w:lang w:eastAsia="ja-JP"/>
                  </w:rPr>
                </w:rPrChange>
              </w:rPr>
              <w:t xml:space="preserve">. This is a snapshot of the game in action and </w:t>
            </w:r>
            <w:r w:rsidR="0009203F" w:rsidRPr="00555D5E">
              <w:rPr>
                <w:rFonts w:cstheme="majorHAnsi"/>
                <w:lang w:eastAsia="ja-JP"/>
                <w:rPrChange w:id="1869" w:author="Petter Vang Brakalsvaalet [pev2]" w:date="2021-04-29T15:52:00Z">
                  <w:rPr>
                    <w:rFonts w:cstheme="majorHAnsi"/>
                    <w:lang w:eastAsia="ja-JP"/>
                  </w:rPr>
                </w:rPrChange>
              </w:rPr>
              <w:t xml:space="preserve">is designed </w:t>
            </w:r>
            <w:r w:rsidRPr="00555D5E">
              <w:rPr>
                <w:rFonts w:cstheme="majorHAnsi"/>
                <w:lang w:eastAsia="ja-JP"/>
                <w:rPrChange w:id="1870" w:author="Petter Vang Brakalsvaalet [pev2]" w:date="2021-04-29T15:52:00Z">
                  <w:rPr>
                    <w:rFonts w:cstheme="majorHAnsi"/>
                    <w:lang w:eastAsia="ja-JP"/>
                  </w:rPr>
                </w:rPrChange>
              </w:rPr>
              <w:t>to show what can happen.</w:t>
            </w:r>
          </w:p>
        </w:tc>
      </w:tr>
    </w:tbl>
    <w:p w14:paraId="7077B3DA" w14:textId="77777777" w:rsidR="00BB7241" w:rsidRPr="00555D5E" w:rsidRDefault="00BB7241" w:rsidP="003C79F9">
      <w:pPr>
        <w:rPr>
          <w:rFonts w:eastAsiaTheme="majorEastAsia" w:cstheme="majorHAnsi"/>
          <w:b/>
          <w:bCs/>
          <w:color w:val="548DD4" w:themeColor="text2" w:themeTint="99"/>
          <w:sz w:val="22"/>
          <w:lang w:eastAsia="ja-JP"/>
          <w:rPrChange w:id="1871" w:author="Petter Vang Brakalsvaalet [pev2]" w:date="2021-04-29T15:52:00Z">
            <w:rPr>
              <w:rFonts w:eastAsiaTheme="majorEastAsia" w:cstheme="majorHAnsi"/>
              <w:b/>
              <w:bCs/>
              <w:color w:val="548DD4" w:themeColor="text2" w:themeTint="99"/>
              <w:sz w:val="22"/>
              <w:lang w:eastAsia="ja-JP"/>
            </w:rPr>
          </w:rPrChange>
        </w:rPr>
      </w:pPr>
    </w:p>
    <w:p w14:paraId="3B3B9CF8" w14:textId="77777777" w:rsidR="00BB7241" w:rsidRPr="00555D5E" w:rsidRDefault="00BB7241" w:rsidP="003C79F9">
      <w:pPr>
        <w:pStyle w:val="Heading3"/>
        <w:rPr>
          <w:rFonts w:cstheme="majorHAnsi"/>
          <w:lang w:val="en-GB"/>
          <w:rPrChange w:id="1872" w:author="Petter Vang Brakalsvaalet [pev2]" w:date="2021-04-29T15:52:00Z">
            <w:rPr>
              <w:rFonts w:cstheme="majorHAnsi"/>
              <w:lang w:val="en-GB"/>
            </w:rPr>
          </w:rPrChange>
        </w:rPr>
      </w:pPr>
      <w:bookmarkStart w:id="1873" w:name="_Toc70592409"/>
      <w:r w:rsidRPr="00555D5E">
        <w:rPr>
          <w:rFonts w:cstheme="majorHAnsi"/>
          <w:lang w:val="en-GB"/>
          <w:rPrChange w:id="1874" w:author="Petter Vang Brakalsvaalet [pev2]" w:date="2021-04-29T15:52:00Z">
            <w:rPr>
              <w:rFonts w:cstheme="majorHAnsi"/>
              <w:lang w:val="en-GB"/>
            </w:rPr>
          </w:rPrChange>
        </w:rPr>
        <w:t>Game scene assets</w:t>
      </w:r>
      <w:bookmarkEnd w:id="1873"/>
      <w:r w:rsidRPr="00555D5E">
        <w:rPr>
          <w:rFonts w:cstheme="majorHAnsi"/>
          <w:lang w:val="en-GB"/>
          <w:rPrChange w:id="1875" w:author="Petter Vang Brakalsvaalet [pev2]" w:date="2021-04-29T15:52:00Z">
            <w:rPr>
              <w:rFonts w:cstheme="majorHAnsi"/>
              <w:lang w:val="en-GB"/>
            </w:rPr>
          </w:rPrChange>
        </w:rPr>
        <w:t xml:space="preserve"> </w:t>
      </w:r>
    </w:p>
    <w:p w14:paraId="7901A9C9" w14:textId="77777777" w:rsidR="00BB7241" w:rsidRPr="00555D5E" w:rsidRDefault="00BB7241" w:rsidP="00070CC9">
      <w:pPr>
        <w:pStyle w:val="Heading4"/>
        <w:rPr>
          <w:rFonts w:cstheme="majorHAnsi"/>
          <w:lang w:val="en-GB"/>
          <w:rPrChange w:id="1876" w:author="Petter Vang Brakalsvaalet [pev2]" w:date="2021-04-29T15:52:00Z">
            <w:rPr>
              <w:rFonts w:cstheme="majorHAnsi"/>
              <w:lang w:val="en-GB"/>
            </w:rPr>
          </w:rPrChange>
        </w:rPr>
      </w:pPr>
      <w:r w:rsidRPr="00555D5E">
        <w:rPr>
          <w:rFonts w:cstheme="majorHAnsi"/>
          <w:lang w:val="en-GB"/>
          <w:rPrChange w:id="1877" w:author="Petter Vang Brakalsvaalet [pev2]" w:date="2021-04-29T15:52:00Z">
            <w:rPr>
              <w:rFonts w:cstheme="majorHAnsi"/>
              <w:lang w:val="en-GB"/>
            </w:rPr>
          </w:rPrChange>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2C33B2A5" w14:textId="77777777" w:rsidTr="006300E6">
        <w:tc>
          <w:tcPr>
            <w:tcW w:w="4145" w:type="dxa"/>
            <w:vAlign w:val="center"/>
          </w:tcPr>
          <w:p w14:paraId="4FDB801A" w14:textId="77777777" w:rsidR="00BB7241" w:rsidRPr="00555D5E" w:rsidRDefault="00BB7241" w:rsidP="00070CC9">
            <w:pPr>
              <w:jc w:val="center"/>
              <w:rPr>
                <w:rFonts w:cstheme="majorHAnsi"/>
                <w:lang w:eastAsia="ja-JP"/>
              </w:rPr>
            </w:pPr>
            <w:r w:rsidRPr="00555D5E">
              <w:rPr>
                <w:rFonts w:cstheme="majorHAnsi"/>
                <w:noProof/>
                <w:lang w:eastAsia="ja-JP"/>
              </w:rPr>
              <w:drawing>
                <wp:inline distT="0" distB="0" distL="0" distR="0" wp14:anchorId="0B2141E6" wp14:editId="0483440F">
                  <wp:extent cx="1754372" cy="1754372"/>
                  <wp:effectExtent l="0" t="0" r="0" b="3175"/>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4"/>
                          <a:stretch>
                            <a:fillRect/>
                          </a:stretch>
                        </pic:blipFill>
                        <pic:spPr>
                          <a:xfrm>
                            <a:off x="0" y="0"/>
                            <a:ext cx="1754372" cy="1754372"/>
                          </a:xfrm>
                          <a:prstGeom prst="rect">
                            <a:avLst/>
                          </a:prstGeom>
                        </pic:spPr>
                      </pic:pic>
                    </a:graphicData>
                  </a:graphic>
                </wp:inline>
              </w:drawing>
            </w:r>
          </w:p>
        </w:tc>
        <w:tc>
          <w:tcPr>
            <w:tcW w:w="4145" w:type="dxa"/>
            <w:vAlign w:val="center"/>
          </w:tcPr>
          <w:p w14:paraId="32CE377E" w14:textId="3CEAB992" w:rsidR="00BB7241" w:rsidRPr="00555D5E" w:rsidRDefault="00BB7241" w:rsidP="00555D5E">
            <w:pPr>
              <w:jc w:val="center"/>
              <w:rPr>
                <w:rFonts w:cstheme="majorHAnsi"/>
                <w:lang w:eastAsia="ja-JP"/>
                <w:rPrChange w:id="1878" w:author="Petter Vang Brakalsvaalet [pev2]" w:date="2021-04-29T15:52:00Z">
                  <w:rPr>
                    <w:rFonts w:cstheme="majorHAnsi"/>
                    <w:lang w:eastAsia="ja-JP"/>
                  </w:rPr>
                </w:rPrChange>
              </w:rPr>
            </w:pPr>
            <w:r w:rsidRPr="00555D5E">
              <w:rPr>
                <w:rFonts w:cstheme="majorHAnsi"/>
                <w:lang w:eastAsia="ja-JP"/>
                <w:rPrChange w:id="1879" w:author="Petter Vang Brakalsvaalet [pev2]" w:date="2021-04-29T15:52:00Z">
                  <w:rPr>
                    <w:rFonts w:cstheme="majorHAnsi"/>
                    <w:lang w:eastAsia="ja-JP"/>
                  </w:rPr>
                </w:rPrChange>
              </w:rPr>
              <w:t>This is a simple campfire.</w:t>
            </w:r>
          </w:p>
        </w:tc>
      </w:tr>
    </w:tbl>
    <w:p w14:paraId="56591D8F" w14:textId="77777777" w:rsidR="00BB7241" w:rsidRPr="00555D5E" w:rsidRDefault="00BB7241" w:rsidP="003C79F9">
      <w:pPr>
        <w:pStyle w:val="Heading4"/>
        <w:rPr>
          <w:rFonts w:cstheme="majorHAnsi"/>
          <w:lang w:val="en-GB"/>
          <w:rPrChange w:id="1880" w:author="Petter Vang Brakalsvaalet [pev2]" w:date="2021-04-29T15:52:00Z">
            <w:rPr>
              <w:rFonts w:cstheme="majorHAnsi"/>
              <w:lang w:val="en-GB"/>
            </w:rPr>
          </w:rPrChange>
        </w:rPr>
      </w:pPr>
      <w:r w:rsidRPr="00555D5E">
        <w:rPr>
          <w:rFonts w:cstheme="majorHAnsi"/>
          <w:lang w:val="en-GB"/>
          <w:rPrChange w:id="1881" w:author="Petter Vang Brakalsvaalet [pev2]" w:date="2021-04-29T15:52:00Z">
            <w:rPr>
              <w:rFonts w:cstheme="majorHAnsi"/>
              <w:lang w:val="en-GB"/>
            </w:rPr>
          </w:rPrChange>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7FD8F950" w14:textId="77777777" w:rsidTr="006300E6">
        <w:tc>
          <w:tcPr>
            <w:tcW w:w="4145" w:type="dxa"/>
            <w:vAlign w:val="center"/>
          </w:tcPr>
          <w:p w14:paraId="33CFEAF0"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stretch>
                            <a:fillRect/>
                          </a:stretch>
                        </pic:blipFill>
                        <pic:spPr>
                          <a:xfrm>
                            <a:off x="0" y="0"/>
                            <a:ext cx="1828340" cy="2779076"/>
                          </a:xfrm>
                          <a:prstGeom prst="rect">
                            <a:avLst/>
                          </a:prstGeom>
                        </pic:spPr>
                      </pic:pic>
                    </a:graphicData>
                  </a:graphic>
                </wp:inline>
              </w:drawing>
            </w:r>
          </w:p>
        </w:tc>
        <w:tc>
          <w:tcPr>
            <w:tcW w:w="4145" w:type="dxa"/>
            <w:vAlign w:val="center"/>
          </w:tcPr>
          <w:p w14:paraId="4A74D9EB" w14:textId="77777777" w:rsidR="00BB7241" w:rsidRPr="00555D5E" w:rsidRDefault="00BB7241" w:rsidP="00555D5E">
            <w:pPr>
              <w:jc w:val="center"/>
              <w:rPr>
                <w:rFonts w:cstheme="majorHAnsi"/>
                <w:lang w:eastAsia="ja-JP"/>
                <w:rPrChange w:id="1882" w:author="Petter Vang Brakalsvaalet [pev2]" w:date="2021-04-29T15:52:00Z">
                  <w:rPr>
                    <w:rFonts w:cstheme="majorHAnsi"/>
                    <w:lang w:eastAsia="ja-JP"/>
                  </w:rPr>
                </w:rPrChange>
              </w:rPr>
            </w:pPr>
            <w:r w:rsidRPr="00555D5E">
              <w:rPr>
                <w:rFonts w:cstheme="majorHAnsi"/>
                <w:lang w:eastAsia="ja-JP"/>
                <w:rPrChange w:id="1883" w:author="Petter Vang Brakalsvaalet [pev2]" w:date="2021-04-29T15:52:00Z">
                  <w:rPr>
                    <w:rFonts w:cstheme="majorHAnsi"/>
                    <w:lang w:eastAsia="ja-JP"/>
                  </w:rPr>
                </w:rPrChange>
              </w:rPr>
              <w:t>This is a mountain created for the left side of the map.</w:t>
            </w:r>
          </w:p>
        </w:tc>
      </w:tr>
    </w:tbl>
    <w:p w14:paraId="41E17650" w14:textId="77777777" w:rsidR="00BB7241" w:rsidRPr="00555D5E" w:rsidRDefault="00BB7241" w:rsidP="003C79F9">
      <w:pPr>
        <w:pStyle w:val="Heading4"/>
        <w:rPr>
          <w:rFonts w:cstheme="majorHAnsi"/>
          <w:lang w:val="en-GB"/>
          <w:rPrChange w:id="1884" w:author="Petter Vang Brakalsvaalet [pev2]" w:date="2021-04-29T15:52:00Z">
            <w:rPr>
              <w:rFonts w:cstheme="majorHAnsi"/>
              <w:lang w:val="en-GB"/>
            </w:rPr>
          </w:rPrChange>
        </w:rPr>
      </w:pPr>
      <w:r w:rsidRPr="00555D5E">
        <w:rPr>
          <w:rFonts w:cstheme="majorHAnsi"/>
          <w:lang w:val="en-GB"/>
          <w:rPrChange w:id="1885" w:author="Petter Vang Brakalsvaalet [pev2]" w:date="2021-04-29T15:52:00Z">
            <w:rPr>
              <w:rFonts w:cstheme="majorHAnsi"/>
              <w:lang w:val="en-GB"/>
            </w:rPr>
          </w:rPrChange>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3F44EBC5" w14:textId="77777777" w:rsidTr="006300E6">
        <w:tc>
          <w:tcPr>
            <w:tcW w:w="4145" w:type="dxa"/>
            <w:vAlign w:val="center"/>
          </w:tcPr>
          <w:p w14:paraId="0184A578"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stretch>
                            <a:fillRect/>
                          </a:stretch>
                        </pic:blipFill>
                        <pic:spPr>
                          <a:xfrm>
                            <a:off x="0" y="0"/>
                            <a:ext cx="2165200" cy="1082600"/>
                          </a:xfrm>
                          <a:prstGeom prst="rect">
                            <a:avLst/>
                          </a:prstGeom>
                        </pic:spPr>
                      </pic:pic>
                    </a:graphicData>
                  </a:graphic>
                </wp:inline>
              </w:drawing>
            </w:r>
          </w:p>
        </w:tc>
        <w:tc>
          <w:tcPr>
            <w:tcW w:w="4145" w:type="dxa"/>
            <w:vAlign w:val="center"/>
          </w:tcPr>
          <w:p w14:paraId="58CCAE3B" w14:textId="77777777" w:rsidR="00BB7241" w:rsidRPr="00555D5E" w:rsidRDefault="00BB7241" w:rsidP="00555D5E">
            <w:pPr>
              <w:jc w:val="center"/>
              <w:rPr>
                <w:rFonts w:cstheme="majorHAnsi"/>
                <w:lang w:eastAsia="ja-JP"/>
                <w:rPrChange w:id="1886" w:author="Petter Vang Brakalsvaalet [pev2]" w:date="2021-04-29T15:52:00Z">
                  <w:rPr>
                    <w:rFonts w:cstheme="majorHAnsi"/>
                    <w:lang w:eastAsia="ja-JP"/>
                  </w:rPr>
                </w:rPrChange>
              </w:rPr>
            </w:pPr>
            <w:r w:rsidRPr="00555D5E">
              <w:rPr>
                <w:rFonts w:cstheme="majorHAnsi"/>
                <w:lang w:eastAsia="ja-JP"/>
                <w:rPrChange w:id="1887" w:author="Petter Vang Brakalsvaalet [pev2]" w:date="2021-04-29T15:52:00Z">
                  <w:rPr>
                    <w:rFonts w:cstheme="majorHAnsi"/>
                    <w:lang w:eastAsia="ja-JP"/>
                  </w:rPr>
                </w:rPrChange>
              </w:rPr>
              <w:t>This is the background image for the game scene.</w:t>
            </w:r>
          </w:p>
        </w:tc>
      </w:tr>
    </w:tbl>
    <w:p w14:paraId="5215BDCE" w14:textId="77777777" w:rsidR="00BB7241" w:rsidRPr="00555D5E" w:rsidRDefault="00BB7241" w:rsidP="003C79F9">
      <w:pPr>
        <w:pStyle w:val="Heading4"/>
        <w:rPr>
          <w:rFonts w:cstheme="majorHAnsi"/>
          <w:lang w:val="en-GB"/>
          <w:rPrChange w:id="1888" w:author="Petter Vang Brakalsvaalet [pev2]" w:date="2021-04-29T15:52:00Z">
            <w:rPr>
              <w:rFonts w:cstheme="majorHAnsi"/>
              <w:lang w:val="en-GB"/>
            </w:rPr>
          </w:rPrChange>
        </w:rPr>
      </w:pPr>
      <w:r w:rsidRPr="00555D5E">
        <w:rPr>
          <w:rFonts w:cstheme="majorHAnsi"/>
          <w:lang w:val="en-GB"/>
          <w:rPrChange w:id="1889" w:author="Petter Vang Brakalsvaalet [pev2]" w:date="2021-04-29T15:52:00Z">
            <w:rPr>
              <w:rFonts w:cstheme="majorHAnsi"/>
              <w:lang w:val="en-GB"/>
            </w:rPr>
          </w:rPrChange>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22B0B203" w14:textId="77777777" w:rsidTr="006300E6">
        <w:tc>
          <w:tcPr>
            <w:tcW w:w="4145" w:type="dxa"/>
            <w:vAlign w:val="center"/>
          </w:tcPr>
          <w:p w14:paraId="271F6E7D"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771935" cy="1559625"/>
                          </a:xfrm>
                          <a:prstGeom prst="rect">
                            <a:avLst/>
                          </a:prstGeom>
                        </pic:spPr>
                      </pic:pic>
                    </a:graphicData>
                  </a:graphic>
                </wp:inline>
              </w:drawing>
            </w:r>
          </w:p>
        </w:tc>
        <w:tc>
          <w:tcPr>
            <w:tcW w:w="4145" w:type="dxa"/>
            <w:vAlign w:val="center"/>
          </w:tcPr>
          <w:p w14:paraId="7BDE8567" w14:textId="77777777" w:rsidR="00BB7241" w:rsidRPr="00555D5E" w:rsidRDefault="00BB7241" w:rsidP="00555D5E">
            <w:pPr>
              <w:jc w:val="center"/>
              <w:rPr>
                <w:rFonts w:cstheme="majorHAnsi"/>
                <w:lang w:eastAsia="ja-JP"/>
                <w:rPrChange w:id="1890" w:author="Petter Vang Brakalsvaalet [pev2]" w:date="2021-04-29T15:52:00Z">
                  <w:rPr>
                    <w:rFonts w:cstheme="majorHAnsi"/>
                    <w:lang w:eastAsia="ja-JP"/>
                  </w:rPr>
                </w:rPrChange>
              </w:rPr>
            </w:pPr>
            <w:r w:rsidRPr="00555D5E">
              <w:rPr>
                <w:rFonts w:cstheme="majorHAnsi"/>
                <w:lang w:eastAsia="ja-JP"/>
                <w:rPrChange w:id="1891" w:author="Petter Vang Brakalsvaalet [pev2]" w:date="2021-04-29T15:52:00Z">
                  <w:rPr>
                    <w:rFonts w:cstheme="majorHAnsi"/>
                    <w:lang w:eastAsia="ja-JP"/>
                  </w:rPr>
                </w:rPrChange>
              </w:rPr>
              <w:t>This is a simple river to cut off the map.</w:t>
            </w:r>
          </w:p>
        </w:tc>
      </w:tr>
    </w:tbl>
    <w:p w14:paraId="6FA9DEA6" w14:textId="77777777" w:rsidR="00BB7241" w:rsidRPr="00555D5E" w:rsidRDefault="00BB7241" w:rsidP="003C79F9">
      <w:pPr>
        <w:pStyle w:val="Heading4"/>
        <w:rPr>
          <w:rFonts w:cstheme="majorHAnsi"/>
          <w:lang w:val="en-GB"/>
          <w:rPrChange w:id="1892" w:author="Petter Vang Brakalsvaalet [pev2]" w:date="2021-04-29T15:52:00Z">
            <w:rPr>
              <w:rFonts w:cstheme="majorHAnsi"/>
              <w:lang w:val="en-GB"/>
            </w:rPr>
          </w:rPrChange>
        </w:rPr>
      </w:pPr>
      <w:r w:rsidRPr="00555D5E">
        <w:rPr>
          <w:rFonts w:cstheme="majorHAnsi"/>
          <w:lang w:val="en-GB"/>
          <w:rPrChange w:id="1893" w:author="Petter Vang Brakalsvaalet [pev2]" w:date="2021-04-29T15:52:00Z">
            <w:rPr>
              <w:rFonts w:cstheme="majorHAnsi"/>
              <w:lang w:val="en-GB"/>
            </w:rPr>
          </w:rPrChange>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4F033C4B" w14:textId="77777777" w:rsidTr="006300E6">
        <w:tc>
          <w:tcPr>
            <w:tcW w:w="4145" w:type="dxa"/>
            <w:vAlign w:val="center"/>
          </w:tcPr>
          <w:p w14:paraId="62CF8408"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stretch>
                            <a:fillRect/>
                          </a:stretch>
                        </pic:blipFill>
                        <pic:spPr>
                          <a:xfrm>
                            <a:off x="0" y="0"/>
                            <a:ext cx="1005935" cy="1160694"/>
                          </a:xfrm>
                          <a:prstGeom prst="rect">
                            <a:avLst/>
                          </a:prstGeom>
                        </pic:spPr>
                      </pic:pic>
                    </a:graphicData>
                  </a:graphic>
                </wp:inline>
              </w:drawing>
            </w:r>
          </w:p>
        </w:tc>
        <w:tc>
          <w:tcPr>
            <w:tcW w:w="4145" w:type="dxa"/>
            <w:vAlign w:val="center"/>
          </w:tcPr>
          <w:p w14:paraId="4E091F51" w14:textId="336B0D5E" w:rsidR="00BB7241" w:rsidRPr="00555D5E" w:rsidRDefault="00BB7241" w:rsidP="00070CC9">
            <w:pPr>
              <w:jc w:val="center"/>
              <w:rPr>
                <w:rFonts w:cstheme="majorHAnsi"/>
                <w:lang w:eastAsia="ja-JP"/>
                <w:rPrChange w:id="1894" w:author="Petter Vang Brakalsvaalet [pev2]" w:date="2021-04-29T15:52:00Z">
                  <w:rPr>
                    <w:rFonts w:cstheme="majorHAnsi"/>
                    <w:lang w:eastAsia="ja-JP"/>
                  </w:rPr>
                </w:rPrChange>
              </w:rPr>
            </w:pPr>
            <w:r w:rsidRPr="00555D5E">
              <w:rPr>
                <w:rFonts w:cstheme="majorHAnsi"/>
                <w:lang w:eastAsia="ja-JP"/>
                <w:rPrChange w:id="1895" w:author="Petter Vang Brakalsvaalet [pev2]" w:date="2021-04-29T15:52:00Z">
                  <w:rPr>
                    <w:rFonts w:cstheme="majorHAnsi"/>
                    <w:lang w:eastAsia="ja-JP"/>
                  </w:rPr>
                </w:rPrChange>
              </w:rPr>
              <w:t xml:space="preserve">This </w:t>
            </w:r>
            <w:r w:rsidR="0009203F" w:rsidRPr="00555D5E">
              <w:rPr>
                <w:rFonts w:cstheme="majorHAnsi"/>
                <w:lang w:eastAsia="ja-JP"/>
                <w:rPrChange w:id="1896" w:author="Petter Vang Brakalsvaalet [pev2]" w:date="2021-04-29T15:52:00Z">
                  <w:rPr>
                    <w:rFonts w:cstheme="majorHAnsi"/>
                    <w:lang w:eastAsia="ja-JP"/>
                  </w:rPr>
                </w:rPrChange>
              </w:rPr>
              <w:t>indicates a “hider”</w:t>
            </w:r>
            <w:r w:rsidRPr="00555D5E">
              <w:rPr>
                <w:rFonts w:cstheme="majorHAnsi"/>
                <w:lang w:eastAsia="ja-JP"/>
                <w:rPrChange w:id="1897" w:author="Petter Vang Brakalsvaalet [pev2]" w:date="2021-04-29T15:52:00Z">
                  <w:rPr>
                    <w:rFonts w:cstheme="majorHAnsi"/>
                    <w:lang w:eastAsia="ja-JP"/>
                  </w:rPr>
                </w:rPrChange>
              </w:rPr>
              <w:t>. It’s supposed to look like a hat from top down.</w:t>
            </w:r>
          </w:p>
        </w:tc>
      </w:tr>
    </w:tbl>
    <w:p w14:paraId="4A2CE93B" w14:textId="77777777" w:rsidR="00BB7241" w:rsidRPr="00555D5E" w:rsidRDefault="00BB7241" w:rsidP="003C79F9">
      <w:pPr>
        <w:pStyle w:val="Heading4"/>
        <w:rPr>
          <w:rFonts w:cstheme="majorHAnsi"/>
          <w:lang w:val="en-GB"/>
          <w:rPrChange w:id="1898" w:author="Petter Vang Brakalsvaalet [pev2]" w:date="2021-04-29T15:52:00Z">
            <w:rPr>
              <w:rFonts w:cstheme="majorHAnsi"/>
              <w:lang w:val="en-GB"/>
            </w:rPr>
          </w:rPrChange>
        </w:rPr>
      </w:pPr>
      <w:r w:rsidRPr="00555D5E">
        <w:rPr>
          <w:rFonts w:cstheme="majorHAnsi"/>
          <w:lang w:val="en-GB"/>
          <w:rPrChange w:id="1899" w:author="Petter Vang Brakalsvaalet [pev2]" w:date="2021-04-29T15:52:00Z">
            <w:rPr>
              <w:rFonts w:cstheme="majorHAnsi"/>
              <w:lang w:val="en-GB"/>
            </w:rPr>
          </w:rPrChange>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1C0A8BA9" w14:textId="77777777" w:rsidTr="006300E6">
        <w:tc>
          <w:tcPr>
            <w:tcW w:w="4145" w:type="dxa"/>
            <w:vAlign w:val="center"/>
          </w:tcPr>
          <w:p w14:paraId="37FC4A0F"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stretch>
                            <a:fillRect/>
                          </a:stretch>
                        </pic:blipFill>
                        <pic:spPr>
                          <a:xfrm>
                            <a:off x="0" y="0"/>
                            <a:ext cx="1082799" cy="1249383"/>
                          </a:xfrm>
                          <a:prstGeom prst="rect">
                            <a:avLst/>
                          </a:prstGeom>
                        </pic:spPr>
                      </pic:pic>
                    </a:graphicData>
                  </a:graphic>
                </wp:inline>
              </w:drawing>
            </w:r>
          </w:p>
        </w:tc>
        <w:tc>
          <w:tcPr>
            <w:tcW w:w="4145" w:type="dxa"/>
            <w:vAlign w:val="center"/>
          </w:tcPr>
          <w:p w14:paraId="64B2022E" w14:textId="2CEC9D13" w:rsidR="00BB7241" w:rsidRPr="00555D5E" w:rsidRDefault="00BB7241" w:rsidP="00555D5E">
            <w:pPr>
              <w:jc w:val="center"/>
              <w:rPr>
                <w:rFonts w:cstheme="majorHAnsi"/>
                <w:lang w:eastAsia="ja-JP"/>
                <w:rPrChange w:id="1900" w:author="Petter Vang Brakalsvaalet [pev2]" w:date="2021-04-29T15:52:00Z">
                  <w:rPr>
                    <w:rFonts w:cstheme="majorHAnsi"/>
                    <w:lang w:eastAsia="ja-JP"/>
                  </w:rPr>
                </w:rPrChange>
              </w:rPr>
            </w:pPr>
            <w:r w:rsidRPr="00555D5E">
              <w:rPr>
                <w:rFonts w:cstheme="majorHAnsi"/>
                <w:lang w:eastAsia="ja-JP"/>
                <w:rPrChange w:id="1901" w:author="Petter Vang Brakalsvaalet [pev2]" w:date="2021-04-29T15:52:00Z">
                  <w:rPr>
                    <w:rFonts w:cstheme="majorHAnsi"/>
                    <w:lang w:eastAsia="ja-JP"/>
                  </w:rPr>
                </w:rPrChange>
              </w:rPr>
              <w:t xml:space="preserve">This </w:t>
            </w:r>
            <w:r w:rsidR="0009203F" w:rsidRPr="00555D5E">
              <w:rPr>
                <w:rFonts w:cstheme="majorHAnsi"/>
                <w:lang w:eastAsia="ja-JP"/>
                <w:rPrChange w:id="1902" w:author="Petter Vang Brakalsvaalet [pev2]" w:date="2021-04-29T15:52:00Z">
                  <w:rPr>
                    <w:rFonts w:cstheme="majorHAnsi"/>
                    <w:lang w:eastAsia="ja-JP"/>
                  </w:rPr>
                </w:rPrChange>
              </w:rPr>
              <w:t>indicates a “seeker”</w:t>
            </w:r>
            <w:r w:rsidRPr="00555D5E">
              <w:rPr>
                <w:rFonts w:cstheme="majorHAnsi"/>
                <w:lang w:eastAsia="ja-JP"/>
                <w:rPrChange w:id="1903" w:author="Petter Vang Brakalsvaalet [pev2]" w:date="2021-04-29T15:52:00Z">
                  <w:rPr>
                    <w:rFonts w:cstheme="majorHAnsi"/>
                    <w:lang w:eastAsia="ja-JP"/>
                  </w:rPr>
                </w:rPrChange>
              </w:rPr>
              <w:t>. It’s supposed to look like a hat from top down.</w:t>
            </w:r>
          </w:p>
        </w:tc>
      </w:tr>
    </w:tbl>
    <w:p w14:paraId="5B9C89EA" w14:textId="77777777" w:rsidR="00BB7241" w:rsidRPr="00555D5E" w:rsidRDefault="00BB7241" w:rsidP="003C79F9">
      <w:pPr>
        <w:pStyle w:val="Heading4"/>
        <w:rPr>
          <w:rFonts w:cstheme="majorHAnsi"/>
          <w:lang w:val="en-GB"/>
          <w:rPrChange w:id="1904" w:author="Petter Vang Brakalsvaalet [pev2]" w:date="2021-04-29T15:52:00Z">
            <w:rPr>
              <w:rFonts w:cstheme="majorHAnsi"/>
              <w:lang w:val="en-GB"/>
            </w:rPr>
          </w:rPrChange>
        </w:rPr>
      </w:pPr>
      <w:r w:rsidRPr="00555D5E">
        <w:rPr>
          <w:rFonts w:cstheme="majorHAnsi"/>
          <w:lang w:val="en-GB"/>
          <w:rPrChange w:id="1905" w:author="Petter Vang Brakalsvaalet [pev2]" w:date="2021-04-29T15:52:00Z">
            <w:rPr>
              <w:rFonts w:cstheme="majorHAnsi"/>
              <w:lang w:val="en-GB"/>
            </w:rPr>
          </w:rPrChange>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65B7FBE7" w14:textId="77777777" w:rsidTr="006300E6">
        <w:tc>
          <w:tcPr>
            <w:tcW w:w="4145" w:type="dxa"/>
            <w:vAlign w:val="center"/>
          </w:tcPr>
          <w:p w14:paraId="1F63C6B4"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stretch>
                            <a:fillRect/>
                          </a:stretch>
                        </pic:blipFill>
                        <pic:spPr>
                          <a:xfrm>
                            <a:off x="0" y="0"/>
                            <a:ext cx="1572359" cy="1248966"/>
                          </a:xfrm>
                          <a:prstGeom prst="rect">
                            <a:avLst/>
                          </a:prstGeom>
                        </pic:spPr>
                      </pic:pic>
                    </a:graphicData>
                  </a:graphic>
                </wp:inline>
              </w:drawing>
            </w:r>
          </w:p>
        </w:tc>
        <w:tc>
          <w:tcPr>
            <w:tcW w:w="4145" w:type="dxa"/>
            <w:vAlign w:val="center"/>
          </w:tcPr>
          <w:p w14:paraId="51CAA20F" w14:textId="77777777" w:rsidR="00BB7241" w:rsidRPr="00555D5E" w:rsidRDefault="00BB7241" w:rsidP="00555D5E">
            <w:pPr>
              <w:jc w:val="center"/>
              <w:rPr>
                <w:rFonts w:cstheme="majorHAnsi"/>
                <w:lang w:eastAsia="ja-JP"/>
                <w:rPrChange w:id="1906" w:author="Petter Vang Brakalsvaalet [pev2]" w:date="2021-04-29T15:52:00Z">
                  <w:rPr>
                    <w:rFonts w:cstheme="majorHAnsi"/>
                    <w:lang w:eastAsia="ja-JP"/>
                  </w:rPr>
                </w:rPrChange>
              </w:rPr>
            </w:pPr>
            <w:r w:rsidRPr="00555D5E">
              <w:rPr>
                <w:rFonts w:cstheme="majorHAnsi"/>
                <w:lang w:eastAsia="ja-JP"/>
                <w:rPrChange w:id="1907" w:author="Petter Vang Brakalsvaalet [pev2]" w:date="2021-04-29T15:52:00Z">
                  <w:rPr>
                    <w:rFonts w:cstheme="majorHAnsi"/>
                    <w:lang w:eastAsia="ja-JP"/>
                  </w:rPr>
                </w:rPrChange>
              </w:rPr>
              <w:t>This is a tent where a player can hide.</w:t>
            </w:r>
          </w:p>
        </w:tc>
      </w:tr>
    </w:tbl>
    <w:p w14:paraId="5E47C0AE" w14:textId="77777777" w:rsidR="00BB7241" w:rsidRPr="00555D5E" w:rsidRDefault="00BB7241" w:rsidP="003C79F9">
      <w:pPr>
        <w:pStyle w:val="Heading4"/>
        <w:rPr>
          <w:rFonts w:cstheme="majorHAnsi"/>
          <w:lang w:val="en-GB"/>
          <w:rPrChange w:id="1908" w:author="Petter Vang Brakalsvaalet [pev2]" w:date="2021-04-29T15:52:00Z">
            <w:rPr>
              <w:rFonts w:cstheme="majorHAnsi"/>
              <w:lang w:val="en-GB"/>
            </w:rPr>
          </w:rPrChange>
        </w:rPr>
      </w:pPr>
      <w:r w:rsidRPr="00555D5E">
        <w:rPr>
          <w:rFonts w:cstheme="majorHAnsi"/>
          <w:lang w:val="en-GB"/>
          <w:rPrChange w:id="1909" w:author="Petter Vang Brakalsvaalet [pev2]" w:date="2021-04-29T15:52:00Z">
            <w:rPr>
              <w:rFonts w:cstheme="majorHAnsi"/>
              <w:lang w:val="en-GB"/>
            </w:rPr>
          </w:rPrChange>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26E5738D" w14:textId="77777777" w:rsidTr="006300E6">
        <w:tc>
          <w:tcPr>
            <w:tcW w:w="4145" w:type="dxa"/>
            <w:vAlign w:val="center"/>
          </w:tcPr>
          <w:p w14:paraId="01B7C568"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555D5E" w:rsidRDefault="00BB7241" w:rsidP="00555D5E">
            <w:pPr>
              <w:jc w:val="center"/>
              <w:rPr>
                <w:rFonts w:cstheme="majorHAnsi"/>
                <w:lang w:eastAsia="ja-JP"/>
                <w:rPrChange w:id="1910" w:author="Petter Vang Brakalsvaalet [pev2]" w:date="2021-04-29T15:52:00Z">
                  <w:rPr>
                    <w:rFonts w:cstheme="majorHAnsi"/>
                    <w:lang w:eastAsia="ja-JP"/>
                  </w:rPr>
                </w:rPrChange>
              </w:rPr>
            </w:pPr>
            <w:r w:rsidRPr="00555D5E">
              <w:rPr>
                <w:rFonts w:cstheme="majorHAnsi"/>
                <w:lang w:eastAsia="ja-JP"/>
                <w:rPrChange w:id="1911" w:author="Petter Vang Brakalsvaalet [pev2]" w:date="2021-04-29T15:52:00Z">
                  <w:rPr>
                    <w:rFonts w:cstheme="majorHAnsi"/>
                    <w:lang w:eastAsia="ja-JP"/>
                  </w:rPr>
                </w:rPrChange>
              </w:rPr>
              <w:t>This is a tent where a player can hide.</w:t>
            </w:r>
          </w:p>
        </w:tc>
      </w:tr>
    </w:tbl>
    <w:p w14:paraId="4B8EADC0" w14:textId="77777777" w:rsidR="00BB7241" w:rsidRPr="00555D5E" w:rsidRDefault="00BB7241" w:rsidP="003C79F9">
      <w:pPr>
        <w:pStyle w:val="Heading4"/>
        <w:rPr>
          <w:rFonts w:cstheme="majorHAnsi"/>
          <w:lang w:val="en-GB"/>
          <w:rPrChange w:id="1912" w:author="Petter Vang Brakalsvaalet [pev2]" w:date="2021-04-29T15:52:00Z">
            <w:rPr>
              <w:rFonts w:cstheme="majorHAnsi"/>
              <w:lang w:val="en-GB"/>
            </w:rPr>
          </w:rPrChange>
        </w:rPr>
      </w:pPr>
      <w:r w:rsidRPr="00555D5E">
        <w:rPr>
          <w:rFonts w:cstheme="majorHAnsi"/>
          <w:lang w:val="en-GB"/>
          <w:rPrChange w:id="1913" w:author="Petter Vang Brakalsvaalet [pev2]" w:date="2021-04-29T15:52:00Z">
            <w:rPr>
              <w:rFonts w:cstheme="majorHAnsi"/>
              <w:lang w:val="en-GB"/>
            </w:rPr>
          </w:rPrChange>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1018A619" w14:textId="77777777" w:rsidTr="006300E6">
        <w:tc>
          <w:tcPr>
            <w:tcW w:w="4145" w:type="dxa"/>
            <w:vAlign w:val="center"/>
          </w:tcPr>
          <w:p w14:paraId="3BAC8687"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stretch>
                            <a:fillRect/>
                          </a:stretch>
                        </pic:blipFill>
                        <pic:spPr>
                          <a:xfrm>
                            <a:off x="0" y="0"/>
                            <a:ext cx="2069618" cy="2184597"/>
                          </a:xfrm>
                          <a:prstGeom prst="rect">
                            <a:avLst/>
                          </a:prstGeom>
                        </pic:spPr>
                      </pic:pic>
                    </a:graphicData>
                  </a:graphic>
                </wp:inline>
              </w:drawing>
            </w:r>
          </w:p>
        </w:tc>
        <w:tc>
          <w:tcPr>
            <w:tcW w:w="4145" w:type="dxa"/>
            <w:vAlign w:val="center"/>
          </w:tcPr>
          <w:p w14:paraId="64B1B279" w14:textId="77777777" w:rsidR="00BB7241" w:rsidRPr="00555D5E" w:rsidRDefault="00BB7241" w:rsidP="00555D5E">
            <w:pPr>
              <w:jc w:val="center"/>
              <w:rPr>
                <w:rFonts w:cstheme="majorHAnsi"/>
                <w:lang w:eastAsia="ja-JP"/>
                <w:rPrChange w:id="1914" w:author="Petter Vang Brakalsvaalet [pev2]" w:date="2021-04-29T15:52:00Z">
                  <w:rPr>
                    <w:rFonts w:cstheme="majorHAnsi"/>
                    <w:lang w:eastAsia="ja-JP"/>
                  </w:rPr>
                </w:rPrChange>
              </w:rPr>
            </w:pPr>
            <w:r w:rsidRPr="00555D5E">
              <w:rPr>
                <w:rFonts w:cstheme="majorHAnsi"/>
                <w:lang w:eastAsia="ja-JP"/>
                <w:rPrChange w:id="1915" w:author="Petter Vang Brakalsvaalet [pev2]" w:date="2021-04-29T15:52:00Z">
                  <w:rPr>
                    <w:rFonts w:cstheme="majorHAnsi"/>
                    <w:lang w:eastAsia="ja-JP"/>
                  </w:rPr>
                </w:rPrChange>
              </w:rPr>
              <w:t xml:space="preserve">This is a house where multiple people can hide. </w:t>
            </w:r>
          </w:p>
        </w:tc>
      </w:tr>
    </w:tbl>
    <w:p w14:paraId="1CA8D444" w14:textId="77777777" w:rsidR="00BB7241" w:rsidRPr="00555D5E" w:rsidRDefault="00BB7241" w:rsidP="003C79F9">
      <w:pPr>
        <w:pStyle w:val="Heading3"/>
        <w:rPr>
          <w:rFonts w:cstheme="majorHAnsi"/>
          <w:lang w:val="en-GB"/>
          <w:rPrChange w:id="1916" w:author="Petter Vang Brakalsvaalet [pev2]" w:date="2021-04-29T15:52:00Z">
            <w:rPr>
              <w:rFonts w:cstheme="majorHAnsi"/>
              <w:lang w:val="en-GB"/>
            </w:rPr>
          </w:rPrChange>
        </w:rPr>
      </w:pPr>
      <w:bookmarkStart w:id="1917" w:name="_Toc70592410"/>
      <w:r w:rsidRPr="00555D5E">
        <w:rPr>
          <w:rFonts w:cstheme="majorHAnsi"/>
          <w:lang w:val="en-GB"/>
          <w:rPrChange w:id="1918" w:author="Petter Vang Brakalsvaalet [pev2]" w:date="2021-04-29T15:52:00Z">
            <w:rPr>
              <w:rFonts w:cstheme="majorHAnsi"/>
              <w:lang w:val="en-GB"/>
            </w:rPr>
          </w:rPrChange>
        </w:rPr>
        <w:t>User interface</w:t>
      </w:r>
      <w:bookmarkEnd w:id="1917"/>
    </w:p>
    <w:p w14:paraId="13E3FD9D" w14:textId="77777777" w:rsidR="00BB7241" w:rsidRPr="00555D5E" w:rsidRDefault="00BB7241" w:rsidP="003C79F9">
      <w:pPr>
        <w:pStyle w:val="Heading4"/>
        <w:rPr>
          <w:rFonts w:cstheme="majorHAnsi"/>
          <w:lang w:val="en-GB"/>
          <w:rPrChange w:id="1919" w:author="Petter Vang Brakalsvaalet [pev2]" w:date="2021-04-29T15:52:00Z">
            <w:rPr>
              <w:rFonts w:cstheme="majorHAnsi"/>
              <w:lang w:val="en-GB"/>
            </w:rPr>
          </w:rPrChange>
        </w:rPr>
      </w:pPr>
      <w:r w:rsidRPr="00555D5E">
        <w:rPr>
          <w:rFonts w:cstheme="majorHAnsi"/>
          <w:lang w:val="en-GB"/>
          <w:rPrChange w:id="1920" w:author="Petter Vang Brakalsvaalet [pev2]" w:date="2021-04-29T15:52:00Z">
            <w:rPr>
              <w:rFonts w:cstheme="majorHAnsi"/>
              <w:lang w:val="en-GB"/>
            </w:rPr>
          </w:rPrChange>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555D5E" w14:paraId="7C304E7D" w14:textId="77777777" w:rsidTr="006300E6">
        <w:tc>
          <w:tcPr>
            <w:tcW w:w="4111" w:type="dxa"/>
            <w:vAlign w:val="center"/>
          </w:tcPr>
          <w:p w14:paraId="2C851966"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555D5E" w:rsidRDefault="00BB7241" w:rsidP="00555D5E">
            <w:pPr>
              <w:ind w:left="43"/>
              <w:jc w:val="center"/>
              <w:rPr>
                <w:rFonts w:cstheme="majorHAnsi"/>
                <w:b/>
                <w:bCs/>
              </w:rPr>
            </w:pPr>
            <w:r w:rsidRPr="00555D5E">
              <w:rPr>
                <w:rFonts w:cstheme="majorHAnsi"/>
                <w:lang w:eastAsia="ja-JP"/>
              </w:rPr>
              <w:t xml:space="preserve">This is a generic button. I found it on </w:t>
            </w:r>
            <w:r w:rsidR="00C262FE" w:rsidRPr="00555D5E">
              <w:fldChar w:fldCharType="begin"/>
            </w:r>
            <w:r w:rsidR="00C262FE" w:rsidRPr="00555D5E">
              <w:rPr>
                <w:rPrChange w:id="1921" w:author="Petter Vang Brakalsvaalet [pev2]" w:date="2021-04-29T15:52:00Z">
                  <w:rPr/>
                </w:rPrChange>
              </w:rPr>
              <w:instrText xml:space="preserve"> HYPERLINK "https://pixabay.com/illustrations/generic-button-button-3d-sign-1357003/" </w:instrText>
            </w:r>
            <w:r w:rsidR="00C262FE" w:rsidRPr="00555D5E">
              <w:rPr>
                <w:rPrChange w:id="1922" w:author="Petter Vang Brakalsvaalet [pev2]" w:date="2021-04-29T15:52:00Z">
                  <w:rPr/>
                </w:rPrChange>
              </w:rPr>
              <w:fldChar w:fldCharType="separate"/>
            </w:r>
            <w:r w:rsidRPr="00555D5E">
              <w:rPr>
                <w:rStyle w:val="Hyperlink"/>
                <w:rFonts w:cstheme="majorHAnsi"/>
                <w:lang w:eastAsia="ja-JP"/>
              </w:rPr>
              <w:t>https://pixabay.com/illustrations/generic-button-butt</w:t>
            </w:r>
            <w:r w:rsidRPr="00E5491D">
              <w:rPr>
                <w:rStyle w:val="Hyperlink"/>
                <w:rFonts w:cstheme="majorHAnsi"/>
                <w:lang w:eastAsia="ja-JP"/>
              </w:rPr>
              <w:t>on-3d-sign-1357003/</w:t>
            </w:r>
            <w:r w:rsidR="00C262FE" w:rsidRPr="00555D5E">
              <w:rPr>
                <w:rStyle w:val="Hyperlink"/>
                <w:rFonts w:cstheme="majorHAnsi"/>
                <w:lang w:eastAsia="ja-JP"/>
              </w:rPr>
              <w:fldChar w:fldCharType="end"/>
            </w:r>
            <w:r w:rsidRPr="00555D5E">
              <w:rPr>
                <w:rFonts w:cstheme="majorHAnsi"/>
                <w:lang w:eastAsia="ja-JP"/>
              </w:rPr>
              <w:t xml:space="preserve"> under the license of </w:t>
            </w:r>
            <w:r w:rsidRPr="00555D5E">
              <w:rPr>
                <w:rFonts w:cstheme="majorHAnsi"/>
                <w:b/>
                <w:bCs/>
              </w:rPr>
              <w:t>Pixabay License (</w:t>
            </w:r>
            <w:r w:rsidR="00C262FE" w:rsidRPr="00555D5E">
              <w:fldChar w:fldCharType="begin"/>
            </w:r>
            <w:r w:rsidR="00C262FE" w:rsidRPr="00555D5E">
              <w:rPr>
                <w:rPrChange w:id="1923" w:author="Petter Vang Brakalsvaalet [pev2]" w:date="2021-04-29T15:52:00Z">
                  <w:rPr/>
                </w:rPrChange>
              </w:rPr>
              <w:instrText xml:space="preserve"> HYPERLINK "https://pixabay.com/service/license/" </w:instrText>
            </w:r>
            <w:r w:rsidR="00C262FE" w:rsidRPr="00555D5E">
              <w:rPr>
                <w:rPrChange w:id="1924" w:author="Petter Vang Brakalsvaalet [pev2]" w:date="2021-04-29T15:52:00Z">
                  <w:rPr/>
                </w:rPrChange>
              </w:rPr>
              <w:fldChar w:fldCharType="separate"/>
            </w:r>
            <w:r w:rsidRPr="00555D5E">
              <w:rPr>
                <w:rStyle w:val="Hyperlink"/>
                <w:rFonts w:cstheme="majorHAnsi"/>
                <w:b/>
                <w:bCs/>
              </w:rPr>
              <w:t>https://pixabay.com/service/license/</w:t>
            </w:r>
            <w:r w:rsidR="00C262FE" w:rsidRPr="00555D5E">
              <w:rPr>
                <w:rStyle w:val="Hyperlink"/>
                <w:rFonts w:cstheme="majorHAnsi"/>
                <w:b/>
                <w:bCs/>
              </w:rPr>
              <w:fldChar w:fldCharType="end"/>
            </w:r>
            <w:r w:rsidRPr="00555D5E">
              <w:rPr>
                <w:rFonts w:cstheme="majorHAnsi"/>
                <w:b/>
                <w:bCs/>
              </w:rPr>
              <w:t>)</w:t>
            </w:r>
          </w:p>
        </w:tc>
      </w:tr>
    </w:tbl>
    <w:p w14:paraId="643FF9C9" w14:textId="77777777" w:rsidR="00BB7241" w:rsidRPr="00555D5E" w:rsidRDefault="00BB7241" w:rsidP="003C79F9">
      <w:pPr>
        <w:pStyle w:val="Heading4"/>
        <w:rPr>
          <w:rFonts w:cstheme="majorHAnsi"/>
          <w:lang w:val="en-GB"/>
          <w:rPrChange w:id="1925" w:author="Petter Vang Brakalsvaalet [pev2]" w:date="2021-04-29T15:52:00Z">
            <w:rPr>
              <w:rFonts w:cstheme="majorHAnsi"/>
              <w:lang w:val="en-GB"/>
            </w:rPr>
          </w:rPrChange>
        </w:rPr>
      </w:pPr>
      <w:r w:rsidRPr="00555D5E">
        <w:rPr>
          <w:rFonts w:cstheme="majorHAnsi"/>
          <w:lang w:val="en-GB"/>
          <w:rPrChange w:id="1926" w:author="Petter Vang Brakalsvaalet [pev2]" w:date="2021-04-29T15:52:00Z">
            <w:rPr>
              <w:rFonts w:cstheme="majorHAnsi"/>
              <w:lang w:val="en-GB"/>
            </w:rPr>
          </w:rPrChange>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0F120515" w14:textId="77777777" w:rsidTr="006300E6">
        <w:tc>
          <w:tcPr>
            <w:tcW w:w="4145" w:type="dxa"/>
            <w:vAlign w:val="center"/>
          </w:tcPr>
          <w:p w14:paraId="055E6EE9" w14:textId="77777777" w:rsidR="00BB7241" w:rsidRPr="00555D5E" w:rsidRDefault="00BB7241" w:rsidP="003C79F9">
            <w:pPr>
              <w:jc w:val="center"/>
              <w:rPr>
                <w:rFonts w:cstheme="majorHAnsi"/>
                <w:lang w:eastAsia="ja-JP"/>
              </w:rPr>
            </w:pPr>
            <w:r w:rsidRPr="00555D5E">
              <w:rPr>
                <w:rFonts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555D5E" w:rsidRDefault="00BB7241" w:rsidP="00555D5E">
            <w:pPr>
              <w:jc w:val="center"/>
              <w:rPr>
                <w:rFonts w:cstheme="majorHAnsi"/>
                <w:lang w:eastAsia="ja-JP"/>
                <w:rPrChange w:id="1927" w:author="Petter Vang Brakalsvaalet [pev2]" w:date="2021-04-29T15:52:00Z">
                  <w:rPr>
                    <w:rFonts w:cstheme="majorHAnsi"/>
                    <w:lang w:eastAsia="ja-JP"/>
                  </w:rPr>
                </w:rPrChange>
              </w:rPr>
            </w:pPr>
            <w:r w:rsidRPr="00555D5E">
              <w:rPr>
                <w:rFonts w:cstheme="majorHAnsi"/>
                <w:lang w:eastAsia="ja-JP"/>
                <w:rPrChange w:id="1928" w:author="Petter Vang Brakalsvaalet [pev2]" w:date="2021-04-29T15:52:00Z">
                  <w:rPr>
                    <w:rFonts w:cstheme="majorHAnsi"/>
                    <w:lang w:eastAsia="ja-JP"/>
                  </w:rPr>
                </w:rPrChange>
              </w:rPr>
              <w:t xml:space="preserve">This is a plain background I created for the joysticks. </w:t>
            </w:r>
          </w:p>
        </w:tc>
      </w:tr>
    </w:tbl>
    <w:p w14:paraId="4159A3BC" w14:textId="77777777" w:rsidR="00BB7241" w:rsidRPr="00555D5E" w:rsidRDefault="00BB7241" w:rsidP="003C79F9">
      <w:pPr>
        <w:rPr>
          <w:rFonts w:cstheme="majorHAnsi"/>
          <w:lang w:eastAsia="ja-JP"/>
          <w:rPrChange w:id="1929" w:author="Petter Vang Brakalsvaalet [pev2]" w:date="2021-04-29T15:52:00Z">
            <w:rPr>
              <w:rFonts w:cstheme="majorHAnsi"/>
              <w:lang w:eastAsia="ja-JP"/>
            </w:rPr>
          </w:rPrChange>
        </w:rPr>
      </w:pPr>
    </w:p>
    <w:p w14:paraId="26EB4A7A" w14:textId="77777777" w:rsidR="00BB7241" w:rsidRPr="00555D5E" w:rsidRDefault="00BB7241" w:rsidP="003C79F9">
      <w:pPr>
        <w:pStyle w:val="Heading4"/>
        <w:rPr>
          <w:rFonts w:cstheme="majorHAnsi"/>
          <w:lang w:val="en-GB"/>
          <w:rPrChange w:id="1930" w:author="Petter Vang Brakalsvaalet [pev2]" w:date="2021-04-29T15:52:00Z">
            <w:rPr>
              <w:rFonts w:cstheme="majorHAnsi"/>
              <w:lang w:val="en-GB"/>
            </w:rPr>
          </w:rPrChange>
        </w:rPr>
      </w:pPr>
      <w:r w:rsidRPr="00555D5E">
        <w:rPr>
          <w:rFonts w:cstheme="majorHAnsi"/>
          <w:lang w:val="en-GB"/>
          <w:rPrChange w:id="1931" w:author="Petter Vang Brakalsvaalet [pev2]" w:date="2021-04-29T15:52:00Z">
            <w:rPr>
              <w:rFonts w:cstheme="majorHAnsi"/>
              <w:lang w:val="en-GB"/>
            </w:rPr>
          </w:rPrChange>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555D5E" w14:paraId="33718961" w14:textId="77777777" w:rsidTr="006300E6">
        <w:tc>
          <w:tcPr>
            <w:tcW w:w="4145" w:type="dxa"/>
            <w:vAlign w:val="center"/>
          </w:tcPr>
          <w:p w14:paraId="2B94E25E" w14:textId="77777777" w:rsidR="00BB7241" w:rsidRPr="00555D5E" w:rsidRDefault="00BB7241" w:rsidP="00070CC9">
            <w:pPr>
              <w:jc w:val="center"/>
              <w:rPr>
                <w:rFonts w:cstheme="majorHAnsi"/>
                <w:lang w:eastAsia="ja-JP"/>
              </w:rPr>
            </w:pPr>
            <w:r w:rsidRPr="00555D5E">
              <w:rPr>
                <w:rFonts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555D5E" w:rsidRDefault="00BB7241" w:rsidP="00555D5E">
            <w:pPr>
              <w:jc w:val="center"/>
              <w:rPr>
                <w:rFonts w:cstheme="majorHAnsi"/>
                <w:lang w:eastAsia="ja-JP"/>
                <w:rPrChange w:id="1932" w:author="Petter Vang Brakalsvaalet [pev2]" w:date="2021-04-29T15:52:00Z">
                  <w:rPr>
                    <w:rFonts w:cstheme="majorHAnsi"/>
                    <w:lang w:eastAsia="ja-JP"/>
                  </w:rPr>
                </w:rPrChange>
              </w:rPr>
            </w:pPr>
            <w:r w:rsidRPr="00555D5E">
              <w:rPr>
                <w:rFonts w:cstheme="majorHAnsi"/>
                <w:lang w:eastAsia="ja-JP"/>
                <w:rPrChange w:id="1933" w:author="Petter Vang Brakalsvaalet [pev2]" w:date="2021-04-29T15:52:00Z">
                  <w:rPr>
                    <w:rFonts w:cstheme="majorHAnsi"/>
                    <w:lang w:eastAsia="ja-JP"/>
                  </w:rPr>
                </w:rPrChange>
              </w:rPr>
              <w:t xml:space="preserve">This is the joystick itself. </w:t>
            </w:r>
          </w:p>
        </w:tc>
      </w:tr>
    </w:tbl>
    <w:p w14:paraId="570F73FE" w14:textId="77777777" w:rsidR="00AB2066" w:rsidRPr="00555D5E" w:rsidRDefault="00AB2066" w:rsidP="00DD38F8">
      <w:pPr>
        <w:rPr>
          <w:ins w:id="1934" w:author="Petter Vang Brakalsvaalet [pev2]" w:date="2021-04-28T12:28:00Z"/>
          <w:rFonts w:eastAsiaTheme="majorEastAsia" w:cstheme="majorHAnsi"/>
          <w:b/>
          <w:bCs/>
          <w:color w:val="365F91" w:themeColor="accent1" w:themeShade="BF"/>
          <w:sz w:val="32"/>
          <w:szCs w:val="32"/>
          <w:lang w:eastAsia="ja-JP"/>
          <w:rPrChange w:id="1935" w:author="Petter Vang Brakalsvaalet [pev2]" w:date="2021-04-29T15:52:00Z">
            <w:rPr>
              <w:ins w:id="1936" w:author="Petter Vang Brakalsvaalet [pev2]" w:date="2021-04-28T12:28:00Z"/>
              <w:rFonts w:eastAsiaTheme="majorEastAsia" w:cstheme="majorHAnsi"/>
              <w:b/>
              <w:bCs/>
              <w:color w:val="365F91" w:themeColor="accent1" w:themeShade="BF"/>
              <w:sz w:val="32"/>
              <w:szCs w:val="32"/>
              <w:lang w:eastAsia="ja-JP"/>
            </w:rPr>
          </w:rPrChange>
        </w:rPr>
        <w:pPrChange w:id="1937" w:author="Petter Vang Brakalsvaalet [pev2]" w:date="2021-04-29T11:31:00Z">
          <w:pPr/>
        </w:pPrChange>
      </w:pPr>
      <w:ins w:id="1938" w:author="Petter Vang Brakalsvaalet [pev2]" w:date="2021-04-28T12:28:00Z">
        <w:r w:rsidRPr="00555D5E">
          <w:rPr>
            <w:rFonts w:cstheme="majorHAnsi"/>
            <w:rPrChange w:id="1939" w:author="Petter Vang Brakalsvaalet [pev2]" w:date="2021-04-29T15:52:00Z">
              <w:rPr>
                <w:rFonts w:cstheme="majorHAnsi"/>
              </w:rPr>
            </w:rPrChange>
          </w:rPr>
          <w:br w:type="page"/>
        </w:r>
      </w:ins>
    </w:p>
    <w:p w14:paraId="29847A68" w14:textId="6128C2DD" w:rsidR="00AB2066" w:rsidRPr="00555D5E" w:rsidRDefault="00711DBE" w:rsidP="00DD38F8">
      <w:pPr>
        <w:pStyle w:val="Heading1"/>
        <w:rPr>
          <w:ins w:id="1940" w:author="Petter Vang Brakalsvaalet [pev2]" w:date="2021-04-28T12:29:00Z"/>
          <w:rFonts w:cstheme="majorHAnsi"/>
          <w:lang w:val="en-GB"/>
          <w:rPrChange w:id="1941" w:author="Petter Vang Brakalsvaalet [pev2]" w:date="2021-04-29T15:52:00Z">
            <w:rPr>
              <w:ins w:id="1942" w:author="Petter Vang Brakalsvaalet [pev2]" w:date="2021-04-28T12:29:00Z"/>
              <w:rFonts w:cstheme="majorHAnsi"/>
              <w:lang w:val="en-GB"/>
            </w:rPr>
          </w:rPrChange>
        </w:rPr>
        <w:pPrChange w:id="1943" w:author="Petter Vang Brakalsvaalet [pev2]" w:date="2021-04-29T11:31:00Z">
          <w:pPr>
            <w:pStyle w:val="Heading1"/>
          </w:pPr>
        </w:pPrChange>
      </w:pPr>
      <w:bookmarkStart w:id="1944" w:name="_Toc70592411"/>
      <w:r w:rsidRPr="00555D5E">
        <w:rPr>
          <w:rFonts w:cstheme="majorHAnsi"/>
          <w:lang w:val="en-GB"/>
          <w:rPrChange w:id="1945" w:author="Petter Vang Brakalsvaalet [pev2]" w:date="2021-04-29T15:52:00Z">
            <w:rPr>
              <w:rFonts w:cstheme="majorHAnsi"/>
              <w:lang w:val="en-GB"/>
            </w:rPr>
          </w:rPrChange>
        </w:rPr>
        <w:lastRenderedPageBreak/>
        <w:t>Implementation</w:t>
      </w:r>
      <w:bookmarkStart w:id="1946" w:name="_Toc192777712"/>
      <w:bookmarkEnd w:id="1409"/>
      <w:bookmarkEnd w:id="1832"/>
      <w:bookmarkEnd w:id="1944"/>
    </w:p>
    <w:p w14:paraId="66908BB8" w14:textId="66FD9763" w:rsidR="00AB2066" w:rsidRPr="00555D5E" w:rsidRDefault="00AB2066" w:rsidP="00DD38F8">
      <w:pPr>
        <w:pStyle w:val="Heading2"/>
        <w:rPr>
          <w:ins w:id="1947" w:author="Petter Vang Brakalsvaalet [pev2]" w:date="2021-04-28T12:29:00Z"/>
          <w:lang w:val="en-GB"/>
          <w:rPrChange w:id="1948" w:author="Petter Vang Brakalsvaalet [pev2]" w:date="2021-04-29T15:52:00Z">
            <w:rPr>
              <w:ins w:id="1949" w:author="Petter Vang Brakalsvaalet [pev2]" w:date="2021-04-28T12:29:00Z"/>
              <w:lang w:val="en-GB"/>
            </w:rPr>
          </w:rPrChange>
        </w:rPr>
        <w:pPrChange w:id="1950" w:author="Petter Vang Brakalsvaalet [pev2]" w:date="2021-04-29T11:31:00Z">
          <w:pPr>
            <w:pStyle w:val="Heading2"/>
          </w:pPr>
        </w:pPrChange>
      </w:pPr>
      <w:bookmarkStart w:id="1951" w:name="_Toc70592412"/>
      <w:ins w:id="1952" w:author="Petter Vang Brakalsvaalet [pev2]" w:date="2021-04-28T12:29:00Z">
        <w:r w:rsidRPr="00555D5E">
          <w:rPr>
            <w:lang w:val="en-GB"/>
            <w:rPrChange w:id="1953" w:author="Petter Vang Brakalsvaalet [pev2]" w:date="2021-04-29T15:52:00Z">
              <w:rPr>
                <w:lang w:val="en-GB"/>
              </w:rPr>
            </w:rPrChange>
          </w:rPr>
          <w:t>Menu</w:t>
        </w:r>
        <w:bookmarkEnd w:id="1951"/>
      </w:ins>
    </w:p>
    <w:p w14:paraId="29A58DBA" w14:textId="63A82944" w:rsidR="00AB2066" w:rsidRPr="00555D5E" w:rsidRDefault="00AB2066" w:rsidP="00DD38F8">
      <w:pPr>
        <w:pStyle w:val="Heading2"/>
        <w:rPr>
          <w:ins w:id="1954" w:author="Petter Vang Brakalsvaalet [pev2]" w:date="2021-04-28T12:28:00Z"/>
          <w:lang w:val="en-GB"/>
          <w:rPrChange w:id="1955" w:author="Petter Vang Brakalsvaalet [pev2]" w:date="2021-04-29T15:52:00Z">
            <w:rPr>
              <w:ins w:id="1956" w:author="Petter Vang Brakalsvaalet [pev2]" w:date="2021-04-28T12:28:00Z"/>
              <w:lang w:val="en-GB"/>
            </w:rPr>
          </w:rPrChange>
        </w:rPr>
        <w:pPrChange w:id="1957" w:author="Petter Vang Brakalsvaalet [pev2]" w:date="2021-04-29T11:31:00Z">
          <w:pPr>
            <w:pStyle w:val="Heading2"/>
          </w:pPr>
        </w:pPrChange>
      </w:pPr>
      <w:bookmarkStart w:id="1958" w:name="_Toc70592413"/>
      <w:ins w:id="1959" w:author="Petter Vang Brakalsvaalet [pev2]" w:date="2021-04-28T12:29:00Z">
        <w:r w:rsidRPr="00555D5E">
          <w:rPr>
            <w:lang w:val="en-GB"/>
            <w:rPrChange w:id="1960" w:author="Petter Vang Brakalsvaalet [pev2]" w:date="2021-04-29T15:52:00Z">
              <w:rPr>
                <w:lang w:val="en-GB"/>
              </w:rPr>
            </w:rPrChange>
          </w:rPr>
          <w:t>Set</w:t>
        </w:r>
      </w:ins>
      <w:ins w:id="1961" w:author="Petter Vang Brakalsvaalet [pev2]" w:date="2021-04-28T12:30:00Z">
        <w:r w:rsidRPr="00555D5E">
          <w:rPr>
            <w:lang w:val="en-GB"/>
            <w:rPrChange w:id="1962" w:author="Petter Vang Brakalsvaalet [pev2]" w:date="2021-04-29T15:52:00Z">
              <w:rPr>
                <w:lang w:val="en-GB"/>
              </w:rPr>
            </w:rPrChange>
          </w:rPr>
          <w:t>-up</w:t>
        </w:r>
      </w:ins>
      <w:bookmarkEnd w:id="1958"/>
    </w:p>
    <w:p w14:paraId="16DBCE09" w14:textId="74AFC704" w:rsidR="00AB2066" w:rsidRDefault="00AB2066" w:rsidP="00DD38F8">
      <w:pPr>
        <w:pStyle w:val="Heading2"/>
        <w:rPr>
          <w:ins w:id="1963" w:author="Petter Vang Brakalsvaalet [pev2]" w:date="2021-04-29T15:59:00Z"/>
          <w:lang w:val="en-GB"/>
        </w:rPr>
      </w:pPr>
      <w:bookmarkStart w:id="1964" w:name="_Toc70592414"/>
      <w:ins w:id="1965" w:author="Petter Vang Brakalsvaalet [pev2]" w:date="2021-04-28T12:29:00Z">
        <w:r w:rsidRPr="00555D5E">
          <w:rPr>
            <w:lang w:val="en-GB"/>
            <w:rPrChange w:id="1966" w:author="Petter Vang Brakalsvaalet [pev2]" w:date="2021-04-29T15:52:00Z">
              <w:rPr>
                <w:lang w:val="en-GB"/>
              </w:rPr>
            </w:rPrChange>
          </w:rPr>
          <w:t>Game</w:t>
        </w:r>
      </w:ins>
      <w:bookmarkEnd w:id="1964"/>
    </w:p>
    <w:p w14:paraId="1672EA5A" w14:textId="2925F9DB" w:rsidR="00E5491D" w:rsidRPr="00E5491D" w:rsidRDefault="00E5491D" w:rsidP="00E5491D">
      <w:pPr>
        <w:rPr>
          <w:ins w:id="1967" w:author="Petter Vang Brakalsvaalet [pev2]" w:date="2021-04-28T12:29:00Z"/>
          <w:lang w:eastAsia="ja-JP"/>
          <w:rPrChange w:id="1968" w:author="Petter Vang Brakalsvaalet [pev2]" w:date="2021-04-29T15:59:00Z">
            <w:rPr>
              <w:ins w:id="1969" w:author="Petter Vang Brakalsvaalet [pev2]" w:date="2021-04-28T12:29:00Z"/>
              <w:lang w:val="en-GB"/>
            </w:rPr>
          </w:rPrChange>
        </w:rPr>
        <w:pPrChange w:id="1970" w:author="Petter Vang Brakalsvaalet [pev2]" w:date="2021-04-29T15:59:00Z">
          <w:pPr>
            <w:pStyle w:val="Heading2"/>
          </w:pPr>
        </w:pPrChange>
      </w:pPr>
      <w:ins w:id="1971" w:author="Petter Vang Brakalsvaalet [pev2]" w:date="2021-04-29T15:59:00Z">
        <w:r>
          <w:rPr>
            <w:lang w:eastAsia="ja-JP"/>
          </w:rPr>
          <w:t xml:space="preserve">To move around in the game, I have done this in two different ways, and this depends on if the user is controlling the character that’s moving or if it’s a bot. When a user is controlling a character, I’m calculating what direction the joystick has been moved in and then I multiply the amount moved with the characters speed to get the location the character should be in when the screen updates, and then I update the location of the character. This means that the player has full control of how the character will move. When it comes to the bots, I have implementation for seeking and not the movement for the hiders.  </w:t>
        </w:r>
      </w:ins>
    </w:p>
    <w:p w14:paraId="0846428A" w14:textId="6C4D49BD" w:rsidR="00AB2066" w:rsidRPr="00555D5E" w:rsidRDefault="00AB2066" w:rsidP="00DD38F8">
      <w:pPr>
        <w:pStyle w:val="Heading2"/>
        <w:rPr>
          <w:ins w:id="1972" w:author="Petter Vang Brakalsvaalet [pev2]" w:date="2021-04-28T12:29:00Z"/>
          <w:lang w:val="en-GB"/>
          <w:rPrChange w:id="1973" w:author="Petter Vang Brakalsvaalet [pev2]" w:date="2021-04-29T15:52:00Z">
            <w:rPr>
              <w:ins w:id="1974" w:author="Petter Vang Brakalsvaalet [pev2]" w:date="2021-04-28T12:29:00Z"/>
              <w:lang w:val="en-GB"/>
            </w:rPr>
          </w:rPrChange>
        </w:rPr>
        <w:pPrChange w:id="1975" w:author="Petter Vang Brakalsvaalet [pev2]" w:date="2021-04-29T11:31:00Z">
          <w:pPr>
            <w:pStyle w:val="Heading2"/>
          </w:pPr>
        </w:pPrChange>
      </w:pPr>
      <w:bookmarkStart w:id="1976" w:name="_Toc70592415"/>
      <w:ins w:id="1977" w:author="Petter Vang Brakalsvaalet [pev2]" w:date="2021-04-28T12:29:00Z">
        <w:r w:rsidRPr="00555D5E">
          <w:rPr>
            <w:lang w:val="en-GB"/>
            <w:rPrChange w:id="1978" w:author="Petter Vang Brakalsvaalet [pev2]" w:date="2021-04-29T15:52:00Z">
              <w:rPr>
                <w:lang w:val="en-GB"/>
              </w:rPr>
            </w:rPrChange>
          </w:rPr>
          <w:t>Help</w:t>
        </w:r>
        <w:bookmarkEnd w:id="1976"/>
      </w:ins>
    </w:p>
    <w:p w14:paraId="6C12D34A" w14:textId="13982BA3" w:rsidR="00AB2066" w:rsidRPr="00555D5E" w:rsidRDefault="00AB2066" w:rsidP="00DD38F8">
      <w:pPr>
        <w:pStyle w:val="Heading2"/>
        <w:rPr>
          <w:ins w:id="1979" w:author="Petter Vang Brakalsvaalet [pev2]" w:date="2021-04-28T13:01:00Z"/>
          <w:lang w:val="en-GB"/>
          <w:rPrChange w:id="1980" w:author="Petter Vang Brakalsvaalet [pev2]" w:date="2021-04-29T15:52:00Z">
            <w:rPr>
              <w:ins w:id="1981" w:author="Petter Vang Brakalsvaalet [pev2]" w:date="2021-04-28T13:01:00Z"/>
              <w:lang w:val="en-GB"/>
            </w:rPr>
          </w:rPrChange>
        </w:rPr>
        <w:pPrChange w:id="1982" w:author="Petter Vang Brakalsvaalet [pev2]" w:date="2021-04-29T11:31:00Z">
          <w:pPr>
            <w:pStyle w:val="Heading2"/>
          </w:pPr>
        </w:pPrChange>
      </w:pPr>
      <w:bookmarkStart w:id="1983" w:name="_Toc70592416"/>
      <w:ins w:id="1984" w:author="Petter Vang Brakalsvaalet [pev2]" w:date="2021-04-28T12:29:00Z">
        <w:r w:rsidRPr="00555D5E">
          <w:rPr>
            <w:lang w:val="en-GB"/>
            <w:rPrChange w:id="1985" w:author="Petter Vang Brakalsvaalet [pev2]" w:date="2021-04-29T15:52:00Z">
              <w:rPr>
                <w:lang w:val="en-GB"/>
              </w:rPr>
            </w:rPrChange>
          </w:rPr>
          <w:t>Bugs</w:t>
        </w:r>
      </w:ins>
      <w:bookmarkEnd w:id="1983"/>
    </w:p>
    <w:p w14:paraId="4FCEC263" w14:textId="168CE7C6" w:rsidR="005777DB" w:rsidRPr="00555D5E" w:rsidRDefault="005777DB" w:rsidP="00DD38F8">
      <w:pPr>
        <w:rPr>
          <w:ins w:id="1986" w:author="Petter Vang Brakalsvaalet [pev2]" w:date="2021-04-28T13:01:00Z"/>
          <w:lang w:eastAsia="ja-JP"/>
          <w:rPrChange w:id="1987" w:author="Petter Vang Brakalsvaalet [pev2]" w:date="2021-04-29T15:52:00Z">
            <w:rPr>
              <w:ins w:id="1988" w:author="Petter Vang Brakalsvaalet [pev2]" w:date="2021-04-28T13:01:00Z"/>
              <w:lang w:eastAsia="ja-JP"/>
            </w:rPr>
          </w:rPrChange>
        </w:rPr>
        <w:pPrChange w:id="1989" w:author="Petter Vang Brakalsvaalet [pev2]" w:date="2021-04-29T11:31:00Z">
          <w:pPr/>
        </w:pPrChange>
      </w:pPr>
      <w:ins w:id="1990" w:author="Petter Vang Brakalsvaalet [pev2]" w:date="2021-04-28T13:01:00Z">
        <w:r w:rsidRPr="00555D5E">
          <w:rPr>
            <w:lang w:eastAsia="ja-JP"/>
            <w:rPrChange w:id="1991" w:author="Petter Vang Brakalsvaalet [pev2]" w:date="2021-04-29T15:52:00Z">
              <w:rPr>
                <w:lang w:eastAsia="ja-JP"/>
              </w:rPr>
            </w:rPrChange>
          </w:rPr>
          <w:t>The game has some bugs that I know about, and there are probably some bugs that I don’t know about yet. I will go into detail about the bugs I have, why they happe</w:t>
        </w:r>
      </w:ins>
      <w:ins w:id="1992" w:author="Petter Vang Brakalsvaalet [pev2]" w:date="2021-04-28T13:02:00Z">
        <w:r w:rsidRPr="00555D5E">
          <w:rPr>
            <w:lang w:eastAsia="ja-JP"/>
            <w:rPrChange w:id="1993" w:author="Petter Vang Brakalsvaalet [pev2]" w:date="2021-04-29T15:52:00Z">
              <w:rPr>
                <w:lang w:eastAsia="ja-JP"/>
              </w:rPr>
            </w:rPrChange>
          </w:rPr>
          <w:t xml:space="preserve">n and how I would fix them if I had more time. </w:t>
        </w:r>
      </w:ins>
    </w:p>
    <w:p w14:paraId="78070569" w14:textId="6E833B34" w:rsidR="005777DB" w:rsidRPr="00555D5E" w:rsidRDefault="005777DB" w:rsidP="00DD38F8">
      <w:pPr>
        <w:pStyle w:val="Heading3"/>
        <w:rPr>
          <w:ins w:id="1994" w:author="Petter Vang Brakalsvaalet [pev2]" w:date="2021-04-28T12:47:00Z"/>
          <w:lang w:val="en-GB"/>
          <w:rPrChange w:id="1995" w:author="Petter Vang Brakalsvaalet [pev2]" w:date="2021-04-29T15:52:00Z">
            <w:rPr>
              <w:ins w:id="1996" w:author="Petter Vang Brakalsvaalet [pev2]" w:date="2021-04-28T12:47:00Z"/>
              <w:lang w:val="en-GB"/>
            </w:rPr>
          </w:rPrChange>
        </w:rPr>
        <w:pPrChange w:id="1997" w:author="Petter Vang Brakalsvaalet [pev2]" w:date="2021-04-29T11:31:00Z">
          <w:pPr>
            <w:pStyle w:val="Heading3"/>
          </w:pPr>
        </w:pPrChange>
      </w:pPr>
      <w:bookmarkStart w:id="1998" w:name="_Toc70592417"/>
      <w:ins w:id="1999" w:author="Petter Vang Brakalsvaalet [pev2]" w:date="2021-04-28T13:01:00Z">
        <w:r w:rsidRPr="00555D5E">
          <w:rPr>
            <w:lang w:val="en-GB"/>
            <w:rPrChange w:id="2000" w:author="Petter Vang Brakalsvaalet [pev2]" w:date="2021-04-29T15:52:00Z">
              <w:rPr>
                <w:lang w:val="en-GB"/>
              </w:rPr>
            </w:rPrChange>
          </w:rPr>
          <w:t>SetUp</w:t>
        </w:r>
      </w:ins>
      <w:bookmarkEnd w:id="1998"/>
    </w:p>
    <w:p w14:paraId="67543760" w14:textId="77777777" w:rsidR="00964336" w:rsidRPr="00555D5E" w:rsidRDefault="00964336" w:rsidP="00964336">
      <w:pPr>
        <w:rPr>
          <w:ins w:id="2001" w:author="Petter Vang Brakalsvaalet [pev2]" w:date="2021-04-29T12:13:00Z"/>
          <w:lang w:eastAsia="ja-JP"/>
          <w:rPrChange w:id="2002" w:author="Petter Vang Brakalsvaalet [pev2]" w:date="2021-04-29T15:52:00Z">
            <w:rPr>
              <w:ins w:id="2003" w:author="Petter Vang Brakalsvaalet [pev2]" w:date="2021-04-29T12:13:00Z"/>
              <w:lang w:eastAsia="ja-JP"/>
            </w:rPr>
          </w:rPrChange>
        </w:rPr>
      </w:pPr>
      <w:ins w:id="2004" w:author="Petter Vang Brakalsvaalet [pev2]" w:date="2021-04-29T12:13:00Z">
        <w:r w:rsidRPr="00555D5E">
          <w:rPr>
            <w:lang w:eastAsia="ja-JP"/>
            <w:rPrChange w:id="2005" w:author="Petter Vang Brakalsvaalet [pev2]" w:date="2021-04-29T15:52:00Z">
              <w:rPr>
                <w:lang w:eastAsia="ja-JP"/>
              </w:rPr>
            </w:rPrChange>
          </w:rPr>
          <w:t xml:space="preserve">When setting up the game in the set-up scene the game might crash. This happens when some of the cells </w:t>
        </w:r>
      </w:ins>
    </w:p>
    <w:p w14:paraId="5E7DB071" w14:textId="24DD57A3" w:rsidR="002858BF" w:rsidRPr="00555D5E" w:rsidRDefault="00964336" w:rsidP="003C79F9">
      <w:pPr>
        <w:rPr>
          <w:ins w:id="2006" w:author="Petter Vang Brakalsvaalet [pev2]" w:date="2021-04-28T13:03:00Z"/>
          <w:lang w:eastAsia="ja-JP"/>
          <w:rPrChange w:id="2007" w:author="Petter Vang Brakalsvaalet [pev2]" w:date="2021-04-29T15:52:00Z">
            <w:rPr>
              <w:ins w:id="2008" w:author="Petter Vang Brakalsvaalet [pev2]" w:date="2021-04-28T13:03:00Z"/>
              <w:lang w:eastAsia="ja-JP"/>
            </w:rPr>
          </w:rPrChange>
        </w:rPr>
      </w:pPr>
      <w:ins w:id="2009" w:author="Petter Vang Brakalsvaalet [pev2]" w:date="2021-04-29T12:13:00Z">
        <w:r w:rsidRPr="00555D5E">
          <w:rPr>
            <w:lang w:eastAsia="ja-JP"/>
            <w:rPrChange w:id="2010" w:author="Petter Vang Brakalsvaalet [pev2]" w:date="2021-04-29T15:52:00Z">
              <w:rPr>
                <w:lang w:eastAsia="ja-JP"/>
              </w:rPr>
            </w:rPrChange>
          </w:rPr>
          <w:t>isn’t visible and the player click done. This happens because when the done button is pressed the game will gather all of the data from the table view and send them to the next scene. The problem is that when a cell is outside of the screen, the program can’t find one of the cells and so can’t retrieve the data for that cell. This problem should be an easy problem to fix, and to my understanding, this could be fixed by adding an observer to each cell. This would trigger an event and when that event is triggered, I could get the data. By doing that the data would be updated every time the player changed any option.</w:t>
        </w:r>
      </w:ins>
    </w:p>
    <w:p w14:paraId="3BDC12AC" w14:textId="006B9623" w:rsidR="005777DB" w:rsidRPr="00555D5E" w:rsidRDefault="005777DB" w:rsidP="003C79F9">
      <w:pPr>
        <w:pStyle w:val="Heading3"/>
        <w:rPr>
          <w:ins w:id="2011" w:author="Petter Vang Brakalsvaalet [pev2]" w:date="2021-04-28T13:03:00Z"/>
          <w:lang w:val="en-GB"/>
          <w:rPrChange w:id="2012" w:author="Petter Vang Brakalsvaalet [pev2]" w:date="2021-04-29T15:52:00Z">
            <w:rPr>
              <w:ins w:id="2013" w:author="Petter Vang Brakalsvaalet [pev2]" w:date="2021-04-28T13:03:00Z"/>
              <w:lang w:val="en-GB"/>
            </w:rPr>
          </w:rPrChange>
        </w:rPr>
      </w:pPr>
      <w:bookmarkStart w:id="2014" w:name="_Toc70592418"/>
      <w:ins w:id="2015" w:author="Petter Vang Brakalsvaalet [pev2]" w:date="2021-04-28T13:03:00Z">
        <w:r w:rsidRPr="00555D5E">
          <w:rPr>
            <w:lang w:val="en-GB"/>
            <w:rPrChange w:id="2016" w:author="Petter Vang Brakalsvaalet [pev2]" w:date="2021-04-29T15:52:00Z">
              <w:rPr>
                <w:lang w:val="en-GB"/>
              </w:rPr>
            </w:rPrChange>
          </w:rPr>
          <w:t>Game</w:t>
        </w:r>
        <w:bookmarkEnd w:id="2014"/>
      </w:ins>
    </w:p>
    <w:p w14:paraId="3A6B6A46" w14:textId="13591B09" w:rsidR="005777DB" w:rsidRPr="00555D5E" w:rsidRDefault="00964336" w:rsidP="00555D5E">
      <w:pPr>
        <w:rPr>
          <w:lang w:eastAsia="ja-JP"/>
          <w:rPrChange w:id="2017" w:author="Petter Vang Brakalsvaalet [pev2]" w:date="2021-04-29T15:52:00Z">
            <w:rPr>
              <w:lang w:eastAsia="ja-JP"/>
            </w:rPr>
          </w:rPrChange>
        </w:rPr>
      </w:pPr>
      <w:ins w:id="2018" w:author="Petter Vang Brakalsvaalet [pev2]" w:date="2021-04-29T12:11:00Z">
        <w:r w:rsidRPr="00555D5E">
          <w:rPr>
            <w:lang w:eastAsia="ja-JP"/>
            <w:rPrChange w:id="2019" w:author="Petter Vang Brakalsvaalet [pev2]" w:date="2021-04-29T15:52:00Z">
              <w:rPr>
                <w:lang w:eastAsia="ja-JP"/>
              </w:rPr>
            </w:rPrChange>
          </w:rPr>
          <w:t xml:space="preserve">In the game, there are some bugs as well. When a bot is controlling the seeker, they might jump around if there is an object blocking their path. This happens because of how I have set up bot movement. The bots will move in a straight line from their position and direction to the position of the player. This is a very simple movement and means that the bots aren’t very smart and that they might get stuck on objects. This could be fixed by creating paths between objects and using SpriteKit’s physics engine to recognise objects and then create paths around them. This could be done </w:t>
        </w:r>
        <w:r w:rsidRPr="00555D5E">
          <w:rPr>
            <w:lang w:eastAsia="ja-JP"/>
            <w:rPrChange w:id="2020" w:author="Petter Vang Brakalsvaalet [pev2]" w:date="2021-04-29T15:52:00Z">
              <w:rPr>
                <w:lang w:eastAsia="ja-JP"/>
              </w:rPr>
            </w:rPrChange>
          </w:rPr>
          <w:lastRenderedPageBreak/>
          <w:t>by using Apples GameplayKit. GameplayKit includes pathfinding and agent behaviours among other things. If I could use pathfinding to handle this bug, and I could expand on this by implementing agent behaviour. Agent behaviour can be used to create a smarter bot by giving the bot goals and making it react to its surroundings.</w:t>
        </w:r>
      </w:ins>
    </w:p>
    <w:p w14:paraId="64F01DC5" w14:textId="77777777" w:rsidR="00A621C6" w:rsidRPr="00555D5E" w:rsidRDefault="00A621C6" w:rsidP="00DD38F8">
      <w:pPr>
        <w:rPr>
          <w:rFonts w:eastAsiaTheme="majorEastAsia" w:cstheme="majorHAnsi"/>
          <w:b/>
          <w:bCs/>
          <w:color w:val="365F91" w:themeColor="accent1" w:themeShade="BF"/>
          <w:sz w:val="32"/>
          <w:szCs w:val="32"/>
          <w:lang w:eastAsia="ja-JP"/>
          <w:rPrChange w:id="2021" w:author="Petter Vang Brakalsvaalet [pev2]" w:date="2021-04-29T15:52:00Z">
            <w:rPr>
              <w:rFonts w:eastAsiaTheme="majorEastAsia" w:cstheme="majorHAnsi"/>
              <w:b/>
              <w:bCs/>
              <w:color w:val="365F91" w:themeColor="accent1" w:themeShade="BF"/>
              <w:sz w:val="32"/>
              <w:szCs w:val="32"/>
              <w:lang w:eastAsia="ja-JP"/>
            </w:rPr>
          </w:rPrChange>
        </w:rPr>
        <w:pPrChange w:id="2022" w:author="Petter Vang Brakalsvaalet [pev2]" w:date="2021-04-29T11:31:00Z">
          <w:pPr/>
        </w:pPrChange>
      </w:pPr>
      <w:bookmarkStart w:id="2023" w:name="_Toc222978603"/>
      <w:r w:rsidRPr="00555D5E">
        <w:rPr>
          <w:rFonts w:cstheme="majorHAnsi"/>
          <w:rPrChange w:id="2024" w:author="Petter Vang Brakalsvaalet [pev2]" w:date="2021-04-29T15:52:00Z">
            <w:rPr>
              <w:rFonts w:cstheme="majorHAnsi"/>
            </w:rPr>
          </w:rPrChange>
        </w:rPr>
        <w:br w:type="page"/>
      </w:r>
    </w:p>
    <w:p w14:paraId="59BACC8C" w14:textId="262B15D0" w:rsidR="007A3E41" w:rsidRPr="00555D5E" w:rsidRDefault="00711DBE" w:rsidP="00DD38F8">
      <w:pPr>
        <w:pStyle w:val="Heading1"/>
        <w:rPr>
          <w:rFonts w:cstheme="majorHAnsi"/>
          <w:lang w:val="en-GB"/>
          <w:rPrChange w:id="2025" w:author="Petter Vang Brakalsvaalet [pev2]" w:date="2021-04-29T15:52:00Z">
            <w:rPr>
              <w:rFonts w:cstheme="majorHAnsi"/>
              <w:lang w:val="en-GB"/>
            </w:rPr>
          </w:rPrChange>
        </w:rPr>
        <w:pPrChange w:id="2026" w:author="Petter Vang Brakalsvaalet [pev2]" w:date="2021-04-29T11:31:00Z">
          <w:pPr>
            <w:pStyle w:val="Heading1"/>
          </w:pPr>
        </w:pPrChange>
      </w:pPr>
      <w:bookmarkStart w:id="2027" w:name="_Toc70592419"/>
      <w:r w:rsidRPr="00555D5E">
        <w:rPr>
          <w:rFonts w:cstheme="majorHAnsi"/>
          <w:lang w:val="en-GB"/>
          <w:rPrChange w:id="2028" w:author="Petter Vang Brakalsvaalet [pev2]" w:date="2021-04-29T15:52:00Z">
            <w:rPr>
              <w:rFonts w:cstheme="majorHAnsi"/>
              <w:lang w:val="en-GB"/>
            </w:rPr>
          </w:rPrChange>
        </w:rPr>
        <w:lastRenderedPageBreak/>
        <w:t>Testing</w:t>
      </w:r>
      <w:bookmarkEnd w:id="1946"/>
      <w:bookmarkEnd w:id="2023"/>
      <w:bookmarkEnd w:id="2027"/>
    </w:p>
    <w:p w14:paraId="3BFA9516" w14:textId="77777777" w:rsidR="00694611" w:rsidRPr="00555D5E" w:rsidRDefault="00694611" w:rsidP="00DD38F8">
      <w:pPr>
        <w:pStyle w:val="Heading2"/>
        <w:rPr>
          <w:rFonts w:cstheme="majorHAnsi"/>
          <w:lang w:val="en-GB"/>
          <w:rPrChange w:id="2029" w:author="Petter Vang Brakalsvaalet [pev2]" w:date="2021-04-29T15:52:00Z">
            <w:rPr>
              <w:rFonts w:cstheme="majorHAnsi"/>
              <w:lang w:val="en-GB"/>
            </w:rPr>
          </w:rPrChange>
        </w:rPr>
        <w:pPrChange w:id="2030" w:author="Petter Vang Brakalsvaalet [pev2]" w:date="2021-04-29T11:31:00Z">
          <w:pPr>
            <w:pStyle w:val="Heading2"/>
          </w:pPr>
        </w:pPrChange>
      </w:pPr>
      <w:bookmarkStart w:id="2031" w:name="_Toc222978604"/>
      <w:bookmarkStart w:id="2032" w:name="_Toc70592420"/>
      <w:r w:rsidRPr="00555D5E">
        <w:rPr>
          <w:rFonts w:cstheme="majorHAnsi"/>
          <w:lang w:val="en-GB"/>
          <w:rPrChange w:id="2033" w:author="Petter Vang Brakalsvaalet [pev2]" w:date="2021-04-29T15:52:00Z">
            <w:rPr>
              <w:rFonts w:cstheme="majorHAnsi"/>
              <w:lang w:val="en-GB"/>
            </w:rPr>
          </w:rPrChange>
        </w:rPr>
        <w:t>Overall Approach to Testing</w:t>
      </w:r>
      <w:bookmarkEnd w:id="2031"/>
      <w:bookmarkEnd w:id="2032"/>
      <w:r w:rsidRPr="00555D5E">
        <w:rPr>
          <w:rFonts w:cstheme="majorHAnsi"/>
          <w:lang w:val="en-GB"/>
          <w:rPrChange w:id="2034" w:author="Petter Vang Brakalsvaalet [pev2]" w:date="2021-04-29T15:52:00Z">
            <w:rPr>
              <w:rFonts w:cstheme="majorHAnsi"/>
              <w:lang w:val="en-GB"/>
            </w:rPr>
          </w:rPrChange>
        </w:rPr>
        <w:t xml:space="preserve"> </w:t>
      </w:r>
    </w:p>
    <w:p w14:paraId="17363719" w14:textId="62A399A2" w:rsidR="00694611" w:rsidRPr="00555D5E" w:rsidRDefault="00B84309" w:rsidP="00DD38F8">
      <w:pPr>
        <w:rPr>
          <w:rFonts w:cstheme="majorHAnsi"/>
          <w:rPrChange w:id="2035" w:author="Petter Vang Brakalsvaalet [pev2]" w:date="2021-04-29T15:52:00Z">
            <w:rPr>
              <w:rFonts w:cstheme="majorHAnsi"/>
            </w:rPr>
          </w:rPrChange>
        </w:rPr>
        <w:pPrChange w:id="2036" w:author="Petter Vang Brakalsvaalet [pev2]" w:date="2021-04-29T11:31:00Z">
          <w:pPr/>
        </w:pPrChange>
      </w:pPr>
      <w:ins w:id="2037" w:author="Petter Vang Brakalsvaalet [pev2]" w:date="2021-04-27T23:25:00Z">
        <w:r w:rsidRPr="00555D5E">
          <w:rPr>
            <w:rFonts w:cstheme="majorHAnsi"/>
            <w:rPrChange w:id="2038" w:author="Petter Vang Brakalsvaalet [pev2]" w:date="2021-04-29T15:52:00Z">
              <w:rPr>
                <w:rFonts w:cstheme="majorHAnsi"/>
              </w:rPr>
            </w:rPrChange>
          </w:rPr>
          <w:t xml:space="preserve">I have chosen to </w:t>
        </w:r>
      </w:ins>
      <w:ins w:id="2039" w:author="Petter Vang Brakalsvaalet [pev2]" w:date="2021-04-27T23:26:00Z">
        <w:r w:rsidRPr="00555D5E">
          <w:rPr>
            <w:rFonts w:cstheme="majorHAnsi"/>
            <w:rPrChange w:id="2040" w:author="Petter Vang Brakalsvaalet [pev2]" w:date="2021-04-29T15:52:00Z">
              <w:rPr>
                <w:rFonts w:cstheme="majorHAnsi"/>
              </w:rPr>
            </w:rPrChange>
          </w:rPr>
          <w:t>have some automatic test to test the data</w:t>
        </w:r>
      </w:ins>
      <w:ins w:id="2041" w:author="Petter Vang Brakalsvaalet [pev2]" w:date="2021-04-27T23:35:00Z">
        <w:r w:rsidR="008E1C7E" w:rsidRPr="00555D5E">
          <w:rPr>
            <w:rFonts w:cstheme="majorHAnsi"/>
            <w:rPrChange w:id="2042" w:author="Petter Vang Brakalsvaalet [pev2]" w:date="2021-04-29T15:52:00Z">
              <w:rPr>
                <w:rFonts w:cstheme="majorHAnsi"/>
              </w:rPr>
            </w:rPrChange>
          </w:rPr>
          <w:t>, b</w:t>
        </w:r>
      </w:ins>
      <w:ins w:id="2043" w:author="Petter Vang Brakalsvaalet [pev2]" w:date="2021-04-27T23:26:00Z">
        <w:r w:rsidRPr="00555D5E">
          <w:rPr>
            <w:rFonts w:cstheme="majorHAnsi"/>
            <w:rPrChange w:id="2044" w:author="Petter Vang Brakalsvaalet [pev2]" w:date="2021-04-29T15:52:00Z">
              <w:rPr>
                <w:rFonts w:cstheme="majorHAnsi"/>
              </w:rPr>
            </w:rPrChange>
          </w:rPr>
          <w:t xml:space="preserve">ut when it comes to testing the game </w:t>
        </w:r>
      </w:ins>
      <w:ins w:id="2045" w:author="Petter Vang Brakalsvaalet [pev2]" w:date="2021-04-27T23:35:00Z">
        <w:r w:rsidR="008E1C7E" w:rsidRPr="00555D5E">
          <w:rPr>
            <w:rFonts w:cstheme="majorHAnsi"/>
            <w:rPrChange w:id="2046" w:author="Petter Vang Brakalsvaalet [pev2]" w:date="2021-04-29T15:52:00Z">
              <w:rPr>
                <w:rFonts w:cstheme="majorHAnsi"/>
              </w:rPr>
            </w:rPrChange>
          </w:rPr>
          <w:t>itself,</w:t>
        </w:r>
      </w:ins>
      <w:ins w:id="2047" w:author="Petter Vang Brakalsvaalet [pev2]" w:date="2021-04-27T23:26:00Z">
        <w:r w:rsidRPr="00555D5E">
          <w:rPr>
            <w:rFonts w:cstheme="majorHAnsi"/>
            <w:rPrChange w:id="2048" w:author="Petter Vang Brakalsvaalet [pev2]" w:date="2021-04-29T15:52:00Z">
              <w:rPr>
                <w:rFonts w:cstheme="majorHAnsi"/>
              </w:rPr>
            </w:rPrChange>
          </w:rPr>
          <w:t xml:space="preserve"> I have chosen to do manual testing. </w:t>
        </w:r>
      </w:ins>
    </w:p>
    <w:p w14:paraId="15EC8636" w14:textId="1B468D3E" w:rsidR="00694611" w:rsidRPr="00555D5E" w:rsidRDefault="00694611" w:rsidP="00DD38F8">
      <w:pPr>
        <w:pStyle w:val="Heading2"/>
        <w:rPr>
          <w:ins w:id="2049" w:author="Petter Vang Brakalsvaalet [pev2]" w:date="2021-04-27T23:29:00Z"/>
          <w:rFonts w:cstheme="majorHAnsi"/>
          <w:lang w:val="en-GB"/>
          <w:rPrChange w:id="2050" w:author="Petter Vang Brakalsvaalet [pev2]" w:date="2021-04-29T15:52:00Z">
            <w:rPr>
              <w:ins w:id="2051" w:author="Petter Vang Brakalsvaalet [pev2]" w:date="2021-04-27T23:29:00Z"/>
              <w:rFonts w:cstheme="majorHAnsi"/>
              <w:lang w:val="en-GB"/>
            </w:rPr>
          </w:rPrChange>
        </w:rPr>
        <w:pPrChange w:id="2052" w:author="Petter Vang Brakalsvaalet [pev2]" w:date="2021-04-29T11:31:00Z">
          <w:pPr>
            <w:pStyle w:val="Heading2"/>
          </w:pPr>
        </w:pPrChange>
      </w:pPr>
      <w:bookmarkStart w:id="2053" w:name="_Toc222978605"/>
      <w:bookmarkStart w:id="2054" w:name="_Toc70592421"/>
      <w:r w:rsidRPr="00555D5E">
        <w:rPr>
          <w:rFonts w:cstheme="majorHAnsi"/>
          <w:lang w:val="en-GB"/>
          <w:rPrChange w:id="2055" w:author="Petter Vang Brakalsvaalet [pev2]" w:date="2021-04-29T15:52:00Z">
            <w:rPr>
              <w:rFonts w:cstheme="majorHAnsi"/>
              <w:lang w:val="en-GB"/>
            </w:rPr>
          </w:rPrChange>
        </w:rPr>
        <w:t>Automated Testing</w:t>
      </w:r>
      <w:bookmarkEnd w:id="2053"/>
      <w:bookmarkEnd w:id="2054"/>
      <w:r w:rsidRPr="00555D5E">
        <w:rPr>
          <w:rFonts w:cstheme="majorHAnsi"/>
          <w:lang w:val="en-GB"/>
          <w:rPrChange w:id="2056" w:author="Petter Vang Brakalsvaalet [pev2]" w:date="2021-04-29T15:52:00Z">
            <w:rPr>
              <w:rFonts w:cstheme="majorHAnsi"/>
              <w:lang w:val="en-GB"/>
            </w:rPr>
          </w:rPrChange>
        </w:rPr>
        <w:t xml:space="preserve"> </w:t>
      </w:r>
    </w:p>
    <w:p w14:paraId="7CA5392B" w14:textId="1C1712E1" w:rsidR="008E1C7E" w:rsidRPr="00555D5E" w:rsidRDefault="008E1C7E" w:rsidP="00DD38F8">
      <w:pPr>
        <w:pStyle w:val="Heading3"/>
        <w:rPr>
          <w:lang w:val="en-GB"/>
          <w:rPrChange w:id="2057" w:author="Petter Vang Brakalsvaalet [pev2]" w:date="2021-04-29T15:52:00Z">
            <w:rPr>
              <w:lang w:val="en-GB"/>
            </w:rPr>
          </w:rPrChange>
        </w:rPr>
        <w:pPrChange w:id="2058" w:author="Petter Vang Brakalsvaalet [pev2]" w:date="2021-04-29T11:31:00Z">
          <w:pPr>
            <w:pStyle w:val="Heading3"/>
          </w:pPr>
        </w:pPrChange>
      </w:pPr>
      <w:bookmarkStart w:id="2059" w:name="_Toc70592422"/>
      <w:ins w:id="2060" w:author="Petter Vang Brakalsvaalet [pev2]" w:date="2021-04-27T23:29:00Z">
        <w:r w:rsidRPr="00555D5E">
          <w:rPr>
            <w:lang w:val="en-GB"/>
            <w:rPrChange w:id="2061" w:author="Petter Vang Brakalsvaalet [pev2]" w:date="2021-04-29T15:52:00Z">
              <w:rPr>
                <w:lang w:val="en-GB"/>
              </w:rPr>
            </w:rPrChange>
          </w:rPr>
          <w:t>MainMenu</w:t>
        </w:r>
      </w:ins>
      <w:bookmarkEnd w:id="2059"/>
    </w:p>
    <w:p w14:paraId="79C3E12D" w14:textId="77777777" w:rsidR="008E1C7E" w:rsidRPr="00555D5E" w:rsidRDefault="008E1C7E" w:rsidP="00DD38F8">
      <w:pPr>
        <w:tabs>
          <w:tab w:val="left" w:pos="543"/>
        </w:tabs>
        <w:autoSpaceDE w:val="0"/>
        <w:autoSpaceDN w:val="0"/>
        <w:adjustRightInd w:val="0"/>
        <w:rPr>
          <w:ins w:id="2062" w:author="Petter Vang Brakalsvaalet [pev2]" w:date="2021-04-27T23:28:00Z"/>
          <w:rFonts w:eastAsiaTheme="minorEastAsia" w:cstheme="majorHAnsi"/>
          <w:color w:val="000000"/>
          <w:sz w:val="20"/>
          <w:szCs w:val="20"/>
          <w:lang w:eastAsia="ja-JP"/>
          <w:rPrChange w:id="2063" w:author="Petter Vang Brakalsvaalet [pev2]" w:date="2021-04-29T15:52:00Z">
            <w:rPr>
              <w:ins w:id="2064" w:author="Petter Vang Brakalsvaalet [pev2]" w:date="2021-04-27T23:28:00Z"/>
              <w:rFonts w:eastAsiaTheme="minorEastAsia" w:cstheme="majorHAnsi"/>
              <w:color w:val="000000"/>
              <w:sz w:val="21"/>
              <w:szCs w:val="21"/>
              <w:lang w:eastAsia="ja-JP"/>
            </w:rPr>
          </w:rPrChange>
        </w:rPr>
        <w:pPrChange w:id="2065" w:author="Petter Vang Brakalsvaalet [pev2]" w:date="2021-04-29T11:31:00Z">
          <w:pPr>
            <w:tabs>
              <w:tab w:val="left" w:pos="543"/>
            </w:tabs>
            <w:autoSpaceDE w:val="0"/>
            <w:autoSpaceDN w:val="0"/>
            <w:adjustRightInd w:val="0"/>
          </w:pPr>
        </w:pPrChange>
      </w:pPr>
      <w:ins w:id="2066" w:author="Petter Vang Brakalsvaalet [pev2]" w:date="2021-04-27T23:28:00Z">
        <w:r w:rsidRPr="00555D5E">
          <w:rPr>
            <w:rFonts w:eastAsiaTheme="minorEastAsia" w:cstheme="majorHAnsi"/>
            <w:color w:val="0000FF"/>
            <w:sz w:val="20"/>
            <w:szCs w:val="20"/>
            <w:lang w:eastAsia="ja-JP"/>
            <w:rPrChange w:id="2067" w:author="Petter Vang Brakalsvaalet [pev2]" w:date="2021-04-29T15:52:00Z">
              <w:rPr>
                <w:rFonts w:eastAsiaTheme="minorEastAsia" w:cstheme="majorHAnsi"/>
                <w:color w:val="0000FF"/>
                <w:sz w:val="21"/>
                <w:szCs w:val="21"/>
                <w:lang w:eastAsia="ja-JP"/>
              </w:rPr>
            </w:rPrChange>
          </w:rPr>
          <w:t>class</w:t>
        </w:r>
        <w:r w:rsidRPr="00555D5E">
          <w:rPr>
            <w:rFonts w:eastAsiaTheme="minorEastAsia" w:cstheme="majorHAnsi"/>
            <w:color w:val="000000"/>
            <w:sz w:val="20"/>
            <w:szCs w:val="20"/>
            <w:lang w:eastAsia="ja-JP"/>
            <w:rPrChange w:id="2068" w:author="Petter Vang Brakalsvaalet [pev2]" w:date="2021-04-29T15:52:00Z">
              <w:rPr>
                <w:rFonts w:eastAsiaTheme="minorEastAsia" w:cstheme="majorHAnsi"/>
                <w:color w:val="000000"/>
                <w:sz w:val="21"/>
                <w:szCs w:val="21"/>
                <w:lang w:eastAsia="ja-JP"/>
              </w:rPr>
            </w:rPrChange>
          </w:rPr>
          <w:t xml:space="preserve"> MainMenuTests: </w:t>
        </w:r>
        <w:r w:rsidRPr="00555D5E">
          <w:rPr>
            <w:rFonts w:eastAsiaTheme="minorEastAsia" w:cstheme="majorHAnsi"/>
            <w:color w:val="2B839F"/>
            <w:sz w:val="20"/>
            <w:szCs w:val="20"/>
            <w:lang w:eastAsia="ja-JP"/>
            <w:rPrChange w:id="2069" w:author="Petter Vang Brakalsvaalet [pev2]" w:date="2021-04-29T15:52:00Z">
              <w:rPr>
                <w:rFonts w:eastAsiaTheme="minorEastAsia" w:cstheme="majorHAnsi"/>
                <w:color w:val="2B839F"/>
                <w:sz w:val="21"/>
                <w:szCs w:val="21"/>
                <w:lang w:eastAsia="ja-JP"/>
              </w:rPr>
            </w:rPrChange>
          </w:rPr>
          <w:t>XCTestCase</w:t>
        </w:r>
        <w:r w:rsidRPr="00555D5E">
          <w:rPr>
            <w:rFonts w:eastAsiaTheme="minorEastAsia" w:cstheme="majorHAnsi"/>
            <w:color w:val="000000"/>
            <w:sz w:val="20"/>
            <w:szCs w:val="20"/>
            <w:lang w:eastAsia="ja-JP"/>
            <w:rPrChange w:id="2070" w:author="Petter Vang Brakalsvaalet [pev2]" w:date="2021-04-29T15:52:00Z">
              <w:rPr>
                <w:rFonts w:eastAsiaTheme="minorEastAsia" w:cstheme="majorHAnsi"/>
                <w:color w:val="000000"/>
                <w:sz w:val="21"/>
                <w:szCs w:val="21"/>
                <w:lang w:eastAsia="ja-JP"/>
              </w:rPr>
            </w:rPrChange>
          </w:rPr>
          <w:t xml:space="preserve"> {</w:t>
        </w:r>
      </w:ins>
    </w:p>
    <w:p w14:paraId="6AA28656" w14:textId="77777777" w:rsidR="008E1C7E" w:rsidRPr="00555D5E" w:rsidRDefault="008E1C7E" w:rsidP="00DD38F8">
      <w:pPr>
        <w:tabs>
          <w:tab w:val="left" w:pos="543"/>
        </w:tabs>
        <w:autoSpaceDE w:val="0"/>
        <w:autoSpaceDN w:val="0"/>
        <w:adjustRightInd w:val="0"/>
        <w:rPr>
          <w:ins w:id="2071" w:author="Petter Vang Brakalsvaalet [pev2]" w:date="2021-04-27T23:28:00Z"/>
          <w:rFonts w:eastAsiaTheme="minorEastAsia" w:cstheme="majorHAnsi"/>
          <w:color w:val="000000"/>
          <w:sz w:val="20"/>
          <w:szCs w:val="20"/>
          <w:lang w:eastAsia="ja-JP"/>
          <w:rPrChange w:id="2072" w:author="Petter Vang Brakalsvaalet [pev2]" w:date="2021-04-29T15:52:00Z">
            <w:rPr>
              <w:ins w:id="2073" w:author="Petter Vang Brakalsvaalet [pev2]" w:date="2021-04-27T23:28:00Z"/>
              <w:rFonts w:eastAsiaTheme="minorEastAsia" w:cstheme="majorHAnsi"/>
              <w:color w:val="000000"/>
              <w:sz w:val="21"/>
              <w:szCs w:val="21"/>
              <w:lang w:eastAsia="ja-JP"/>
            </w:rPr>
          </w:rPrChange>
        </w:rPr>
        <w:pPrChange w:id="2074" w:author="Petter Vang Brakalsvaalet [pev2]" w:date="2021-04-29T11:31:00Z">
          <w:pPr>
            <w:tabs>
              <w:tab w:val="left" w:pos="543"/>
            </w:tabs>
            <w:autoSpaceDE w:val="0"/>
            <w:autoSpaceDN w:val="0"/>
            <w:adjustRightInd w:val="0"/>
          </w:pPr>
        </w:pPrChange>
      </w:pPr>
      <w:ins w:id="2075" w:author="Petter Vang Brakalsvaalet [pev2]" w:date="2021-04-27T23:28:00Z">
        <w:r w:rsidRPr="00555D5E">
          <w:rPr>
            <w:rFonts w:eastAsiaTheme="minorEastAsia" w:cstheme="majorHAnsi"/>
            <w:color w:val="000000"/>
            <w:sz w:val="20"/>
            <w:szCs w:val="20"/>
            <w:lang w:eastAsia="ja-JP"/>
            <w:rPrChange w:id="207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077"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2078" w:author="Petter Vang Brakalsvaalet [pev2]" w:date="2021-04-29T15:52:00Z">
              <w:rPr>
                <w:rFonts w:eastAsiaTheme="minorEastAsia" w:cstheme="majorHAnsi"/>
                <w:color w:val="000000"/>
                <w:sz w:val="21"/>
                <w:szCs w:val="21"/>
                <w:lang w:eastAsia="ja-JP"/>
              </w:rPr>
            </w:rPrChange>
          </w:rPr>
          <w:t xml:space="preserve"> mainMenu: </w:t>
        </w:r>
        <w:r w:rsidRPr="00555D5E">
          <w:rPr>
            <w:rFonts w:eastAsiaTheme="minorEastAsia" w:cstheme="majorHAnsi"/>
            <w:color w:val="2B839F"/>
            <w:sz w:val="20"/>
            <w:szCs w:val="20"/>
            <w:lang w:eastAsia="ja-JP"/>
            <w:rPrChange w:id="2079"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080" w:author="Petter Vang Brakalsvaalet [pev2]" w:date="2021-04-29T15:52:00Z">
              <w:rPr>
                <w:rFonts w:eastAsiaTheme="minorEastAsia" w:cstheme="majorHAnsi"/>
                <w:color w:val="000000"/>
                <w:sz w:val="21"/>
                <w:szCs w:val="21"/>
                <w:lang w:eastAsia="ja-JP"/>
              </w:rPr>
            </w:rPrChange>
          </w:rPr>
          <w:t>!</w:t>
        </w:r>
      </w:ins>
    </w:p>
    <w:p w14:paraId="78088F58" w14:textId="77777777" w:rsidR="008E1C7E" w:rsidRPr="00555D5E" w:rsidRDefault="008E1C7E" w:rsidP="00DD38F8">
      <w:pPr>
        <w:tabs>
          <w:tab w:val="left" w:pos="543"/>
        </w:tabs>
        <w:autoSpaceDE w:val="0"/>
        <w:autoSpaceDN w:val="0"/>
        <w:adjustRightInd w:val="0"/>
        <w:rPr>
          <w:ins w:id="2081" w:author="Petter Vang Brakalsvaalet [pev2]" w:date="2021-04-27T23:28:00Z"/>
          <w:rFonts w:eastAsiaTheme="minorEastAsia" w:cstheme="majorHAnsi"/>
          <w:color w:val="000000"/>
          <w:sz w:val="20"/>
          <w:szCs w:val="20"/>
          <w:lang w:eastAsia="ja-JP"/>
          <w:rPrChange w:id="2082" w:author="Petter Vang Brakalsvaalet [pev2]" w:date="2021-04-29T15:52:00Z">
            <w:rPr>
              <w:ins w:id="2083" w:author="Petter Vang Brakalsvaalet [pev2]" w:date="2021-04-27T23:28:00Z"/>
              <w:rFonts w:eastAsiaTheme="minorEastAsia" w:cstheme="majorHAnsi"/>
              <w:color w:val="000000"/>
              <w:sz w:val="21"/>
              <w:szCs w:val="21"/>
              <w:lang w:eastAsia="ja-JP"/>
            </w:rPr>
          </w:rPrChange>
        </w:rPr>
        <w:pPrChange w:id="2084" w:author="Petter Vang Brakalsvaalet [pev2]" w:date="2021-04-29T11:31:00Z">
          <w:pPr>
            <w:tabs>
              <w:tab w:val="left" w:pos="543"/>
            </w:tabs>
            <w:autoSpaceDE w:val="0"/>
            <w:autoSpaceDN w:val="0"/>
            <w:adjustRightInd w:val="0"/>
          </w:pPr>
        </w:pPrChange>
      </w:pPr>
      <w:ins w:id="2085" w:author="Petter Vang Brakalsvaalet [pev2]" w:date="2021-04-27T23:28:00Z">
        <w:r w:rsidRPr="00555D5E">
          <w:rPr>
            <w:rFonts w:eastAsiaTheme="minorEastAsia" w:cstheme="majorHAnsi"/>
            <w:color w:val="000000"/>
            <w:sz w:val="20"/>
            <w:szCs w:val="20"/>
            <w:lang w:eastAsia="ja-JP"/>
            <w:rPrChange w:id="2086" w:author="Petter Vang Brakalsvaalet [pev2]" w:date="2021-04-29T15:52:00Z">
              <w:rPr>
                <w:rFonts w:eastAsiaTheme="minorEastAsia" w:cstheme="majorHAnsi"/>
                <w:color w:val="000000"/>
                <w:sz w:val="21"/>
                <w:szCs w:val="21"/>
                <w:lang w:eastAsia="ja-JP"/>
              </w:rPr>
            </w:rPrChange>
          </w:rPr>
          <w:t xml:space="preserve">    </w:t>
        </w:r>
      </w:ins>
    </w:p>
    <w:p w14:paraId="7B7017B4" w14:textId="77777777" w:rsidR="008E1C7E" w:rsidRPr="00555D5E" w:rsidRDefault="008E1C7E" w:rsidP="00DD38F8">
      <w:pPr>
        <w:tabs>
          <w:tab w:val="left" w:pos="543"/>
        </w:tabs>
        <w:autoSpaceDE w:val="0"/>
        <w:autoSpaceDN w:val="0"/>
        <w:adjustRightInd w:val="0"/>
        <w:rPr>
          <w:ins w:id="2087" w:author="Petter Vang Brakalsvaalet [pev2]" w:date="2021-04-27T23:28:00Z"/>
          <w:rFonts w:eastAsiaTheme="minorEastAsia" w:cstheme="majorHAnsi"/>
          <w:color w:val="000000"/>
          <w:sz w:val="20"/>
          <w:szCs w:val="20"/>
          <w:lang w:eastAsia="ja-JP"/>
          <w:rPrChange w:id="2088" w:author="Petter Vang Brakalsvaalet [pev2]" w:date="2021-04-29T15:52:00Z">
            <w:rPr>
              <w:ins w:id="2089" w:author="Petter Vang Brakalsvaalet [pev2]" w:date="2021-04-27T23:28:00Z"/>
              <w:rFonts w:eastAsiaTheme="minorEastAsia" w:cstheme="majorHAnsi"/>
              <w:color w:val="000000"/>
              <w:sz w:val="21"/>
              <w:szCs w:val="21"/>
              <w:lang w:eastAsia="ja-JP"/>
            </w:rPr>
          </w:rPrChange>
        </w:rPr>
        <w:pPrChange w:id="2090" w:author="Petter Vang Brakalsvaalet [pev2]" w:date="2021-04-29T11:31:00Z">
          <w:pPr>
            <w:tabs>
              <w:tab w:val="left" w:pos="543"/>
            </w:tabs>
            <w:autoSpaceDE w:val="0"/>
            <w:autoSpaceDN w:val="0"/>
            <w:adjustRightInd w:val="0"/>
          </w:pPr>
        </w:pPrChange>
      </w:pPr>
      <w:ins w:id="2091" w:author="Petter Vang Brakalsvaalet [pev2]" w:date="2021-04-27T23:28:00Z">
        <w:r w:rsidRPr="00555D5E">
          <w:rPr>
            <w:rFonts w:eastAsiaTheme="minorEastAsia" w:cstheme="majorHAnsi"/>
            <w:color w:val="000000"/>
            <w:sz w:val="20"/>
            <w:szCs w:val="20"/>
            <w:lang w:eastAsia="ja-JP"/>
            <w:rPrChange w:id="209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093"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209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095"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096" w:author="Petter Vang Brakalsvaalet [pev2]" w:date="2021-04-29T15:52:00Z">
              <w:rPr>
                <w:rFonts w:eastAsiaTheme="minorEastAsia" w:cstheme="majorHAnsi"/>
                <w:color w:val="000000"/>
                <w:sz w:val="21"/>
                <w:szCs w:val="21"/>
                <w:lang w:eastAsia="ja-JP"/>
              </w:rPr>
            </w:rPrChange>
          </w:rPr>
          <w:t xml:space="preserve"> setUpWithError() </w:t>
        </w:r>
        <w:r w:rsidRPr="00555D5E">
          <w:rPr>
            <w:rFonts w:eastAsiaTheme="minorEastAsia" w:cstheme="majorHAnsi"/>
            <w:color w:val="0000FF"/>
            <w:sz w:val="20"/>
            <w:szCs w:val="20"/>
            <w:lang w:eastAsia="ja-JP"/>
            <w:rPrChange w:id="2097"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2098" w:author="Petter Vang Brakalsvaalet [pev2]" w:date="2021-04-29T15:52:00Z">
              <w:rPr>
                <w:rFonts w:eastAsiaTheme="minorEastAsia" w:cstheme="majorHAnsi"/>
                <w:color w:val="000000"/>
                <w:sz w:val="21"/>
                <w:szCs w:val="21"/>
                <w:lang w:eastAsia="ja-JP"/>
              </w:rPr>
            </w:rPrChange>
          </w:rPr>
          <w:t xml:space="preserve"> {</w:t>
        </w:r>
      </w:ins>
    </w:p>
    <w:p w14:paraId="164A5499" w14:textId="77777777" w:rsidR="008E1C7E" w:rsidRPr="00555D5E" w:rsidRDefault="008E1C7E" w:rsidP="00DD38F8">
      <w:pPr>
        <w:tabs>
          <w:tab w:val="left" w:pos="543"/>
        </w:tabs>
        <w:autoSpaceDE w:val="0"/>
        <w:autoSpaceDN w:val="0"/>
        <w:adjustRightInd w:val="0"/>
        <w:rPr>
          <w:ins w:id="2099" w:author="Petter Vang Brakalsvaalet [pev2]" w:date="2021-04-27T23:28:00Z"/>
          <w:rFonts w:eastAsiaTheme="minorEastAsia" w:cstheme="majorHAnsi"/>
          <w:color w:val="000000"/>
          <w:sz w:val="20"/>
          <w:szCs w:val="20"/>
          <w:lang w:eastAsia="ja-JP"/>
          <w:rPrChange w:id="2100" w:author="Petter Vang Brakalsvaalet [pev2]" w:date="2021-04-29T15:52:00Z">
            <w:rPr>
              <w:ins w:id="2101" w:author="Petter Vang Brakalsvaalet [pev2]" w:date="2021-04-27T23:28:00Z"/>
              <w:rFonts w:eastAsiaTheme="minorEastAsia" w:cstheme="majorHAnsi"/>
              <w:color w:val="000000"/>
              <w:sz w:val="21"/>
              <w:szCs w:val="21"/>
              <w:lang w:eastAsia="ja-JP"/>
            </w:rPr>
          </w:rPrChange>
        </w:rPr>
        <w:pPrChange w:id="2102" w:author="Petter Vang Brakalsvaalet [pev2]" w:date="2021-04-29T11:31:00Z">
          <w:pPr>
            <w:tabs>
              <w:tab w:val="left" w:pos="543"/>
            </w:tabs>
            <w:autoSpaceDE w:val="0"/>
            <w:autoSpaceDN w:val="0"/>
            <w:adjustRightInd w:val="0"/>
          </w:pPr>
        </w:pPrChange>
      </w:pPr>
      <w:ins w:id="2103" w:author="Petter Vang Brakalsvaalet [pev2]" w:date="2021-04-27T23:28:00Z">
        <w:r w:rsidRPr="00555D5E">
          <w:rPr>
            <w:rFonts w:eastAsiaTheme="minorEastAsia" w:cstheme="majorHAnsi"/>
            <w:color w:val="000000"/>
            <w:sz w:val="20"/>
            <w:szCs w:val="20"/>
            <w:lang w:eastAsia="ja-JP"/>
            <w:rPrChange w:id="210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105" w:author="Petter Vang Brakalsvaalet [pev2]" w:date="2021-04-29T15:52:00Z">
              <w:rPr>
                <w:rFonts w:eastAsiaTheme="minorEastAsia" w:cstheme="majorHAnsi"/>
                <w:color w:val="008000"/>
                <w:sz w:val="21"/>
                <w:szCs w:val="21"/>
                <w:lang w:eastAsia="ja-JP"/>
              </w:rPr>
            </w:rPrChange>
          </w:rPr>
          <w:t>// Put setup code here. This method is called before the invocation of each test method in the class.</w:t>
        </w:r>
      </w:ins>
    </w:p>
    <w:p w14:paraId="3C9C1CF7" w14:textId="77777777" w:rsidR="008E1C7E" w:rsidRPr="00555D5E" w:rsidRDefault="008E1C7E" w:rsidP="00DD38F8">
      <w:pPr>
        <w:tabs>
          <w:tab w:val="left" w:pos="543"/>
        </w:tabs>
        <w:autoSpaceDE w:val="0"/>
        <w:autoSpaceDN w:val="0"/>
        <w:adjustRightInd w:val="0"/>
        <w:rPr>
          <w:ins w:id="2106" w:author="Petter Vang Brakalsvaalet [pev2]" w:date="2021-04-27T23:28:00Z"/>
          <w:rFonts w:eastAsiaTheme="minorEastAsia" w:cstheme="majorHAnsi"/>
          <w:color w:val="000000"/>
          <w:sz w:val="20"/>
          <w:szCs w:val="20"/>
          <w:lang w:eastAsia="ja-JP"/>
          <w:rPrChange w:id="2107" w:author="Petter Vang Brakalsvaalet [pev2]" w:date="2021-04-29T15:52:00Z">
            <w:rPr>
              <w:ins w:id="2108" w:author="Petter Vang Brakalsvaalet [pev2]" w:date="2021-04-27T23:28:00Z"/>
              <w:rFonts w:eastAsiaTheme="minorEastAsia" w:cstheme="majorHAnsi"/>
              <w:color w:val="000000"/>
              <w:sz w:val="21"/>
              <w:szCs w:val="21"/>
              <w:lang w:eastAsia="ja-JP"/>
            </w:rPr>
          </w:rPrChange>
        </w:rPr>
        <w:pPrChange w:id="2109" w:author="Petter Vang Brakalsvaalet [pev2]" w:date="2021-04-29T11:31:00Z">
          <w:pPr>
            <w:tabs>
              <w:tab w:val="left" w:pos="543"/>
            </w:tabs>
            <w:autoSpaceDE w:val="0"/>
            <w:autoSpaceDN w:val="0"/>
            <w:adjustRightInd w:val="0"/>
          </w:pPr>
        </w:pPrChange>
      </w:pPr>
      <w:ins w:id="2110" w:author="Petter Vang Brakalsvaalet [pev2]" w:date="2021-04-27T23:28:00Z">
        <w:r w:rsidRPr="00555D5E">
          <w:rPr>
            <w:rFonts w:eastAsiaTheme="minorEastAsia" w:cstheme="majorHAnsi"/>
            <w:color w:val="000000"/>
            <w:sz w:val="20"/>
            <w:szCs w:val="20"/>
            <w:lang w:eastAsia="ja-JP"/>
            <w:rPrChange w:id="211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112"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113"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2B839F"/>
            <w:sz w:val="20"/>
            <w:szCs w:val="20"/>
            <w:lang w:eastAsia="ja-JP"/>
            <w:rPrChange w:id="2114"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115" w:author="Petter Vang Brakalsvaalet [pev2]" w:date="2021-04-29T15:52:00Z">
              <w:rPr>
                <w:rFonts w:eastAsiaTheme="minorEastAsia" w:cstheme="majorHAnsi"/>
                <w:color w:val="000000"/>
                <w:sz w:val="21"/>
                <w:szCs w:val="21"/>
                <w:lang w:eastAsia="ja-JP"/>
              </w:rPr>
            </w:rPrChange>
          </w:rPr>
          <w:t xml:space="preserve">(fileNamed: </w:t>
        </w:r>
        <w:r w:rsidRPr="00555D5E">
          <w:rPr>
            <w:rFonts w:eastAsiaTheme="minorEastAsia" w:cstheme="majorHAnsi"/>
            <w:color w:val="A31515"/>
            <w:sz w:val="20"/>
            <w:szCs w:val="20"/>
            <w:lang w:eastAsia="ja-JP"/>
            <w:rPrChange w:id="2116" w:author="Petter Vang Brakalsvaalet [pev2]" w:date="2021-04-29T15:52:00Z">
              <w:rPr>
                <w:rFonts w:eastAsiaTheme="minorEastAsia" w:cstheme="majorHAnsi"/>
                <w:color w:val="A31515"/>
                <w:sz w:val="21"/>
                <w:szCs w:val="21"/>
                <w:lang w:eastAsia="ja-JP"/>
              </w:rPr>
            </w:rPrChange>
          </w:rPr>
          <w:t>"MainMenuScene"</w:t>
        </w:r>
        <w:r w:rsidRPr="00555D5E">
          <w:rPr>
            <w:rFonts w:eastAsiaTheme="minorEastAsia" w:cstheme="majorHAnsi"/>
            <w:color w:val="000000"/>
            <w:sz w:val="20"/>
            <w:szCs w:val="20"/>
            <w:lang w:eastAsia="ja-JP"/>
            <w:rPrChange w:id="2117" w:author="Petter Vang Brakalsvaalet [pev2]" w:date="2021-04-29T15:52:00Z">
              <w:rPr>
                <w:rFonts w:eastAsiaTheme="minorEastAsia" w:cstheme="majorHAnsi"/>
                <w:color w:val="000000"/>
                <w:sz w:val="21"/>
                <w:szCs w:val="21"/>
                <w:lang w:eastAsia="ja-JP"/>
              </w:rPr>
            </w:rPrChange>
          </w:rPr>
          <w:t>)</w:t>
        </w:r>
      </w:ins>
    </w:p>
    <w:p w14:paraId="4C101016" w14:textId="77777777" w:rsidR="008E1C7E" w:rsidRPr="00555D5E" w:rsidRDefault="008E1C7E" w:rsidP="00DD38F8">
      <w:pPr>
        <w:tabs>
          <w:tab w:val="left" w:pos="543"/>
        </w:tabs>
        <w:autoSpaceDE w:val="0"/>
        <w:autoSpaceDN w:val="0"/>
        <w:adjustRightInd w:val="0"/>
        <w:rPr>
          <w:ins w:id="2118" w:author="Petter Vang Brakalsvaalet [pev2]" w:date="2021-04-27T23:28:00Z"/>
          <w:rFonts w:eastAsiaTheme="minorEastAsia" w:cstheme="majorHAnsi"/>
          <w:color w:val="000000"/>
          <w:sz w:val="20"/>
          <w:szCs w:val="20"/>
          <w:lang w:eastAsia="ja-JP"/>
          <w:rPrChange w:id="2119" w:author="Petter Vang Brakalsvaalet [pev2]" w:date="2021-04-29T15:52:00Z">
            <w:rPr>
              <w:ins w:id="2120" w:author="Petter Vang Brakalsvaalet [pev2]" w:date="2021-04-27T23:28:00Z"/>
              <w:rFonts w:eastAsiaTheme="minorEastAsia" w:cstheme="majorHAnsi"/>
              <w:color w:val="000000"/>
              <w:sz w:val="21"/>
              <w:szCs w:val="21"/>
              <w:lang w:eastAsia="ja-JP"/>
            </w:rPr>
          </w:rPrChange>
        </w:rPr>
        <w:pPrChange w:id="2121" w:author="Petter Vang Brakalsvaalet [pev2]" w:date="2021-04-29T11:31:00Z">
          <w:pPr>
            <w:tabs>
              <w:tab w:val="left" w:pos="543"/>
            </w:tabs>
            <w:autoSpaceDE w:val="0"/>
            <w:autoSpaceDN w:val="0"/>
            <w:adjustRightInd w:val="0"/>
          </w:pPr>
        </w:pPrChange>
      </w:pPr>
      <w:ins w:id="2122" w:author="Petter Vang Brakalsvaalet [pev2]" w:date="2021-04-27T23:28:00Z">
        <w:r w:rsidRPr="00555D5E">
          <w:rPr>
            <w:rFonts w:eastAsiaTheme="minorEastAsia" w:cstheme="majorHAnsi"/>
            <w:color w:val="000000"/>
            <w:sz w:val="20"/>
            <w:szCs w:val="20"/>
            <w:lang w:eastAsia="ja-JP"/>
            <w:rPrChange w:id="2123" w:author="Petter Vang Brakalsvaalet [pev2]" w:date="2021-04-29T15:52:00Z">
              <w:rPr>
                <w:rFonts w:eastAsiaTheme="minorEastAsia" w:cstheme="majorHAnsi"/>
                <w:color w:val="000000"/>
                <w:sz w:val="21"/>
                <w:szCs w:val="21"/>
                <w:lang w:eastAsia="ja-JP"/>
              </w:rPr>
            </w:rPrChange>
          </w:rPr>
          <w:t xml:space="preserve">    }</w:t>
        </w:r>
      </w:ins>
    </w:p>
    <w:p w14:paraId="1F460C76" w14:textId="77777777" w:rsidR="008E1C7E" w:rsidRPr="00555D5E" w:rsidRDefault="008E1C7E" w:rsidP="00DD38F8">
      <w:pPr>
        <w:tabs>
          <w:tab w:val="left" w:pos="543"/>
        </w:tabs>
        <w:autoSpaceDE w:val="0"/>
        <w:autoSpaceDN w:val="0"/>
        <w:adjustRightInd w:val="0"/>
        <w:rPr>
          <w:ins w:id="2124" w:author="Petter Vang Brakalsvaalet [pev2]" w:date="2021-04-27T23:28:00Z"/>
          <w:rFonts w:eastAsiaTheme="minorEastAsia" w:cstheme="majorHAnsi"/>
          <w:color w:val="000000"/>
          <w:sz w:val="20"/>
          <w:szCs w:val="20"/>
          <w:lang w:eastAsia="ja-JP"/>
          <w:rPrChange w:id="2125" w:author="Petter Vang Brakalsvaalet [pev2]" w:date="2021-04-29T15:52:00Z">
            <w:rPr>
              <w:ins w:id="2126" w:author="Petter Vang Brakalsvaalet [pev2]" w:date="2021-04-27T23:28:00Z"/>
              <w:rFonts w:eastAsiaTheme="minorEastAsia" w:cstheme="majorHAnsi"/>
              <w:color w:val="000000"/>
              <w:sz w:val="21"/>
              <w:szCs w:val="21"/>
              <w:lang w:eastAsia="ja-JP"/>
            </w:rPr>
          </w:rPrChange>
        </w:rPr>
        <w:pPrChange w:id="2127" w:author="Petter Vang Brakalsvaalet [pev2]" w:date="2021-04-29T11:31:00Z">
          <w:pPr>
            <w:tabs>
              <w:tab w:val="left" w:pos="543"/>
            </w:tabs>
            <w:autoSpaceDE w:val="0"/>
            <w:autoSpaceDN w:val="0"/>
            <w:adjustRightInd w:val="0"/>
          </w:pPr>
        </w:pPrChange>
      </w:pPr>
    </w:p>
    <w:p w14:paraId="5D58D6FE" w14:textId="77777777" w:rsidR="008E1C7E" w:rsidRPr="00555D5E" w:rsidRDefault="008E1C7E" w:rsidP="00DD38F8">
      <w:pPr>
        <w:tabs>
          <w:tab w:val="left" w:pos="543"/>
        </w:tabs>
        <w:autoSpaceDE w:val="0"/>
        <w:autoSpaceDN w:val="0"/>
        <w:adjustRightInd w:val="0"/>
        <w:rPr>
          <w:ins w:id="2128" w:author="Petter Vang Brakalsvaalet [pev2]" w:date="2021-04-27T23:28:00Z"/>
          <w:rFonts w:eastAsiaTheme="minorEastAsia" w:cstheme="majorHAnsi"/>
          <w:color w:val="000000"/>
          <w:sz w:val="20"/>
          <w:szCs w:val="20"/>
          <w:lang w:eastAsia="ja-JP"/>
          <w:rPrChange w:id="2129" w:author="Petter Vang Brakalsvaalet [pev2]" w:date="2021-04-29T15:52:00Z">
            <w:rPr>
              <w:ins w:id="2130" w:author="Petter Vang Brakalsvaalet [pev2]" w:date="2021-04-27T23:28:00Z"/>
              <w:rFonts w:eastAsiaTheme="minorEastAsia" w:cstheme="majorHAnsi"/>
              <w:color w:val="000000"/>
              <w:sz w:val="21"/>
              <w:szCs w:val="21"/>
              <w:lang w:eastAsia="ja-JP"/>
            </w:rPr>
          </w:rPrChange>
        </w:rPr>
        <w:pPrChange w:id="2131" w:author="Petter Vang Brakalsvaalet [pev2]" w:date="2021-04-29T11:31:00Z">
          <w:pPr>
            <w:tabs>
              <w:tab w:val="left" w:pos="543"/>
            </w:tabs>
            <w:autoSpaceDE w:val="0"/>
            <w:autoSpaceDN w:val="0"/>
            <w:adjustRightInd w:val="0"/>
          </w:pPr>
        </w:pPrChange>
      </w:pPr>
      <w:ins w:id="2132" w:author="Petter Vang Brakalsvaalet [pev2]" w:date="2021-04-27T23:28:00Z">
        <w:r w:rsidRPr="00555D5E">
          <w:rPr>
            <w:rFonts w:eastAsiaTheme="minorEastAsia" w:cstheme="majorHAnsi"/>
            <w:color w:val="000000"/>
            <w:sz w:val="20"/>
            <w:szCs w:val="20"/>
            <w:lang w:eastAsia="ja-JP"/>
            <w:rPrChange w:id="213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134"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213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136"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137" w:author="Petter Vang Brakalsvaalet [pev2]" w:date="2021-04-29T15:52:00Z">
              <w:rPr>
                <w:rFonts w:eastAsiaTheme="minorEastAsia" w:cstheme="majorHAnsi"/>
                <w:color w:val="000000"/>
                <w:sz w:val="21"/>
                <w:szCs w:val="21"/>
                <w:lang w:eastAsia="ja-JP"/>
              </w:rPr>
            </w:rPrChange>
          </w:rPr>
          <w:t xml:space="preserve"> tearDownWithError() </w:t>
        </w:r>
        <w:r w:rsidRPr="00555D5E">
          <w:rPr>
            <w:rFonts w:eastAsiaTheme="minorEastAsia" w:cstheme="majorHAnsi"/>
            <w:color w:val="0000FF"/>
            <w:sz w:val="20"/>
            <w:szCs w:val="20"/>
            <w:lang w:eastAsia="ja-JP"/>
            <w:rPrChange w:id="2138"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2139" w:author="Petter Vang Brakalsvaalet [pev2]" w:date="2021-04-29T15:52:00Z">
              <w:rPr>
                <w:rFonts w:eastAsiaTheme="minorEastAsia" w:cstheme="majorHAnsi"/>
                <w:color w:val="000000"/>
                <w:sz w:val="21"/>
                <w:szCs w:val="21"/>
                <w:lang w:eastAsia="ja-JP"/>
              </w:rPr>
            </w:rPrChange>
          </w:rPr>
          <w:t xml:space="preserve"> {</w:t>
        </w:r>
      </w:ins>
    </w:p>
    <w:p w14:paraId="343CBD18" w14:textId="77777777" w:rsidR="008E1C7E" w:rsidRPr="00555D5E" w:rsidRDefault="008E1C7E" w:rsidP="00DD38F8">
      <w:pPr>
        <w:tabs>
          <w:tab w:val="left" w:pos="543"/>
        </w:tabs>
        <w:autoSpaceDE w:val="0"/>
        <w:autoSpaceDN w:val="0"/>
        <w:adjustRightInd w:val="0"/>
        <w:rPr>
          <w:ins w:id="2140" w:author="Petter Vang Brakalsvaalet [pev2]" w:date="2021-04-27T23:28:00Z"/>
          <w:rFonts w:eastAsiaTheme="minorEastAsia" w:cstheme="majorHAnsi"/>
          <w:color w:val="000000"/>
          <w:sz w:val="20"/>
          <w:szCs w:val="20"/>
          <w:lang w:eastAsia="ja-JP"/>
          <w:rPrChange w:id="2141" w:author="Petter Vang Brakalsvaalet [pev2]" w:date="2021-04-29T15:52:00Z">
            <w:rPr>
              <w:ins w:id="2142" w:author="Petter Vang Brakalsvaalet [pev2]" w:date="2021-04-27T23:28:00Z"/>
              <w:rFonts w:eastAsiaTheme="minorEastAsia" w:cstheme="majorHAnsi"/>
              <w:color w:val="000000"/>
              <w:sz w:val="21"/>
              <w:szCs w:val="21"/>
              <w:lang w:eastAsia="ja-JP"/>
            </w:rPr>
          </w:rPrChange>
        </w:rPr>
        <w:pPrChange w:id="2143" w:author="Petter Vang Brakalsvaalet [pev2]" w:date="2021-04-29T11:31:00Z">
          <w:pPr>
            <w:tabs>
              <w:tab w:val="left" w:pos="543"/>
            </w:tabs>
            <w:autoSpaceDE w:val="0"/>
            <w:autoSpaceDN w:val="0"/>
            <w:adjustRightInd w:val="0"/>
          </w:pPr>
        </w:pPrChange>
      </w:pPr>
      <w:ins w:id="2144" w:author="Petter Vang Brakalsvaalet [pev2]" w:date="2021-04-27T23:28:00Z">
        <w:r w:rsidRPr="00555D5E">
          <w:rPr>
            <w:rFonts w:eastAsiaTheme="minorEastAsia" w:cstheme="majorHAnsi"/>
            <w:color w:val="000000"/>
            <w:sz w:val="20"/>
            <w:szCs w:val="20"/>
            <w:lang w:eastAsia="ja-JP"/>
            <w:rPrChange w:id="214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146" w:author="Petter Vang Brakalsvaalet [pev2]" w:date="2021-04-29T15:52:00Z">
              <w:rPr>
                <w:rFonts w:eastAsiaTheme="minorEastAsia" w:cstheme="majorHAnsi"/>
                <w:color w:val="008000"/>
                <w:sz w:val="21"/>
                <w:szCs w:val="21"/>
                <w:lang w:eastAsia="ja-JP"/>
              </w:rPr>
            </w:rPrChange>
          </w:rPr>
          <w:t>// Put teardown code here. This method is called after the invocation of each test method in the class.</w:t>
        </w:r>
      </w:ins>
    </w:p>
    <w:p w14:paraId="192F0E00" w14:textId="77777777" w:rsidR="008E1C7E" w:rsidRPr="00555D5E" w:rsidRDefault="008E1C7E" w:rsidP="00DD38F8">
      <w:pPr>
        <w:tabs>
          <w:tab w:val="left" w:pos="543"/>
        </w:tabs>
        <w:autoSpaceDE w:val="0"/>
        <w:autoSpaceDN w:val="0"/>
        <w:adjustRightInd w:val="0"/>
        <w:rPr>
          <w:ins w:id="2147" w:author="Petter Vang Brakalsvaalet [pev2]" w:date="2021-04-27T23:28:00Z"/>
          <w:rFonts w:eastAsiaTheme="minorEastAsia" w:cstheme="majorHAnsi"/>
          <w:color w:val="000000"/>
          <w:sz w:val="20"/>
          <w:szCs w:val="20"/>
          <w:lang w:eastAsia="ja-JP"/>
          <w:rPrChange w:id="2148" w:author="Petter Vang Brakalsvaalet [pev2]" w:date="2021-04-29T15:52:00Z">
            <w:rPr>
              <w:ins w:id="2149" w:author="Petter Vang Brakalsvaalet [pev2]" w:date="2021-04-27T23:28:00Z"/>
              <w:rFonts w:eastAsiaTheme="minorEastAsia" w:cstheme="majorHAnsi"/>
              <w:color w:val="000000"/>
              <w:sz w:val="21"/>
              <w:szCs w:val="21"/>
              <w:lang w:eastAsia="ja-JP"/>
            </w:rPr>
          </w:rPrChange>
        </w:rPr>
        <w:pPrChange w:id="2150" w:author="Petter Vang Brakalsvaalet [pev2]" w:date="2021-04-29T11:31:00Z">
          <w:pPr>
            <w:tabs>
              <w:tab w:val="left" w:pos="543"/>
            </w:tabs>
            <w:autoSpaceDE w:val="0"/>
            <w:autoSpaceDN w:val="0"/>
            <w:adjustRightInd w:val="0"/>
          </w:pPr>
        </w:pPrChange>
      </w:pPr>
      <w:ins w:id="2151" w:author="Petter Vang Brakalsvaalet [pev2]" w:date="2021-04-27T23:28:00Z">
        <w:r w:rsidRPr="00555D5E">
          <w:rPr>
            <w:rFonts w:eastAsiaTheme="minorEastAsia" w:cstheme="majorHAnsi"/>
            <w:color w:val="000000"/>
            <w:sz w:val="20"/>
            <w:szCs w:val="20"/>
            <w:lang w:eastAsia="ja-JP"/>
            <w:rPrChange w:id="2152" w:author="Petter Vang Brakalsvaalet [pev2]" w:date="2021-04-29T15:52:00Z">
              <w:rPr>
                <w:rFonts w:eastAsiaTheme="minorEastAsia" w:cstheme="majorHAnsi"/>
                <w:color w:val="000000"/>
                <w:sz w:val="21"/>
                <w:szCs w:val="21"/>
                <w:lang w:eastAsia="ja-JP"/>
              </w:rPr>
            </w:rPrChange>
          </w:rPr>
          <w:t xml:space="preserve">    }</w:t>
        </w:r>
      </w:ins>
    </w:p>
    <w:p w14:paraId="3D38C608" w14:textId="77777777" w:rsidR="008E1C7E" w:rsidRPr="00555D5E" w:rsidRDefault="008E1C7E" w:rsidP="00DD38F8">
      <w:pPr>
        <w:tabs>
          <w:tab w:val="left" w:pos="543"/>
        </w:tabs>
        <w:autoSpaceDE w:val="0"/>
        <w:autoSpaceDN w:val="0"/>
        <w:adjustRightInd w:val="0"/>
        <w:rPr>
          <w:ins w:id="2153" w:author="Petter Vang Brakalsvaalet [pev2]" w:date="2021-04-27T23:28:00Z"/>
          <w:rFonts w:eastAsiaTheme="minorEastAsia" w:cstheme="majorHAnsi"/>
          <w:color w:val="000000"/>
          <w:sz w:val="20"/>
          <w:szCs w:val="20"/>
          <w:lang w:eastAsia="ja-JP"/>
          <w:rPrChange w:id="2154" w:author="Petter Vang Brakalsvaalet [pev2]" w:date="2021-04-29T15:52:00Z">
            <w:rPr>
              <w:ins w:id="2155" w:author="Petter Vang Brakalsvaalet [pev2]" w:date="2021-04-27T23:28:00Z"/>
              <w:rFonts w:eastAsiaTheme="minorEastAsia" w:cstheme="majorHAnsi"/>
              <w:color w:val="000000"/>
              <w:sz w:val="21"/>
              <w:szCs w:val="21"/>
              <w:lang w:eastAsia="ja-JP"/>
            </w:rPr>
          </w:rPrChange>
        </w:rPr>
        <w:pPrChange w:id="2156" w:author="Petter Vang Brakalsvaalet [pev2]" w:date="2021-04-29T11:31:00Z">
          <w:pPr>
            <w:tabs>
              <w:tab w:val="left" w:pos="543"/>
            </w:tabs>
            <w:autoSpaceDE w:val="0"/>
            <w:autoSpaceDN w:val="0"/>
            <w:adjustRightInd w:val="0"/>
          </w:pPr>
        </w:pPrChange>
      </w:pPr>
      <w:ins w:id="2157" w:author="Petter Vang Brakalsvaalet [pev2]" w:date="2021-04-27T23:28:00Z">
        <w:r w:rsidRPr="00555D5E">
          <w:rPr>
            <w:rFonts w:eastAsiaTheme="minorEastAsia" w:cstheme="majorHAnsi"/>
            <w:color w:val="000000"/>
            <w:sz w:val="20"/>
            <w:szCs w:val="20"/>
            <w:lang w:eastAsia="ja-JP"/>
            <w:rPrChange w:id="2158" w:author="Petter Vang Brakalsvaalet [pev2]" w:date="2021-04-29T15:52:00Z">
              <w:rPr>
                <w:rFonts w:eastAsiaTheme="minorEastAsia" w:cstheme="majorHAnsi"/>
                <w:color w:val="000000"/>
                <w:sz w:val="21"/>
                <w:szCs w:val="21"/>
                <w:lang w:eastAsia="ja-JP"/>
              </w:rPr>
            </w:rPrChange>
          </w:rPr>
          <w:t xml:space="preserve">    </w:t>
        </w:r>
      </w:ins>
    </w:p>
    <w:p w14:paraId="4611E4F1" w14:textId="77777777" w:rsidR="008E1C7E" w:rsidRPr="00555D5E" w:rsidRDefault="008E1C7E" w:rsidP="00DD38F8">
      <w:pPr>
        <w:tabs>
          <w:tab w:val="left" w:pos="543"/>
        </w:tabs>
        <w:autoSpaceDE w:val="0"/>
        <w:autoSpaceDN w:val="0"/>
        <w:adjustRightInd w:val="0"/>
        <w:rPr>
          <w:ins w:id="2159" w:author="Petter Vang Brakalsvaalet [pev2]" w:date="2021-04-27T23:28:00Z"/>
          <w:rFonts w:eastAsiaTheme="minorEastAsia" w:cstheme="majorHAnsi"/>
          <w:color w:val="000000"/>
          <w:sz w:val="20"/>
          <w:szCs w:val="20"/>
          <w:lang w:eastAsia="ja-JP"/>
          <w:rPrChange w:id="2160" w:author="Petter Vang Brakalsvaalet [pev2]" w:date="2021-04-29T15:52:00Z">
            <w:rPr>
              <w:ins w:id="2161" w:author="Petter Vang Brakalsvaalet [pev2]" w:date="2021-04-27T23:28:00Z"/>
              <w:rFonts w:eastAsiaTheme="minorEastAsia" w:cstheme="majorHAnsi"/>
              <w:color w:val="000000"/>
              <w:sz w:val="21"/>
              <w:szCs w:val="21"/>
              <w:lang w:eastAsia="ja-JP"/>
            </w:rPr>
          </w:rPrChange>
        </w:rPr>
        <w:pPrChange w:id="2162" w:author="Petter Vang Brakalsvaalet [pev2]" w:date="2021-04-29T11:31:00Z">
          <w:pPr>
            <w:tabs>
              <w:tab w:val="left" w:pos="543"/>
            </w:tabs>
            <w:autoSpaceDE w:val="0"/>
            <w:autoSpaceDN w:val="0"/>
            <w:adjustRightInd w:val="0"/>
          </w:pPr>
        </w:pPrChange>
      </w:pPr>
      <w:ins w:id="2163" w:author="Petter Vang Brakalsvaalet [pev2]" w:date="2021-04-27T23:28:00Z">
        <w:r w:rsidRPr="00555D5E">
          <w:rPr>
            <w:rFonts w:eastAsiaTheme="minorEastAsia" w:cstheme="majorHAnsi"/>
            <w:color w:val="000000"/>
            <w:sz w:val="20"/>
            <w:szCs w:val="20"/>
            <w:lang w:eastAsia="ja-JP"/>
            <w:rPrChange w:id="216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165"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166" w:author="Petter Vang Brakalsvaalet [pev2]" w:date="2021-04-29T15:52:00Z">
              <w:rPr>
                <w:rFonts w:eastAsiaTheme="minorEastAsia" w:cstheme="majorHAnsi"/>
                <w:color w:val="000000"/>
                <w:sz w:val="21"/>
                <w:szCs w:val="21"/>
                <w:lang w:eastAsia="ja-JP"/>
              </w:rPr>
            </w:rPrChange>
          </w:rPr>
          <w:t xml:space="preserve"> testPlayButton(){</w:t>
        </w:r>
      </w:ins>
    </w:p>
    <w:p w14:paraId="3788C8B1" w14:textId="77777777" w:rsidR="008E1C7E" w:rsidRPr="00555D5E" w:rsidRDefault="008E1C7E" w:rsidP="00DD38F8">
      <w:pPr>
        <w:tabs>
          <w:tab w:val="left" w:pos="543"/>
        </w:tabs>
        <w:autoSpaceDE w:val="0"/>
        <w:autoSpaceDN w:val="0"/>
        <w:adjustRightInd w:val="0"/>
        <w:rPr>
          <w:ins w:id="2167" w:author="Petter Vang Brakalsvaalet [pev2]" w:date="2021-04-27T23:28:00Z"/>
          <w:rFonts w:eastAsiaTheme="minorEastAsia" w:cstheme="majorHAnsi"/>
          <w:color w:val="000000"/>
          <w:sz w:val="20"/>
          <w:szCs w:val="20"/>
          <w:lang w:eastAsia="ja-JP"/>
          <w:rPrChange w:id="2168" w:author="Petter Vang Brakalsvaalet [pev2]" w:date="2021-04-29T15:52:00Z">
            <w:rPr>
              <w:ins w:id="2169" w:author="Petter Vang Brakalsvaalet [pev2]" w:date="2021-04-27T23:28:00Z"/>
              <w:rFonts w:eastAsiaTheme="minorEastAsia" w:cstheme="majorHAnsi"/>
              <w:color w:val="000000"/>
              <w:sz w:val="21"/>
              <w:szCs w:val="21"/>
              <w:lang w:eastAsia="ja-JP"/>
            </w:rPr>
          </w:rPrChange>
        </w:rPr>
        <w:pPrChange w:id="2170" w:author="Petter Vang Brakalsvaalet [pev2]" w:date="2021-04-29T11:31:00Z">
          <w:pPr>
            <w:tabs>
              <w:tab w:val="left" w:pos="543"/>
            </w:tabs>
            <w:autoSpaceDE w:val="0"/>
            <w:autoSpaceDN w:val="0"/>
            <w:adjustRightInd w:val="0"/>
          </w:pPr>
        </w:pPrChange>
      </w:pPr>
      <w:ins w:id="2171" w:author="Petter Vang Brakalsvaalet [pev2]" w:date="2021-04-27T23:28:00Z">
        <w:r w:rsidRPr="00555D5E">
          <w:rPr>
            <w:rFonts w:eastAsiaTheme="minorEastAsia" w:cstheme="majorHAnsi"/>
            <w:color w:val="000000"/>
            <w:sz w:val="20"/>
            <w:szCs w:val="20"/>
            <w:lang w:eastAsia="ja-JP"/>
            <w:rPrChange w:id="217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173" w:author="Petter Vang Brakalsvaalet [pev2]" w:date="2021-04-29T15:52:00Z">
              <w:rPr>
                <w:rFonts w:eastAsiaTheme="minorEastAsia" w:cstheme="majorHAnsi"/>
                <w:color w:val="008000"/>
                <w:sz w:val="21"/>
                <w:szCs w:val="21"/>
                <w:lang w:eastAsia="ja-JP"/>
              </w:rPr>
            </w:rPrChange>
          </w:rPr>
          <w:t>// This tests if the play button has been found in the scene.</w:t>
        </w:r>
      </w:ins>
    </w:p>
    <w:p w14:paraId="158811A9" w14:textId="77777777" w:rsidR="008E1C7E" w:rsidRPr="00555D5E" w:rsidRDefault="008E1C7E" w:rsidP="00DD38F8">
      <w:pPr>
        <w:tabs>
          <w:tab w:val="left" w:pos="543"/>
        </w:tabs>
        <w:autoSpaceDE w:val="0"/>
        <w:autoSpaceDN w:val="0"/>
        <w:adjustRightInd w:val="0"/>
        <w:rPr>
          <w:ins w:id="2174" w:author="Petter Vang Brakalsvaalet [pev2]" w:date="2021-04-27T23:28:00Z"/>
          <w:rFonts w:eastAsiaTheme="minorEastAsia" w:cstheme="majorHAnsi"/>
          <w:color w:val="000000"/>
          <w:sz w:val="20"/>
          <w:szCs w:val="20"/>
          <w:lang w:eastAsia="ja-JP"/>
          <w:rPrChange w:id="2175" w:author="Petter Vang Brakalsvaalet [pev2]" w:date="2021-04-29T15:52:00Z">
            <w:rPr>
              <w:ins w:id="2176" w:author="Petter Vang Brakalsvaalet [pev2]" w:date="2021-04-27T23:28:00Z"/>
              <w:rFonts w:eastAsiaTheme="minorEastAsia" w:cstheme="majorHAnsi"/>
              <w:color w:val="000000"/>
              <w:sz w:val="21"/>
              <w:szCs w:val="21"/>
              <w:lang w:eastAsia="ja-JP"/>
            </w:rPr>
          </w:rPrChange>
        </w:rPr>
        <w:pPrChange w:id="2177" w:author="Petter Vang Brakalsvaalet [pev2]" w:date="2021-04-29T11:31:00Z">
          <w:pPr>
            <w:tabs>
              <w:tab w:val="left" w:pos="543"/>
            </w:tabs>
            <w:autoSpaceDE w:val="0"/>
            <w:autoSpaceDN w:val="0"/>
            <w:adjustRightInd w:val="0"/>
          </w:pPr>
        </w:pPrChange>
      </w:pPr>
      <w:ins w:id="2178" w:author="Petter Vang Brakalsvaalet [pev2]" w:date="2021-04-27T23:28:00Z">
        <w:r w:rsidRPr="00555D5E">
          <w:rPr>
            <w:rFonts w:eastAsiaTheme="minorEastAsia" w:cstheme="majorHAnsi"/>
            <w:color w:val="000000"/>
            <w:sz w:val="20"/>
            <w:szCs w:val="20"/>
            <w:lang w:eastAsia="ja-JP"/>
            <w:rPrChange w:id="217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180"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2181" w:author="Petter Vang Brakalsvaalet [pev2]" w:date="2021-04-29T15:52:00Z">
              <w:rPr>
                <w:rFonts w:eastAsiaTheme="minorEastAsia" w:cstheme="majorHAnsi"/>
                <w:color w:val="000000"/>
                <w:sz w:val="21"/>
                <w:szCs w:val="21"/>
                <w:lang w:eastAsia="ja-JP"/>
              </w:rPr>
            </w:rPrChange>
          </w:rPr>
          <w:t xml:space="preserve"> playButton = </w:t>
        </w:r>
        <w:r w:rsidRPr="00555D5E">
          <w:rPr>
            <w:rFonts w:eastAsiaTheme="minorEastAsia" w:cstheme="majorHAnsi"/>
            <w:color w:val="2B839F"/>
            <w:sz w:val="20"/>
            <w:szCs w:val="20"/>
            <w:lang w:eastAsia="ja-JP"/>
            <w:rPrChange w:id="2182"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18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184" w:author="Petter Vang Brakalsvaalet [pev2]" w:date="2021-04-29T15:52:00Z">
              <w:rPr>
                <w:rFonts w:eastAsiaTheme="minorEastAsia" w:cstheme="majorHAnsi"/>
                <w:color w:val="2B839F"/>
                <w:sz w:val="21"/>
                <w:szCs w:val="21"/>
                <w:lang w:eastAsia="ja-JP"/>
              </w:rPr>
            </w:rPrChange>
          </w:rPr>
          <w:t>playButton</w:t>
        </w:r>
      </w:ins>
    </w:p>
    <w:p w14:paraId="201A2E54" w14:textId="77777777" w:rsidR="008E1C7E" w:rsidRPr="00555D5E" w:rsidRDefault="008E1C7E" w:rsidP="00DD38F8">
      <w:pPr>
        <w:tabs>
          <w:tab w:val="left" w:pos="543"/>
        </w:tabs>
        <w:autoSpaceDE w:val="0"/>
        <w:autoSpaceDN w:val="0"/>
        <w:adjustRightInd w:val="0"/>
        <w:rPr>
          <w:ins w:id="2185" w:author="Petter Vang Brakalsvaalet [pev2]" w:date="2021-04-27T23:28:00Z"/>
          <w:rFonts w:eastAsiaTheme="minorEastAsia" w:cstheme="majorHAnsi"/>
          <w:color w:val="000000"/>
          <w:sz w:val="20"/>
          <w:szCs w:val="20"/>
          <w:lang w:eastAsia="ja-JP"/>
          <w:rPrChange w:id="2186" w:author="Petter Vang Brakalsvaalet [pev2]" w:date="2021-04-29T15:52:00Z">
            <w:rPr>
              <w:ins w:id="2187" w:author="Petter Vang Brakalsvaalet [pev2]" w:date="2021-04-27T23:28:00Z"/>
              <w:rFonts w:eastAsiaTheme="minorEastAsia" w:cstheme="majorHAnsi"/>
              <w:color w:val="000000"/>
              <w:sz w:val="21"/>
              <w:szCs w:val="21"/>
              <w:lang w:eastAsia="ja-JP"/>
            </w:rPr>
          </w:rPrChange>
        </w:rPr>
        <w:pPrChange w:id="2188" w:author="Petter Vang Brakalsvaalet [pev2]" w:date="2021-04-29T11:31:00Z">
          <w:pPr>
            <w:tabs>
              <w:tab w:val="left" w:pos="543"/>
            </w:tabs>
            <w:autoSpaceDE w:val="0"/>
            <w:autoSpaceDN w:val="0"/>
            <w:adjustRightInd w:val="0"/>
          </w:pPr>
        </w:pPrChange>
      </w:pPr>
      <w:ins w:id="2189" w:author="Petter Vang Brakalsvaalet [pev2]" w:date="2021-04-27T23:28:00Z">
        <w:r w:rsidRPr="00555D5E">
          <w:rPr>
            <w:rFonts w:eastAsiaTheme="minorEastAsia" w:cstheme="majorHAnsi"/>
            <w:color w:val="000000"/>
            <w:sz w:val="20"/>
            <w:szCs w:val="20"/>
            <w:lang w:eastAsia="ja-JP"/>
            <w:rPrChange w:id="219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191"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192" w:author="Petter Vang Brakalsvaalet [pev2]" w:date="2021-04-29T15:52:00Z">
              <w:rPr>
                <w:rFonts w:eastAsiaTheme="minorEastAsia" w:cstheme="majorHAnsi"/>
                <w:color w:val="000000"/>
                <w:sz w:val="21"/>
                <w:szCs w:val="21"/>
                <w:lang w:eastAsia="ja-JP"/>
              </w:rPr>
            </w:rPrChange>
          </w:rPr>
          <w:t xml:space="preserve">(playButton </w:t>
        </w:r>
        <w:r w:rsidRPr="00555D5E">
          <w:rPr>
            <w:rFonts w:eastAsiaTheme="minorEastAsia" w:cstheme="majorHAnsi"/>
            <w:color w:val="2B839F"/>
            <w:sz w:val="20"/>
            <w:szCs w:val="20"/>
            <w:lang w:eastAsia="ja-JP"/>
            <w:rPrChange w:id="2193"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19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195" w:author="Petter Vang Brakalsvaalet [pev2]" w:date="2021-04-29T15:52:00Z">
              <w:rPr>
                <w:rFonts w:eastAsiaTheme="minorEastAsia" w:cstheme="majorHAnsi"/>
                <w:color w:val="0000FF"/>
                <w:sz w:val="21"/>
                <w:szCs w:val="21"/>
                <w:lang w:eastAsia="ja-JP"/>
              </w:rPr>
            </w:rPrChange>
          </w:rPr>
          <w:t>nil</w:t>
        </w:r>
        <w:r w:rsidRPr="00555D5E">
          <w:rPr>
            <w:rFonts w:eastAsiaTheme="minorEastAsia" w:cstheme="majorHAnsi"/>
            <w:color w:val="000000"/>
            <w:sz w:val="20"/>
            <w:szCs w:val="20"/>
            <w:lang w:eastAsia="ja-JP"/>
            <w:rPrChange w:id="219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197" w:author="Petter Vang Brakalsvaalet [pev2]" w:date="2021-04-29T15:52:00Z">
              <w:rPr>
                <w:rFonts w:eastAsiaTheme="minorEastAsia" w:cstheme="majorHAnsi"/>
                <w:color w:val="A31515"/>
                <w:sz w:val="21"/>
                <w:szCs w:val="21"/>
                <w:lang w:eastAsia="ja-JP"/>
              </w:rPr>
            </w:rPrChange>
          </w:rPr>
          <w:t>"Play button was not found"</w:t>
        </w:r>
        <w:r w:rsidRPr="00555D5E">
          <w:rPr>
            <w:rFonts w:eastAsiaTheme="minorEastAsia" w:cstheme="majorHAnsi"/>
            <w:color w:val="000000"/>
            <w:sz w:val="20"/>
            <w:szCs w:val="20"/>
            <w:lang w:eastAsia="ja-JP"/>
            <w:rPrChange w:id="2198" w:author="Petter Vang Brakalsvaalet [pev2]" w:date="2021-04-29T15:52:00Z">
              <w:rPr>
                <w:rFonts w:eastAsiaTheme="minorEastAsia" w:cstheme="majorHAnsi"/>
                <w:color w:val="000000"/>
                <w:sz w:val="21"/>
                <w:szCs w:val="21"/>
                <w:lang w:eastAsia="ja-JP"/>
              </w:rPr>
            </w:rPrChange>
          </w:rPr>
          <w:t>)</w:t>
        </w:r>
      </w:ins>
    </w:p>
    <w:p w14:paraId="27700D41" w14:textId="77777777" w:rsidR="008E1C7E" w:rsidRPr="00555D5E" w:rsidRDefault="008E1C7E" w:rsidP="00DD38F8">
      <w:pPr>
        <w:tabs>
          <w:tab w:val="left" w:pos="543"/>
        </w:tabs>
        <w:autoSpaceDE w:val="0"/>
        <w:autoSpaceDN w:val="0"/>
        <w:adjustRightInd w:val="0"/>
        <w:rPr>
          <w:ins w:id="2199" w:author="Petter Vang Brakalsvaalet [pev2]" w:date="2021-04-27T23:28:00Z"/>
          <w:rFonts w:eastAsiaTheme="minorEastAsia" w:cstheme="majorHAnsi"/>
          <w:color w:val="000000"/>
          <w:sz w:val="20"/>
          <w:szCs w:val="20"/>
          <w:lang w:eastAsia="ja-JP"/>
          <w:rPrChange w:id="2200" w:author="Petter Vang Brakalsvaalet [pev2]" w:date="2021-04-29T15:52:00Z">
            <w:rPr>
              <w:ins w:id="2201" w:author="Petter Vang Brakalsvaalet [pev2]" w:date="2021-04-27T23:28:00Z"/>
              <w:rFonts w:eastAsiaTheme="minorEastAsia" w:cstheme="majorHAnsi"/>
              <w:color w:val="000000"/>
              <w:sz w:val="21"/>
              <w:szCs w:val="21"/>
              <w:lang w:eastAsia="ja-JP"/>
            </w:rPr>
          </w:rPrChange>
        </w:rPr>
        <w:pPrChange w:id="2202" w:author="Petter Vang Brakalsvaalet [pev2]" w:date="2021-04-29T11:31:00Z">
          <w:pPr>
            <w:tabs>
              <w:tab w:val="left" w:pos="543"/>
            </w:tabs>
            <w:autoSpaceDE w:val="0"/>
            <w:autoSpaceDN w:val="0"/>
            <w:adjustRightInd w:val="0"/>
          </w:pPr>
        </w:pPrChange>
      </w:pPr>
      <w:ins w:id="2203" w:author="Petter Vang Brakalsvaalet [pev2]" w:date="2021-04-27T23:28:00Z">
        <w:r w:rsidRPr="00555D5E">
          <w:rPr>
            <w:rFonts w:eastAsiaTheme="minorEastAsia" w:cstheme="majorHAnsi"/>
            <w:color w:val="000000"/>
            <w:sz w:val="20"/>
            <w:szCs w:val="20"/>
            <w:lang w:eastAsia="ja-JP"/>
            <w:rPrChange w:id="2204" w:author="Petter Vang Brakalsvaalet [pev2]" w:date="2021-04-29T15:52:00Z">
              <w:rPr>
                <w:rFonts w:eastAsiaTheme="minorEastAsia" w:cstheme="majorHAnsi"/>
                <w:color w:val="000000"/>
                <w:sz w:val="21"/>
                <w:szCs w:val="21"/>
                <w:lang w:eastAsia="ja-JP"/>
              </w:rPr>
            </w:rPrChange>
          </w:rPr>
          <w:t xml:space="preserve">    }</w:t>
        </w:r>
      </w:ins>
    </w:p>
    <w:p w14:paraId="10B94E0F" w14:textId="77777777" w:rsidR="008E1C7E" w:rsidRPr="00555D5E" w:rsidRDefault="008E1C7E" w:rsidP="00DD38F8">
      <w:pPr>
        <w:tabs>
          <w:tab w:val="left" w:pos="543"/>
        </w:tabs>
        <w:autoSpaceDE w:val="0"/>
        <w:autoSpaceDN w:val="0"/>
        <w:adjustRightInd w:val="0"/>
        <w:rPr>
          <w:ins w:id="2205" w:author="Petter Vang Brakalsvaalet [pev2]" w:date="2021-04-27T23:28:00Z"/>
          <w:rFonts w:eastAsiaTheme="minorEastAsia" w:cstheme="majorHAnsi"/>
          <w:color w:val="000000"/>
          <w:sz w:val="20"/>
          <w:szCs w:val="20"/>
          <w:lang w:eastAsia="ja-JP"/>
          <w:rPrChange w:id="2206" w:author="Petter Vang Brakalsvaalet [pev2]" w:date="2021-04-29T15:52:00Z">
            <w:rPr>
              <w:ins w:id="2207" w:author="Petter Vang Brakalsvaalet [pev2]" w:date="2021-04-27T23:28:00Z"/>
              <w:rFonts w:eastAsiaTheme="minorEastAsia" w:cstheme="majorHAnsi"/>
              <w:color w:val="000000"/>
              <w:sz w:val="21"/>
              <w:szCs w:val="21"/>
              <w:lang w:eastAsia="ja-JP"/>
            </w:rPr>
          </w:rPrChange>
        </w:rPr>
        <w:pPrChange w:id="2208" w:author="Petter Vang Brakalsvaalet [pev2]" w:date="2021-04-29T11:31:00Z">
          <w:pPr>
            <w:tabs>
              <w:tab w:val="left" w:pos="543"/>
            </w:tabs>
            <w:autoSpaceDE w:val="0"/>
            <w:autoSpaceDN w:val="0"/>
            <w:adjustRightInd w:val="0"/>
          </w:pPr>
        </w:pPrChange>
      </w:pPr>
      <w:ins w:id="2209" w:author="Petter Vang Brakalsvaalet [pev2]" w:date="2021-04-27T23:28:00Z">
        <w:r w:rsidRPr="00555D5E">
          <w:rPr>
            <w:rFonts w:eastAsiaTheme="minorEastAsia" w:cstheme="majorHAnsi"/>
            <w:color w:val="000000"/>
            <w:sz w:val="20"/>
            <w:szCs w:val="20"/>
            <w:lang w:eastAsia="ja-JP"/>
            <w:rPrChange w:id="2210" w:author="Petter Vang Brakalsvaalet [pev2]" w:date="2021-04-29T15:52:00Z">
              <w:rPr>
                <w:rFonts w:eastAsiaTheme="minorEastAsia" w:cstheme="majorHAnsi"/>
                <w:color w:val="000000"/>
                <w:sz w:val="21"/>
                <w:szCs w:val="21"/>
                <w:lang w:eastAsia="ja-JP"/>
              </w:rPr>
            </w:rPrChange>
          </w:rPr>
          <w:t xml:space="preserve">    </w:t>
        </w:r>
      </w:ins>
    </w:p>
    <w:p w14:paraId="2FF447F4" w14:textId="77777777" w:rsidR="008E1C7E" w:rsidRPr="00555D5E" w:rsidRDefault="008E1C7E" w:rsidP="00DD38F8">
      <w:pPr>
        <w:tabs>
          <w:tab w:val="left" w:pos="543"/>
        </w:tabs>
        <w:autoSpaceDE w:val="0"/>
        <w:autoSpaceDN w:val="0"/>
        <w:adjustRightInd w:val="0"/>
        <w:rPr>
          <w:ins w:id="2211" w:author="Petter Vang Brakalsvaalet [pev2]" w:date="2021-04-27T23:28:00Z"/>
          <w:rFonts w:eastAsiaTheme="minorEastAsia" w:cstheme="majorHAnsi"/>
          <w:color w:val="000000"/>
          <w:sz w:val="20"/>
          <w:szCs w:val="20"/>
          <w:lang w:eastAsia="ja-JP"/>
          <w:rPrChange w:id="2212" w:author="Petter Vang Brakalsvaalet [pev2]" w:date="2021-04-29T15:52:00Z">
            <w:rPr>
              <w:ins w:id="2213" w:author="Petter Vang Brakalsvaalet [pev2]" w:date="2021-04-27T23:28:00Z"/>
              <w:rFonts w:eastAsiaTheme="minorEastAsia" w:cstheme="majorHAnsi"/>
              <w:color w:val="000000"/>
              <w:sz w:val="21"/>
              <w:szCs w:val="21"/>
              <w:lang w:eastAsia="ja-JP"/>
            </w:rPr>
          </w:rPrChange>
        </w:rPr>
        <w:pPrChange w:id="2214" w:author="Petter Vang Brakalsvaalet [pev2]" w:date="2021-04-29T11:31:00Z">
          <w:pPr>
            <w:tabs>
              <w:tab w:val="left" w:pos="543"/>
            </w:tabs>
            <w:autoSpaceDE w:val="0"/>
            <w:autoSpaceDN w:val="0"/>
            <w:adjustRightInd w:val="0"/>
          </w:pPr>
        </w:pPrChange>
      </w:pPr>
      <w:ins w:id="2215" w:author="Petter Vang Brakalsvaalet [pev2]" w:date="2021-04-27T23:28:00Z">
        <w:r w:rsidRPr="00555D5E">
          <w:rPr>
            <w:rFonts w:eastAsiaTheme="minorEastAsia" w:cstheme="majorHAnsi"/>
            <w:color w:val="000000"/>
            <w:sz w:val="20"/>
            <w:szCs w:val="20"/>
            <w:lang w:eastAsia="ja-JP"/>
            <w:rPrChange w:id="221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21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218" w:author="Petter Vang Brakalsvaalet [pev2]" w:date="2021-04-29T15:52:00Z">
              <w:rPr>
                <w:rFonts w:eastAsiaTheme="minorEastAsia" w:cstheme="majorHAnsi"/>
                <w:color w:val="000000"/>
                <w:sz w:val="21"/>
                <w:szCs w:val="21"/>
                <w:lang w:eastAsia="ja-JP"/>
              </w:rPr>
            </w:rPrChange>
          </w:rPr>
          <w:t xml:space="preserve"> testHelpButton(){</w:t>
        </w:r>
      </w:ins>
    </w:p>
    <w:p w14:paraId="49791F73" w14:textId="77777777" w:rsidR="008E1C7E" w:rsidRPr="00555D5E" w:rsidRDefault="008E1C7E" w:rsidP="00DD38F8">
      <w:pPr>
        <w:tabs>
          <w:tab w:val="left" w:pos="543"/>
        </w:tabs>
        <w:autoSpaceDE w:val="0"/>
        <w:autoSpaceDN w:val="0"/>
        <w:adjustRightInd w:val="0"/>
        <w:rPr>
          <w:ins w:id="2219" w:author="Petter Vang Brakalsvaalet [pev2]" w:date="2021-04-27T23:28:00Z"/>
          <w:rFonts w:eastAsiaTheme="minorEastAsia" w:cstheme="majorHAnsi"/>
          <w:color w:val="000000"/>
          <w:sz w:val="20"/>
          <w:szCs w:val="20"/>
          <w:lang w:eastAsia="ja-JP"/>
          <w:rPrChange w:id="2220" w:author="Petter Vang Brakalsvaalet [pev2]" w:date="2021-04-29T15:52:00Z">
            <w:rPr>
              <w:ins w:id="2221" w:author="Petter Vang Brakalsvaalet [pev2]" w:date="2021-04-27T23:28:00Z"/>
              <w:rFonts w:eastAsiaTheme="minorEastAsia" w:cstheme="majorHAnsi"/>
              <w:color w:val="000000"/>
              <w:sz w:val="21"/>
              <w:szCs w:val="21"/>
              <w:lang w:eastAsia="ja-JP"/>
            </w:rPr>
          </w:rPrChange>
        </w:rPr>
        <w:pPrChange w:id="2222" w:author="Petter Vang Brakalsvaalet [pev2]" w:date="2021-04-29T11:31:00Z">
          <w:pPr>
            <w:tabs>
              <w:tab w:val="left" w:pos="543"/>
            </w:tabs>
            <w:autoSpaceDE w:val="0"/>
            <w:autoSpaceDN w:val="0"/>
            <w:adjustRightInd w:val="0"/>
          </w:pPr>
        </w:pPrChange>
      </w:pPr>
      <w:ins w:id="2223" w:author="Petter Vang Brakalsvaalet [pev2]" w:date="2021-04-27T23:28:00Z">
        <w:r w:rsidRPr="00555D5E">
          <w:rPr>
            <w:rFonts w:eastAsiaTheme="minorEastAsia" w:cstheme="majorHAnsi"/>
            <w:color w:val="000000"/>
            <w:sz w:val="20"/>
            <w:szCs w:val="20"/>
            <w:lang w:eastAsia="ja-JP"/>
            <w:rPrChange w:id="222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225" w:author="Petter Vang Brakalsvaalet [pev2]" w:date="2021-04-29T15:52:00Z">
              <w:rPr>
                <w:rFonts w:eastAsiaTheme="minorEastAsia" w:cstheme="majorHAnsi"/>
                <w:color w:val="008000"/>
                <w:sz w:val="21"/>
                <w:szCs w:val="21"/>
                <w:lang w:eastAsia="ja-JP"/>
              </w:rPr>
            </w:rPrChange>
          </w:rPr>
          <w:t>// This tests if the help button has been found in the scene.</w:t>
        </w:r>
      </w:ins>
    </w:p>
    <w:p w14:paraId="46B86761" w14:textId="77777777" w:rsidR="008E1C7E" w:rsidRPr="00555D5E" w:rsidRDefault="008E1C7E" w:rsidP="00DD38F8">
      <w:pPr>
        <w:tabs>
          <w:tab w:val="left" w:pos="543"/>
        </w:tabs>
        <w:autoSpaceDE w:val="0"/>
        <w:autoSpaceDN w:val="0"/>
        <w:adjustRightInd w:val="0"/>
        <w:rPr>
          <w:ins w:id="2226" w:author="Petter Vang Brakalsvaalet [pev2]" w:date="2021-04-27T23:28:00Z"/>
          <w:rFonts w:eastAsiaTheme="minorEastAsia" w:cstheme="majorHAnsi"/>
          <w:color w:val="000000"/>
          <w:sz w:val="20"/>
          <w:szCs w:val="20"/>
          <w:lang w:eastAsia="ja-JP"/>
          <w:rPrChange w:id="2227" w:author="Petter Vang Brakalsvaalet [pev2]" w:date="2021-04-29T15:52:00Z">
            <w:rPr>
              <w:ins w:id="2228" w:author="Petter Vang Brakalsvaalet [pev2]" w:date="2021-04-27T23:28:00Z"/>
              <w:rFonts w:eastAsiaTheme="minorEastAsia" w:cstheme="majorHAnsi"/>
              <w:color w:val="000000"/>
              <w:sz w:val="21"/>
              <w:szCs w:val="21"/>
              <w:lang w:eastAsia="ja-JP"/>
            </w:rPr>
          </w:rPrChange>
        </w:rPr>
        <w:pPrChange w:id="2229" w:author="Petter Vang Brakalsvaalet [pev2]" w:date="2021-04-29T11:31:00Z">
          <w:pPr>
            <w:tabs>
              <w:tab w:val="left" w:pos="543"/>
            </w:tabs>
            <w:autoSpaceDE w:val="0"/>
            <w:autoSpaceDN w:val="0"/>
            <w:adjustRightInd w:val="0"/>
          </w:pPr>
        </w:pPrChange>
      </w:pPr>
      <w:ins w:id="2230" w:author="Petter Vang Brakalsvaalet [pev2]" w:date="2021-04-27T23:28:00Z">
        <w:r w:rsidRPr="00555D5E">
          <w:rPr>
            <w:rFonts w:eastAsiaTheme="minorEastAsia" w:cstheme="majorHAnsi"/>
            <w:color w:val="000000"/>
            <w:sz w:val="20"/>
            <w:szCs w:val="20"/>
            <w:lang w:eastAsia="ja-JP"/>
            <w:rPrChange w:id="223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232"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2233" w:author="Petter Vang Brakalsvaalet [pev2]" w:date="2021-04-29T15:52:00Z">
              <w:rPr>
                <w:rFonts w:eastAsiaTheme="minorEastAsia" w:cstheme="majorHAnsi"/>
                <w:color w:val="000000"/>
                <w:sz w:val="21"/>
                <w:szCs w:val="21"/>
                <w:lang w:eastAsia="ja-JP"/>
              </w:rPr>
            </w:rPrChange>
          </w:rPr>
          <w:t xml:space="preserve"> helpButton = </w:t>
        </w:r>
        <w:r w:rsidRPr="00555D5E">
          <w:rPr>
            <w:rFonts w:eastAsiaTheme="minorEastAsia" w:cstheme="majorHAnsi"/>
            <w:color w:val="2B839F"/>
            <w:sz w:val="20"/>
            <w:szCs w:val="20"/>
            <w:lang w:eastAsia="ja-JP"/>
            <w:rPrChange w:id="2234"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23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236" w:author="Petter Vang Brakalsvaalet [pev2]" w:date="2021-04-29T15:52:00Z">
              <w:rPr>
                <w:rFonts w:eastAsiaTheme="minorEastAsia" w:cstheme="majorHAnsi"/>
                <w:color w:val="2B839F"/>
                <w:sz w:val="21"/>
                <w:szCs w:val="21"/>
                <w:lang w:eastAsia="ja-JP"/>
              </w:rPr>
            </w:rPrChange>
          </w:rPr>
          <w:t>helpButton</w:t>
        </w:r>
      </w:ins>
    </w:p>
    <w:p w14:paraId="2B62BD98" w14:textId="77777777" w:rsidR="008E1C7E" w:rsidRPr="00555D5E" w:rsidRDefault="008E1C7E" w:rsidP="00DD38F8">
      <w:pPr>
        <w:tabs>
          <w:tab w:val="left" w:pos="543"/>
        </w:tabs>
        <w:autoSpaceDE w:val="0"/>
        <w:autoSpaceDN w:val="0"/>
        <w:adjustRightInd w:val="0"/>
        <w:rPr>
          <w:ins w:id="2237" w:author="Petter Vang Brakalsvaalet [pev2]" w:date="2021-04-27T23:28:00Z"/>
          <w:rFonts w:eastAsiaTheme="minorEastAsia" w:cstheme="majorHAnsi"/>
          <w:color w:val="000000"/>
          <w:sz w:val="20"/>
          <w:szCs w:val="20"/>
          <w:lang w:eastAsia="ja-JP"/>
          <w:rPrChange w:id="2238" w:author="Petter Vang Brakalsvaalet [pev2]" w:date="2021-04-29T15:52:00Z">
            <w:rPr>
              <w:ins w:id="2239" w:author="Petter Vang Brakalsvaalet [pev2]" w:date="2021-04-27T23:28:00Z"/>
              <w:rFonts w:eastAsiaTheme="minorEastAsia" w:cstheme="majorHAnsi"/>
              <w:color w:val="000000"/>
              <w:sz w:val="21"/>
              <w:szCs w:val="21"/>
              <w:lang w:eastAsia="ja-JP"/>
            </w:rPr>
          </w:rPrChange>
        </w:rPr>
        <w:pPrChange w:id="2240" w:author="Petter Vang Brakalsvaalet [pev2]" w:date="2021-04-29T11:31:00Z">
          <w:pPr>
            <w:tabs>
              <w:tab w:val="left" w:pos="543"/>
            </w:tabs>
            <w:autoSpaceDE w:val="0"/>
            <w:autoSpaceDN w:val="0"/>
            <w:adjustRightInd w:val="0"/>
          </w:pPr>
        </w:pPrChange>
      </w:pPr>
      <w:ins w:id="2241" w:author="Petter Vang Brakalsvaalet [pev2]" w:date="2021-04-27T23:28:00Z">
        <w:r w:rsidRPr="00555D5E">
          <w:rPr>
            <w:rFonts w:eastAsiaTheme="minorEastAsia" w:cstheme="majorHAnsi"/>
            <w:color w:val="000000"/>
            <w:sz w:val="20"/>
            <w:szCs w:val="20"/>
            <w:lang w:eastAsia="ja-JP"/>
            <w:rPrChange w:id="224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243"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244" w:author="Petter Vang Brakalsvaalet [pev2]" w:date="2021-04-29T15:52:00Z">
              <w:rPr>
                <w:rFonts w:eastAsiaTheme="minorEastAsia" w:cstheme="majorHAnsi"/>
                <w:color w:val="000000"/>
                <w:sz w:val="21"/>
                <w:szCs w:val="21"/>
                <w:lang w:eastAsia="ja-JP"/>
              </w:rPr>
            </w:rPrChange>
          </w:rPr>
          <w:t xml:space="preserve">(helpButton </w:t>
        </w:r>
        <w:r w:rsidRPr="00555D5E">
          <w:rPr>
            <w:rFonts w:eastAsiaTheme="minorEastAsia" w:cstheme="majorHAnsi"/>
            <w:color w:val="2B839F"/>
            <w:sz w:val="20"/>
            <w:szCs w:val="20"/>
            <w:lang w:eastAsia="ja-JP"/>
            <w:rPrChange w:id="2245"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2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247" w:author="Petter Vang Brakalsvaalet [pev2]" w:date="2021-04-29T15:52:00Z">
              <w:rPr>
                <w:rFonts w:eastAsiaTheme="minorEastAsia" w:cstheme="majorHAnsi"/>
                <w:color w:val="0000FF"/>
                <w:sz w:val="21"/>
                <w:szCs w:val="21"/>
                <w:lang w:eastAsia="ja-JP"/>
              </w:rPr>
            </w:rPrChange>
          </w:rPr>
          <w:t>nil</w:t>
        </w:r>
        <w:r w:rsidRPr="00555D5E">
          <w:rPr>
            <w:rFonts w:eastAsiaTheme="minorEastAsia" w:cstheme="majorHAnsi"/>
            <w:color w:val="000000"/>
            <w:sz w:val="20"/>
            <w:szCs w:val="20"/>
            <w:lang w:eastAsia="ja-JP"/>
            <w:rPrChange w:id="224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249" w:author="Petter Vang Brakalsvaalet [pev2]" w:date="2021-04-29T15:52:00Z">
              <w:rPr>
                <w:rFonts w:eastAsiaTheme="minorEastAsia" w:cstheme="majorHAnsi"/>
                <w:color w:val="A31515"/>
                <w:sz w:val="21"/>
                <w:szCs w:val="21"/>
                <w:lang w:eastAsia="ja-JP"/>
              </w:rPr>
            </w:rPrChange>
          </w:rPr>
          <w:t>"Help button was not found"</w:t>
        </w:r>
        <w:r w:rsidRPr="00555D5E">
          <w:rPr>
            <w:rFonts w:eastAsiaTheme="minorEastAsia" w:cstheme="majorHAnsi"/>
            <w:color w:val="000000"/>
            <w:sz w:val="20"/>
            <w:szCs w:val="20"/>
            <w:lang w:eastAsia="ja-JP"/>
            <w:rPrChange w:id="2250" w:author="Petter Vang Brakalsvaalet [pev2]" w:date="2021-04-29T15:52:00Z">
              <w:rPr>
                <w:rFonts w:eastAsiaTheme="minorEastAsia" w:cstheme="majorHAnsi"/>
                <w:color w:val="000000"/>
                <w:sz w:val="21"/>
                <w:szCs w:val="21"/>
                <w:lang w:eastAsia="ja-JP"/>
              </w:rPr>
            </w:rPrChange>
          </w:rPr>
          <w:t>)</w:t>
        </w:r>
      </w:ins>
    </w:p>
    <w:p w14:paraId="06104365" w14:textId="77777777" w:rsidR="008E1C7E" w:rsidRPr="00555D5E" w:rsidRDefault="008E1C7E" w:rsidP="00DD38F8">
      <w:pPr>
        <w:tabs>
          <w:tab w:val="left" w:pos="543"/>
        </w:tabs>
        <w:autoSpaceDE w:val="0"/>
        <w:autoSpaceDN w:val="0"/>
        <w:adjustRightInd w:val="0"/>
        <w:rPr>
          <w:ins w:id="2251" w:author="Petter Vang Brakalsvaalet [pev2]" w:date="2021-04-27T23:28:00Z"/>
          <w:rFonts w:eastAsiaTheme="minorEastAsia" w:cstheme="majorHAnsi"/>
          <w:color w:val="000000"/>
          <w:sz w:val="20"/>
          <w:szCs w:val="20"/>
          <w:lang w:eastAsia="ja-JP"/>
          <w:rPrChange w:id="2252" w:author="Petter Vang Brakalsvaalet [pev2]" w:date="2021-04-29T15:52:00Z">
            <w:rPr>
              <w:ins w:id="2253" w:author="Petter Vang Brakalsvaalet [pev2]" w:date="2021-04-27T23:28:00Z"/>
              <w:rFonts w:eastAsiaTheme="minorEastAsia" w:cstheme="majorHAnsi"/>
              <w:color w:val="000000"/>
              <w:sz w:val="21"/>
              <w:szCs w:val="21"/>
              <w:lang w:eastAsia="ja-JP"/>
            </w:rPr>
          </w:rPrChange>
        </w:rPr>
        <w:pPrChange w:id="2254" w:author="Petter Vang Brakalsvaalet [pev2]" w:date="2021-04-29T11:31:00Z">
          <w:pPr>
            <w:tabs>
              <w:tab w:val="left" w:pos="543"/>
            </w:tabs>
            <w:autoSpaceDE w:val="0"/>
            <w:autoSpaceDN w:val="0"/>
            <w:adjustRightInd w:val="0"/>
          </w:pPr>
        </w:pPrChange>
      </w:pPr>
      <w:ins w:id="2255" w:author="Petter Vang Brakalsvaalet [pev2]" w:date="2021-04-27T23:28:00Z">
        <w:r w:rsidRPr="00555D5E">
          <w:rPr>
            <w:rFonts w:eastAsiaTheme="minorEastAsia" w:cstheme="majorHAnsi"/>
            <w:color w:val="000000"/>
            <w:sz w:val="20"/>
            <w:szCs w:val="20"/>
            <w:lang w:eastAsia="ja-JP"/>
            <w:rPrChange w:id="2256" w:author="Petter Vang Brakalsvaalet [pev2]" w:date="2021-04-29T15:52:00Z">
              <w:rPr>
                <w:rFonts w:eastAsiaTheme="minorEastAsia" w:cstheme="majorHAnsi"/>
                <w:color w:val="000000"/>
                <w:sz w:val="21"/>
                <w:szCs w:val="21"/>
                <w:lang w:eastAsia="ja-JP"/>
              </w:rPr>
            </w:rPrChange>
          </w:rPr>
          <w:t xml:space="preserve">    }</w:t>
        </w:r>
      </w:ins>
    </w:p>
    <w:p w14:paraId="38F61EA2" w14:textId="77777777" w:rsidR="008E1C7E" w:rsidRPr="00555D5E" w:rsidRDefault="008E1C7E" w:rsidP="00DD38F8">
      <w:pPr>
        <w:tabs>
          <w:tab w:val="left" w:pos="543"/>
        </w:tabs>
        <w:autoSpaceDE w:val="0"/>
        <w:autoSpaceDN w:val="0"/>
        <w:adjustRightInd w:val="0"/>
        <w:rPr>
          <w:ins w:id="2257" w:author="Petter Vang Brakalsvaalet [pev2]" w:date="2021-04-27T23:28:00Z"/>
          <w:rFonts w:eastAsiaTheme="minorEastAsia" w:cstheme="majorHAnsi"/>
          <w:color w:val="000000"/>
          <w:sz w:val="20"/>
          <w:szCs w:val="20"/>
          <w:lang w:eastAsia="ja-JP"/>
          <w:rPrChange w:id="2258" w:author="Petter Vang Brakalsvaalet [pev2]" w:date="2021-04-29T15:52:00Z">
            <w:rPr>
              <w:ins w:id="2259" w:author="Petter Vang Brakalsvaalet [pev2]" w:date="2021-04-27T23:28:00Z"/>
              <w:rFonts w:eastAsiaTheme="minorEastAsia" w:cstheme="majorHAnsi"/>
              <w:color w:val="000000"/>
              <w:sz w:val="21"/>
              <w:szCs w:val="21"/>
              <w:lang w:eastAsia="ja-JP"/>
            </w:rPr>
          </w:rPrChange>
        </w:rPr>
        <w:pPrChange w:id="2260" w:author="Petter Vang Brakalsvaalet [pev2]" w:date="2021-04-29T11:31:00Z">
          <w:pPr>
            <w:tabs>
              <w:tab w:val="left" w:pos="543"/>
            </w:tabs>
            <w:autoSpaceDE w:val="0"/>
            <w:autoSpaceDN w:val="0"/>
            <w:adjustRightInd w:val="0"/>
          </w:pPr>
        </w:pPrChange>
      </w:pPr>
      <w:ins w:id="2261" w:author="Petter Vang Brakalsvaalet [pev2]" w:date="2021-04-27T23:28:00Z">
        <w:r w:rsidRPr="00555D5E">
          <w:rPr>
            <w:rFonts w:eastAsiaTheme="minorEastAsia" w:cstheme="majorHAnsi"/>
            <w:color w:val="000000"/>
            <w:sz w:val="20"/>
            <w:szCs w:val="20"/>
            <w:lang w:eastAsia="ja-JP"/>
            <w:rPrChange w:id="2262" w:author="Petter Vang Brakalsvaalet [pev2]" w:date="2021-04-29T15:52:00Z">
              <w:rPr>
                <w:rFonts w:eastAsiaTheme="minorEastAsia" w:cstheme="majorHAnsi"/>
                <w:color w:val="000000"/>
                <w:sz w:val="21"/>
                <w:szCs w:val="21"/>
                <w:lang w:eastAsia="ja-JP"/>
              </w:rPr>
            </w:rPrChange>
          </w:rPr>
          <w:t xml:space="preserve">    </w:t>
        </w:r>
      </w:ins>
    </w:p>
    <w:p w14:paraId="5501F562" w14:textId="77777777" w:rsidR="008E1C7E" w:rsidRPr="00555D5E" w:rsidRDefault="008E1C7E" w:rsidP="00DD38F8">
      <w:pPr>
        <w:tabs>
          <w:tab w:val="left" w:pos="543"/>
        </w:tabs>
        <w:autoSpaceDE w:val="0"/>
        <w:autoSpaceDN w:val="0"/>
        <w:adjustRightInd w:val="0"/>
        <w:rPr>
          <w:ins w:id="2263" w:author="Petter Vang Brakalsvaalet [pev2]" w:date="2021-04-27T23:28:00Z"/>
          <w:rFonts w:eastAsiaTheme="minorEastAsia" w:cstheme="majorHAnsi"/>
          <w:color w:val="000000"/>
          <w:sz w:val="20"/>
          <w:szCs w:val="20"/>
          <w:lang w:eastAsia="ja-JP"/>
          <w:rPrChange w:id="2264" w:author="Petter Vang Brakalsvaalet [pev2]" w:date="2021-04-29T15:52:00Z">
            <w:rPr>
              <w:ins w:id="2265" w:author="Petter Vang Brakalsvaalet [pev2]" w:date="2021-04-27T23:28:00Z"/>
              <w:rFonts w:eastAsiaTheme="minorEastAsia" w:cstheme="majorHAnsi"/>
              <w:color w:val="000000"/>
              <w:sz w:val="21"/>
              <w:szCs w:val="21"/>
              <w:lang w:eastAsia="ja-JP"/>
            </w:rPr>
          </w:rPrChange>
        </w:rPr>
        <w:pPrChange w:id="2266" w:author="Petter Vang Brakalsvaalet [pev2]" w:date="2021-04-29T11:31:00Z">
          <w:pPr>
            <w:tabs>
              <w:tab w:val="left" w:pos="543"/>
            </w:tabs>
            <w:autoSpaceDE w:val="0"/>
            <w:autoSpaceDN w:val="0"/>
            <w:adjustRightInd w:val="0"/>
          </w:pPr>
        </w:pPrChange>
      </w:pPr>
      <w:ins w:id="2267" w:author="Petter Vang Brakalsvaalet [pev2]" w:date="2021-04-27T23:28:00Z">
        <w:r w:rsidRPr="00555D5E">
          <w:rPr>
            <w:rFonts w:eastAsiaTheme="minorEastAsia" w:cstheme="majorHAnsi"/>
            <w:color w:val="000000"/>
            <w:sz w:val="20"/>
            <w:szCs w:val="20"/>
            <w:lang w:eastAsia="ja-JP"/>
            <w:rPrChange w:id="226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269"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270" w:author="Petter Vang Brakalsvaalet [pev2]" w:date="2021-04-29T15:52:00Z">
              <w:rPr>
                <w:rFonts w:eastAsiaTheme="minorEastAsia" w:cstheme="majorHAnsi"/>
                <w:color w:val="000000"/>
                <w:sz w:val="21"/>
                <w:szCs w:val="21"/>
                <w:lang w:eastAsia="ja-JP"/>
              </w:rPr>
            </w:rPrChange>
          </w:rPr>
          <w:t xml:space="preserve"> testNumberOfChildrenInScene() {</w:t>
        </w:r>
      </w:ins>
    </w:p>
    <w:p w14:paraId="472F83D9" w14:textId="77777777" w:rsidR="008E1C7E" w:rsidRPr="00555D5E" w:rsidRDefault="008E1C7E" w:rsidP="00DD38F8">
      <w:pPr>
        <w:tabs>
          <w:tab w:val="left" w:pos="543"/>
        </w:tabs>
        <w:autoSpaceDE w:val="0"/>
        <w:autoSpaceDN w:val="0"/>
        <w:adjustRightInd w:val="0"/>
        <w:rPr>
          <w:ins w:id="2271" w:author="Petter Vang Brakalsvaalet [pev2]" w:date="2021-04-27T23:28:00Z"/>
          <w:rFonts w:eastAsiaTheme="minorEastAsia" w:cstheme="majorHAnsi"/>
          <w:color w:val="000000"/>
          <w:sz w:val="20"/>
          <w:szCs w:val="20"/>
          <w:lang w:eastAsia="ja-JP"/>
          <w:rPrChange w:id="2272" w:author="Petter Vang Brakalsvaalet [pev2]" w:date="2021-04-29T15:52:00Z">
            <w:rPr>
              <w:ins w:id="2273" w:author="Petter Vang Brakalsvaalet [pev2]" w:date="2021-04-27T23:28:00Z"/>
              <w:rFonts w:eastAsiaTheme="minorEastAsia" w:cstheme="majorHAnsi"/>
              <w:color w:val="000000"/>
              <w:sz w:val="21"/>
              <w:szCs w:val="21"/>
              <w:lang w:eastAsia="ja-JP"/>
            </w:rPr>
          </w:rPrChange>
        </w:rPr>
        <w:pPrChange w:id="2274" w:author="Petter Vang Brakalsvaalet [pev2]" w:date="2021-04-29T11:31:00Z">
          <w:pPr>
            <w:tabs>
              <w:tab w:val="left" w:pos="543"/>
            </w:tabs>
            <w:autoSpaceDE w:val="0"/>
            <w:autoSpaceDN w:val="0"/>
            <w:adjustRightInd w:val="0"/>
          </w:pPr>
        </w:pPrChange>
      </w:pPr>
      <w:ins w:id="2275" w:author="Petter Vang Brakalsvaalet [pev2]" w:date="2021-04-27T23:28:00Z">
        <w:r w:rsidRPr="00555D5E">
          <w:rPr>
            <w:rFonts w:eastAsiaTheme="minorEastAsia" w:cstheme="majorHAnsi"/>
            <w:color w:val="000000"/>
            <w:sz w:val="20"/>
            <w:szCs w:val="20"/>
            <w:lang w:eastAsia="ja-JP"/>
            <w:rPrChange w:id="227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277" w:author="Petter Vang Brakalsvaalet [pev2]" w:date="2021-04-29T15:52:00Z">
              <w:rPr>
                <w:rFonts w:eastAsiaTheme="minorEastAsia" w:cstheme="majorHAnsi"/>
                <w:color w:val="008000"/>
                <w:sz w:val="21"/>
                <w:szCs w:val="21"/>
                <w:lang w:eastAsia="ja-JP"/>
              </w:rPr>
            </w:rPrChange>
          </w:rPr>
          <w:t xml:space="preserve">// This tests if the scene has the expected amount of children. </w:t>
        </w:r>
      </w:ins>
    </w:p>
    <w:p w14:paraId="04E1EE1B" w14:textId="77777777" w:rsidR="008E1C7E" w:rsidRPr="00555D5E" w:rsidRDefault="008E1C7E" w:rsidP="00DD38F8">
      <w:pPr>
        <w:tabs>
          <w:tab w:val="left" w:pos="543"/>
        </w:tabs>
        <w:autoSpaceDE w:val="0"/>
        <w:autoSpaceDN w:val="0"/>
        <w:adjustRightInd w:val="0"/>
        <w:rPr>
          <w:ins w:id="2278" w:author="Petter Vang Brakalsvaalet [pev2]" w:date="2021-04-27T23:28:00Z"/>
          <w:rFonts w:eastAsiaTheme="minorEastAsia" w:cstheme="majorHAnsi"/>
          <w:color w:val="000000"/>
          <w:sz w:val="20"/>
          <w:szCs w:val="20"/>
          <w:lang w:eastAsia="ja-JP"/>
          <w:rPrChange w:id="2279" w:author="Petter Vang Brakalsvaalet [pev2]" w:date="2021-04-29T15:52:00Z">
            <w:rPr>
              <w:ins w:id="2280" w:author="Petter Vang Brakalsvaalet [pev2]" w:date="2021-04-27T23:28:00Z"/>
              <w:rFonts w:eastAsiaTheme="minorEastAsia" w:cstheme="majorHAnsi"/>
              <w:color w:val="000000"/>
              <w:sz w:val="21"/>
              <w:szCs w:val="21"/>
              <w:lang w:eastAsia="ja-JP"/>
            </w:rPr>
          </w:rPrChange>
        </w:rPr>
        <w:pPrChange w:id="2281" w:author="Petter Vang Brakalsvaalet [pev2]" w:date="2021-04-29T11:31:00Z">
          <w:pPr>
            <w:tabs>
              <w:tab w:val="left" w:pos="543"/>
            </w:tabs>
            <w:autoSpaceDE w:val="0"/>
            <w:autoSpaceDN w:val="0"/>
            <w:adjustRightInd w:val="0"/>
          </w:pPr>
        </w:pPrChange>
      </w:pPr>
      <w:ins w:id="2282" w:author="Petter Vang Brakalsvaalet [pev2]" w:date="2021-04-27T23:28:00Z">
        <w:r w:rsidRPr="00555D5E">
          <w:rPr>
            <w:rFonts w:eastAsiaTheme="minorEastAsia" w:cstheme="majorHAnsi"/>
            <w:color w:val="000000"/>
            <w:sz w:val="20"/>
            <w:szCs w:val="20"/>
            <w:lang w:eastAsia="ja-JP"/>
            <w:rPrChange w:id="228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284"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2285" w:author="Petter Vang Brakalsvaalet [pev2]" w:date="2021-04-29T15:52:00Z">
              <w:rPr>
                <w:rFonts w:eastAsiaTheme="minorEastAsia" w:cstheme="majorHAnsi"/>
                <w:color w:val="000000"/>
                <w:sz w:val="21"/>
                <w:szCs w:val="21"/>
                <w:lang w:eastAsia="ja-JP"/>
              </w:rPr>
            </w:rPrChange>
          </w:rPr>
          <w:t xml:space="preserve"> children = </w:t>
        </w:r>
        <w:r w:rsidRPr="00555D5E">
          <w:rPr>
            <w:rFonts w:eastAsiaTheme="minorEastAsia" w:cstheme="majorHAnsi"/>
            <w:color w:val="2B839F"/>
            <w:sz w:val="20"/>
            <w:szCs w:val="20"/>
            <w:lang w:eastAsia="ja-JP"/>
            <w:rPrChange w:id="2286" w:author="Petter Vang Brakalsvaalet [pev2]" w:date="2021-04-29T15:52:00Z">
              <w:rPr>
                <w:rFonts w:eastAsiaTheme="minorEastAsia" w:cstheme="majorHAnsi"/>
                <w:color w:val="2B839F"/>
                <w:sz w:val="21"/>
                <w:szCs w:val="21"/>
                <w:lang w:eastAsia="ja-JP"/>
              </w:rPr>
            </w:rPrChange>
          </w:rPr>
          <w:t>mainMenu</w:t>
        </w:r>
        <w:r w:rsidRPr="00555D5E">
          <w:rPr>
            <w:rFonts w:eastAsiaTheme="minorEastAsia" w:cstheme="majorHAnsi"/>
            <w:color w:val="000000"/>
            <w:sz w:val="20"/>
            <w:szCs w:val="20"/>
            <w:lang w:eastAsia="ja-JP"/>
            <w:rPrChange w:id="228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288" w:author="Petter Vang Brakalsvaalet [pev2]" w:date="2021-04-29T15:52:00Z">
              <w:rPr>
                <w:rFonts w:eastAsiaTheme="minorEastAsia" w:cstheme="majorHAnsi"/>
                <w:color w:val="2B839F"/>
                <w:sz w:val="21"/>
                <w:szCs w:val="21"/>
                <w:lang w:eastAsia="ja-JP"/>
              </w:rPr>
            </w:rPrChange>
          </w:rPr>
          <w:t>children</w:t>
        </w:r>
      </w:ins>
    </w:p>
    <w:p w14:paraId="6A784637" w14:textId="77777777" w:rsidR="008E1C7E" w:rsidRPr="00555D5E" w:rsidRDefault="008E1C7E" w:rsidP="00DD38F8">
      <w:pPr>
        <w:tabs>
          <w:tab w:val="left" w:pos="543"/>
        </w:tabs>
        <w:autoSpaceDE w:val="0"/>
        <w:autoSpaceDN w:val="0"/>
        <w:adjustRightInd w:val="0"/>
        <w:rPr>
          <w:ins w:id="2289" w:author="Petter Vang Brakalsvaalet [pev2]" w:date="2021-04-27T23:28:00Z"/>
          <w:rFonts w:eastAsiaTheme="minorEastAsia" w:cstheme="majorHAnsi"/>
          <w:color w:val="000000"/>
          <w:sz w:val="20"/>
          <w:szCs w:val="20"/>
          <w:lang w:eastAsia="ja-JP"/>
          <w:rPrChange w:id="2290" w:author="Petter Vang Brakalsvaalet [pev2]" w:date="2021-04-29T15:52:00Z">
            <w:rPr>
              <w:ins w:id="2291" w:author="Petter Vang Brakalsvaalet [pev2]" w:date="2021-04-27T23:28:00Z"/>
              <w:rFonts w:eastAsiaTheme="minorEastAsia" w:cstheme="majorHAnsi"/>
              <w:color w:val="000000"/>
              <w:sz w:val="21"/>
              <w:szCs w:val="21"/>
              <w:lang w:eastAsia="ja-JP"/>
            </w:rPr>
          </w:rPrChange>
        </w:rPr>
        <w:pPrChange w:id="2292" w:author="Petter Vang Brakalsvaalet [pev2]" w:date="2021-04-29T11:31:00Z">
          <w:pPr>
            <w:tabs>
              <w:tab w:val="left" w:pos="543"/>
            </w:tabs>
            <w:autoSpaceDE w:val="0"/>
            <w:autoSpaceDN w:val="0"/>
            <w:adjustRightInd w:val="0"/>
          </w:pPr>
        </w:pPrChange>
      </w:pPr>
      <w:ins w:id="2293" w:author="Petter Vang Brakalsvaalet [pev2]" w:date="2021-04-27T23:28:00Z">
        <w:r w:rsidRPr="00555D5E">
          <w:rPr>
            <w:rFonts w:eastAsiaTheme="minorEastAsia" w:cstheme="majorHAnsi"/>
            <w:color w:val="000000"/>
            <w:sz w:val="20"/>
            <w:szCs w:val="20"/>
            <w:lang w:eastAsia="ja-JP"/>
            <w:rPrChange w:id="229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295"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296" w:author="Petter Vang Brakalsvaalet [pev2]" w:date="2021-04-29T15:52:00Z">
              <w:rPr>
                <w:rFonts w:eastAsiaTheme="minorEastAsia" w:cstheme="majorHAnsi"/>
                <w:color w:val="000000"/>
                <w:sz w:val="21"/>
                <w:szCs w:val="21"/>
                <w:lang w:eastAsia="ja-JP"/>
              </w:rPr>
            </w:rPrChange>
          </w:rPr>
          <w:t>(children.</w:t>
        </w:r>
        <w:r w:rsidRPr="00555D5E">
          <w:rPr>
            <w:rFonts w:eastAsiaTheme="minorEastAsia" w:cstheme="majorHAnsi"/>
            <w:color w:val="2B839F"/>
            <w:sz w:val="20"/>
            <w:szCs w:val="20"/>
            <w:lang w:eastAsia="ja-JP"/>
            <w:rPrChange w:id="2297" w:author="Petter Vang Brakalsvaalet [pev2]" w:date="2021-04-29T15:52:00Z">
              <w:rPr>
                <w:rFonts w:eastAsiaTheme="minorEastAsia" w:cstheme="majorHAnsi"/>
                <w:color w:val="2B839F"/>
                <w:sz w:val="21"/>
                <w:szCs w:val="21"/>
                <w:lang w:eastAsia="ja-JP"/>
              </w:rPr>
            </w:rPrChange>
          </w:rPr>
          <w:t>count</w:t>
        </w:r>
        <w:r w:rsidRPr="00555D5E">
          <w:rPr>
            <w:rFonts w:eastAsiaTheme="minorEastAsia" w:cstheme="majorHAnsi"/>
            <w:color w:val="000000"/>
            <w:sz w:val="20"/>
            <w:szCs w:val="20"/>
            <w:lang w:eastAsia="ja-JP"/>
            <w:rPrChange w:id="229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299"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300" w:author="Petter Vang Brakalsvaalet [pev2]" w:date="2021-04-29T15:52:00Z">
              <w:rPr>
                <w:rFonts w:eastAsiaTheme="minorEastAsia" w:cstheme="majorHAnsi"/>
                <w:color w:val="000000"/>
                <w:sz w:val="21"/>
                <w:szCs w:val="21"/>
                <w:lang w:eastAsia="ja-JP"/>
              </w:rPr>
            </w:rPrChange>
          </w:rPr>
          <w:t xml:space="preserve"> 2, </w:t>
        </w:r>
        <w:r w:rsidRPr="00555D5E">
          <w:rPr>
            <w:rFonts w:eastAsiaTheme="minorEastAsia" w:cstheme="majorHAnsi"/>
            <w:color w:val="A31515"/>
            <w:sz w:val="20"/>
            <w:szCs w:val="20"/>
            <w:lang w:eastAsia="ja-JP"/>
            <w:rPrChange w:id="2301" w:author="Petter Vang Brakalsvaalet [pev2]" w:date="2021-04-29T15:52:00Z">
              <w:rPr>
                <w:rFonts w:eastAsiaTheme="minorEastAsia" w:cstheme="majorHAnsi"/>
                <w:color w:val="A31515"/>
                <w:sz w:val="21"/>
                <w:szCs w:val="21"/>
                <w:lang w:eastAsia="ja-JP"/>
              </w:rPr>
            </w:rPrChange>
          </w:rPr>
          <w:t>"Number of children in main menu is not what's expected"</w:t>
        </w:r>
        <w:r w:rsidRPr="00555D5E">
          <w:rPr>
            <w:rFonts w:eastAsiaTheme="minorEastAsia" w:cstheme="majorHAnsi"/>
            <w:color w:val="000000"/>
            <w:sz w:val="20"/>
            <w:szCs w:val="20"/>
            <w:lang w:eastAsia="ja-JP"/>
            <w:rPrChange w:id="2302" w:author="Petter Vang Brakalsvaalet [pev2]" w:date="2021-04-29T15:52:00Z">
              <w:rPr>
                <w:rFonts w:eastAsiaTheme="minorEastAsia" w:cstheme="majorHAnsi"/>
                <w:color w:val="000000"/>
                <w:sz w:val="21"/>
                <w:szCs w:val="21"/>
                <w:lang w:eastAsia="ja-JP"/>
              </w:rPr>
            </w:rPrChange>
          </w:rPr>
          <w:t>)</w:t>
        </w:r>
      </w:ins>
    </w:p>
    <w:p w14:paraId="232AA5F7" w14:textId="77777777" w:rsidR="008E1C7E" w:rsidRPr="00555D5E" w:rsidRDefault="008E1C7E" w:rsidP="00DD38F8">
      <w:pPr>
        <w:tabs>
          <w:tab w:val="left" w:pos="543"/>
        </w:tabs>
        <w:autoSpaceDE w:val="0"/>
        <w:autoSpaceDN w:val="0"/>
        <w:adjustRightInd w:val="0"/>
        <w:rPr>
          <w:ins w:id="2303" w:author="Petter Vang Brakalsvaalet [pev2]" w:date="2021-04-27T23:28:00Z"/>
          <w:rFonts w:eastAsiaTheme="minorEastAsia" w:cstheme="majorHAnsi"/>
          <w:color w:val="000000"/>
          <w:sz w:val="20"/>
          <w:szCs w:val="20"/>
          <w:lang w:eastAsia="ja-JP"/>
          <w:rPrChange w:id="2304" w:author="Petter Vang Brakalsvaalet [pev2]" w:date="2021-04-29T15:52:00Z">
            <w:rPr>
              <w:ins w:id="2305" w:author="Petter Vang Brakalsvaalet [pev2]" w:date="2021-04-27T23:28:00Z"/>
              <w:rFonts w:eastAsiaTheme="minorEastAsia" w:cstheme="majorHAnsi"/>
              <w:color w:val="000000"/>
              <w:sz w:val="21"/>
              <w:szCs w:val="21"/>
              <w:lang w:eastAsia="ja-JP"/>
            </w:rPr>
          </w:rPrChange>
        </w:rPr>
        <w:pPrChange w:id="2306" w:author="Petter Vang Brakalsvaalet [pev2]" w:date="2021-04-29T11:31:00Z">
          <w:pPr>
            <w:tabs>
              <w:tab w:val="left" w:pos="543"/>
            </w:tabs>
            <w:autoSpaceDE w:val="0"/>
            <w:autoSpaceDN w:val="0"/>
            <w:adjustRightInd w:val="0"/>
          </w:pPr>
        </w:pPrChange>
      </w:pPr>
      <w:ins w:id="2307" w:author="Petter Vang Brakalsvaalet [pev2]" w:date="2021-04-27T23:28:00Z">
        <w:r w:rsidRPr="00555D5E">
          <w:rPr>
            <w:rFonts w:eastAsiaTheme="minorEastAsia" w:cstheme="majorHAnsi"/>
            <w:color w:val="000000"/>
            <w:sz w:val="20"/>
            <w:szCs w:val="20"/>
            <w:lang w:eastAsia="ja-JP"/>
            <w:rPrChange w:id="2308" w:author="Petter Vang Brakalsvaalet [pev2]" w:date="2021-04-29T15:52:00Z">
              <w:rPr>
                <w:rFonts w:eastAsiaTheme="minorEastAsia" w:cstheme="majorHAnsi"/>
                <w:color w:val="000000"/>
                <w:sz w:val="21"/>
                <w:szCs w:val="21"/>
                <w:lang w:eastAsia="ja-JP"/>
              </w:rPr>
            </w:rPrChange>
          </w:rPr>
          <w:t xml:space="preserve">    }</w:t>
        </w:r>
      </w:ins>
    </w:p>
    <w:p w14:paraId="22808548" w14:textId="39C65F81" w:rsidR="008E1C7E" w:rsidRPr="00555D5E" w:rsidRDefault="008E1C7E" w:rsidP="00DD38F8">
      <w:pPr>
        <w:rPr>
          <w:ins w:id="2309" w:author="Petter Vang Brakalsvaalet [pev2]" w:date="2021-04-27T23:34:00Z"/>
          <w:rFonts w:cstheme="majorHAnsi"/>
          <w:sz w:val="20"/>
          <w:szCs w:val="20"/>
          <w:rPrChange w:id="2310" w:author="Petter Vang Brakalsvaalet [pev2]" w:date="2021-04-29T15:52:00Z">
            <w:rPr>
              <w:ins w:id="2311" w:author="Petter Vang Brakalsvaalet [pev2]" w:date="2021-04-27T23:34:00Z"/>
              <w:rFonts w:cstheme="majorHAnsi"/>
              <w:sz w:val="22"/>
              <w:szCs w:val="22"/>
            </w:rPr>
          </w:rPrChange>
        </w:rPr>
        <w:pPrChange w:id="2312" w:author="Petter Vang Brakalsvaalet [pev2]" w:date="2021-04-29T11:31:00Z">
          <w:pPr/>
        </w:pPrChange>
      </w:pPr>
      <w:ins w:id="2313" w:author="Petter Vang Brakalsvaalet [pev2]" w:date="2021-04-27T23:28:00Z">
        <w:r w:rsidRPr="00555D5E">
          <w:rPr>
            <w:rFonts w:eastAsiaTheme="minorEastAsia" w:cstheme="majorHAnsi"/>
            <w:color w:val="000000"/>
            <w:sz w:val="20"/>
            <w:szCs w:val="20"/>
            <w:lang w:eastAsia="ja-JP"/>
            <w:rPrChange w:id="2314" w:author="Petter Vang Brakalsvaalet [pev2]" w:date="2021-04-29T15:52:00Z">
              <w:rPr>
                <w:rFonts w:eastAsiaTheme="minorEastAsia" w:cstheme="majorHAnsi"/>
                <w:color w:val="000000"/>
                <w:sz w:val="21"/>
                <w:szCs w:val="21"/>
                <w:lang w:eastAsia="ja-JP"/>
              </w:rPr>
            </w:rPrChange>
          </w:rPr>
          <w:t>}</w:t>
        </w:r>
      </w:ins>
      <w:ins w:id="2315" w:author="Petter Vang Brakalsvaalet [pev2]" w:date="2021-04-27T23:27:00Z">
        <w:r w:rsidR="00B84309" w:rsidRPr="00555D5E">
          <w:rPr>
            <w:rFonts w:cstheme="majorHAnsi"/>
            <w:sz w:val="20"/>
            <w:szCs w:val="20"/>
            <w:rPrChange w:id="2316" w:author="Petter Vang Brakalsvaalet [pev2]" w:date="2021-04-29T15:52:00Z">
              <w:rPr>
                <w:rFonts w:cstheme="majorHAnsi"/>
                <w:sz w:val="22"/>
                <w:szCs w:val="22"/>
              </w:rPr>
            </w:rPrChange>
          </w:rPr>
          <w:t xml:space="preserve"> </w:t>
        </w:r>
      </w:ins>
    </w:p>
    <w:p w14:paraId="57781A11" w14:textId="77777777" w:rsidR="008E1C7E" w:rsidRPr="00555D5E" w:rsidRDefault="008E1C7E" w:rsidP="00DD38F8">
      <w:pPr>
        <w:pStyle w:val="Heading3"/>
        <w:rPr>
          <w:ins w:id="2317" w:author="Petter Vang Brakalsvaalet [pev2]" w:date="2021-04-27T23:34:00Z"/>
          <w:lang w:val="en-GB"/>
        </w:rPr>
        <w:pPrChange w:id="2318" w:author="Petter Vang Brakalsvaalet [pev2]" w:date="2021-04-29T11:31:00Z">
          <w:pPr>
            <w:pStyle w:val="Heading3"/>
          </w:pPr>
        </w:pPrChange>
      </w:pPr>
      <w:bookmarkStart w:id="2319" w:name="_Toc70592423"/>
      <w:ins w:id="2320" w:author="Petter Vang Brakalsvaalet [pev2]" w:date="2021-04-27T23:34:00Z">
        <w:r w:rsidRPr="00555D5E">
          <w:rPr>
            <w:lang w:val="en-GB"/>
          </w:rPr>
          <w:t>Help</w:t>
        </w:r>
        <w:bookmarkEnd w:id="2319"/>
      </w:ins>
    </w:p>
    <w:p w14:paraId="358CEF05" w14:textId="77777777" w:rsidR="008E1C7E" w:rsidRPr="00555D5E" w:rsidRDefault="008E1C7E" w:rsidP="00DD38F8">
      <w:pPr>
        <w:tabs>
          <w:tab w:val="left" w:pos="543"/>
        </w:tabs>
        <w:autoSpaceDE w:val="0"/>
        <w:autoSpaceDN w:val="0"/>
        <w:adjustRightInd w:val="0"/>
        <w:rPr>
          <w:ins w:id="2321" w:author="Petter Vang Brakalsvaalet [pev2]" w:date="2021-04-27T23:34:00Z"/>
          <w:rFonts w:eastAsiaTheme="minorEastAsia" w:cstheme="majorHAnsi"/>
          <w:color w:val="000000"/>
          <w:sz w:val="20"/>
          <w:szCs w:val="20"/>
          <w:lang w:eastAsia="ja-JP"/>
          <w:rPrChange w:id="2322" w:author="Petter Vang Brakalsvaalet [pev2]" w:date="2021-04-29T15:52:00Z">
            <w:rPr>
              <w:ins w:id="2323" w:author="Petter Vang Brakalsvaalet [pev2]" w:date="2021-04-27T23:34:00Z"/>
              <w:rFonts w:eastAsiaTheme="minorEastAsia" w:cstheme="majorHAnsi"/>
              <w:color w:val="000000"/>
              <w:sz w:val="21"/>
              <w:szCs w:val="21"/>
              <w:lang w:eastAsia="ja-JP"/>
            </w:rPr>
          </w:rPrChange>
        </w:rPr>
        <w:pPrChange w:id="2324" w:author="Petter Vang Brakalsvaalet [pev2]" w:date="2021-04-29T11:31:00Z">
          <w:pPr>
            <w:tabs>
              <w:tab w:val="left" w:pos="543"/>
            </w:tabs>
            <w:autoSpaceDE w:val="0"/>
            <w:autoSpaceDN w:val="0"/>
            <w:adjustRightInd w:val="0"/>
          </w:pPr>
        </w:pPrChange>
      </w:pPr>
      <w:ins w:id="2325" w:author="Petter Vang Brakalsvaalet [pev2]" w:date="2021-04-27T23:34:00Z">
        <w:r w:rsidRPr="00555D5E">
          <w:rPr>
            <w:rFonts w:eastAsiaTheme="minorEastAsia" w:cstheme="majorHAnsi"/>
            <w:color w:val="0000FF"/>
            <w:sz w:val="20"/>
            <w:szCs w:val="20"/>
            <w:lang w:eastAsia="ja-JP"/>
            <w:rPrChange w:id="2326" w:author="Petter Vang Brakalsvaalet [pev2]" w:date="2021-04-29T15:52:00Z">
              <w:rPr>
                <w:rFonts w:eastAsiaTheme="minorEastAsia" w:cstheme="majorHAnsi"/>
                <w:color w:val="0000FF"/>
                <w:sz w:val="21"/>
                <w:szCs w:val="21"/>
                <w:lang w:eastAsia="ja-JP"/>
              </w:rPr>
            </w:rPrChange>
          </w:rPr>
          <w:t>class</w:t>
        </w:r>
        <w:r w:rsidRPr="00555D5E">
          <w:rPr>
            <w:rFonts w:eastAsiaTheme="minorEastAsia" w:cstheme="majorHAnsi"/>
            <w:color w:val="000000"/>
            <w:sz w:val="20"/>
            <w:szCs w:val="20"/>
            <w:lang w:eastAsia="ja-JP"/>
            <w:rPrChange w:id="2327" w:author="Petter Vang Brakalsvaalet [pev2]" w:date="2021-04-29T15:52:00Z">
              <w:rPr>
                <w:rFonts w:eastAsiaTheme="minorEastAsia" w:cstheme="majorHAnsi"/>
                <w:color w:val="000000"/>
                <w:sz w:val="21"/>
                <w:szCs w:val="21"/>
                <w:lang w:eastAsia="ja-JP"/>
              </w:rPr>
            </w:rPrChange>
          </w:rPr>
          <w:t xml:space="preserve"> HelpTests: </w:t>
        </w:r>
        <w:r w:rsidRPr="00555D5E">
          <w:rPr>
            <w:rFonts w:eastAsiaTheme="minorEastAsia" w:cstheme="majorHAnsi"/>
            <w:color w:val="2B839F"/>
            <w:sz w:val="20"/>
            <w:szCs w:val="20"/>
            <w:lang w:eastAsia="ja-JP"/>
            <w:rPrChange w:id="2328" w:author="Petter Vang Brakalsvaalet [pev2]" w:date="2021-04-29T15:52:00Z">
              <w:rPr>
                <w:rFonts w:eastAsiaTheme="minorEastAsia" w:cstheme="majorHAnsi"/>
                <w:color w:val="2B839F"/>
                <w:sz w:val="21"/>
                <w:szCs w:val="21"/>
                <w:lang w:eastAsia="ja-JP"/>
              </w:rPr>
            </w:rPrChange>
          </w:rPr>
          <w:t>XCTestCase</w:t>
        </w:r>
        <w:r w:rsidRPr="00555D5E">
          <w:rPr>
            <w:rFonts w:eastAsiaTheme="minorEastAsia" w:cstheme="majorHAnsi"/>
            <w:color w:val="000000"/>
            <w:sz w:val="20"/>
            <w:szCs w:val="20"/>
            <w:lang w:eastAsia="ja-JP"/>
            <w:rPrChange w:id="2329" w:author="Petter Vang Brakalsvaalet [pev2]" w:date="2021-04-29T15:52:00Z">
              <w:rPr>
                <w:rFonts w:eastAsiaTheme="minorEastAsia" w:cstheme="majorHAnsi"/>
                <w:color w:val="000000"/>
                <w:sz w:val="21"/>
                <w:szCs w:val="21"/>
                <w:lang w:eastAsia="ja-JP"/>
              </w:rPr>
            </w:rPrChange>
          </w:rPr>
          <w:t xml:space="preserve"> {</w:t>
        </w:r>
      </w:ins>
    </w:p>
    <w:p w14:paraId="7ABA5B6B" w14:textId="77777777" w:rsidR="008E1C7E" w:rsidRPr="00555D5E" w:rsidRDefault="008E1C7E" w:rsidP="00DD38F8">
      <w:pPr>
        <w:tabs>
          <w:tab w:val="left" w:pos="543"/>
        </w:tabs>
        <w:autoSpaceDE w:val="0"/>
        <w:autoSpaceDN w:val="0"/>
        <w:adjustRightInd w:val="0"/>
        <w:rPr>
          <w:ins w:id="2330" w:author="Petter Vang Brakalsvaalet [pev2]" w:date="2021-04-27T23:34:00Z"/>
          <w:rFonts w:eastAsiaTheme="minorEastAsia" w:cstheme="majorHAnsi"/>
          <w:color w:val="000000"/>
          <w:sz w:val="20"/>
          <w:szCs w:val="20"/>
          <w:lang w:eastAsia="ja-JP"/>
          <w:rPrChange w:id="2331" w:author="Petter Vang Brakalsvaalet [pev2]" w:date="2021-04-29T15:52:00Z">
            <w:rPr>
              <w:ins w:id="2332" w:author="Petter Vang Brakalsvaalet [pev2]" w:date="2021-04-27T23:34:00Z"/>
              <w:rFonts w:eastAsiaTheme="minorEastAsia" w:cstheme="majorHAnsi"/>
              <w:color w:val="000000"/>
              <w:sz w:val="21"/>
              <w:szCs w:val="21"/>
              <w:lang w:eastAsia="ja-JP"/>
            </w:rPr>
          </w:rPrChange>
        </w:rPr>
        <w:pPrChange w:id="2333" w:author="Petter Vang Brakalsvaalet [pev2]" w:date="2021-04-29T11:31:00Z">
          <w:pPr>
            <w:tabs>
              <w:tab w:val="left" w:pos="543"/>
            </w:tabs>
            <w:autoSpaceDE w:val="0"/>
            <w:autoSpaceDN w:val="0"/>
            <w:adjustRightInd w:val="0"/>
          </w:pPr>
        </w:pPrChange>
      </w:pPr>
      <w:ins w:id="2334" w:author="Petter Vang Brakalsvaalet [pev2]" w:date="2021-04-27T23:34:00Z">
        <w:r w:rsidRPr="00555D5E">
          <w:rPr>
            <w:rFonts w:eastAsiaTheme="minorEastAsia" w:cstheme="majorHAnsi"/>
            <w:color w:val="000000"/>
            <w:sz w:val="20"/>
            <w:szCs w:val="20"/>
            <w:lang w:eastAsia="ja-JP"/>
            <w:rPrChange w:id="233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336"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2337" w:author="Petter Vang Brakalsvaalet [pev2]" w:date="2021-04-29T15:52:00Z">
              <w:rPr>
                <w:rFonts w:eastAsiaTheme="minorEastAsia" w:cstheme="majorHAnsi"/>
                <w:color w:val="000000"/>
                <w:sz w:val="21"/>
                <w:szCs w:val="21"/>
                <w:lang w:eastAsia="ja-JP"/>
              </w:rPr>
            </w:rPrChange>
          </w:rPr>
          <w:t xml:space="preserve"> helpVC: </w:t>
        </w:r>
        <w:r w:rsidRPr="00555D5E">
          <w:rPr>
            <w:rFonts w:eastAsiaTheme="minorEastAsia" w:cstheme="majorHAnsi"/>
            <w:color w:val="2B839F"/>
            <w:sz w:val="20"/>
            <w:szCs w:val="20"/>
            <w:lang w:eastAsia="ja-JP"/>
            <w:rPrChange w:id="2338"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339" w:author="Petter Vang Brakalsvaalet [pev2]" w:date="2021-04-29T15:52:00Z">
              <w:rPr>
                <w:rFonts w:eastAsiaTheme="minorEastAsia" w:cstheme="majorHAnsi"/>
                <w:color w:val="000000"/>
                <w:sz w:val="21"/>
                <w:szCs w:val="21"/>
                <w:lang w:eastAsia="ja-JP"/>
              </w:rPr>
            </w:rPrChange>
          </w:rPr>
          <w:t>!</w:t>
        </w:r>
      </w:ins>
    </w:p>
    <w:p w14:paraId="5A521872" w14:textId="77777777" w:rsidR="008E1C7E" w:rsidRPr="00555D5E" w:rsidRDefault="008E1C7E" w:rsidP="00DD38F8">
      <w:pPr>
        <w:tabs>
          <w:tab w:val="left" w:pos="543"/>
        </w:tabs>
        <w:autoSpaceDE w:val="0"/>
        <w:autoSpaceDN w:val="0"/>
        <w:adjustRightInd w:val="0"/>
        <w:rPr>
          <w:ins w:id="2340" w:author="Petter Vang Brakalsvaalet [pev2]" w:date="2021-04-27T23:34:00Z"/>
          <w:rFonts w:eastAsiaTheme="minorEastAsia" w:cstheme="majorHAnsi"/>
          <w:color w:val="000000"/>
          <w:sz w:val="20"/>
          <w:szCs w:val="20"/>
          <w:lang w:eastAsia="ja-JP"/>
          <w:rPrChange w:id="2341" w:author="Petter Vang Brakalsvaalet [pev2]" w:date="2021-04-29T15:52:00Z">
            <w:rPr>
              <w:ins w:id="2342" w:author="Petter Vang Brakalsvaalet [pev2]" w:date="2021-04-27T23:34:00Z"/>
              <w:rFonts w:eastAsiaTheme="minorEastAsia" w:cstheme="majorHAnsi"/>
              <w:color w:val="000000"/>
              <w:sz w:val="21"/>
              <w:szCs w:val="21"/>
              <w:lang w:eastAsia="ja-JP"/>
            </w:rPr>
          </w:rPrChange>
        </w:rPr>
        <w:pPrChange w:id="2343" w:author="Petter Vang Brakalsvaalet [pev2]" w:date="2021-04-29T11:31:00Z">
          <w:pPr>
            <w:tabs>
              <w:tab w:val="left" w:pos="543"/>
            </w:tabs>
            <w:autoSpaceDE w:val="0"/>
            <w:autoSpaceDN w:val="0"/>
            <w:adjustRightInd w:val="0"/>
          </w:pPr>
        </w:pPrChange>
      </w:pPr>
      <w:ins w:id="2344" w:author="Petter Vang Brakalsvaalet [pev2]" w:date="2021-04-27T23:34:00Z">
        <w:r w:rsidRPr="00555D5E">
          <w:rPr>
            <w:rFonts w:eastAsiaTheme="minorEastAsia" w:cstheme="majorHAnsi"/>
            <w:color w:val="000000"/>
            <w:sz w:val="20"/>
            <w:szCs w:val="20"/>
            <w:lang w:eastAsia="ja-JP"/>
            <w:rPrChange w:id="2345" w:author="Petter Vang Brakalsvaalet [pev2]" w:date="2021-04-29T15:52:00Z">
              <w:rPr>
                <w:rFonts w:eastAsiaTheme="minorEastAsia" w:cstheme="majorHAnsi"/>
                <w:color w:val="000000"/>
                <w:sz w:val="21"/>
                <w:szCs w:val="21"/>
                <w:lang w:eastAsia="ja-JP"/>
              </w:rPr>
            </w:rPrChange>
          </w:rPr>
          <w:t xml:space="preserve">    </w:t>
        </w:r>
      </w:ins>
    </w:p>
    <w:p w14:paraId="1A80C1EE" w14:textId="77777777" w:rsidR="008E1C7E" w:rsidRPr="00555D5E" w:rsidRDefault="008E1C7E" w:rsidP="00DD38F8">
      <w:pPr>
        <w:tabs>
          <w:tab w:val="left" w:pos="543"/>
        </w:tabs>
        <w:autoSpaceDE w:val="0"/>
        <w:autoSpaceDN w:val="0"/>
        <w:adjustRightInd w:val="0"/>
        <w:rPr>
          <w:ins w:id="2346" w:author="Petter Vang Brakalsvaalet [pev2]" w:date="2021-04-27T23:34:00Z"/>
          <w:rFonts w:eastAsiaTheme="minorEastAsia" w:cstheme="majorHAnsi"/>
          <w:color w:val="000000"/>
          <w:sz w:val="20"/>
          <w:szCs w:val="20"/>
          <w:lang w:eastAsia="ja-JP"/>
          <w:rPrChange w:id="2347" w:author="Petter Vang Brakalsvaalet [pev2]" w:date="2021-04-29T15:52:00Z">
            <w:rPr>
              <w:ins w:id="2348" w:author="Petter Vang Brakalsvaalet [pev2]" w:date="2021-04-27T23:34:00Z"/>
              <w:rFonts w:eastAsiaTheme="minorEastAsia" w:cstheme="majorHAnsi"/>
              <w:color w:val="000000"/>
              <w:sz w:val="21"/>
              <w:szCs w:val="21"/>
              <w:lang w:eastAsia="ja-JP"/>
            </w:rPr>
          </w:rPrChange>
        </w:rPr>
        <w:pPrChange w:id="2349" w:author="Petter Vang Brakalsvaalet [pev2]" w:date="2021-04-29T11:31:00Z">
          <w:pPr>
            <w:tabs>
              <w:tab w:val="left" w:pos="543"/>
            </w:tabs>
            <w:autoSpaceDE w:val="0"/>
            <w:autoSpaceDN w:val="0"/>
            <w:adjustRightInd w:val="0"/>
          </w:pPr>
        </w:pPrChange>
      </w:pPr>
      <w:ins w:id="2350" w:author="Petter Vang Brakalsvaalet [pev2]" w:date="2021-04-27T23:34:00Z">
        <w:r w:rsidRPr="00555D5E">
          <w:rPr>
            <w:rFonts w:eastAsiaTheme="minorEastAsia" w:cstheme="majorHAnsi"/>
            <w:color w:val="000000"/>
            <w:sz w:val="20"/>
            <w:szCs w:val="20"/>
            <w:lang w:eastAsia="ja-JP"/>
            <w:rPrChange w:id="235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352"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2353" w:author="Petter Vang Brakalsvaalet [pev2]" w:date="2021-04-29T15:52:00Z">
              <w:rPr>
                <w:rFonts w:eastAsiaTheme="minorEastAsia" w:cstheme="majorHAnsi"/>
                <w:color w:val="000000"/>
                <w:sz w:val="21"/>
                <w:szCs w:val="21"/>
                <w:lang w:eastAsia="ja-JP"/>
              </w:rPr>
            </w:rPrChange>
          </w:rPr>
          <w:t xml:space="preserve"> defaultHelpItems = [</w:t>
        </w:r>
        <w:r w:rsidRPr="00555D5E">
          <w:rPr>
            <w:rFonts w:eastAsiaTheme="minorEastAsia" w:cstheme="majorHAnsi"/>
            <w:color w:val="2B839F"/>
            <w:sz w:val="20"/>
            <w:szCs w:val="20"/>
            <w:lang w:eastAsia="ja-JP"/>
            <w:rPrChange w:id="2354"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35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356"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357"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358" w:author="Petter Vang Brakalsvaalet [pev2]" w:date="2021-04-29T15:52:00Z">
              <w:rPr>
                <w:rFonts w:eastAsiaTheme="minorEastAsia" w:cstheme="majorHAnsi"/>
                <w:color w:val="A31515"/>
                <w:sz w:val="21"/>
                <w:szCs w:val="21"/>
                <w:lang w:eastAsia="ja-JP"/>
              </w:rPr>
            </w:rPrChange>
          </w:rPr>
          <w:t>"Hider"</w:t>
        </w:r>
        <w:r w:rsidRPr="00555D5E">
          <w:rPr>
            <w:rFonts w:eastAsiaTheme="minorEastAsia" w:cstheme="majorHAnsi"/>
            <w:color w:val="000000"/>
            <w:sz w:val="20"/>
            <w:szCs w:val="20"/>
            <w:lang w:eastAsia="ja-JP"/>
            <w:rPrChange w:id="2359"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360" w:author="Petter Vang Brakalsvaalet [pev2]" w:date="2021-04-29T15:52:00Z">
              <w:rPr>
                <w:rFonts w:eastAsiaTheme="minorEastAsia" w:cstheme="majorHAnsi"/>
                <w:color w:val="A31515"/>
                <w:sz w:val="21"/>
                <w:szCs w:val="21"/>
                <w:lang w:eastAsia="ja-JP"/>
              </w:rPr>
            </w:rPrChange>
          </w:rPr>
          <w:t>"This is a hider. Your job as a hider is to hide from the seeker."</w:t>
        </w:r>
        <w:r w:rsidRPr="00555D5E">
          <w:rPr>
            <w:rFonts w:eastAsiaTheme="minorEastAsia" w:cstheme="majorHAnsi"/>
            <w:color w:val="000000"/>
            <w:sz w:val="20"/>
            <w:szCs w:val="20"/>
            <w:lang w:eastAsia="ja-JP"/>
            <w:rPrChange w:id="2361" w:author="Petter Vang Brakalsvaalet [pev2]" w:date="2021-04-29T15:52:00Z">
              <w:rPr>
                <w:rFonts w:eastAsiaTheme="minorEastAsia" w:cstheme="majorHAnsi"/>
                <w:color w:val="000000"/>
                <w:sz w:val="21"/>
                <w:szCs w:val="21"/>
                <w:lang w:eastAsia="ja-JP"/>
              </w:rPr>
            </w:rPrChange>
          </w:rPr>
          <w:t>),</w:t>
        </w:r>
      </w:ins>
    </w:p>
    <w:p w14:paraId="589C8C3E" w14:textId="77777777" w:rsidR="008E1C7E" w:rsidRPr="00555D5E" w:rsidRDefault="008E1C7E" w:rsidP="00DD38F8">
      <w:pPr>
        <w:tabs>
          <w:tab w:val="left" w:pos="543"/>
        </w:tabs>
        <w:autoSpaceDE w:val="0"/>
        <w:autoSpaceDN w:val="0"/>
        <w:adjustRightInd w:val="0"/>
        <w:rPr>
          <w:ins w:id="2362" w:author="Petter Vang Brakalsvaalet [pev2]" w:date="2021-04-27T23:34:00Z"/>
          <w:rFonts w:eastAsiaTheme="minorEastAsia" w:cstheme="majorHAnsi"/>
          <w:color w:val="000000"/>
          <w:sz w:val="20"/>
          <w:szCs w:val="20"/>
          <w:lang w:eastAsia="ja-JP"/>
          <w:rPrChange w:id="2363" w:author="Petter Vang Brakalsvaalet [pev2]" w:date="2021-04-29T15:52:00Z">
            <w:rPr>
              <w:ins w:id="2364" w:author="Petter Vang Brakalsvaalet [pev2]" w:date="2021-04-27T23:34:00Z"/>
              <w:rFonts w:eastAsiaTheme="minorEastAsia" w:cstheme="majorHAnsi"/>
              <w:color w:val="000000"/>
              <w:sz w:val="21"/>
              <w:szCs w:val="21"/>
              <w:lang w:eastAsia="ja-JP"/>
            </w:rPr>
          </w:rPrChange>
        </w:rPr>
        <w:pPrChange w:id="2365" w:author="Petter Vang Brakalsvaalet [pev2]" w:date="2021-04-29T11:31:00Z">
          <w:pPr>
            <w:tabs>
              <w:tab w:val="left" w:pos="543"/>
            </w:tabs>
            <w:autoSpaceDE w:val="0"/>
            <w:autoSpaceDN w:val="0"/>
            <w:adjustRightInd w:val="0"/>
          </w:pPr>
        </w:pPrChange>
      </w:pPr>
      <w:ins w:id="2366" w:author="Petter Vang Brakalsvaalet [pev2]" w:date="2021-04-27T23:34:00Z">
        <w:r w:rsidRPr="00555D5E">
          <w:rPr>
            <w:rFonts w:eastAsiaTheme="minorEastAsia" w:cstheme="majorHAnsi"/>
            <w:color w:val="000000"/>
            <w:sz w:val="20"/>
            <w:szCs w:val="20"/>
            <w:lang w:eastAsia="ja-JP"/>
            <w:rPrChange w:id="236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368"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36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370"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371"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372" w:author="Petter Vang Brakalsvaalet [pev2]" w:date="2021-04-29T15:52:00Z">
              <w:rPr>
                <w:rFonts w:eastAsiaTheme="minorEastAsia" w:cstheme="majorHAnsi"/>
                <w:color w:val="A31515"/>
                <w:sz w:val="21"/>
                <w:szCs w:val="21"/>
                <w:lang w:eastAsia="ja-JP"/>
              </w:rPr>
            </w:rPrChange>
          </w:rPr>
          <w:t>"Seeker"</w:t>
        </w:r>
        <w:r w:rsidRPr="00555D5E">
          <w:rPr>
            <w:rFonts w:eastAsiaTheme="minorEastAsia" w:cstheme="majorHAnsi"/>
            <w:color w:val="000000"/>
            <w:sz w:val="20"/>
            <w:szCs w:val="20"/>
            <w:lang w:eastAsia="ja-JP"/>
            <w:rPrChange w:id="2373"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374" w:author="Petter Vang Brakalsvaalet [pev2]" w:date="2021-04-29T15:52:00Z">
              <w:rPr>
                <w:rFonts w:eastAsiaTheme="minorEastAsia" w:cstheme="majorHAnsi"/>
                <w:color w:val="A31515"/>
                <w:sz w:val="21"/>
                <w:szCs w:val="21"/>
                <w:lang w:eastAsia="ja-JP"/>
              </w:rPr>
            </w:rPrChange>
          </w:rPr>
          <w:t>"This is a seeker. Your job as a seeker is to catch all other players."</w:t>
        </w:r>
        <w:r w:rsidRPr="00555D5E">
          <w:rPr>
            <w:rFonts w:eastAsiaTheme="minorEastAsia" w:cstheme="majorHAnsi"/>
            <w:color w:val="000000"/>
            <w:sz w:val="20"/>
            <w:szCs w:val="20"/>
            <w:lang w:eastAsia="ja-JP"/>
            <w:rPrChange w:id="2375" w:author="Petter Vang Brakalsvaalet [pev2]" w:date="2021-04-29T15:52:00Z">
              <w:rPr>
                <w:rFonts w:eastAsiaTheme="minorEastAsia" w:cstheme="majorHAnsi"/>
                <w:color w:val="000000"/>
                <w:sz w:val="21"/>
                <w:szCs w:val="21"/>
                <w:lang w:eastAsia="ja-JP"/>
              </w:rPr>
            </w:rPrChange>
          </w:rPr>
          <w:t>),</w:t>
        </w:r>
      </w:ins>
    </w:p>
    <w:p w14:paraId="08BD1CFD" w14:textId="77777777" w:rsidR="008E1C7E" w:rsidRPr="00555D5E" w:rsidRDefault="008E1C7E" w:rsidP="00DD38F8">
      <w:pPr>
        <w:tabs>
          <w:tab w:val="left" w:pos="543"/>
        </w:tabs>
        <w:autoSpaceDE w:val="0"/>
        <w:autoSpaceDN w:val="0"/>
        <w:adjustRightInd w:val="0"/>
        <w:rPr>
          <w:ins w:id="2376" w:author="Petter Vang Brakalsvaalet [pev2]" w:date="2021-04-27T23:34:00Z"/>
          <w:rFonts w:eastAsiaTheme="minorEastAsia" w:cstheme="majorHAnsi"/>
          <w:color w:val="000000"/>
          <w:sz w:val="20"/>
          <w:szCs w:val="20"/>
          <w:lang w:eastAsia="ja-JP"/>
          <w:rPrChange w:id="2377" w:author="Petter Vang Brakalsvaalet [pev2]" w:date="2021-04-29T15:52:00Z">
            <w:rPr>
              <w:ins w:id="2378" w:author="Petter Vang Brakalsvaalet [pev2]" w:date="2021-04-27T23:34:00Z"/>
              <w:rFonts w:eastAsiaTheme="minorEastAsia" w:cstheme="majorHAnsi"/>
              <w:color w:val="000000"/>
              <w:sz w:val="21"/>
              <w:szCs w:val="21"/>
              <w:lang w:eastAsia="ja-JP"/>
            </w:rPr>
          </w:rPrChange>
        </w:rPr>
        <w:pPrChange w:id="2379" w:author="Petter Vang Brakalsvaalet [pev2]" w:date="2021-04-29T11:31:00Z">
          <w:pPr>
            <w:tabs>
              <w:tab w:val="left" w:pos="543"/>
            </w:tabs>
            <w:autoSpaceDE w:val="0"/>
            <w:autoSpaceDN w:val="0"/>
            <w:adjustRightInd w:val="0"/>
          </w:pPr>
        </w:pPrChange>
      </w:pPr>
      <w:ins w:id="2380" w:author="Petter Vang Brakalsvaalet [pev2]" w:date="2021-04-27T23:34:00Z">
        <w:r w:rsidRPr="00555D5E">
          <w:rPr>
            <w:rFonts w:eastAsiaTheme="minorEastAsia" w:cstheme="majorHAnsi"/>
            <w:color w:val="000000"/>
            <w:sz w:val="20"/>
            <w:szCs w:val="20"/>
            <w:lang w:eastAsia="ja-JP"/>
            <w:rPrChange w:id="238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382"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38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384"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385"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386" w:author="Petter Vang Brakalsvaalet [pev2]" w:date="2021-04-29T15:52:00Z">
              <w:rPr>
                <w:rFonts w:eastAsiaTheme="minorEastAsia" w:cstheme="majorHAnsi"/>
                <w:color w:val="A31515"/>
                <w:sz w:val="21"/>
                <w:szCs w:val="21"/>
                <w:lang w:eastAsia="ja-JP"/>
              </w:rPr>
            </w:rPrChange>
          </w:rPr>
          <w:t>"tentNew"</w:t>
        </w:r>
        <w:r w:rsidRPr="00555D5E">
          <w:rPr>
            <w:rFonts w:eastAsiaTheme="minorEastAsia" w:cstheme="majorHAnsi"/>
            <w:color w:val="000000"/>
            <w:sz w:val="20"/>
            <w:szCs w:val="20"/>
            <w:lang w:eastAsia="ja-JP"/>
            <w:rPrChange w:id="2387"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388" w:author="Petter Vang Brakalsvaalet [pev2]" w:date="2021-04-29T15:52:00Z">
              <w:rPr>
                <w:rFonts w:eastAsiaTheme="minorEastAsia" w:cstheme="majorHAnsi"/>
                <w:color w:val="A31515"/>
                <w:sz w:val="21"/>
                <w:szCs w:val="21"/>
                <w:lang w:eastAsia="ja-JP"/>
              </w:rPr>
            </w:rPrChange>
          </w:rPr>
          <w:t>"This is an hiding spot. You can hide here."</w:t>
        </w:r>
        <w:r w:rsidRPr="00555D5E">
          <w:rPr>
            <w:rFonts w:eastAsiaTheme="minorEastAsia" w:cstheme="majorHAnsi"/>
            <w:color w:val="000000"/>
            <w:sz w:val="20"/>
            <w:szCs w:val="20"/>
            <w:lang w:eastAsia="ja-JP"/>
            <w:rPrChange w:id="2389" w:author="Petter Vang Brakalsvaalet [pev2]" w:date="2021-04-29T15:52:00Z">
              <w:rPr>
                <w:rFonts w:eastAsiaTheme="minorEastAsia" w:cstheme="majorHAnsi"/>
                <w:color w:val="000000"/>
                <w:sz w:val="21"/>
                <w:szCs w:val="21"/>
                <w:lang w:eastAsia="ja-JP"/>
              </w:rPr>
            </w:rPrChange>
          </w:rPr>
          <w:t>),</w:t>
        </w:r>
      </w:ins>
    </w:p>
    <w:p w14:paraId="5A0DD00E" w14:textId="77777777" w:rsidR="008E1C7E" w:rsidRPr="00555D5E" w:rsidRDefault="008E1C7E" w:rsidP="00DD38F8">
      <w:pPr>
        <w:tabs>
          <w:tab w:val="left" w:pos="543"/>
        </w:tabs>
        <w:autoSpaceDE w:val="0"/>
        <w:autoSpaceDN w:val="0"/>
        <w:adjustRightInd w:val="0"/>
        <w:rPr>
          <w:ins w:id="2390" w:author="Petter Vang Brakalsvaalet [pev2]" w:date="2021-04-27T23:34:00Z"/>
          <w:rFonts w:eastAsiaTheme="minorEastAsia" w:cstheme="majorHAnsi"/>
          <w:color w:val="000000"/>
          <w:sz w:val="20"/>
          <w:szCs w:val="20"/>
          <w:lang w:eastAsia="ja-JP"/>
          <w:rPrChange w:id="2391" w:author="Petter Vang Brakalsvaalet [pev2]" w:date="2021-04-29T15:52:00Z">
            <w:rPr>
              <w:ins w:id="2392" w:author="Petter Vang Brakalsvaalet [pev2]" w:date="2021-04-27T23:34:00Z"/>
              <w:rFonts w:eastAsiaTheme="minorEastAsia" w:cstheme="majorHAnsi"/>
              <w:color w:val="000000"/>
              <w:sz w:val="21"/>
              <w:szCs w:val="21"/>
              <w:lang w:eastAsia="ja-JP"/>
            </w:rPr>
          </w:rPrChange>
        </w:rPr>
        <w:pPrChange w:id="2393" w:author="Petter Vang Brakalsvaalet [pev2]" w:date="2021-04-29T11:31:00Z">
          <w:pPr>
            <w:tabs>
              <w:tab w:val="left" w:pos="543"/>
            </w:tabs>
            <w:autoSpaceDE w:val="0"/>
            <w:autoSpaceDN w:val="0"/>
            <w:adjustRightInd w:val="0"/>
          </w:pPr>
        </w:pPrChange>
      </w:pPr>
      <w:ins w:id="2394" w:author="Petter Vang Brakalsvaalet [pev2]" w:date="2021-04-27T23:34:00Z">
        <w:r w:rsidRPr="00555D5E">
          <w:rPr>
            <w:rFonts w:eastAsiaTheme="minorEastAsia" w:cstheme="majorHAnsi"/>
            <w:color w:val="000000"/>
            <w:sz w:val="20"/>
            <w:szCs w:val="20"/>
            <w:lang w:eastAsia="ja-JP"/>
            <w:rPrChange w:id="2395" w:author="Petter Vang Brakalsvaalet [pev2]" w:date="2021-04-29T15:52:00Z">
              <w:rPr>
                <w:rFonts w:eastAsiaTheme="minorEastAsia" w:cstheme="majorHAnsi"/>
                <w:color w:val="000000"/>
                <w:sz w:val="21"/>
                <w:szCs w:val="21"/>
                <w:lang w:eastAsia="ja-JP"/>
              </w:rPr>
            </w:rPrChange>
          </w:rPr>
          <w:lastRenderedPageBreak/>
          <w:t xml:space="preserve">                            </w:t>
        </w:r>
        <w:r w:rsidRPr="00555D5E">
          <w:rPr>
            <w:rFonts w:eastAsiaTheme="minorEastAsia" w:cstheme="majorHAnsi"/>
            <w:color w:val="2B839F"/>
            <w:sz w:val="20"/>
            <w:szCs w:val="20"/>
            <w:lang w:eastAsia="ja-JP"/>
            <w:rPrChange w:id="2396"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39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398"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399"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400" w:author="Petter Vang Brakalsvaalet [pev2]" w:date="2021-04-29T15:52:00Z">
              <w:rPr>
                <w:rFonts w:eastAsiaTheme="minorEastAsia" w:cstheme="majorHAnsi"/>
                <w:color w:val="A31515"/>
                <w:sz w:val="21"/>
                <w:szCs w:val="21"/>
                <w:lang w:eastAsia="ja-JP"/>
              </w:rPr>
            </w:rPrChange>
          </w:rPr>
          <w:t>"tentOld"</w:t>
        </w:r>
        <w:r w:rsidRPr="00555D5E">
          <w:rPr>
            <w:rFonts w:eastAsiaTheme="minorEastAsia" w:cstheme="majorHAnsi"/>
            <w:color w:val="000000"/>
            <w:sz w:val="20"/>
            <w:szCs w:val="20"/>
            <w:lang w:eastAsia="ja-JP"/>
            <w:rPrChange w:id="2401"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402" w:author="Petter Vang Brakalsvaalet [pev2]" w:date="2021-04-29T15:52:00Z">
              <w:rPr>
                <w:rFonts w:eastAsiaTheme="minorEastAsia" w:cstheme="majorHAnsi"/>
                <w:color w:val="A31515"/>
                <w:sz w:val="21"/>
                <w:szCs w:val="21"/>
                <w:lang w:eastAsia="ja-JP"/>
              </w:rPr>
            </w:rPrChange>
          </w:rPr>
          <w:t>"This is an hiding spot. You can hide here."</w:t>
        </w:r>
        <w:r w:rsidRPr="00555D5E">
          <w:rPr>
            <w:rFonts w:eastAsiaTheme="minorEastAsia" w:cstheme="majorHAnsi"/>
            <w:color w:val="000000"/>
            <w:sz w:val="20"/>
            <w:szCs w:val="20"/>
            <w:lang w:eastAsia="ja-JP"/>
            <w:rPrChange w:id="2403" w:author="Petter Vang Brakalsvaalet [pev2]" w:date="2021-04-29T15:52:00Z">
              <w:rPr>
                <w:rFonts w:eastAsiaTheme="minorEastAsia" w:cstheme="majorHAnsi"/>
                <w:color w:val="000000"/>
                <w:sz w:val="21"/>
                <w:szCs w:val="21"/>
                <w:lang w:eastAsia="ja-JP"/>
              </w:rPr>
            </w:rPrChange>
          </w:rPr>
          <w:t>),</w:t>
        </w:r>
      </w:ins>
    </w:p>
    <w:p w14:paraId="5EF38120" w14:textId="77777777" w:rsidR="008E1C7E" w:rsidRPr="00555D5E" w:rsidRDefault="008E1C7E" w:rsidP="00DD38F8">
      <w:pPr>
        <w:tabs>
          <w:tab w:val="left" w:pos="543"/>
        </w:tabs>
        <w:autoSpaceDE w:val="0"/>
        <w:autoSpaceDN w:val="0"/>
        <w:adjustRightInd w:val="0"/>
        <w:rPr>
          <w:ins w:id="2404" w:author="Petter Vang Brakalsvaalet [pev2]" w:date="2021-04-27T23:34:00Z"/>
          <w:rFonts w:eastAsiaTheme="minorEastAsia" w:cstheme="majorHAnsi"/>
          <w:color w:val="000000"/>
          <w:sz w:val="20"/>
          <w:szCs w:val="20"/>
          <w:lang w:eastAsia="ja-JP"/>
          <w:rPrChange w:id="2405" w:author="Petter Vang Brakalsvaalet [pev2]" w:date="2021-04-29T15:52:00Z">
            <w:rPr>
              <w:ins w:id="2406" w:author="Petter Vang Brakalsvaalet [pev2]" w:date="2021-04-27T23:34:00Z"/>
              <w:rFonts w:eastAsiaTheme="minorEastAsia" w:cstheme="majorHAnsi"/>
              <w:color w:val="000000"/>
              <w:sz w:val="21"/>
              <w:szCs w:val="21"/>
              <w:lang w:eastAsia="ja-JP"/>
            </w:rPr>
          </w:rPrChange>
        </w:rPr>
        <w:pPrChange w:id="2407" w:author="Petter Vang Brakalsvaalet [pev2]" w:date="2021-04-29T11:31:00Z">
          <w:pPr>
            <w:tabs>
              <w:tab w:val="left" w:pos="543"/>
            </w:tabs>
            <w:autoSpaceDE w:val="0"/>
            <w:autoSpaceDN w:val="0"/>
            <w:adjustRightInd w:val="0"/>
          </w:pPr>
        </w:pPrChange>
      </w:pPr>
      <w:ins w:id="2408" w:author="Petter Vang Brakalsvaalet [pev2]" w:date="2021-04-27T23:34:00Z">
        <w:r w:rsidRPr="00555D5E">
          <w:rPr>
            <w:rFonts w:eastAsiaTheme="minorEastAsia" w:cstheme="majorHAnsi"/>
            <w:color w:val="000000"/>
            <w:sz w:val="20"/>
            <w:szCs w:val="20"/>
            <w:lang w:eastAsia="ja-JP"/>
            <w:rPrChange w:id="240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410"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41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412"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413"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414" w:author="Petter Vang Brakalsvaalet [pev2]" w:date="2021-04-29T15:52:00Z">
              <w:rPr>
                <w:rFonts w:eastAsiaTheme="minorEastAsia" w:cstheme="majorHAnsi"/>
                <w:color w:val="A31515"/>
                <w:sz w:val="21"/>
                <w:szCs w:val="21"/>
                <w:lang w:eastAsia="ja-JP"/>
              </w:rPr>
            </w:rPrChange>
          </w:rPr>
          <w:t>"house"</w:t>
        </w:r>
        <w:r w:rsidRPr="00555D5E">
          <w:rPr>
            <w:rFonts w:eastAsiaTheme="minorEastAsia" w:cstheme="majorHAnsi"/>
            <w:color w:val="000000"/>
            <w:sz w:val="20"/>
            <w:szCs w:val="20"/>
            <w:lang w:eastAsia="ja-JP"/>
            <w:rPrChange w:id="2415"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416" w:author="Petter Vang Brakalsvaalet [pev2]" w:date="2021-04-29T15:52:00Z">
              <w:rPr>
                <w:rFonts w:eastAsiaTheme="minorEastAsia" w:cstheme="majorHAnsi"/>
                <w:color w:val="A31515"/>
                <w:sz w:val="21"/>
                <w:szCs w:val="21"/>
                <w:lang w:eastAsia="ja-JP"/>
              </w:rPr>
            </w:rPrChange>
          </w:rPr>
          <w:t>"This is an hiding spot. You can hide here."</w:t>
        </w:r>
        <w:r w:rsidRPr="00555D5E">
          <w:rPr>
            <w:rFonts w:eastAsiaTheme="minorEastAsia" w:cstheme="majorHAnsi"/>
            <w:color w:val="000000"/>
            <w:sz w:val="20"/>
            <w:szCs w:val="20"/>
            <w:lang w:eastAsia="ja-JP"/>
            <w:rPrChange w:id="2417" w:author="Petter Vang Brakalsvaalet [pev2]" w:date="2021-04-29T15:52:00Z">
              <w:rPr>
                <w:rFonts w:eastAsiaTheme="minorEastAsia" w:cstheme="majorHAnsi"/>
                <w:color w:val="000000"/>
                <w:sz w:val="21"/>
                <w:szCs w:val="21"/>
                <w:lang w:eastAsia="ja-JP"/>
              </w:rPr>
            </w:rPrChange>
          </w:rPr>
          <w:t>),</w:t>
        </w:r>
      </w:ins>
    </w:p>
    <w:p w14:paraId="3EAD92E0" w14:textId="77777777" w:rsidR="008E1C7E" w:rsidRPr="00555D5E" w:rsidRDefault="008E1C7E" w:rsidP="00DD38F8">
      <w:pPr>
        <w:tabs>
          <w:tab w:val="left" w:pos="543"/>
        </w:tabs>
        <w:autoSpaceDE w:val="0"/>
        <w:autoSpaceDN w:val="0"/>
        <w:adjustRightInd w:val="0"/>
        <w:rPr>
          <w:ins w:id="2418" w:author="Petter Vang Brakalsvaalet [pev2]" w:date="2021-04-27T23:34:00Z"/>
          <w:rFonts w:eastAsiaTheme="minorEastAsia" w:cstheme="majorHAnsi"/>
          <w:color w:val="000000"/>
          <w:sz w:val="20"/>
          <w:szCs w:val="20"/>
          <w:lang w:eastAsia="ja-JP"/>
          <w:rPrChange w:id="2419" w:author="Petter Vang Brakalsvaalet [pev2]" w:date="2021-04-29T15:52:00Z">
            <w:rPr>
              <w:ins w:id="2420" w:author="Petter Vang Brakalsvaalet [pev2]" w:date="2021-04-27T23:34:00Z"/>
              <w:rFonts w:eastAsiaTheme="minorEastAsia" w:cstheme="majorHAnsi"/>
              <w:color w:val="000000"/>
              <w:sz w:val="21"/>
              <w:szCs w:val="21"/>
              <w:lang w:eastAsia="ja-JP"/>
            </w:rPr>
          </w:rPrChange>
        </w:rPr>
        <w:pPrChange w:id="2421" w:author="Petter Vang Brakalsvaalet [pev2]" w:date="2021-04-29T11:31:00Z">
          <w:pPr>
            <w:tabs>
              <w:tab w:val="left" w:pos="543"/>
            </w:tabs>
            <w:autoSpaceDE w:val="0"/>
            <w:autoSpaceDN w:val="0"/>
            <w:adjustRightInd w:val="0"/>
          </w:pPr>
        </w:pPrChange>
      </w:pPr>
      <w:ins w:id="2422" w:author="Petter Vang Brakalsvaalet [pev2]" w:date="2021-04-27T23:34:00Z">
        <w:r w:rsidRPr="00555D5E">
          <w:rPr>
            <w:rFonts w:eastAsiaTheme="minorEastAsia" w:cstheme="majorHAnsi"/>
            <w:color w:val="000000"/>
            <w:sz w:val="20"/>
            <w:szCs w:val="20"/>
            <w:lang w:eastAsia="ja-JP"/>
            <w:rPrChange w:id="242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424"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42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426"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427"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428" w:author="Petter Vang Brakalsvaalet [pev2]" w:date="2021-04-29T15:52:00Z">
              <w:rPr>
                <w:rFonts w:eastAsiaTheme="minorEastAsia" w:cstheme="majorHAnsi"/>
                <w:color w:val="A31515"/>
                <w:sz w:val="21"/>
                <w:szCs w:val="21"/>
                <w:lang w:eastAsia="ja-JP"/>
              </w:rPr>
            </w:rPrChange>
          </w:rPr>
          <w:t>"joystick_background"</w:t>
        </w:r>
        <w:r w:rsidRPr="00555D5E">
          <w:rPr>
            <w:rFonts w:eastAsiaTheme="minorEastAsia" w:cstheme="majorHAnsi"/>
            <w:color w:val="000000"/>
            <w:sz w:val="20"/>
            <w:szCs w:val="20"/>
            <w:lang w:eastAsia="ja-JP"/>
            <w:rPrChange w:id="2429" w:author="Petter Vang Brakalsvaalet [pev2]" w:date="2021-04-29T15:52:00Z">
              <w:rPr>
                <w:rFonts w:eastAsiaTheme="minorEastAsia" w:cstheme="majorHAnsi"/>
                <w:color w:val="000000"/>
                <w:sz w:val="21"/>
                <w:szCs w:val="21"/>
                <w:lang w:eastAsia="ja-JP"/>
              </w:rPr>
            </w:rPrChange>
          </w:rPr>
          <w:t xml:space="preserve">,secondImage: </w:t>
        </w:r>
        <w:r w:rsidRPr="00555D5E">
          <w:rPr>
            <w:rFonts w:eastAsiaTheme="minorEastAsia" w:cstheme="majorHAnsi"/>
            <w:color w:val="A31515"/>
            <w:sz w:val="20"/>
            <w:szCs w:val="20"/>
            <w:lang w:eastAsia="ja-JP"/>
            <w:rPrChange w:id="2430" w:author="Petter Vang Brakalsvaalet [pev2]" w:date="2021-04-29T15:52:00Z">
              <w:rPr>
                <w:rFonts w:eastAsiaTheme="minorEastAsia" w:cstheme="majorHAnsi"/>
                <w:color w:val="A31515"/>
                <w:sz w:val="21"/>
                <w:szCs w:val="21"/>
                <w:lang w:eastAsia="ja-JP"/>
              </w:rPr>
            </w:rPrChange>
          </w:rPr>
          <w:t>"joystick"</w:t>
        </w:r>
        <w:r w:rsidRPr="00555D5E">
          <w:rPr>
            <w:rFonts w:eastAsiaTheme="minorEastAsia" w:cstheme="majorHAnsi"/>
            <w:color w:val="000000"/>
            <w:sz w:val="20"/>
            <w:szCs w:val="20"/>
            <w:lang w:eastAsia="ja-JP"/>
            <w:rPrChange w:id="2431" w:author="Petter Vang Brakalsvaalet [pev2]" w:date="2021-04-29T15:52:00Z">
              <w:rPr>
                <w:rFonts w:eastAsiaTheme="minorEastAsia" w:cstheme="majorHAnsi"/>
                <w:color w:val="000000"/>
                <w:sz w:val="21"/>
                <w:szCs w:val="21"/>
                <w:lang w:eastAsia="ja-JP"/>
              </w:rPr>
            </w:rPrChange>
          </w:rPr>
          <w:t xml:space="preserve"> , explenation: </w:t>
        </w:r>
        <w:r w:rsidRPr="00555D5E">
          <w:rPr>
            <w:rFonts w:eastAsiaTheme="minorEastAsia" w:cstheme="majorHAnsi"/>
            <w:color w:val="A31515"/>
            <w:sz w:val="20"/>
            <w:szCs w:val="20"/>
            <w:lang w:eastAsia="ja-JP"/>
            <w:rPrChange w:id="2432" w:author="Petter Vang Brakalsvaalet [pev2]" w:date="2021-04-29T15:52:00Z">
              <w:rPr>
                <w:rFonts w:eastAsiaTheme="minorEastAsia" w:cstheme="majorHAnsi"/>
                <w:color w:val="A31515"/>
                <w:sz w:val="21"/>
                <w:szCs w:val="21"/>
                <w:lang w:eastAsia="ja-JP"/>
              </w:rPr>
            </w:rPrChange>
          </w:rPr>
          <w:t>"This is an joystick. You can use this to move around on the map."</w:t>
        </w:r>
        <w:r w:rsidRPr="00555D5E">
          <w:rPr>
            <w:rFonts w:eastAsiaTheme="minorEastAsia" w:cstheme="majorHAnsi"/>
            <w:color w:val="000000"/>
            <w:sz w:val="20"/>
            <w:szCs w:val="20"/>
            <w:lang w:eastAsia="ja-JP"/>
            <w:rPrChange w:id="2433" w:author="Petter Vang Brakalsvaalet [pev2]" w:date="2021-04-29T15:52:00Z">
              <w:rPr>
                <w:rFonts w:eastAsiaTheme="minorEastAsia" w:cstheme="majorHAnsi"/>
                <w:color w:val="000000"/>
                <w:sz w:val="21"/>
                <w:szCs w:val="21"/>
                <w:lang w:eastAsia="ja-JP"/>
              </w:rPr>
            </w:rPrChange>
          </w:rPr>
          <w:t>),</w:t>
        </w:r>
      </w:ins>
    </w:p>
    <w:p w14:paraId="23E86495" w14:textId="77777777" w:rsidR="008E1C7E" w:rsidRPr="00555D5E" w:rsidRDefault="008E1C7E" w:rsidP="00DD38F8">
      <w:pPr>
        <w:tabs>
          <w:tab w:val="left" w:pos="543"/>
        </w:tabs>
        <w:autoSpaceDE w:val="0"/>
        <w:autoSpaceDN w:val="0"/>
        <w:adjustRightInd w:val="0"/>
        <w:rPr>
          <w:ins w:id="2434" w:author="Petter Vang Brakalsvaalet [pev2]" w:date="2021-04-27T23:34:00Z"/>
          <w:rFonts w:eastAsiaTheme="minorEastAsia" w:cstheme="majorHAnsi"/>
          <w:color w:val="000000"/>
          <w:sz w:val="20"/>
          <w:szCs w:val="20"/>
          <w:lang w:eastAsia="ja-JP"/>
          <w:rPrChange w:id="2435" w:author="Petter Vang Brakalsvaalet [pev2]" w:date="2021-04-29T15:52:00Z">
            <w:rPr>
              <w:ins w:id="2436" w:author="Petter Vang Brakalsvaalet [pev2]" w:date="2021-04-27T23:34:00Z"/>
              <w:rFonts w:eastAsiaTheme="minorEastAsia" w:cstheme="majorHAnsi"/>
              <w:color w:val="000000"/>
              <w:sz w:val="21"/>
              <w:szCs w:val="21"/>
              <w:lang w:eastAsia="ja-JP"/>
            </w:rPr>
          </w:rPrChange>
        </w:rPr>
        <w:pPrChange w:id="2437" w:author="Petter Vang Brakalsvaalet [pev2]" w:date="2021-04-29T11:31:00Z">
          <w:pPr>
            <w:tabs>
              <w:tab w:val="left" w:pos="543"/>
            </w:tabs>
            <w:autoSpaceDE w:val="0"/>
            <w:autoSpaceDN w:val="0"/>
            <w:adjustRightInd w:val="0"/>
          </w:pPr>
        </w:pPrChange>
      </w:pPr>
      <w:ins w:id="2438" w:author="Petter Vang Brakalsvaalet [pev2]" w:date="2021-04-27T23:34:00Z">
        <w:r w:rsidRPr="00555D5E">
          <w:rPr>
            <w:rFonts w:eastAsiaTheme="minorEastAsia" w:cstheme="majorHAnsi"/>
            <w:color w:val="000000"/>
            <w:sz w:val="20"/>
            <w:szCs w:val="20"/>
            <w:lang w:eastAsia="ja-JP"/>
            <w:rPrChange w:id="243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440"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44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442" w:author="Petter Vang Brakalsvaalet [pev2]" w:date="2021-04-29T15:52:00Z">
              <w:rPr>
                <w:rFonts w:eastAsiaTheme="minorEastAsia" w:cstheme="majorHAnsi"/>
                <w:color w:val="2B839F"/>
                <w:sz w:val="21"/>
                <w:szCs w:val="21"/>
                <w:lang w:eastAsia="ja-JP"/>
              </w:rPr>
            </w:rPrChange>
          </w:rPr>
          <w:t>HelpItem</w:t>
        </w:r>
        <w:r w:rsidRPr="00555D5E">
          <w:rPr>
            <w:rFonts w:eastAsiaTheme="minorEastAsia" w:cstheme="majorHAnsi"/>
            <w:color w:val="000000"/>
            <w:sz w:val="20"/>
            <w:szCs w:val="20"/>
            <w:lang w:eastAsia="ja-JP"/>
            <w:rPrChange w:id="2443" w:author="Petter Vang Brakalsvaalet [pev2]" w:date="2021-04-29T15:52:00Z">
              <w:rPr>
                <w:rFonts w:eastAsiaTheme="minorEastAsia" w:cstheme="majorHAnsi"/>
                <w:color w:val="000000"/>
                <w:sz w:val="21"/>
                <w:szCs w:val="21"/>
                <w:lang w:eastAsia="ja-JP"/>
              </w:rPr>
            </w:rPrChange>
          </w:rPr>
          <w:t xml:space="preserve">(image: </w:t>
        </w:r>
        <w:r w:rsidRPr="00555D5E">
          <w:rPr>
            <w:rFonts w:eastAsiaTheme="minorEastAsia" w:cstheme="majorHAnsi"/>
            <w:color w:val="A31515"/>
            <w:sz w:val="20"/>
            <w:szCs w:val="20"/>
            <w:lang w:eastAsia="ja-JP"/>
            <w:rPrChange w:id="2444" w:author="Petter Vang Brakalsvaalet [pev2]" w:date="2021-04-29T15:52:00Z">
              <w:rPr>
                <w:rFonts w:eastAsiaTheme="minorEastAsia" w:cstheme="majorHAnsi"/>
                <w:color w:val="A31515"/>
                <w:sz w:val="21"/>
                <w:szCs w:val="21"/>
                <w:lang w:eastAsia="ja-JP"/>
              </w:rPr>
            </w:rPrChange>
          </w:rPr>
          <w:t>"button"</w:t>
        </w:r>
        <w:r w:rsidRPr="00555D5E">
          <w:rPr>
            <w:rFonts w:eastAsiaTheme="minorEastAsia" w:cstheme="majorHAnsi"/>
            <w:color w:val="000000"/>
            <w:sz w:val="20"/>
            <w:szCs w:val="20"/>
            <w:lang w:eastAsia="ja-JP"/>
            <w:rPrChange w:id="2445" w:author="Petter Vang Brakalsvaalet [pev2]" w:date="2021-04-29T15:52:00Z">
              <w:rPr>
                <w:rFonts w:eastAsiaTheme="minorEastAsia" w:cstheme="majorHAnsi"/>
                <w:color w:val="000000"/>
                <w:sz w:val="21"/>
                <w:szCs w:val="21"/>
                <w:lang w:eastAsia="ja-JP"/>
              </w:rPr>
            </w:rPrChange>
          </w:rPr>
          <w:t xml:space="preserve">, explenation: </w:t>
        </w:r>
        <w:r w:rsidRPr="00555D5E">
          <w:rPr>
            <w:rFonts w:eastAsiaTheme="minorEastAsia" w:cstheme="majorHAnsi"/>
            <w:color w:val="A31515"/>
            <w:sz w:val="20"/>
            <w:szCs w:val="20"/>
            <w:lang w:eastAsia="ja-JP"/>
            <w:rPrChange w:id="2446" w:author="Petter Vang Brakalsvaalet [pev2]" w:date="2021-04-29T15:52:00Z">
              <w:rPr>
                <w:rFonts w:eastAsiaTheme="minorEastAsia" w:cstheme="majorHAnsi"/>
                <w:color w:val="A31515"/>
                <w:sz w:val="21"/>
                <w:szCs w:val="21"/>
                <w:lang w:eastAsia="ja-JP"/>
              </w:rPr>
            </w:rPrChange>
          </w:rPr>
          <w:t>"This is the action button. I will have a label stating the action yo can preform."</w:t>
        </w:r>
        <w:r w:rsidRPr="00555D5E">
          <w:rPr>
            <w:rFonts w:eastAsiaTheme="minorEastAsia" w:cstheme="majorHAnsi"/>
            <w:color w:val="000000"/>
            <w:sz w:val="20"/>
            <w:szCs w:val="20"/>
            <w:lang w:eastAsia="ja-JP"/>
            <w:rPrChange w:id="2447" w:author="Petter Vang Brakalsvaalet [pev2]" w:date="2021-04-29T15:52:00Z">
              <w:rPr>
                <w:rFonts w:eastAsiaTheme="minorEastAsia" w:cstheme="majorHAnsi"/>
                <w:color w:val="000000"/>
                <w:sz w:val="21"/>
                <w:szCs w:val="21"/>
                <w:lang w:eastAsia="ja-JP"/>
              </w:rPr>
            </w:rPrChange>
          </w:rPr>
          <w:t>)]</w:t>
        </w:r>
      </w:ins>
    </w:p>
    <w:p w14:paraId="25676D5D" w14:textId="77777777" w:rsidR="008E1C7E" w:rsidRPr="00555D5E" w:rsidRDefault="008E1C7E" w:rsidP="00DD38F8">
      <w:pPr>
        <w:tabs>
          <w:tab w:val="left" w:pos="543"/>
        </w:tabs>
        <w:autoSpaceDE w:val="0"/>
        <w:autoSpaceDN w:val="0"/>
        <w:adjustRightInd w:val="0"/>
        <w:rPr>
          <w:ins w:id="2448" w:author="Petter Vang Brakalsvaalet [pev2]" w:date="2021-04-27T23:34:00Z"/>
          <w:rFonts w:eastAsiaTheme="minorEastAsia" w:cstheme="majorHAnsi"/>
          <w:color w:val="000000"/>
          <w:sz w:val="20"/>
          <w:szCs w:val="20"/>
          <w:lang w:eastAsia="ja-JP"/>
          <w:rPrChange w:id="2449" w:author="Petter Vang Brakalsvaalet [pev2]" w:date="2021-04-29T15:52:00Z">
            <w:rPr>
              <w:ins w:id="2450" w:author="Petter Vang Brakalsvaalet [pev2]" w:date="2021-04-27T23:34:00Z"/>
              <w:rFonts w:eastAsiaTheme="minorEastAsia" w:cstheme="majorHAnsi"/>
              <w:color w:val="000000"/>
              <w:sz w:val="21"/>
              <w:szCs w:val="21"/>
              <w:lang w:eastAsia="ja-JP"/>
            </w:rPr>
          </w:rPrChange>
        </w:rPr>
        <w:pPrChange w:id="2451" w:author="Petter Vang Brakalsvaalet [pev2]" w:date="2021-04-29T11:31:00Z">
          <w:pPr>
            <w:tabs>
              <w:tab w:val="left" w:pos="543"/>
            </w:tabs>
            <w:autoSpaceDE w:val="0"/>
            <w:autoSpaceDN w:val="0"/>
            <w:adjustRightInd w:val="0"/>
          </w:pPr>
        </w:pPrChange>
      </w:pPr>
      <w:ins w:id="2452" w:author="Petter Vang Brakalsvaalet [pev2]" w:date="2021-04-27T23:34:00Z">
        <w:r w:rsidRPr="00555D5E">
          <w:rPr>
            <w:rFonts w:eastAsiaTheme="minorEastAsia" w:cstheme="majorHAnsi"/>
            <w:color w:val="000000"/>
            <w:sz w:val="20"/>
            <w:szCs w:val="20"/>
            <w:lang w:eastAsia="ja-JP"/>
            <w:rPrChange w:id="2453" w:author="Petter Vang Brakalsvaalet [pev2]" w:date="2021-04-29T15:52:00Z">
              <w:rPr>
                <w:rFonts w:eastAsiaTheme="minorEastAsia" w:cstheme="majorHAnsi"/>
                <w:color w:val="000000"/>
                <w:sz w:val="21"/>
                <w:szCs w:val="21"/>
                <w:lang w:eastAsia="ja-JP"/>
              </w:rPr>
            </w:rPrChange>
          </w:rPr>
          <w:t xml:space="preserve">    </w:t>
        </w:r>
      </w:ins>
    </w:p>
    <w:p w14:paraId="0BDB5C55" w14:textId="77777777" w:rsidR="008E1C7E" w:rsidRPr="00555D5E" w:rsidRDefault="008E1C7E" w:rsidP="00DD38F8">
      <w:pPr>
        <w:tabs>
          <w:tab w:val="left" w:pos="543"/>
        </w:tabs>
        <w:autoSpaceDE w:val="0"/>
        <w:autoSpaceDN w:val="0"/>
        <w:adjustRightInd w:val="0"/>
        <w:rPr>
          <w:ins w:id="2454" w:author="Petter Vang Brakalsvaalet [pev2]" w:date="2021-04-27T23:34:00Z"/>
          <w:rFonts w:eastAsiaTheme="minorEastAsia" w:cstheme="majorHAnsi"/>
          <w:color w:val="000000"/>
          <w:sz w:val="20"/>
          <w:szCs w:val="20"/>
          <w:lang w:eastAsia="ja-JP"/>
          <w:rPrChange w:id="2455" w:author="Petter Vang Brakalsvaalet [pev2]" w:date="2021-04-29T15:52:00Z">
            <w:rPr>
              <w:ins w:id="2456" w:author="Petter Vang Brakalsvaalet [pev2]" w:date="2021-04-27T23:34:00Z"/>
              <w:rFonts w:eastAsiaTheme="minorEastAsia" w:cstheme="majorHAnsi"/>
              <w:color w:val="000000"/>
              <w:sz w:val="21"/>
              <w:szCs w:val="21"/>
              <w:lang w:eastAsia="ja-JP"/>
            </w:rPr>
          </w:rPrChange>
        </w:rPr>
        <w:pPrChange w:id="2457" w:author="Petter Vang Brakalsvaalet [pev2]" w:date="2021-04-29T11:31:00Z">
          <w:pPr>
            <w:tabs>
              <w:tab w:val="left" w:pos="543"/>
            </w:tabs>
            <w:autoSpaceDE w:val="0"/>
            <w:autoSpaceDN w:val="0"/>
            <w:adjustRightInd w:val="0"/>
          </w:pPr>
        </w:pPrChange>
      </w:pPr>
      <w:ins w:id="2458" w:author="Petter Vang Brakalsvaalet [pev2]" w:date="2021-04-27T23:34:00Z">
        <w:r w:rsidRPr="00555D5E">
          <w:rPr>
            <w:rFonts w:eastAsiaTheme="minorEastAsia" w:cstheme="majorHAnsi"/>
            <w:color w:val="000000"/>
            <w:sz w:val="20"/>
            <w:szCs w:val="20"/>
            <w:lang w:eastAsia="ja-JP"/>
            <w:rPrChange w:id="245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460"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24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46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463" w:author="Petter Vang Brakalsvaalet [pev2]" w:date="2021-04-29T15:52:00Z">
              <w:rPr>
                <w:rFonts w:eastAsiaTheme="minorEastAsia" w:cstheme="majorHAnsi"/>
                <w:color w:val="000000"/>
                <w:sz w:val="21"/>
                <w:szCs w:val="21"/>
                <w:lang w:eastAsia="ja-JP"/>
              </w:rPr>
            </w:rPrChange>
          </w:rPr>
          <w:t xml:space="preserve"> setUpWithError() </w:t>
        </w:r>
        <w:r w:rsidRPr="00555D5E">
          <w:rPr>
            <w:rFonts w:eastAsiaTheme="minorEastAsia" w:cstheme="majorHAnsi"/>
            <w:color w:val="0000FF"/>
            <w:sz w:val="20"/>
            <w:szCs w:val="20"/>
            <w:lang w:eastAsia="ja-JP"/>
            <w:rPrChange w:id="2464"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2465" w:author="Petter Vang Brakalsvaalet [pev2]" w:date="2021-04-29T15:52:00Z">
              <w:rPr>
                <w:rFonts w:eastAsiaTheme="minorEastAsia" w:cstheme="majorHAnsi"/>
                <w:color w:val="000000"/>
                <w:sz w:val="21"/>
                <w:szCs w:val="21"/>
                <w:lang w:eastAsia="ja-JP"/>
              </w:rPr>
            </w:rPrChange>
          </w:rPr>
          <w:t xml:space="preserve"> {</w:t>
        </w:r>
      </w:ins>
    </w:p>
    <w:p w14:paraId="7971F0A8" w14:textId="77777777" w:rsidR="008E1C7E" w:rsidRPr="00555D5E" w:rsidRDefault="008E1C7E" w:rsidP="00DD38F8">
      <w:pPr>
        <w:tabs>
          <w:tab w:val="left" w:pos="543"/>
        </w:tabs>
        <w:autoSpaceDE w:val="0"/>
        <w:autoSpaceDN w:val="0"/>
        <w:adjustRightInd w:val="0"/>
        <w:rPr>
          <w:ins w:id="2466" w:author="Petter Vang Brakalsvaalet [pev2]" w:date="2021-04-27T23:34:00Z"/>
          <w:rFonts w:eastAsiaTheme="minorEastAsia" w:cstheme="majorHAnsi"/>
          <w:color w:val="000000"/>
          <w:sz w:val="20"/>
          <w:szCs w:val="20"/>
          <w:lang w:eastAsia="ja-JP"/>
          <w:rPrChange w:id="2467" w:author="Petter Vang Brakalsvaalet [pev2]" w:date="2021-04-29T15:52:00Z">
            <w:rPr>
              <w:ins w:id="2468" w:author="Petter Vang Brakalsvaalet [pev2]" w:date="2021-04-27T23:34:00Z"/>
              <w:rFonts w:eastAsiaTheme="minorEastAsia" w:cstheme="majorHAnsi"/>
              <w:color w:val="000000"/>
              <w:sz w:val="21"/>
              <w:szCs w:val="21"/>
              <w:lang w:eastAsia="ja-JP"/>
            </w:rPr>
          </w:rPrChange>
        </w:rPr>
        <w:pPrChange w:id="2469" w:author="Petter Vang Brakalsvaalet [pev2]" w:date="2021-04-29T11:31:00Z">
          <w:pPr>
            <w:tabs>
              <w:tab w:val="left" w:pos="543"/>
            </w:tabs>
            <w:autoSpaceDE w:val="0"/>
            <w:autoSpaceDN w:val="0"/>
            <w:adjustRightInd w:val="0"/>
          </w:pPr>
        </w:pPrChange>
      </w:pPr>
      <w:ins w:id="2470" w:author="Petter Vang Brakalsvaalet [pev2]" w:date="2021-04-27T23:34:00Z">
        <w:r w:rsidRPr="00555D5E">
          <w:rPr>
            <w:rFonts w:eastAsiaTheme="minorEastAsia" w:cstheme="majorHAnsi"/>
            <w:color w:val="000000"/>
            <w:sz w:val="20"/>
            <w:szCs w:val="20"/>
            <w:lang w:eastAsia="ja-JP"/>
            <w:rPrChange w:id="247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472" w:author="Petter Vang Brakalsvaalet [pev2]" w:date="2021-04-29T15:52:00Z">
              <w:rPr>
                <w:rFonts w:eastAsiaTheme="minorEastAsia" w:cstheme="majorHAnsi"/>
                <w:color w:val="008000"/>
                <w:sz w:val="21"/>
                <w:szCs w:val="21"/>
                <w:lang w:eastAsia="ja-JP"/>
              </w:rPr>
            </w:rPrChange>
          </w:rPr>
          <w:t>// Put setup code here. This method is called before the invocation of each test method in the class.</w:t>
        </w:r>
      </w:ins>
    </w:p>
    <w:p w14:paraId="232A5DAF" w14:textId="77777777" w:rsidR="008E1C7E" w:rsidRPr="00555D5E" w:rsidRDefault="008E1C7E" w:rsidP="00DD38F8">
      <w:pPr>
        <w:tabs>
          <w:tab w:val="left" w:pos="543"/>
        </w:tabs>
        <w:autoSpaceDE w:val="0"/>
        <w:autoSpaceDN w:val="0"/>
        <w:adjustRightInd w:val="0"/>
        <w:rPr>
          <w:ins w:id="2473" w:author="Petter Vang Brakalsvaalet [pev2]" w:date="2021-04-27T23:34:00Z"/>
          <w:rFonts w:eastAsiaTheme="minorEastAsia" w:cstheme="majorHAnsi"/>
          <w:color w:val="000000"/>
          <w:sz w:val="20"/>
          <w:szCs w:val="20"/>
          <w:lang w:eastAsia="ja-JP"/>
          <w:rPrChange w:id="2474" w:author="Petter Vang Brakalsvaalet [pev2]" w:date="2021-04-29T15:52:00Z">
            <w:rPr>
              <w:ins w:id="2475" w:author="Petter Vang Brakalsvaalet [pev2]" w:date="2021-04-27T23:34:00Z"/>
              <w:rFonts w:eastAsiaTheme="minorEastAsia" w:cstheme="majorHAnsi"/>
              <w:color w:val="000000"/>
              <w:sz w:val="21"/>
              <w:szCs w:val="21"/>
              <w:lang w:eastAsia="ja-JP"/>
            </w:rPr>
          </w:rPrChange>
        </w:rPr>
        <w:pPrChange w:id="2476" w:author="Petter Vang Brakalsvaalet [pev2]" w:date="2021-04-29T11:31:00Z">
          <w:pPr>
            <w:tabs>
              <w:tab w:val="left" w:pos="543"/>
            </w:tabs>
            <w:autoSpaceDE w:val="0"/>
            <w:autoSpaceDN w:val="0"/>
            <w:adjustRightInd w:val="0"/>
          </w:pPr>
        </w:pPrChange>
      </w:pPr>
      <w:ins w:id="2477" w:author="Petter Vang Brakalsvaalet [pev2]" w:date="2021-04-27T23:34:00Z">
        <w:r w:rsidRPr="00555D5E">
          <w:rPr>
            <w:rFonts w:eastAsiaTheme="minorEastAsia" w:cstheme="majorHAnsi"/>
            <w:color w:val="000000"/>
            <w:sz w:val="20"/>
            <w:szCs w:val="20"/>
            <w:lang w:eastAsia="ja-JP"/>
            <w:rPrChange w:id="247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479"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480"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2B839F"/>
            <w:sz w:val="20"/>
            <w:szCs w:val="20"/>
            <w:lang w:eastAsia="ja-JP"/>
            <w:rPrChange w:id="2481"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482" w:author="Petter Vang Brakalsvaalet [pev2]" w:date="2021-04-29T15:52:00Z">
              <w:rPr>
                <w:rFonts w:eastAsiaTheme="minorEastAsia" w:cstheme="majorHAnsi"/>
                <w:color w:val="000000"/>
                <w:sz w:val="21"/>
                <w:szCs w:val="21"/>
                <w:lang w:eastAsia="ja-JP"/>
              </w:rPr>
            </w:rPrChange>
          </w:rPr>
          <w:t>()</w:t>
        </w:r>
      </w:ins>
    </w:p>
    <w:p w14:paraId="2B58D7C5" w14:textId="77777777" w:rsidR="008E1C7E" w:rsidRPr="00555D5E" w:rsidRDefault="008E1C7E" w:rsidP="00DD38F8">
      <w:pPr>
        <w:tabs>
          <w:tab w:val="left" w:pos="543"/>
        </w:tabs>
        <w:autoSpaceDE w:val="0"/>
        <w:autoSpaceDN w:val="0"/>
        <w:adjustRightInd w:val="0"/>
        <w:rPr>
          <w:ins w:id="2483" w:author="Petter Vang Brakalsvaalet [pev2]" w:date="2021-04-27T23:34:00Z"/>
          <w:rFonts w:eastAsiaTheme="minorEastAsia" w:cstheme="majorHAnsi"/>
          <w:color w:val="000000"/>
          <w:sz w:val="20"/>
          <w:szCs w:val="20"/>
          <w:lang w:eastAsia="ja-JP"/>
          <w:rPrChange w:id="2484" w:author="Petter Vang Brakalsvaalet [pev2]" w:date="2021-04-29T15:52:00Z">
            <w:rPr>
              <w:ins w:id="2485" w:author="Petter Vang Brakalsvaalet [pev2]" w:date="2021-04-27T23:34:00Z"/>
              <w:rFonts w:eastAsiaTheme="minorEastAsia" w:cstheme="majorHAnsi"/>
              <w:color w:val="000000"/>
              <w:sz w:val="21"/>
              <w:szCs w:val="21"/>
              <w:lang w:eastAsia="ja-JP"/>
            </w:rPr>
          </w:rPrChange>
        </w:rPr>
        <w:pPrChange w:id="2486" w:author="Petter Vang Brakalsvaalet [pev2]" w:date="2021-04-29T11:31:00Z">
          <w:pPr>
            <w:tabs>
              <w:tab w:val="left" w:pos="543"/>
            </w:tabs>
            <w:autoSpaceDE w:val="0"/>
            <w:autoSpaceDN w:val="0"/>
            <w:adjustRightInd w:val="0"/>
          </w:pPr>
        </w:pPrChange>
      </w:pPr>
      <w:ins w:id="2487" w:author="Petter Vang Brakalsvaalet [pev2]" w:date="2021-04-27T23:34:00Z">
        <w:r w:rsidRPr="00555D5E">
          <w:rPr>
            <w:rFonts w:eastAsiaTheme="minorEastAsia" w:cstheme="majorHAnsi"/>
            <w:color w:val="000000"/>
            <w:sz w:val="20"/>
            <w:szCs w:val="20"/>
            <w:lang w:eastAsia="ja-JP"/>
            <w:rPrChange w:id="2488" w:author="Petter Vang Brakalsvaalet [pev2]" w:date="2021-04-29T15:52:00Z">
              <w:rPr>
                <w:rFonts w:eastAsiaTheme="minorEastAsia" w:cstheme="majorHAnsi"/>
                <w:color w:val="000000"/>
                <w:sz w:val="21"/>
                <w:szCs w:val="21"/>
                <w:lang w:eastAsia="ja-JP"/>
              </w:rPr>
            </w:rPrChange>
          </w:rPr>
          <w:t xml:space="preserve">    }</w:t>
        </w:r>
      </w:ins>
    </w:p>
    <w:p w14:paraId="0A5A6834" w14:textId="77777777" w:rsidR="008E1C7E" w:rsidRPr="00555D5E" w:rsidRDefault="008E1C7E" w:rsidP="00DD38F8">
      <w:pPr>
        <w:tabs>
          <w:tab w:val="left" w:pos="543"/>
        </w:tabs>
        <w:autoSpaceDE w:val="0"/>
        <w:autoSpaceDN w:val="0"/>
        <w:adjustRightInd w:val="0"/>
        <w:rPr>
          <w:ins w:id="2489" w:author="Petter Vang Brakalsvaalet [pev2]" w:date="2021-04-27T23:34:00Z"/>
          <w:rFonts w:eastAsiaTheme="minorEastAsia" w:cstheme="majorHAnsi"/>
          <w:color w:val="000000"/>
          <w:sz w:val="20"/>
          <w:szCs w:val="20"/>
          <w:lang w:eastAsia="ja-JP"/>
          <w:rPrChange w:id="2490" w:author="Petter Vang Brakalsvaalet [pev2]" w:date="2021-04-29T15:52:00Z">
            <w:rPr>
              <w:ins w:id="2491" w:author="Petter Vang Brakalsvaalet [pev2]" w:date="2021-04-27T23:34:00Z"/>
              <w:rFonts w:eastAsiaTheme="minorEastAsia" w:cstheme="majorHAnsi"/>
              <w:color w:val="000000"/>
              <w:sz w:val="21"/>
              <w:szCs w:val="21"/>
              <w:lang w:eastAsia="ja-JP"/>
            </w:rPr>
          </w:rPrChange>
        </w:rPr>
        <w:pPrChange w:id="2492" w:author="Petter Vang Brakalsvaalet [pev2]" w:date="2021-04-29T11:31:00Z">
          <w:pPr>
            <w:tabs>
              <w:tab w:val="left" w:pos="543"/>
            </w:tabs>
            <w:autoSpaceDE w:val="0"/>
            <w:autoSpaceDN w:val="0"/>
            <w:adjustRightInd w:val="0"/>
          </w:pPr>
        </w:pPrChange>
      </w:pPr>
      <w:ins w:id="2493" w:author="Petter Vang Brakalsvaalet [pev2]" w:date="2021-04-27T23:34:00Z">
        <w:r w:rsidRPr="00555D5E">
          <w:rPr>
            <w:rFonts w:eastAsiaTheme="minorEastAsia" w:cstheme="majorHAnsi"/>
            <w:color w:val="000000"/>
            <w:sz w:val="20"/>
            <w:szCs w:val="20"/>
            <w:lang w:eastAsia="ja-JP"/>
            <w:rPrChange w:id="2494" w:author="Petter Vang Brakalsvaalet [pev2]" w:date="2021-04-29T15:52:00Z">
              <w:rPr>
                <w:rFonts w:eastAsiaTheme="minorEastAsia" w:cstheme="majorHAnsi"/>
                <w:color w:val="000000"/>
                <w:sz w:val="21"/>
                <w:szCs w:val="21"/>
                <w:lang w:eastAsia="ja-JP"/>
              </w:rPr>
            </w:rPrChange>
          </w:rPr>
          <w:t xml:space="preserve">    </w:t>
        </w:r>
      </w:ins>
    </w:p>
    <w:p w14:paraId="495C38E1" w14:textId="77777777" w:rsidR="008E1C7E" w:rsidRPr="00555D5E" w:rsidRDefault="008E1C7E" w:rsidP="00DD38F8">
      <w:pPr>
        <w:tabs>
          <w:tab w:val="left" w:pos="543"/>
        </w:tabs>
        <w:autoSpaceDE w:val="0"/>
        <w:autoSpaceDN w:val="0"/>
        <w:adjustRightInd w:val="0"/>
        <w:rPr>
          <w:ins w:id="2495" w:author="Petter Vang Brakalsvaalet [pev2]" w:date="2021-04-27T23:34:00Z"/>
          <w:rFonts w:eastAsiaTheme="minorEastAsia" w:cstheme="majorHAnsi"/>
          <w:color w:val="000000"/>
          <w:sz w:val="20"/>
          <w:szCs w:val="20"/>
          <w:lang w:eastAsia="ja-JP"/>
          <w:rPrChange w:id="2496" w:author="Petter Vang Brakalsvaalet [pev2]" w:date="2021-04-29T15:52:00Z">
            <w:rPr>
              <w:ins w:id="2497" w:author="Petter Vang Brakalsvaalet [pev2]" w:date="2021-04-27T23:34:00Z"/>
              <w:rFonts w:eastAsiaTheme="minorEastAsia" w:cstheme="majorHAnsi"/>
              <w:color w:val="000000"/>
              <w:sz w:val="21"/>
              <w:szCs w:val="21"/>
              <w:lang w:eastAsia="ja-JP"/>
            </w:rPr>
          </w:rPrChange>
        </w:rPr>
        <w:pPrChange w:id="2498" w:author="Petter Vang Brakalsvaalet [pev2]" w:date="2021-04-29T11:31:00Z">
          <w:pPr>
            <w:tabs>
              <w:tab w:val="left" w:pos="543"/>
            </w:tabs>
            <w:autoSpaceDE w:val="0"/>
            <w:autoSpaceDN w:val="0"/>
            <w:adjustRightInd w:val="0"/>
          </w:pPr>
        </w:pPrChange>
      </w:pPr>
      <w:ins w:id="2499" w:author="Petter Vang Brakalsvaalet [pev2]" w:date="2021-04-27T23:34:00Z">
        <w:r w:rsidRPr="00555D5E">
          <w:rPr>
            <w:rFonts w:eastAsiaTheme="minorEastAsia" w:cstheme="majorHAnsi"/>
            <w:color w:val="000000"/>
            <w:sz w:val="20"/>
            <w:szCs w:val="20"/>
            <w:lang w:eastAsia="ja-JP"/>
            <w:rPrChange w:id="250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501"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250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503"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504" w:author="Petter Vang Brakalsvaalet [pev2]" w:date="2021-04-29T15:52:00Z">
              <w:rPr>
                <w:rFonts w:eastAsiaTheme="minorEastAsia" w:cstheme="majorHAnsi"/>
                <w:color w:val="000000"/>
                <w:sz w:val="21"/>
                <w:szCs w:val="21"/>
                <w:lang w:eastAsia="ja-JP"/>
              </w:rPr>
            </w:rPrChange>
          </w:rPr>
          <w:t xml:space="preserve"> tearDownWithError() </w:t>
        </w:r>
        <w:r w:rsidRPr="00555D5E">
          <w:rPr>
            <w:rFonts w:eastAsiaTheme="minorEastAsia" w:cstheme="majorHAnsi"/>
            <w:color w:val="0000FF"/>
            <w:sz w:val="20"/>
            <w:szCs w:val="20"/>
            <w:lang w:eastAsia="ja-JP"/>
            <w:rPrChange w:id="2505"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2506" w:author="Petter Vang Brakalsvaalet [pev2]" w:date="2021-04-29T15:52:00Z">
              <w:rPr>
                <w:rFonts w:eastAsiaTheme="minorEastAsia" w:cstheme="majorHAnsi"/>
                <w:color w:val="000000"/>
                <w:sz w:val="21"/>
                <w:szCs w:val="21"/>
                <w:lang w:eastAsia="ja-JP"/>
              </w:rPr>
            </w:rPrChange>
          </w:rPr>
          <w:t xml:space="preserve"> {</w:t>
        </w:r>
      </w:ins>
    </w:p>
    <w:p w14:paraId="71FEED19" w14:textId="77777777" w:rsidR="008E1C7E" w:rsidRPr="00555D5E" w:rsidRDefault="008E1C7E" w:rsidP="00DD38F8">
      <w:pPr>
        <w:tabs>
          <w:tab w:val="left" w:pos="543"/>
        </w:tabs>
        <w:autoSpaceDE w:val="0"/>
        <w:autoSpaceDN w:val="0"/>
        <w:adjustRightInd w:val="0"/>
        <w:rPr>
          <w:ins w:id="2507" w:author="Petter Vang Brakalsvaalet [pev2]" w:date="2021-04-27T23:34:00Z"/>
          <w:rFonts w:eastAsiaTheme="minorEastAsia" w:cstheme="majorHAnsi"/>
          <w:color w:val="000000"/>
          <w:sz w:val="20"/>
          <w:szCs w:val="20"/>
          <w:lang w:eastAsia="ja-JP"/>
          <w:rPrChange w:id="2508" w:author="Petter Vang Brakalsvaalet [pev2]" w:date="2021-04-29T15:52:00Z">
            <w:rPr>
              <w:ins w:id="2509" w:author="Petter Vang Brakalsvaalet [pev2]" w:date="2021-04-27T23:34:00Z"/>
              <w:rFonts w:eastAsiaTheme="minorEastAsia" w:cstheme="majorHAnsi"/>
              <w:color w:val="000000"/>
              <w:sz w:val="21"/>
              <w:szCs w:val="21"/>
              <w:lang w:eastAsia="ja-JP"/>
            </w:rPr>
          </w:rPrChange>
        </w:rPr>
        <w:pPrChange w:id="2510" w:author="Petter Vang Brakalsvaalet [pev2]" w:date="2021-04-29T11:31:00Z">
          <w:pPr>
            <w:tabs>
              <w:tab w:val="left" w:pos="543"/>
            </w:tabs>
            <w:autoSpaceDE w:val="0"/>
            <w:autoSpaceDN w:val="0"/>
            <w:adjustRightInd w:val="0"/>
          </w:pPr>
        </w:pPrChange>
      </w:pPr>
      <w:ins w:id="2511" w:author="Petter Vang Brakalsvaalet [pev2]" w:date="2021-04-27T23:34:00Z">
        <w:r w:rsidRPr="00555D5E">
          <w:rPr>
            <w:rFonts w:eastAsiaTheme="minorEastAsia" w:cstheme="majorHAnsi"/>
            <w:color w:val="000000"/>
            <w:sz w:val="20"/>
            <w:szCs w:val="20"/>
            <w:lang w:eastAsia="ja-JP"/>
            <w:rPrChange w:id="251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2513" w:author="Petter Vang Brakalsvaalet [pev2]" w:date="2021-04-29T15:52:00Z">
              <w:rPr>
                <w:rFonts w:eastAsiaTheme="minorEastAsia" w:cstheme="majorHAnsi"/>
                <w:color w:val="008000"/>
                <w:sz w:val="21"/>
                <w:szCs w:val="21"/>
                <w:lang w:eastAsia="ja-JP"/>
              </w:rPr>
            </w:rPrChange>
          </w:rPr>
          <w:t>// Put teardown code here. This method is called after the invocation of each test method in the class.</w:t>
        </w:r>
      </w:ins>
    </w:p>
    <w:p w14:paraId="5BDABE5C" w14:textId="77777777" w:rsidR="008E1C7E" w:rsidRPr="00555D5E" w:rsidRDefault="008E1C7E" w:rsidP="00DD38F8">
      <w:pPr>
        <w:tabs>
          <w:tab w:val="left" w:pos="543"/>
        </w:tabs>
        <w:autoSpaceDE w:val="0"/>
        <w:autoSpaceDN w:val="0"/>
        <w:adjustRightInd w:val="0"/>
        <w:rPr>
          <w:ins w:id="2514" w:author="Petter Vang Brakalsvaalet [pev2]" w:date="2021-04-27T23:34:00Z"/>
          <w:rFonts w:eastAsiaTheme="minorEastAsia" w:cstheme="majorHAnsi"/>
          <w:color w:val="000000"/>
          <w:sz w:val="20"/>
          <w:szCs w:val="20"/>
          <w:lang w:eastAsia="ja-JP"/>
          <w:rPrChange w:id="2515" w:author="Petter Vang Brakalsvaalet [pev2]" w:date="2021-04-29T15:52:00Z">
            <w:rPr>
              <w:ins w:id="2516" w:author="Petter Vang Brakalsvaalet [pev2]" w:date="2021-04-27T23:34:00Z"/>
              <w:rFonts w:eastAsiaTheme="minorEastAsia" w:cstheme="majorHAnsi"/>
              <w:color w:val="000000"/>
              <w:sz w:val="21"/>
              <w:szCs w:val="21"/>
              <w:lang w:eastAsia="ja-JP"/>
            </w:rPr>
          </w:rPrChange>
        </w:rPr>
        <w:pPrChange w:id="2517" w:author="Petter Vang Brakalsvaalet [pev2]" w:date="2021-04-29T11:31:00Z">
          <w:pPr>
            <w:tabs>
              <w:tab w:val="left" w:pos="543"/>
            </w:tabs>
            <w:autoSpaceDE w:val="0"/>
            <w:autoSpaceDN w:val="0"/>
            <w:adjustRightInd w:val="0"/>
          </w:pPr>
        </w:pPrChange>
      </w:pPr>
      <w:ins w:id="2518" w:author="Petter Vang Brakalsvaalet [pev2]" w:date="2021-04-27T23:34:00Z">
        <w:r w:rsidRPr="00555D5E">
          <w:rPr>
            <w:rFonts w:eastAsiaTheme="minorEastAsia" w:cstheme="majorHAnsi"/>
            <w:color w:val="000000"/>
            <w:sz w:val="20"/>
            <w:szCs w:val="20"/>
            <w:lang w:eastAsia="ja-JP"/>
            <w:rPrChange w:id="2519" w:author="Petter Vang Brakalsvaalet [pev2]" w:date="2021-04-29T15:52:00Z">
              <w:rPr>
                <w:rFonts w:eastAsiaTheme="minorEastAsia" w:cstheme="majorHAnsi"/>
                <w:color w:val="000000"/>
                <w:sz w:val="21"/>
                <w:szCs w:val="21"/>
                <w:lang w:eastAsia="ja-JP"/>
              </w:rPr>
            </w:rPrChange>
          </w:rPr>
          <w:t xml:space="preserve">    }</w:t>
        </w:r>
      </w:ins>
    </w:p>
    <w:p w14:paraId="71C5A703" w14:textId="77777777" w:rsidR="008E1C7E" w:rsidRPr="00555D5E" w:rsidRDefault="008E1C7E" w:rsidP="00DD38F8">
      <w:pPr>
        <w:tabs>
          <w:tab w:val="left" w:pos="543"/>
        </w:tabs>
        <w:autoSpaceDE w:val="0"/>
        <w:autoSpaceDN w:val="0"/>
        <w:adjustRightInd w:val="0"/>
        <w:rPr>
          <w:ins w:id="2520" w:author="Petter Vang Brakalsvaalet [pev2]" w:date="2021-04-27T23:34:00Z"/>
          <w:rFonts w:eastAsiaTheme="minorEastAsia" w:cstheme="majorHAnsi"/>
          <w:color w:val="000000"/>
          <w:sz w:val="20"/>
          <w:szCs w:val="20"/>
          <w:lang w:eastAsia="ja-JP"/>
          <w:rPrChange w:id="2521" w:author="Petter Vang Brakalsvaalet [pev2]" w:date="2021-04-29T15:52:00Z">
            <w:rPr>
              <w:ins w:id="2522" w:author="Petter Vang Brakalsvaalet [pev2]" w:date="2021-04-27T23:34:00Z"/>
              <w:rFonts w:eastAsiaTheme="minorEastAsia" w:cstheme="majorHAnsi"/>
              <w:color w:val="000000"/>
              <w:sz w:val="21"/>
              <w:szCs w:val="21"/>
              <w:lang w:eastAsia="ja-JP"/>
            </w:rPr>
          </w:rPrChange>
        </w:rPr>
        <w:pPrChange w:id="2523" w:author="Petter Vang Brakalsvaalet [pev2]" w:date="2021-04-29T11:31:00Z">
          <w:pPr>
            <w:tabs>
              <w:tab w:val="left" w:pos="543"/>
            </w:tabs>
            <w:autoSpaceDE w:val="0"/>
            <w:autoSpaceDN w:val="0"/>
            <w:adjustRightInd w:val="0"/>
          </w:pPr>
        </w:pPrChange>
      </w:pPr>
      <w:ins w:id="2524" w:author="Petter Vang Brakalsvaalet [pev2]" w:date="2021-04-27T23:34:00Z">
        <w:r w:rsidRPr="00555D5E">
          <w:rPr>
            <w:rFonts w:eastAsiaTheme="minorEastAsia" w:cstheme="majorHAnsi"/>
            <w:color w:val="000000"/>
            <w:sz w:val="20"/>
            <w:szCs w:val="20"/>
            <w:lang w:eastAsia="ja-JP"/>
            <w:rPrChange w:id="2525" w:author="Petter Vang Brakalsvaalet [pev2]" w:date="2021-04-29T15:52:00Z">
              <w:rPr>
                <w:rFonts w:eastAsiaTheme="minorEastAsia" w:cstheme="majorHAnsi"/>
                <w:color w:val="000000"/>
                <w:sz w:val="21"/>
                <w:szCs w:val="21"/>
                <w:lang w:eastAsia="ja-JP"/>
              </w:rPr>
            </w:rPrChange>
          </w:rPr>
          <w:t xml:space="preserve">    </w:t>
        </w:r>
      </w:ins>
    </w:p>
    <w:p w14:paraId="46A504E4" w14:textId="77777777" w:rsidR="008E1C7E" w:rsidRPr="00555D5E" w:rsidRDefault="008E1C7E" w:rsidP="00DD38F8">
      <w:pPr>
        <w:tabs>
          <w:tab w:val="left" w:pos="543"/>
        </w:tabs>
        <w:autoSpaceDE w:val="0"/>
        <w:autoSpaceDN w:val="0"/>
        <w:adjustRightInd w:val="0"/>
        <w:rPr>
          <w:ins w:id="2526" w:author="Petter Vang Brakalsvaalet [pev2]" w:date="2021-04-27T23:34:00Z"/>
          <w:rFonts w:eastAsiaTheme="minorEastAsia" w:cstheme="majorHAnsi"/>
          <w:color w:val="000000"/>
          <w:sz w:val="20"/>
          <w:szCs w:val="20"/>
          <w:lang w:eastAsia="ja-JP"/>
          <w:rPrChange w:id="2527" w:author="Petter Vang Brakalsvaalet [pev2]" w:date="2021-04-29T15:52:00Z">
            <w:rPr>
              <w:ins w:id="2528" w:author="Petter Vang Brakalsvaalet [pev2]" w:date="2021-04-27T23:34:00Z"/>
              <w:rFonts w:eastAsiaTheme="minorEastAsia" w:cstheme="majorHAnsi"/>
              <w:color w:val="000000"/>
              <w:sz w:val="21"/>
              <w:szCs w:val="21"/>
              <w:lang w:eastAsia="ja-JP"/>
            </w:rPr>
          </w:rPrChange>
        </w:rPr>
        <w:pPrChange w:id="2529" w:author="Petter Vang Brakalsvaalet [pev2]" w:date="2021-04-29T11:31:00Z">
          <w:pPr>
            <w:tabs>
              <w:tab w:val="left" w:pos="543"/>
            </w:tabs>
            <w:autoSpaceDE w:val="0"/>
            <w:autoSpaceDN w:val="0"/>
            <w:adjustRightInd w:val="0"/>
          </w:pPr>
        </w:pPrChange>
      </w:pPr>
      <w:ins w:id="2530" w:author="Petter Vang Brakalsvaalet [pev2]" w:date="2021-04-27T23:34:00Z">
        <w:r w:rsidRPr="00555D5E">
          <w:rPr>
            <w:rFonts w:eastAsiaTheme="minorEastAsia" w:cstheme="majorHAnsi"/>
            <w:color w:val="000000"/>
            <w:sz w:val="20"/>
            <w:szCs w:val="20"/>
            <w:lang w:eastAsia="ja-JP"/>
            <w:rPrChange w:id="253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53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533" w:author="Petter Vang Brakalsvaalet [pev2]" w:date="2021-04-29T15:52:00Z">
              <w:rPr>
                <w:rFonts w:eastAsiaTheme="minorEastAsia" w:cstheme="majorHAnsi"/>
                <w:color w:val="000000"/>
                <w:sz w:val="21"/>
                <w:szCs w:val="21"/>
                <w:lang w:eastAsia="ja-JP"/>
              </w:rPr>
            </w:rPrChange>
          </w:rPr>
          <w:t xml:space="preserve"> testNumberOfHelpItems() {</w:t>
        </w:r>
      </w:ins>
    </w:p>
    <w:p w14:paraId="43B980C2" w14:textId="77777777" w:rsidR="008E1C7E" w:rsidRPr="00555D5E" w:rsidRDefault="008E1C7E" w:rsidP="00DD38F8">
      <w:pPr>
        <w:tabs>
          <w:tab w:val="left" w:pos="543"/>
        </w:tabs>
        <w:autoSpaceDE w:val="0"/>
        <w:autoSpaceDN w:val="0"/>
        <w:adjustRightInd w:val="0"/>
        <w:rPr>
          <w:ins w:id="2534" w:author="Petter Vang Brakalsvaalet [pev2]" w:date="2021-04-27T23:34:00Z"/>
          <w:rFonts w:eastAsiaTheme="minorEastAsia" w:cstheme="majorHAnsi"/>
          <w:color w:val="000000"/>
          <w:sz w:val="20"/>
          <w:szCs w:val="20"/>
          <w:lang w:eastAsia="ja-JP"/>
          <w:rPrChange w:id="2535" w:author="Petter Vang Brakalsvaalet [pev2]" w:date="2021-04-29T15:52:00Z">
            <w:rPr>
              <w:ins w:id="2536" w:author="Petter Vang Brakalsvaalet [pev2]" w:date="2021-04-27T23:34:00Z"/>
              <w:rFonts w:eastAsiaTheme="minorEastAsia" w:cstheme="majorHAnsi"/>
              <w:color w:val="000000"/>
              <w:sz w:val="21"/>
              <w:szCs w:val="21"/>
              <w:lang w:eastAsia="ja-JP"/>
            </w:rPr>
          </w:rPrChange>
        </w:rPr>
        <w:pPrChange w:id="2537" w:author="Petter Vang Brakalsvaalet [pev2]" w:date="2021-04-29T11:31:00Z">
          <w:pPr>
            <w:tabs>
              <w:tab w:val="left" w:pos="543"/>
            </w:tabs>
            <w:autoSpaceDE w:val="0"/>
            <w:autoSpaceDN w:val="0"/>
            <w:adjustRightInd w:val="0"/>
          </w:pPr>
        </w:pPrChange>
      </w:pPr>
      <w:ins w:id="2538" w:author="Petter Vang Brakalsvaalet [pev2]" w:date="2021-04-27T23:34:00Z">
        <w:r w:rsidRPr="00555D5E">
          <w:rPr>
            <w:rFonts w:eastAsiaTheme="minorEastAsia" w:cstheme="majorHAnsi"/>
            <w:color w:val="000000"/>
            <w:sz w:val="20"/>
            <w:szCs w:val="20"/>
            <w:lang w:eastAsia="ja-JP"/>
            <w:rPrChange w:id="253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40"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254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542"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54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544"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54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546" w:author="Petter Vang Brakalsvaalet [pev2]" w:date="2021-04-29T15:52:00Z">
              <w:rPr>
                <w:rFonts w:eastAsiaTheme="minorEastAsia" w:cstheme="majorHAnsi"/>
                <w:color w:val="2B839F"/>
                <w:sz w:val="21"/>
                <w:szCs w:val="21"/>
                <w:lang w:eastAsia="ja-JP"/>
              </w:rPr>
            </w:rPrChange>
          </w:rPr>
          <w:t>count</w:t>
        </w:r>
        <w:r w:rsidRPr="00555D5E">
          <w:rPr>
            <w:rFonts w:eastAsiaTheme="minorEastAsia" w:cstheme="majorHAnsi"/>
            <w:color w:val="000000"/>
            <w:sz w:val="20"/>
            <w:szCs w:val="20"/>
            <w:lang w:eastAsia="ja-JP"/>
            <w:rPrChange w:id="254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48"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54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550" w:author="Petter Vang Brakalsvaalet [pev2]" w:date="2021-04-29T15:52:00Z">
              <w:rPr>
                <w:rFonts w:eastAsiaTheme="minorEastAsia" w:cstheme="majorHAnsi"/>
                <w:color w:val="2B839F"/>
                <w:sz w:val="21"/>
                <w:szCs w:val="21"/>
                <w:lang w:eastAsia="ja-JP"/>
              </w:rPr>
            </w:rPrChange>
          </w:rPr>
          <w:t>count</w:t>
        </w:r>
        <w:r w:rsidRPr="00555D5E">
          <w:rPr>
            <w:rFonts w:eastAsiaTheme="minorEastAsia" w:cstheme="majorHAnsi"/>
            <w:color w:val="000000"/>
            <w:sz w:val="20"/>
            <w:szCs w:val="20"/>
            <w:lang w:eastAsia="ja-JP"/>
            <w:rPrChange w:id="255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552" w:author="Petter Vang Brakalsvaalet [pev2]" w:date="2021-04-29T15:52:00Z">
              <w:rPr>
                <w:rFonts w:eastAsiaTheme="minorEastAsia" w:cstheme="majorHAnsi"/>
                <w:color w:val="A31515"/>
                <w:sz w:val="21"/>
                <w:szCs w:val="21"/>
                <w:lang w:eastAsia="ja-JP"/>
              </w:rPr>
            </w:rPrChange>
          </w:rPr>
          <w:t>"The number of help items is not as expected."</w:t>
        </w:r>
        <w:r w:rsidRPr="00555D5E">
          <w:rPr>
            <w:rFonts w:eastAsiaTheme="minorEastAsia" w:cstheme="majorHAnsi"/>
            <w:color w:val="000000"/>
            <w:sz w:val="20"/>
            <w:szCs w:val="20"/>
            <w:lang w:eastAsia="ja-JP"/>
            <w:rPrChange w:id="2553" w:author="Petter Vang Brakalsvaalet [pev2]" w:date="2021-04-29T15:52:00Z">
              <w:rPr>
                <w:rFonts w:eastAsiaTheme="minorEastAsia" w:cstheme="majorHAnsi"/>
                <w:color w:val="000000"/>
                <w:sz w:val="21"/>
                <w:szCs w:val="21"/>
                <w:lang w:eastAsia="ja-JP"/>
              </w:rPr>
            </w:rPrChange>
          </w:rPr>
          <w:t>)</w:t>
        </w:r>
      </w:ins>
    </w:p>
    <w:p w14:paraId="3E8D7BD3" w14:textId="77777777" w:rsidR="008E1C7E" w:rsidRPr="00555D5E" w:rsidRDefault="008E1C7E" w:rsidP="00DD38F8">
      <w:pPr>
        <w:tabs>
          <w:tab w:val="left" w:pos="543"/>
        </w:tabs>
        <w:autoSpaceDE w:val="0"/>
        <w:autoSpaceDN w:val="0"/>
        <w:adjustRightInd w:val="0"/>
        <w:rPr>
          <w:ins w:id="2554" w:author="Petter Vang Brakalsvaalet [pev2]" w:date="2021-04-27T23:34:00Z"/>
          <w:rFonts w:eastAsiaTheme="minorEastAsia" w:cstheme="majorHAnsi"/>
          <w:color w:val="000000"/>
          <w:sz w:val="20"/>
          <w:szCs w:val="20"/>
          <w:lang w:eastAsia="ja-JP"/>
          <w:rPrChange w:id="2555" w:author="Petter Vang Brakalsvaalet [pev2]" w:date="2021-04-29T15:52:00Z">
            <w:rPr>
              <w:ins w:id="2556" w:author="Petter Vang Brakalsvaalet [pev2]" w:date="2021-04-27T23:34:00Z"/>
              <w:rFonts w:eastAsiaTheme="minorEastAsia" w:cstheme="majorHAnsi"/>
              <w:color w:val="000000"/>
              <w:sz w:val="21"/>
              <w:szCs w:val="21"/>
              <w:lang w:eastAsia="ja-JP"/>
            </w:rPr>
          </w:rPrChange>
        </w:rPr>
        <w:pPrChange w:id="2557" w:author="Petter Vang Brakalsvaalet [pev2]" w:date="2021-04-29T11:31:00Z">
          <w:pPr>
            <w:tabs>
              <w:tab w:val="left" w:pos="543"/>
            </w:tabs>
            <w:autoSpaceDE w:val="0"/>
            <w:autoSpaceDN w:val="0"/>
            <w:adjustRightInd w:val="0"/>
          </w:pPr>
        </w:pPrChange>
      </w:pPr>
      <w:ins w:id="2558" w:author="Petter Vang Brakalsvaalet [pev2]" w:date="2021-04-27T23:34:00Z">
        <w:r w:rsidRPr="00555D5E">
          <w:rPr>
            <w:rFonts w:eastAsiaTheme="minorEastAsia" w:cstheme="majorHAnsi"/>
            <w:color w:val="000000"/>
            <w:sz w:val="20"/>
            <w:szCs w:val="20"/>
            <w:lang w:eastAsia="ja-JP"/>
            <w:rPrChange w:id="2559" w:author="Petter Vang Brakalsvaalet [pev2]" w:date="2021-04-29T15:52:00Z">
              <w:rPr>
                <w:rFonts w:eastAsiaTheme="minorEastAsia" w:cstheme="majorHAnsi"/>
                <w:color w:val="000000"/>
                <w:sz w:val="21"/>
                <w:szCs w:val="21"/>
                <w:lang w:eastAsia="ja-JP"/>
              </w:rPr>
            </w:rPrChange>
          </w:rPr>
          <w:t xml:space="preserve">    }</w:t>
        </w:r>
      </w:ins>
    </w:p>
    <w:p w14:paraId="54D43654" w14:textId="77777777" w:rsidR="008E1C7E" w:rsidRPr="00555D5E" w:rsidRDefault="008E1C7E" w:rsidP="00DD38F8">
      <w:pPr>
        <w:tabs>
          <w:tab w:val="left" w:pos="543"/>
        </w:tabs>
        <w:autoSpaceDE w:val="0"/>
        <w:autoSpaceDN w:val="0"/>
        <w:adjustRightInd w:val="0"/>
        <w:rPr>
          <w:ins w:id="2560" w:author="Petter Vang Brakalsvaalet [pev2]" w:date="2021-04-27T23:34:00Z"/>
          <w:rFonts w:eastAsiaTheme="minorEastAsia" w:cstheme="majorHAnsi"/>
          <w:color w:val="000000"/>
          <w:sz w:val="20"/>
          <w:szCs w:val="20"/>
          <w:lang w:eastAsia="ja-JP"/>
          <w:rPrChange w:id="2561" w:author="Petter Vang Brakalsvaalet [pev2]" w:date="2021-04-29T15:52:00Z">
            <w:rPr>
              <w:ins w:id="2562" w:author="Petter Vang Brakalsvaalet [pev2]" w:date="2021-04-27T23:34:00Z"/>
              <w:rFonts w:eastAsiaTheme="minorEastAsia" w:cstheme="majorHAnsi"/>
              <w:color w:val="000000"/>
              <w:sz w:val="21"/>
              <w:szCs w:val="21"/>
              <w:lang w:eastAsia="ja-JP"/>
            </w:rPr>
          </w:rPrChange>
        </w:rPr>
        <w:pPrChange w:id="2563" w:author="Petter Vang Brakalsvaalet [pev2]" w:date="2021-04-29T11:31:00Z">
          <w:pPr>
            <w:tabs>
              <w:tab w:val="left" w:pos="543"/>
            </w:tabs>
            <w:autoSpaceDE w:val="0"/>
            <w:autoSpaceDN w:val="0"/>
            <w:adjustRightInd w:val="0"/>
          </w:pPr>
        </w:pPrChange>
      </w:pPr>
      <w:ins w:id="2564" w:author="Petter Vang Brakalsvaalet [pev2]" w:date="2021-04-27T23:34:00Z">
        <w:r w:rsidRPr="00555D5E">
          <w:rPr>
            <w:rFonts w:eastAsiaTheme="minorEastAsia" w:cstheme="majorHAnsi"/>
            <w:color w:val="000000"/>
            <w:sz w:val="20"/>
            <w:szCs w:val="20"/>
            <w:lang w:eastAsia="ja-JP"/>
            <w:rPrChange w:id="2565" w:author="Petter Vang Brakalsvaalet [pev2]" w:date="2021-04-29T15:52:00Z">
              <w:rPr>
                <w:rFonts w:eastAsiaTheme="minorEastAsia" w:cstheme="majorHAnsi"/>
                <w:color w:val="000000"/>
                <w:sz w:val="21"/>
                <w:szCs w:val="21"/>
                <w:lang w:eastAsia="ja-JP"/>
              </w:rPr>
            </w:rPrChange>
          </w:rPr>
          <w:t xml:space="preserve">    </w:t>
        </w:r>
      </w:ins>
    </w:p>
    <w:p w14:paraId="6C3504D6" w14:textId="77777777" w:rsidR="008E1C7E" w:rsidRPr="00555D5E" w:rsidRDefault="008E1C7E" w:rsidP="00DD38F8">
      <w:pPr>
        <w:tabs>
          <w:tab w:val="left" w:pos="543"/>
        </w:tabs>
        <w:autoSpaceDE w:val="0"/>
        <w:autoSpaceDN w:val="0"/>
        <w:adjustRightInd w:val="0"/>
        <w:rPr>
          <w:ins w:id="2566" w:author="Petter Vang Brakalsvaalet [pev2]" w:date="2021-04-27T23:34:00Z"/>
          <w:rFonts w:eastAsiaTheme="minorEastAsia" w:cstheme="majorHAnsi"/>
          <w:color w:val="000000"/>
          <w:sz w:val="20"/>
          <w:szCs w:val="20"/>
          <w:lang w:eastAsia="ja-JP"/>
          <w:rPrChange w:id="2567" w:author="Petter Vang Brakalsvaalet [pev2]" w:date="2021-04-29T15:52:00Z">
            <w:rPr>
              <w:ins w:id="2568" w:author="Petter Vang Brakalsvaalet [pev2]" w:date="2021-04-27T23:34:00Z"/>
              <w:rFonts w:eastAsiaTheme="minorEastAsia" w:cstheme="majorHAnsi"/>
              <w:color w:val="000000"/>
              <w:sz w:val="21"/>
              <w:szCs w:val="21"/>
              <w:lang w:eastAsia="ja-JP"/>
            </w:rPr>
          </w:rPrChange>
        </w:rPr>
        <w:pPrChange w:id="2569" w:author="Petter Vang Brakalsvaalet [pev2]" w:date="2021-04-29T11:31:00Z">
          <w:pPr>
            <w:tabs>
              <w:tab w:val="left" w:pos="543"/>
            </w:tabs>
            <w:autoSpaceDE w:val="0"/>
            <w:autoSpaceDN w:val="0"/>
            <w:adjustRightInd w:val="0"/>
          </w:pPr>
        </w:pPrChange>
      </w:pPr>
      <w:ins w:id="2570" w:author="Petter Vang Brakalsvaalet [pev2]" w:date="2021-04-27T23:34:00Z">
        <w:r w:rsidRPr="00555D5E">
          <w:rPr>
            <w:rFonts w:eastAsiaTheme="minorEastAsia" w:cstheme="majorHAnsi"/>
            <w:color w:val="000000"/>
            <w:sz w:val="20"/>
            <w:szCs w:val="20"/>
            <w:lang w:eastAsia="ja-JP"/>
            <w:rPrChange w:id="257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57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573" w:author="Petter Vang Brakalsvaalet [pev2]" w:date="2021-04-29T15:52:00Z">
              <w:rPr>
                <w:rFonts w:eastAsiaTheme="minorEastAsia" w:cstheme="majorHAnsi"/>
                <w:color w:val="000000"/>
                <w:sz w:val="21"/>
                <w:szCs w:val="21"/>
                <w:lang w:eastAsia="ja-JP"/>
              </w:rPr>
            </w:rPrChange>
          </w:rPr>
          <w:t xml:space="preserve"> testHiderHelp() {</w:t>
        </w:r>
      </w:ins>
    </w:p>
    <w:p w14:paraId="49077B28" w14:textId="77777777" w:rsidR="008E1C7E" w:rsidRPr="00555D5E" w:rsidRDefault="008E1C7E" w:rsidP="00DD38F8">
      <w:pPr>
        <w:tabs>
          <w:tab w:val="left" w:pos="543"/>
        </w:tabs>
        <w:autoSpaceDE w:val="0"/>
        <w:autoSpaceDN w:val="0"/>
        <w:adjustRightInd w:val="0"/>
        <w:rPr>
          <w:ins w:id="2574" w:author="Petter Vang Brakalsvaalet [pev2]" w:date="2021-04-27T23:34:00Z"/>
          <w:rFonts w:eastAsiaTheme="minorEastAsia" w:cstheme="majorHAnsi"/>
          <w:color w:val="000000"/>
          <w:sz w:val="20"/>
          <w:szCs w:val="20"/>
          <w:lang w:eastAsia="ja-JP"/>
          <w:rPrChange w:id="2575" w:author="Petter Vang Brakalsvaalet [pev2]" w:date="2021-04-29T15:52:00Z">
            <w:rPr>
              <w:ins w:id="2576" w:author="Petter Vang Brakalsvaalet [pev2]" w:date="2021-04-27T23:34:00Z"/>
              <w:rFonts w:eastAsiaTheme="minorEastAsia" w:cstheme="majorHAnsi"/>
              <w:color w:val="000000"/>
              <w:sz w:val="21"/>
              <w:szCs w:val="21"/>
              <w:lang w:eastAsia="ja-JP"/>
            </w:rPr>
          </w:rPrChange>
        </w:rPr>
        <w:pPrChange w:id="2577" w:author="Petter Vang Brakalsvaalet [pev2]" w:date="2021-04-29T11:31:00Z">
          <w:pPr>
            <w:tabs>
              <w:tab w:val="left" w:pos="543"/>
            </w:tabs>
            <w:autoSpaceDE w:val="0"/>
            <w:autoSpaceDN w:val="0"/>
            <w:adjustRightInd w:val="0"/>
          </w:pPr>
        </w:pPrChange>
      </w:pPr>
      <w:ins w:id="2578" w:author="Petter Vang Brakalsvaalet [pev2]" w:date="2021-04-27T23:34:00Z">
        <w:r w:rsidRPr="00555D5E">
          <w:rPr>
            <w:rFonts w:eastAsiaTheme="minorEastAsia" w:cstheme="majorHAnsi"/>
            <w:color w:val="000000"/>
            <w:sz w:val="20"/>
            <w:szCs w:val="20"/>
            <w:lang w:eastAsia="ja-JP"/>
            <w:rPrChange w:id="257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580"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258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82"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58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584"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585"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2586"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5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88"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5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90"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591"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2592"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59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594" w:author="Petter Vang Brakalsvaalet [pev2]" w:date="2021-04-29T15:52:00Z">
              <w:rPr>
                <w:rFonts w:eastAsiaTheme="minorEastAsia" w:cstheme="majorHAnsi"/>
                <w:color w:val="2B839F"/>
                <w:sz w:val="21"/>
                <w:szCs w:val="21"/>
                <w:lang w:eastAsia="ja-JP"/>
              </w:rPr>
            </w:rPrChange>
          </w:rPr>
          <w:t>&amp;&amp;</w:t>
        </w:r>
      </w:ins>
    </w:p>
    <w:p w14:paraId="3F0C7949" w14:textId="77777777" w:rsidR="008E1C7E" w:rsidRPr="00555D5E" w:rsidRDefault="008E1C7E" w:rsidP="00DD38F8">
      <w:pPr>
        <w:tabs>
          <w:tab w:val="left" w:pos="543"/>
        </w:tabs>
        <w:autoSpaceDE w:val="0"/>
        <w:autoSpaceDN w:val="0"/>
        <w:adjustRightInd w:val="0"/>
        <w:rPr>
          <w:ins w:id="2595" w:author="Petter Vang Brakalsvaalet [pev2]" w:date="2021-04-27T23:34:00Z"/>
          <w:rFonts w:eastAsiaTheme="minorEastAsia" w:cstheme="majorHAnsi"/>
          <w:color w:val="000000"/>
          <w:sz w:val="20"/>
          <w:szCs w:val="20"/>
          <w:lang w:eastAsia="ja-JP"/>
          <w:rPrChange w:id="2596" w:author="Petter Vang Brakalsvaalet [pev2]" w:date="2021-04-29T15:52:00Z">
            <w:rPr>
              <w:ins w:id="2597" w:author="Petter Vang Brakalsvaalet [pev2]" w:date="2021-04-27T23:34:00Z"/>
              <w:rFonts w:eastAsiaTheme="minorEastAsia" w:cstheme="majorHAnsi"/>
              <w:color w:val="000000"/>
              <w:sz w:val="21"/>
              <w:szCs w:val="21"/>
              <w:lang w:eastAsia="ja-JP"/>
            </w:rPr>
          </w:rPrChange>
        </w:rPr>
        <w:pPrChange w:id="2598" w:author="Petter Vang Brakalsvaalet [pev2]" w:date="2021-04-29T11:31:00Z">
          <w:pPr>
            <w:tabs>
              <w:tab w:val="left" w:pos="543"/>
            </w:tabs>
            <w:autoSpaceDE w:val="0"/>
            <w:autoSpaceDN w:val="0"/>
            <w:adjustRightInd w:val="0"/>
          </w:pPr>
        </w:pPrChange>
      </w:pPr>
      <w:ins w:id="2599" w:author="Petter Vang Brakalsvaalet [pev2]" w:date="2021-04-27T23:34:00Z">
        <w:r w:rsidRPr="00555D5E">
          <w:rPr>
            <w:rFonts w:eastAsiaTheme="minorEastAsia" w:cstheme="majorHAnsi"/>
            <w:color w:val="000000"/>
            <w:sz w:val="20"/>
            <w:szCs w:val="20"/>
            <w:lang w:eastAsia="ja-JP"/>
            <w:rPrChange w:id="260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01"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60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603"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604"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2605"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60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0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60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09"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610"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2611"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612" w:author="Petter Vang Brakalsvaalet [pev2]" w:date="2021-04-29T15:52:00Z">
              <w:rPr>
                <w:rFonts w:eastAsiaTheme="minorEastAsia" w:cstheme="majorHAnsi"/>
                <w:color w:val="000000"/>
                <w:sz w:val="21"/>
                <w:szCs w:val="21"/>
                <w:lang w:eastAsia="ja-JP"/>
              </w:rPr>
            </w:rPrChange>
          </w:rPr>
          <w:t>{</w:t>
        </w:r>
      </w:ins>
    </w:p>
    <w:p w14:paraId="5C95B17F" w14:textId="77777777" w:rsidR="008E1C7E" w:rsidRPr="00555D5E" w:rsidRDefault="008E1C7E" w:rsidP="00DD38F8">
      <w:pPr>
        <w:tabs>
          <w:tab w:val="left" w:pos="543"/>
        </w:tabs>
        <w:autoSpaceDE w:val="0"/>
        <w:autoSpaceDN w:val="0"/>
        <w:adjustRightInd w:val="0"/>
        <w:rPr>
          <w:ins w:id="2613" w:author="Petter Vang Brakalsvaalet [pev2]" w:date="2021-04-27T23:34:00Z"/>
          <w:rFonts w:eastAsiaTheme="minorEastAsia" w:cstheme="majorHAnsi"/>
          <w:color w:val="000000"/>
          <w:sz w:val="20"/>
          <w:szCs w:val="20"/>
          <w:lang w:eastAsia="ja-JP"/>
          <w:rPrChange w:id="2614" w:author="Petter Vang Brakalsvaalet [pev2]" w:date="2021-04-29T15:52:00Z">
            <w:rPr>
              <w:ins w:id="2615" w:author="Petter Vang Brakalsvaalet [pev2]" w:date="2021-04-27T23:34:00Z"/>
              <w:rFonts w:eastAsiaTheme="minorEastAsia" w:cstheme="majorHAnsi"/>
              <w:color w:val="000000"/>
              <w:sz w:val="21"/>
              <w:szCs w:val="21"/>
              <w:lang w:eastAsia="ja-JP"/>
            </w:rPr>
          </w:rPrChange>
        </w:rPr>
        <w:pPrChange w:id="2616" w:author="Petter Vang Brakalsvaalet [pev2]" w:date="2021-04-29T11:31:00Z">
          <w:pPr>
            <w:tabs>
              <w:tab w:val="left" w:pos="543"/>
            </w:tabs>
            <w:autoSpaceDE w:val="0"/>
            <w:autoSpaceDN w:val="0"/>
            <w:adjustRightInd w:val="0"/>
          </w:pPr>
        </w:pPrChange>
      </w:pPr>
      <w:ins w:id="2617" w:author="Petter Vang Brakalsvaalet [pev2]" w:date="2021-04-27T23:34:00Z">
        <w:r w:rsidRPr="00555D5E">
          <w:rPr>
            <w:rFonts w:eastAsiaTheme="minorEastAsia" w:cstheme="majorHAnsi"/>
            <w:color w:val="000000"/>
            <w:sz w:val="20"/>
            <w:szCs w:val="20"/>
            <w:lang w:eastAsia="ja-JP"/>
            <w:rPrChange w:id="261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19"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62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621"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2622" w:author="Petter Vang Brakalsvaalet [pev2]" w:date="2021-04-29T15:52:00Z">
              <w:rPr>
                <w:rFonts w:eastAsiaTheme="minorEastAsia" w:cstheme="majorHAnsi"/>
                <w:color w:val="000000"/>
                <w:sz w:val="21"/>
                <w:szCs w:val="21"/>
                <w:lang w:eastAsia="ja-JP"/>
              </w:rPr>
            </w:rPrChange>
          </w:rPr>
          <w:t>)</w:t>
        </w:r>
      </w:ins>
    </w:p>
    <w:p w14:paraId="75C73604" w14:textId="77777777" w:rsidR="008E1C7E" w:rsidRPr="00555D5E" w:rsidRDefault="008E1C7E" w:rsidP="00DD38F8">
      <w:pPr>
        <w:tabs>
          <w:tab w:val="left" w:pos="543"/>
        </w:tabs>
        <w:autoSpaceDE w:val="0"/>
        <w:autoSpaceDN w:val="0"/>
        <w:adjustRightInd w:val="0"/>
        <w:rPr>
          <w:ins w:id="2623" w:author="Petter Vang Brakalsvaalet [pev2]" w:date="2021-04-27T23:34:00Z"/>
          <w:rFonts w:eastAsiaTheme="minorEastAsia" w:cstheme="majorHAnsi"/>
          <w:color w:val="000000"/>
          <w:sz w:val="20"/>
          <w:szCs w:val="20"/>
          <w:lang w:eastAsia="ja-JP"/>
          <w:rPrChange w:id="2624" w:author="Petter Vang Brakalsvaalet [pev2]" w:date="2021-04-29T15:52:00Z">
            <w:rPr>
              <w:ins w:id="2625" w:author="Petter Vang Brakalsvaalet [pev2]" w:date="2021-04-27T23:34:00Z"/>
              <w:rFonts w:eastAsiaTheme="minorEastAsia" w:cstheme="majorHAnsi"/>
              <w:color w:val="000000"/>
              <w:sz w:val="21"/>
              <w:szCs w:val="21"/>
              <w:lang w:eastAsia="ja-JP"/>
            </w:rPr>
          </w:rPrChange>
        </w:rPr>
        <w:pPrChange w:id="2626" w:author="Petter Vang Brakalsvaalet [pev2]" w:date="2021-04-29T11:31:00Z">
          <w:pPr>
            <w:tabs>
              <w:tab w:val="left" w:pos="543"/>
            </w:tabs>
            <w:autoSpaceDE w:val="0"/>
            <w:autoSpaceDN w:val="0"/>
            <w:adjustRightInd w:val="0"/>
          </w:pPr>
        </w:pPrChange>
      </w:pPr>
      <w:ins w:id="2627" w:author="Petter Vang Brakalsvaalet [pev2]" w:date="2021-04-27T23:34:00Z">
        <w:r w:rsidRPr="00555D5E">
          <w:rPr>
            <w:rFonts w:eastAsiaTheme="minorEastAsia" w:cstheme="majorHAnsi"/>
            <w:color w:val="000000"/>
            <w:sz w:val="20"/>
            <w:szCs w:val="20"/>
            <w:lang w:eastAsia="ja-JP"/>
            <w:rPrChange w:id="2628"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2629"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2630" w:author="Petter Vang Brakalsvaalet [pev2]" w:date="2021-04-29T15:52:00Z">
              <w:rPr>
                <w:rFonts w:eastAsiaTheme="minorEastAsia" w:cstheme="majorHAnsi"/>
                <w:color w:val="000000"/>
                <w:sz w:val="21"/>
                <w:szCs w:val="21"/>
                <w:lang w:eastAsia="ja-JP"/>
              </w:rPr>
            </w:rPrChange>
          </w:rPr>
          <w:t xml:space="preserve"> {</w:t>
        </w:r>
      </w:ins>
    </w:p>
    <w:p w14:paraId="76703255" w14:textId="77777777" w:rsidR="008E1C7E" w:rsidRPr="00555D5E" w:rsidRDefault="008E1C7E" w:rsidP="00DD38F8">
      <w:pPr>
        <w:tabs>
          <w:tab w:val="left" w:pos="543"/>
        </w:tabs>
        <w:autoSpaceDE w:val="0"/>
        <w:autoSpaceDN w:val="0"/>
        <w:adjustRightInd w:val="0"/>
        <w:rPr>
          <w:ins w:id="2631" w:author="Petter Vang Brakalsvaalet [pev2]" w:date="2021-04-27T23:34:00Z"/>
          <w:rFonts w:eastAsiaTheme="minorEastAsia" w:cstheme="majorHAnsi"/>
          <w:color w:val="000000"/>
          <w:sz w:val="20"/>
          <w:szCs w:val="20"/>
          <w:lang w:eastAsia="ja-JP"/>
          <w:rPrChange w:id="2632" w:author="Petter Vang Brakalsvaalet [pev2]" w:date="2021-04-29T15:52:00Z">
            <w:rPr>
              <w:ins w:id="2633" w:author="Petter Vang Brakalsvaalet [pev2]" w:date="2021-04-27T23:34:00Z"/>
              <w:rFonts w:eastAsiaTheme="minorEastAsia" w:cstheme="majorHAnsi"/>
              <w:color w:val="000000"/>
              <w:sz w:val="21"/>
              <w:szCs w:val="21"/>
              <w:lang w:eastAsia="ja-JP"/>
            </w:rPr>
          </w:rPrChange>
        </w:rPr>
        <w:pPrChange w:id="2634" w:author="Petter Vang Brakalsvaalet [pev2]" w:date="2021-04-29T11:31:00Z">
          <w:pPr>
            <w:tabs>
              <w:tab w:val="left" w:pos="543"/>
            </w:tabs>
            <w:autoSpaceDE w:val="0"/>
            <w:autoSpaceDN w:val="0"/>
            <w:adjustRightInd w:val="0"/>
          </w:pPr>
        </w:pPrChange>
      </w:pPr>
      <w:ins w:id="2635" w:author="Petter Vang Brakalsvaalet [pev2]" w:date="2021-04-27T23:34:00Z">
        <w:r w:rsidRPr="00555D5E">
          <w:rPr>
            <w:rFonts w:eastAsiaTheme="minorEastAsia" w:cstheme="majorHAnsi"/>
            <w:color w:val="000000"/>
            <w:sz w:val="20"/>
            <w:szCs w:val="20"/>
            <w:lang w:eastAsia="ja-JP"/>
            <w:rPrChange w:id="263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37"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63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639"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264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641" w:author="Petter Vang Brakalsvaalet [pev2]" w:date="2021-04-29T15:52:00Z">
              <w:rPr>
                <w:rFonts w:eastAsiaTheme="minorEastAsia" w:cstheme="majorHAnsi"/>
                <w:color w:val="A31515"/>
                <w:sz w:val="21"/>
                <w:szCs w:val="21"/>
                <w:lang w:eastAsia="ja-JP"/>
              </w:rPr>
            </w:rPrChange>
          </w:rPr>
          <w:t>"Hiders item is not as expected."</w:t>
        </w:r>
        <w:r w:rsidRPr="00555D5E">
          <w:rPr>
            <w:rFonts w:eastAsiaTheme="minorEastAsia" w:cstheme="majorHAnsi"/>
            <w:color w:val="000000"/>
            <w:sz w:val="20"/>
            <w:szCs w:val="20"/>
            <w:lang w:eastAsia="ja-JP"/>
            <w:rPrChange w:id="2642" w:author="Petter Vang Brakalsvaalet [pev2]" w:date="2021-04-29T15:52:00Z">
              <w:rPr>
                <w:rFonts w:eastAsiaTheme="minorEastAsia" w:cstheme="majorHAnsi"/>
                <w:color w:val="000000"/>
                <w:sz w:val="21"/>
                <w:szCs w:val="21"/>
                <w:lang w:eastAsia="ja-JP"/>
              </w:rPr>
            </w:rPrChange>
          </w:rPr>
          <w:t>)</w:t>
        </w:r>
      </w:ins>
    </w:p>
    <w:p w14:paraId="4947E2E3" w14:textId="77777777" w:rsidR="008E1C7E" w:rsidRPr="00555D5E" w:rsidRDefault="008E1C7E" w:rsidP="00DD38F8">
      <w:pPr>
        <w:tabs>
          <w:tab w:val="left" w:pos="543"/>
        </w:tabs>
        <w:autoSpaceDE w:val="0"/>
        <w:autoSpaceDN w:val="0"/>
        <w:adjustRightInd w:val="0"/>
        <w:rPr>
          <w:ins w:id="2643" w:author="Petter Vang Brakalsvaalet [pev2]" w:date="2021-04-27T23:34:00Z"/>
          <w:rFonts w:eastAsiaTheme="minorEastAsia" w:cstheme="majorHAnsi"/>
          <w:color w:val="000000"/>
          <w:sz w:val="20"/>
          <w:szCs w:val="20"/>
          <w:lang w:eastAsia="ja-JP"/>
          <w:rPrChange w:id="2644" w:author="Petter Vang Brakalsvaalet [pev2]" w:date="2021-04-29T15:52:00Z">
            <w:rPr>
              <w:ins w:id="2645" w:author="Petter Vang Brakalsvaalet [pev2]" w:date="2021-04-27T23:34:00Z"/>
              <w:rFonts w:eastAsiaTheme="minorEastAsia" w:cstheme="majorHAnsi"/>
              <w:color w:val="000000"/>
              <w:sz w:val="21"/>
              <w:szCs w:val="21"/>
              <w:lang w:eastAsia="ja-JP"/>
            </w:rPr>
          </w:rPrChange>
        </w:rPr>
        <w:pPrChange w:id="2646" w:author="Petter Vang Brakalsvaalet [pev2]" w:date="2021-04-29T11:31:00Z">
          <w:pPr>
            <w:tabs>
              <w:tab w:val="left" w:pos="543"/>
            </w:tabs>
            <w:autoSpaceDE w:val="0"/>
            <w:autoSpaceDN w:val="0"/>
            <w:adjustRightInd w:val="0"/>
          </w:pPr>
        </w:pPrChange>
      </w:pPr>
      <w:ins w:id="2647" w:author="Petter Vang Brakalsvaalet [pev2]" w:date="2021-04-27T23:34:00Z">
        <w:r w:rsidRPr="00555D5E">
          <w:rPr>
            <w:rFonts w:eastAsiaTheme="minorEastAsia" w:cstheme="majorHAnsi"/>
            <w:color w:val="000000"/>
            <w:sz w:val="20"/>
            <w:szCs w:val="20"/>
            <w:lang w:eastAsia="ja-JP"/>
            <w:rPrChange w:id="2648" w:author="Petter Vang Brakalsvaalet [pev2]" w:date="2021-04-29T15:52:00Z">
              <w:rPr>
                <w:rFonts w:eastAsiaTheme="minorEastAsia" w:cstheme="majorHAnsi"/>
                <w:color w:val="000000"/>
                <w:sz w:val="21"/>
                <w:szCs w:val="21"/>
                <w:lang w:eastAsia="ja-JP"/>
              </w:rPr>
            </w:rPrChange>
          </w:rPr>
          <w:t xml:space="preserve">        }</w:t>
        </w:r>
      </w:ins>
    </w:p>
    <w:p w14:paraId="65D7E99E" w14:textId="77777777" w:rsidR="008E1C7E" w:rsidRPr="00555D5E" w:rsidRDefault="008E1C7E" w:rsidP="00DD38F8">
      <w:pPr>
        <w:tabs>
          <w:tab w:val="left" w:pos="543"/>
        </w:tabs>
        <w:autoSpaceDE w:val="0"/>
        <w:autoSpaceDN w:val="0"/>
        <w:adjustRightInd w:val="0"/>
        <w:rPr>
          <w:ins w:id="2649" w:author="Petter Vang Brakalsvaalet [pev2]" w:date="2021-04-27T23:34:00Z"/>
          <w:rFonts w:eastAsiaTheme="minorEastAsia" w:cstheme="majorHAnsi"/>
          <w:color w:val="000000"/>
          <w:sz w:val="20"/>
          <w:szCs w:val="20"/>
          <w:lang w:eastAsia="ja-JP"/>
          <w:rPrChange w:id="2650" w:author="Petter Vang Brakalsvaalet [pev2]" w:date="2021-04-29T15:52:00Z">
            <w:rPr>
              <w:ins w:id="2651" w:author="Petter Vang Brakalsvaalet [pev2]" w:date="2021-04-27T23:34:00Z"/>
              <w:rFonts w:eastAsiaTheme="minorEastAsia" w:cstheme="majorHAnsi"/>
              <w:color w:val="000000"/>
              <w:sz w:val="21"/>
              <w:szCs w:val="21"/>
              <w:lang w:eastAsia="ja-JP"/>
            </w:rPr>
          </w:rPrChange>
        </w:rPr>
        <w:pPrChange w:id="2652" w:author="Petter Vang Brakalsvaalet [pev2]" w:date="2021-04-29T11:31:00Z">
          <w:pPr>
            <w:tabs>
              <w:tab w:val="left" w:pos="543"/>
            </w:tabs>
            <w:autoSpaceDE w:val="0"/>
            <w:autoSpaceDN w:val="0"/>
            <w:adjustRightInd w:val="0"/>
          </w:pPr>
        </w:pPrChange>
      </w:pPr>
      <w:ins w:id="2653" w:author="Petter Vang Brakalsvaalet [pev2]" w:date="2021-04-27T23:34:00Z">
        <w:r w:rsidRPr="00555D5E">
          <w:rPr>
            <w:rFonts w:eastAsiaTheme="minorEastAsia" w:cstheme="majorHAnsi"/>
            <w:color w:val="000000"/>
            <w:sz w:val="20"/>
            <w:szCs w:val="20"/>
            <w:lang w:eastAsia="ja-JP"/>
            <w:rPrChange w:id="2654" w:author="Petter Vang Brakalsvaalet [pev2]" w:date="2021-04-29T15:52:00Z">
              <w:rPr>
                <w:rFonts w:eastAsiaTheme="minorEastAsia" w:cstheme="majorHAnsi"/>
                <w:color w:val="000000"/>
                <w:sz w:val="21"/>
                <w:szCs w:val="21"/>
                <w:lang w:eastAsia="ja-JP"/>
              </w:rPr>
            </w:rPrChange>
          </w:rPr>
          <w:t xml:space="preserve">    }</w:t>
        </w:r>
      </w:ins>
    </w:p>
    <w:p w14:paraId="272A335C" w14:textId="77777777" w:rsidR="008E1C7E" w:rsidRPr="00555D5E" w:rsidRDefault="008E1C7E" w:rsidP="00DD38F8">
      <w:pPr>
        <w:tabs>
          <w:tab w:val="left" w:pos="543"/>
        </w:tabs>
        <w:autoSpaceDE w:val="0"/>
        <w:autoSpaceDN w:val="0"/>
        <w:adjustRightInd w:val="0"/>
        <w:rPr>
          <w:ins w:id="2655" w:author="Petter Vang Brakalsvaalet [pev2]" w:date="2021-04-27T23:34:00Z"/>
          <w:rFonts w:eastAsiaTheme="minorEastAsia" w:cstheme="majorHAnsi"/>
          <w:color w:val="000000"/>
          <w:sz w:val="20"/>
          <w:szCs w:val="20"/>
          <w:lang w:eastAsia="ja-JP"/>
          <w:rPrChange w:id="2656" w:author="Petter Vang Brakalsvaalet [pev2]" w:date="2021-04-29T15:52:00Z">
            <w:rPr>
              <w:ins w:id="2657" w:author="Petter Vang Brakalsvaalet [pev2]" w:date="2021-04-27T23:34:00Z"/>
              <w:rFonts w:eastAsiaTheme="minorEastAsia" w:cstheme="majorHAnsi"/>
              <w:color w:val="000000"/>
              <w:sz w:val="21"/>
              <w:szCs w:val="21"/>
              <w:lang w:eastAsia="ja-JP"/>
            </w:rPr>
          </w:rPrChange>
        </w:rPr>
        <w:pPrChange w:id="2658" w:author="Petter Vang Brakalsvaalet [pev2]" w:date="2021-04-29T11:31:00Z">
          <w:pPr>
            <w:tabs>
              <w:tab w:val="left" w:pos="543"/>
            </w:tabs>
            <w:autoSpaceDE w:val="0"/>
            <w:autoSpaceDN w:val="0"/>
            <w:adjustRightInd w:val="0"/>
          </w:pPr>
        </w:pPrChange>
      </w:pPr>
      <w:ins w:id="2659" w:author="Petter Vang Brakalsvaalet [pev2]" w:date="2021-04-27T23:34:00Z">
        <w:r w:rsidRPr="00555D5E">
          <w:rPr>
            <w:rFonts w:eastAsiaTheme="minorEastAsia" w:cstheme="majorHAnsi"/>
            <w:color w:val="000000"/>
            <w:sz w:val="20"/>
            <w:szCs w:val="20"/>
            <w:lang w:eastAsia="ja-JP"/>
            <w:rPrChange w:id="2660" w:author="Petter Vang Brakalsvaalet [pev2]" w:date="2021-04-29T15:52:00Z">
              <w:rPr>
                <w:rFonts w:eastAsiaTheme="minorEastAsia" w:cstheme="majorHAnsi"/>
                <w:color w:val="000000"/>
                <w:sz w:val="21"/>
                <w:szCs w:val="21"/>
                <w:lang w:eastAsia="ja-JP"/>
              </w:rPr>
            </w:rPrChange>
          </w:rPr>
          <w:t xml:space="preserve">    </w:t>
        </w:r>
      </w:ins>
    </w:p>
    <w:p w14:paraId="1901058C" w14:textId="77777777" w:rsidR="008E1C7E" w:rsidRPr="00555D5E" w:rsidRDefault="008E1C7E" w:rsidP="00DD38F8">
      <w:pPr>
        <w:tabs>
          <w:tab w:val="left" w:pos="543"/>
        </w:tabs>
        <w:autoSpaceDE w:val="0"/>
        <w:autoSpaceDN w:val="0"/>
        <w:adjustRightInd w:val="0"/>
        <w:rPr>
          <w:ins w:id="2661" w:author="Petter Vang Brakalsvaalet [pev2]" w:date="2021-04-27T23:34:00Z"/>
          <w:rFonts w:eastAsiaTheme="minorEastAsia" w:cstheme="majorHAnsi"/>
          <w:color w:val="000000"/>
          <w:sz w:val="20"/>
          <w:szCs w:val="20"/>
          <w:lang w:eastAsia="ja-JP"/>
          <w:rPrChange w:id="2662" w:author="Petter Vang Brakalsvaalet [pev2]" w:date="2021-04-29T15:52:00Z">
            <w:rPr>
              <w:ins w:id="2663" w:author="Petter Vang Brakalsvaalet [pev2]" w:date="2021-04-27T23:34:00Z"/>
              <w:rFonts w:eastAsiaTheme="minorEastAsia" w:cstheme="majorHAnsi"/>
              <w:color w:val="000000"/>
              <w:sz w:val="21"/>
              <w:szCs w:val="21"/>
              <w:lang w:eastAsia="ja-JP"/>
            </w:rPr>
          </w:rPrChange>
        </w:rPr>
        <w:pPrChange w:id="2664" w:author="Petter Vang Brakalsvaalet [pev2]" w:date="2021-04-29T11:31:00Z">
          <w:pPr>
            <w:tabs>
              <w:tab w:val="left" w:pos="543"/>
            </w:tabs>
            <w:autoSpaceDE w:val="0"/>
            <w:autoSpaceDN w:val="0"/>
            <w:adjustRightInd w:val="0"/>
          </w:pPr>
        </w:pPrChange>
      </w:pPr>
      <w:ins w:id="2665" w:author="Petter Vang Brakalsvaalet [pev2]" w:date="2021-04-27T23:34:00Z">
        <w:r w:rsidRPr="00555D5E">
          <w:rPr>
            <w:rFonts w:eastAsiaTheme="minorEastAsia" w:cstheme="majorHAnsi"/>
            <w:color w:val="000000"/>
            <w:sz w:val="20"/>
            <w:szCs w:val="20"/>
            <w:lang w:eastAsia="ja-JP"/>
            <w:rPrChange w:id="266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66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668" w:author="Petter Vang Brakalsvaalet [pev2]" w:date="2021-04-29T15:52:00Z">
              <w:rPr>
                <w:rFonts w:eastAsiaTheme="minorEastAsia" w:cstheme="majorHAnsi"/>
                <w:color w:val="000000"/>
                <w:sz w:val="21"/>
                <w:szCs w:val="21"/>
                <w:lang w:eastAsia="ja-JP"/>
              </w:rPr>
            </w:rPrChange>
          </w:rPr>
          <w:t xml:space="preserve"> testSeekerHelp() {</w:t>
        </w:r>
      </w:ins>
    </w:p>
    <w:p w14:paraId="573E9D61" w14:textId="77777777" w:rsidR="008E1C7E" w:rsidRPr="00555D5E" w:rsidRDefault="008E1C7E" w:rsidP="00DD38F8">
      <w:pPr>
        <w:tabs>
          <w:tab w:val="left" w:pos="543"/>
        </w:tabs>
        <w:autoSpaceDE w:val="0"/>
        <w:autoSpaceDN w:val="0"/>
        <w:adjustRightInd w:val="0"/>
        <w:rPr>
          <w:ins w:id="2669" w:author="Petter Vang Brakalsvaalet [pev2]" w:date="2021-04-27T23:34:00Z"/>
          <w:rFonts w:eastAsiaTheme="minorEastAsia" w:cstheme="majorHAnsi"/>
          <w:color w:val="000000"/>
          <w:sz w:val="20"/>
          <w:szCs w:val="20"/>
          <w:lang w:eastAsia="ja-JP"/>
          <w:rPrChange w:id="2670" w:author="Petter Vang Brakalsvaalet [pev2]" w:date="2021-04-29T15:52:00Z">
            <w:rPr>
              <w:ins w:id="2671" w:author="Petter Vang Brakalsvaalet [pev2]" w:date="2021-04-27T23:34:00Z"/>
              <w:rFonts w:eastAsiaTheme="minorEastAsia" w:cstheme="majorHAnsi"/>
              <w:color w:val="000000"/>
              <w:sz w:val="21"/>
              <w:szCs w:val="21"/>
              <w:lang w:eastAsia="ja-JP"/>
            </w:rPr>
          </w:rPrChange>
        </w:rPr>
        <w:pPrChange w:id="2672" w:author="Petter Vang Brakalsvaalet [pev2]" w:date="2021-04-29T11:31:00Z">
          <w:pPr>
            <w:tabs>
              <w:tab w:val="left" w:pos="543"/>
            </w:tabs>
            <w:autoSpaceDE w:val="0"/>
            <w:autoSpaceDN w:val="0"/>
            <w:adjustRightInd w:val="0"/>
          </w:pPr>
        </w:pPrChange>
      </w:pPr>
      <w:ins w:id="2673" w:author="Petter Vang Brakalsvaalet [pev2]" w:date="2021-04-27T23:34:00Z">
        <w:r w:rsidRPr="00555D5E">
          <w:rPr>
            <w:rFonts w:eastAsiaTheme="minorEastAsia" w:cstheme="majorHAnsi"/>
            <w:color w:val="000000"/>
            <w:sz w:val="20"/>
            <w:szCs w:val="20"/>
            <w:lang w:eastAsia="ja-JP"/>
            <w:rPrChange w:id="267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675"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267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77"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67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679"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680"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2681"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68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83"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68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85"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686"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2687"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68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89" w:author="Petter Vang Brakalsvaalet [pev2]" w:date="2021-04-29T15:52:00Z">
              <w:rPr>
                <w:rFonts w:eastAsiaTheme="minorEastAsia" w:cstheme="majorHAnsi"/>
                <w:color w:val="2B839F"/>
                <w:sz w:val="21"/>
                <w:szCs w:val="21"/>
                <w:lang w:eastAsia="ja-JP"/>
              </w:rPr>
            </w:rPrChange>
          </w:rPr>
          <w:t>&amp;&amp;</w:t>
        </w:r>
      </w:ins>
    </w:p>
    <w:p w14:paraId="1828840F" w14:textId="77777777" w:rsidR="008E1C7E" w:rsidRPr="00555D5E" w:rsidRDefault="008E1C7E" w:rsidP="00DD38F8">
      <w:pPr>
        <w:tabs>
          <w:tab w:val="left" w:pos="543"/>
        </w:tabs>
        <w:autoSpaceDE w:val="0"/>
        <w:autoSpaceDN w:val="0"/>
        <w:adjustRightInd w:val="0"/>
        <w:rPr>
          <w:ins w:id="2690" w:author="Petter Vang Brakalsvaalet [pev2]" w:date="2021-04-27T23:34:00Z"/>
          <w:rFonts w:eastAsiaTheme="minorEastAsia" w:cstheme="majorHAnsi"/>
          <w:color w:val="000000"/>
          <w:sz w:val="20"/>
          <w:szCs w:val="20"/>
          <w:lang w:eastAsia="ja-JP"/>
          <w:rPrChange w:id="2691" w:author="Petter Vang Brakalsvaalet [pev2]" w:date="2021-04-29T15:52:00Z">
            <w:rPr>
              <w:ins w:id="2692" w:author="Petter Vang Brakalsvaalet [pev2]" w:date="2021-04-27T23:34:00Z"/>
              <w:rFonts w:eastAsiaTheme="minorEastAsia" w:cstheme="majorHAnsi"/>
              <w:color w:val="000000"/>
              <w:sz w:val="21"/>
              <w:szCs w:val="21"/>
              <w:lang w:eastAsia="ja-JP"/>
            </w:rPr>
          </w:rPrChange>
        </w:rPr>
        <w:pPrChange w:id="2693" w:author="Petter Vang Brakalsvaalet [pev2]" w:date="2021-04-29T11:31:00Z">
          <w:pPr>
            <w:tabs>
              <w:tab w:val="left" w:pos="543"/>
            </w:tabs>
            <w:autoSpaceDE w:val="0"/>
            <w:autoSpaceDN w:val="0"/>
            <w:adjustRightInd w:val="0"/>
          </w:pPr>
        </w:pPrChange>
      </w:pPr>
      <w:ins w:id="2694" w:author="Petter Vang Brakalsvaalet [pev2]" w:date="2021-04-27T23:34:00Z">
        <w:r w:rsidRPr="00555D5E">
          <w:rPr>
            <w:rFonts w:eastAsiaTheme="minorEastAsia" w:cstheme="majorHAnsi"/>
            <w:color w:val="000000"/>
            <w:sz w:val="20"/>
            <w:szCs w:val="20"/>
            <w:lang w:eastAsia="ja-JP"/>
            <w:rPrChange w:id="269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696"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69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698"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699"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2700"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70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02"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70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04"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705"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2706"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707" w:author="Petter Vang Brakalsvaalet [pev2]" w:date="2021-04-29T15:52:00Z">
              <w:rPr>
                <w:rFonts w:eastAsiaTheme="minorEastAsia" w:cstheme="majorHAnsi"/>
                <w:color w:val="000000"/>
                <w:sz w:val="21"/>
                <w:szCs w:val="21"/>
                <w:lang w:eastAsia="ja-JP"/>
              </w:rPr>
            </w:rPrChange>
          </w:rPr>
          <w:t>{</w:t>
        </w:r>
      </w:ins>
    </w:p>
    <w:p w14:paraId="655EE38D" w14:textId="77777777" w:rsidR="008E1C7E" w:rsidRPr="00555D5E" w:rsidRDefault="008E1C7E" w:rsidP="00DD38F8">
      <w:pPr>
        <w:tabs>
          <w:tab w:val="left" w:pos="543"/>
        </w:tabs>
        <w:autoSpaceDE w:val="0"/>
        <w:autoSpaceDN w:val="0"/>
        <w:adjustRightInd w:val="0"/>
        <w:rPr>
          <w:ins w:id="2708" w:author="Petter Vang Brakalsvaalet [pev2]" w:date="2021-04-27T23:34:00Z"/>
          <w:rFonts w:eastAsiaTheme="minorEastAsia" w:cstheme="majorHAnsi"/>
          <w:color w:val="000000"/>
          <w:sz w:val="20"/>
          <w:szCs w:val="20"/>
          <w:lang w:eastAsia="ja-JP"/>
          <w:rPrChange w:id="2709" w:author="Petter Vang Brakalsvaalet [pev2]" w:date="2021-04-29T15:52:00Z">
            <w:rPr>
              <w:ins w:id="2710" w:author="Petter Vang Brakalsvaalet [pev2]" w:date="2021-04-27T23:34:00Z"/>
              <w:rFonts w:eastAsiaTheme="minorEastAsia" w:cstheme="majorHAnsi"/>
              <w:color w:val="000000"/>
              <w:sz w:val="21"/>
              <w:szCs w:val="21"/>
              <w:lang w:eastAsia="ja-JP"/>
            </w:rPr>
          </w:rPrChange>
        </w:rPr>
        <w:pPrChange w:id="2711" w:author="Petter Vang Brakalsvaalet [pev2]" w:date="2021-04-29T11:31:00Z">
          <w:pPr>
            <w:tabs>
              <w:tab w:val="left" w:pos="543"/>
            </w:tabs>
            <w:autoSpaceDE w:val="0"/>
            <w:autoSpaceDN w:val="0"/>
            <w:adjustRightInd w:val="0"/>
          </w:pPr>
        </w:pPrChange>
      </w:pPr>
      <w:ins w:id="2712" w:author="Petter Vang Brakalsvaalet [pev2]" w:date="2021-04-27T23:34:00Z">
        <w:r w:rsidRPr="00555D5E">
          <w:rPr>
            <w:rFonts w:eastAsiaTheme="minorEastAsia" w:cstheme="majorHAnsi"/>
            <w:color w:val="000000"/>
            <w:sz w:val="20"/>
            <w:szCs w:val="20"/>
            <w:lang w:eastAsia="ja-JP"/>
            <w:rPrChange w:id="271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14"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71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716"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2717" w:author="Petter Vang Brakalsvaalet [pev2]" w:date="2021-04-29T15:52:00Z">
              <w:rPr>
                <w:rFonts w:eastAsiaTheme="minorEastAsia" w:cstheme="majorHAnsi"/>
                <w:color w:val="000000"/>
                <w:sz w:val="21"/>
                <w:szCs w:val="21"/>
                <w:lang w:eastAsia="ja-JP"/>
              </w:rPr>
            </w:rPrChange>
          </w:rPr>
          <w:t>)</w:t>
        </w:r>
      </w:ins>
    </w:p>
    <w:p w14:paraId="044C8998" w14:textId="77777777" w:rsidR="008E1C7E" w:rsidRPr="00555D5E" w:rsidRDefault="008E1C7E" w:rsidP="00DD38F8">
      <w:pPr>
        <w:tabs>
          <w:tab w:val="left" w:pos="543"/>
        </w:tabs>
        <w:autoSpaceDE w:val="0"/>
        <w:autoSpaceDN w:val="0"/>
        <w:adjustRightInd w:val="0"/>
        <w:rPr>
          <w:ins w:id="2718" w:author="Petter Vang Brakalsvaalet [pev2]" w:date="2021-04-27T23:34:00Z"/>
          <w:rFonts w:eastAsiaTheme="minorEastAsia" w:cstheme="majorHAnsi"/>
          <w:color w:val="000000"/>
          <w:sz w:val="20"/>
          <w:szCs w:val="20"/>
          <w:lang w:eastAsia="ja-JP"/>
          <w:rPrChange w:id="2719" w:author="Petter Vang Brakalsvaalet [pev2]" w:date="2021-04-29T15:52:00Z">
            <w:rPr>
              <w:ins w:id="2720" w:author="Petter Vang Brakalsvaalet [pev2]" w:date="2021-04-27T23:34:00Z"/>
              <w:rFonts w:eastAsiaTheme="minorEastAsia" w:cstheme="majorHAnsi"/>
              <w:color w:val="000000"/>
              <w:sz w:val="21"/>
              <w:szCs w:val="21"/>
              <w:lang w:eastAsia="ja-JP"/>
            </w:rPr>
          </w:rPrChange>
        </w:rPr>
        <w:pPrChange w:id="2721" w:author="Petter Vang Brakalsvaalet [pev2]" w:date="2021-04-29T11:31:00Z">
          <w:pPr>
            <w:tabs>
              <w:tab w:val="left" w:pos="543"/>
            </w:tabs>
            <w:autoSpaceDE w:val="0"/>
            <w:autoSpaceDN w:val="0"/>
            <w:adjustRightInd w:val="0"/>
          </w:pPr>
        </w:pPrChange>
      </w:pPr>
      <w:ins w:id="2722" w:author="Petter Vang Brakalsvaalet [pev2]" w:date="2021-04-27T23:34:00Z">
        <w:r w:rsidRPr="00555D5E">
          <w:rPr>
            <w:rFonts w:eastAsiaTheme="minorEastAsia" w:cstheme="majorHAnsi"/>
            <w:color w:val="000000"/>
            <w:sz w:val="20"/>
            <w:szCs w:val="20"/>
            <w:lang w:eastAsia="ja-JP"/>
            <w:rPrChange w:id="2723"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2724"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2725" w:author="Petter Vang Brakalsvaalet [pev2]" w:date="2021-04-29T15:52:00Z">
              <w:rPr>
                <w:rFonts w:eastAsiaTheme="minorEastAsia" w:cstheme="majorHAnsi"/>
                <w:color w:val="000000"/>
                <w:sz w:val="21"/>
                <w:szCs w:val="21"/>
                <w:lang w:eastAsia="ja-JP"/>
              </w:rPr>
            </w:rPrChange>
          </w:rPr>
          <w:t xml:space="preserve"> {</w:t>
        </w:r>
      </w:ins>
    </w:p>
    <w:p w14:paraId="074738E1" w14:textId="77777777" w:rsidR="008E1C7E" w:rsidRPr="00555D5E" w:rsidRDefault="008E1C7E" w:rsidP="00DD38F8">
      <w:pPr>
        <w:tabs>
          <w:tab w:val="left" w:pos="543"/>
        </w:tabs>
        <w:autoSpaceDE w:val="0"/>
        <w:autoSpaceDN w:val="0"/>
        <w:adjustRightInd w:val="0"/>
        <w:rPr>
          <w:ins w:id="2726" w:author="Petter Vang Brakalsvaalet [pev2]" w:date="2021-04-27T23:34:00Z"/>
          <w:rFonts w:eastAsiaTheme="minorEastAsia" w:cstheme="majorHAnsi"/>
          <w:color w:val="000000"/>
          <w:sz w:val="20"/>
          <w:szCs w:val="20"/>
          <w:lang w:eastAsia="ja-JP"/>
          <w:rPrChange w:id="2727" w:author="Petter Vang Brakalsvaalet [pev2]" w:date="2021-04-29T15:52:00Z">
            <w:rPr>
              <w:ins w:id="2728" w:author="Petter Vang Brakalsvaalet [pev2]" w:date="2021-04-27T23:34:00Z"/>
              <w:rFonts w:eastAsiaTheme="minorEastAsia" w:cstheme="majorHAnsi"/>
              <w:color w:val="000000"/>
              <w:sz w:val="21"/>
              <w:szCs w:val="21"/>
              <w:lang w:eastAsia="ja-JP"/>
            </w:rPr>
          </w:rPrChange>
        </w:rPr>
        <w:pPrChange w:id="2729" w:author="Petter Vang Brakalsvaalet [pev2]" w:date="2021-04-29T11:31:00Z">
          <w:pPr>
            <w:tabs>
              <w:tab w:val="left" w:pos="543"/>
            </w:tabs>
            <w:autoSpaceDE w:val="0"/>
            <w:autoSpaceDN w:val="0"/>
            <w:adjustRightInd w:val="0"/>
          </w:pPr>
        </w:pPrChange>
      </w:pPr>
      <w:ins w:id="2730" w:author="Petter Vang Brakalsvaalet [pev2]" w:date="2021-04-27T23:34:00Z">
        <w:r w:rsidRPr="00555D5E">
          <w:rPr>
            <w:rFonts w:eastAsiaTheme="minorEastAsia" w:cstheme="majorHAnsi"/>
            <w:color w:val="000000"/>
            <w:sz w:val="20"/>
            <w:szCs w:val="20"/>
            <w:lang w:eastAsia="ja-JP"/>
            <w:rPrChange w:id="273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32"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73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734"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273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736" w:author="Petter Vang Brakalsvaalet [pev2]" w:date="2021-04-29T15:52:00Z">
              <w:rPr>
                <w:rFonts w:eastAsiaTheme="minorEastAsia" w:cstheme="majorHAnsi"/>
                <w:color w:val="A31515"/>
                <w:sz w:val="21"/>
                <w:szCs w:val="21"/>
                <w:lang w:eastAsia="ja-JP"/>
              </w:rPr>
            </w:rPrChange>
          </w:rPr>
          <w:t>"Seeker item is not as expected."</w:t>
        </w:r>
        <w:r w:rsidRPr="00555D5E">
          <w:rPr>
            <w:rFonts w:eastAsiaTheme="minorEastAsia" w:cstheme="majorHAnsi"/>
            <w:color w:val="000000"/>
            <w:sz w:val="20"/>
            <w:szCs w:val="20"/>
            <w:lang w:eastAsia="ja-JP"/>
            <w:rPrChange w:id="2737" w:author="Petter Vang Brakalsvaalet [pev2]" w:date="2021-04-29T15:52:00Z">
              <w:rPr>
                <w:rFonts w:eastAsiaTheme="minorEastAsia" w:cstheme="majorHAnsi"/>
                <w:color w:val="000000"/>
                <w:sz w:val="21"/>
                <w:szCs w:val="21"/>
                <w:lang w:eastAsia="ja-JP"/>
              </w:rPr>
            </w:rPrChange>
          </w:rPr>
          <w:t>)</w:t>
        </w:r>
      </w:ins>
    </w:p>
    <w:p w14:paraId="525DCD1B" w14:textId="77777777" w:rsidR="008E1C7E" w:rsidRPr="00555D5E" w:rsidRDefault="008E1C7E" w:rsidP="00DD38F8">
      <w:pPr>
        <w:tabs>
          <w:tab w:val="left" w:pos="543"/>
        </w:tabs>
        <w:autoSpaceDE w:val="0"/>
        <w:autoSpaceDN w:val="0"/>
        <w:adjustRightInd w:val="0"/>
        <w:rPr>
          <w:ins w:id="2738" w:author="Petter Vang Brakalsvaalet [pev2]" w:date="2021-04-27T23:34:00Z"/>
          <w:rFonts w:eastAsiaTheme="minorEastAsia" w:cstheme="majorHAnsi"/>
          <w:color w:val="000000"/>
          <w:sz w:val="20"/>
          <w:szCs w:val="20"/>
          <w:lang w:eastAsia="ja-JP"/>
          <w:rPrChange w:id="2739" w:author="Petter Vang Brakalsvaalet [pev2]" w:date="2021-04-29T15:52:00Z">
            <w:rPr>
              <w:ins w:id="2740" w:author="Petter Vang Brakalsvaalet [pev2]" w:date="2021-04-27T23:34:00Z"/>
              <w:rFonts w:eastAsiaTheme="minorEastAsia" w:cstheme="majorHAnsi"/>
              <w:color w:val="000000"/>
              <w:sz w:val="21"/>
              <w:szCs w:val="21"/>
              <w:lang w:eastAsia="ja-JP"/>
            </w:rPr>
          </w:rPrChange>
        </w:rPr>
        <w:pPrChange w:id="2741" w:author="Petter Vang Brakalsvaalet [pev2]" w:date="2021-04-29T11:31:00Z">
          <w:pPr>
            <w:tabs>
              <w:tab w:val="left" w:pos="543"/>
            </w:tabs>
            <w:autoSpaceDE w:val="0"/>
            <w:autoSpaceDN w:val="0"/>
            <w:adjustRightInd w:val="0"/>
          </w:pPr>
        </w:pPrChange>
      </w:pPr>
      <w:ins w:id="2742" w:author="Petter Vang Brakalsvaalet [pev2]" w:date="2021-04-27T23:34:00Z">
        <w:r w:rsidRPr="00555D5E">
          <w:rPr>
            <w:rFonts w:eastAsiaTheme="minorEastAsia" w:cstheme="majorHAnsi"/>
            <w:color w:val="000000"/>
            <w:sz w:val="20"/>
            <w:szCs w:val="20"/>
            <w:lang w:eastAsia="ja-JP"/>
            <w:rPrChange w:id="2743" w:author="Petter Vang Brakalsvaalet [pev2]" w:date="2021-04-29T15:52:00Z">
              <w:rPr>
                <w:rFonts w:eastAsiaTheme="minorEastAsia" w:cstheme="majorHAnsi"/>
                <w:color w:val="000000"/>
                <w:sz w:val="21"/>
                <w:szCs w:val="21"/>
                <w:lang w:eastAsia="ja-JP"/>
              </w:rPr>
            </w:rPrChange>
          </w:rPr>
          <w:t xml:space="preserve">        }</w:t>
        </w:r>
      </w:ins>
    </w:p>
    <w:p w14:paraId="73925594" w14:textId="77777777" w:rsidR="008E1C7E" w:rsidRPr="00555D5E" w:rsidRDefault="008E1C7E" w:rsidP="00DD38F8">
      <w:pPr>
        <w:tabs>
          <w:tab w:val="left" w:pos="543"/>
        </w:tabs>
        <w:autoSpaceDE w:val="0"/>
        <w:autoSpaceDN w:val="0"/>
        <w:adjustRightInd w:val="0"/>
        <w:rPr>
          <w:ins w:id="2744" w:author="Petter Vang Brakalsvaalet [pev2]" w:date="2021-04-27T23:34:00Z"/>
          <w:rFonts w:eastAsiaTheme="minorEastAsia" w:cstheme="majorHAnsi"/>
          <w:color w:val="000000"/>
          <w:sz w:val="20"/>
          <w:szCs w:val="20"/>
          <w:lang w:eastAsia="ja-JP"/>
          <w:rPrChange w:id="2745" w:author="Petter Vang Brakalsvaalet [pev2]" w:date="2021-04-29T15:52:00Z">
            <w:rPr>
              <w:ins w:id="2746" w:author="Petter Vang Brakalsvaalet [pev2]" w:date="2021-04-27T23:34:00Z"/>
              <w:rFonts w:eastAsiaTheme="minorEastAsia" w:cstheme="majorHAnsi"/>
              <w:color w:val="000000"/>
              <w:sz w:val="21"/>
              <w:szCs w:val="21"/>
              <w:lang w:eastAsia="ja-JP"/>
            </w:rPr>
          </w:rPrChange>
        </w:rPr>
        <w:pPrChange w:id="2747" w:author="Petter Vang Brakalsvaalet [pev2]" w:date="2021-04-29T11:31:00Z">
          <w:pPr>
            <w:tabs>
              <w:tab w:val="left" w:pos="543"/>
            </w:tabs>
            <w:autoSpaceDE w:val="0"/>
            <w:autoSpaceDN w:val="0"/>
            <w:adjustRightInd w:val="0"/>
          </w:pPr>
        </w:pPrChange>
      </w:pPr>
      <w:ins w:id="2748" w:author="Petter Vang Brakalsvaalet [pev2]" w:date="2021-04-27T23:34:00Z">
        <w:r w:rsidRPr="00555D5E">
          <w:rPr>
            <w:rFonts w:eastAsiaTheme="minorEastAsia" w:cstheme="majorHAnsi"/>
            <w:color w:val="000000"/>
            <w:sz w:val="20"/>
            <w:szCs w:val="20"/>
            <w:lang w:eastAsia="ja-JP"/>
            <w:rPrChange w:id="2749" w:author="Petter Vang Brakalsvaalet [pev2]" w:date="2021-04-29T15:52:00Z">
              <w:rPr>
                <w:rFonts w:eastAsiaTheme="minorEastAsia" w:cstheme="majorHAnsi"/>
                <w:color w:val="000000"/>
                <w:sz w:val="21"/>
                <w:szCs w:val="21"/>
                <w:lang w:eastAsia="ja-JP"/>
              </w:rPr>
            </w:rPrChange>
          </w:rPr>
          <w:t xml:space="preserve">    }</w:t>
        </w:r>
      </w:ins>
    </w:p>
    <w:p w14:paraId="4FEA07A0" w14:textId="77777777" w:rsidR="008E1C7E" w:rsidRPr="00555D5E" w:rsidRDefault="008E1C7E" w:rsidP="00DD38F8">
      <w:pPr>
        <w:tabs>
          <w:tab w:val="left" w:pos="543"/>
        </w:tabs>
        <w:autoSpaceDE w:val="0"/>
        <w:autoSpaceDN w:val="0"/>
        <w:adjustRightInd w:val="0"/>
        <w:rPr>
          <w:ins w:id="2750" w:author="Petter Vang Brakalsvaalet [pev2]" w:date="2021-04-27T23:34:00Z"/>
          <w:rFonts w:eastAsiaTheme="minorEastAsia" w:cstheme="majorHAnsi"/>
          <w:color w:val="000000"/>
          <w:sz w:val="20"/>
          <w:szCs w:val="20"/>
          <w:lang w:eastAsia="ja-JP"/>
          <w:rPrChange w:id="2751" w:author="Petter Vang Brakalsvaalet [pev2]" w:date="2021-04-29T15:52:00Z">
            <w:rPr>
              <w:ins w:id="2752" w:author="Petter Vang Brakalsvaalet [pev2]" w:date="2021-04-27T23:34:00Z"/>
              <w:rFonts w:eastAsiaTheme="minorEastAsia" w:cstheme="majorHAnsi"/>
              <w:color w:val="000000"/>
              <w:sz w:val="21"/>
              <w:szCs w:val="21"/>
              <w:lang w:eastAsia="ja-JP"/>
            </w:rPr>
          </w:rPrChange>
        </w:rPr>
        <w:pPrChange w:id="2753" w:author="Petter Vang Brakalsvaalet [pev2]" w:date="2021-04-29T11:31:00Z">
          <w:pPr>
            <w:tabs>
              <w:tab w:val="left" w:pos="543"/>
            </w:tabs>
            <w:autoSpaceDE w:val="0"/>
            <w:autoSpaceDN w:val="0"/>
            <w:adjustRightInd w:val="0"/>
          </w:pPr>
        </w:pPrChange>
      </w:pPr>
      <w:ins w:id="2754" w:author="Petter Vang Brakalsvaalet [pev2]" w:date="2021-04-27T23:34:00Z">
        <w:r w:rsidRPr="00555D5E">
          <w:rPr>
            <w:rFonts w:eastAsiaTheme="minorEastAsia" w:cstheme="majorHAnsi"/>
            <w:color w:val="000000"/>
            <w:sz w:val="20"/>
            <w:szCs w:val="20"/>
            <w:lang w:eastAsia="ja-JP"/>
            <w:rPrChange w:id="2755" w:author="Petter Vang Brakalsvaalet [pev2]" w:date="2021-04-29T15:52:00Z">
              <w:rPr>
                <w:rFonts w:eastAsiaTheme="minorEastAsia" w:cstheme="majorHAnsi"/>
                <w:color w:val="000000"/>
                <w:sz w:val="21"/>
                <w:szCs w:val="21"/>
                <w:lang w:eastAsia="ja-JP"/>
              </w:rPr>
            </w:rPrChange>
          </w:rPr>
          <w:t xml:space="preserve">    </w:t>
        </w:r>
      </w:ins>
    </w:p>
    <w:p w14:paraId="60335E83" w14:textId="77777777" w:rsidR="008E1C7E" w:rsidRPr="00555D5E" w:rsidRDefault="008E1C7E" w:rsidP="00DD38F8">
      <w:pPr>
        <w:tabs>
          <w:tab w:val="left" w:pos="543"/>
        </w:tabs>
        <w:autoSpaceDE w:val="0"/>
        <w:autoSpaceDN w:val="0"/>
        <w:adjustRightInd w:val="0"/>
        <w:rPr>
          <w:ins w:id="2756" w:author="Petter Vang Brakalsvaalet [pev2]" w:date="2021-04-27T23:34:00Z"/>
          <w:rFonts w:eastAsiaTheme="minorEastAsia" w:cstheme="majorHAnsi"/>
          <w:color w:val="000000"/>
          <w:sz w:val="20"/>
          <w:szCs w:val="20"/>
          <w:lang w:eastAsia="ja-JP"/>
          <w:rPrChange w:id="2757" w:author="Petter Vang Brakalsvaalet [pev2]" w:date="2021-04-29T15:52:00Z">
            <w:rPr>
              <w:ins w:id="2758" w:author="Petter Vang Brakalsvaalet [pev2]" w:date="2021-04-27T23:34:00Z"/>
              <w:rFonts w:eastAsiaTheme="minorEastAsia" w:cstheme="majorHAnsi"/>
              <w:color w:val="000000"/>
              <w:sz w:val="21"/>
              <w:szCs w:val="21"/>
              <w:lang w:eastAsia="ja-JP"/>
            </w:rPr>
          </w:rPrChange>
        </w:rPr>
        <w:pPrChange w:id="2759" w:author="Petter Vang Brakalsvaalet [pev2]" w:date="2021-04-29T11:31:00Z">
          <w:pPr>
            <w:tabs>
              <w:tab w:val="left" w:pos="543"/>
            </w:tabs>
            <w:autoSpaceDE w:val="0"/>
            <w:autoSpaceDN w:val="0"/>
            <w:adjustRightInd w:val="0"/>
          </w:pPr>
        </w:pPrChange>
      </w:pPr>
      <w:ins w:id="2760" w:author="Petter Vang Brakalsvaalet [pev2]" w:date="2021-04-27T23:34:00Z">
        <w:r w:rsidRPr="00555D5E">
          <w:rPr>
            <w:rFonts w:eastAsiaTheme="minorEastAsia" w:cstheme="majorHAnsi"/>
            <w:color w:val="000000"/>
            <w:sz w:val="20"/>
            <w:szCs w:val="20"/>
            <w:lang w:eastAsia="ja-JP"/>
            <w:rPrChange w:id="27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76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763" w:author="Petter Vang Brakalsvaalet [pev2]" w:date="2021-04-29T15:52:00Z">
              <w:rPr>
                <w:rFonts w:eastAsiaTheme="minorEastAsia" w:cstheme="majorHAnsi"/>
                <w:color w:val="000000"/>
                <w:sz w:val="21"/>
                <w:szCs w:val="21"/>
                <w:lang w:eastAsia="ja-JP"/>
              </w:rPr>
            </w:rPrChange>
          </w:rPr>
          <w:t xml:space="preserve"> testTentNewHelp() {</w:t>
        </w:r>
      </w:ins>
    </w:p>
    <w:p w14:paraId="2DBDBC2E" w14:textId="77777777" w:rsidR="008E1C7E" w:rsidRPr="00555D5E" w:rsidRDefault="008E1C7E" w:rsidP="00DD38F8">
      <w:pPr>
        <w:tabs>
          <w:tab w:val="left" w:pos="543"/>
        </w:tabs>
        <w:autoSpaceDE w:val="0"/>
        <w:autoSpaceDN w:val="0"/>
        <w:adjustRightInd w:val="0"/>
        <w:rPr>
          <w:ins w:id="2764" w:author="Petter Vang Brakalsvaalet [pev2]" w:date="2021-04-27T23:34:00Z"/>
          <w:rFonts w:eastAsiaTheme="minorEastAsia" w:cstheme="majorHAnsi"/>
          <w:color w:val="000000"/>
          <w:sz w:val="20"/>
          <w:szCs w:val="20"/>
          <w:lang w:eastAsia="ja-JP"/>
          <w:rPrChange w:id="2765" w:author="Petter Vang Brakalsvaalet [pev2]" w:date="2021-04-29T15:52:00Z">
            <w:rPr>
              <w:ins w:id="2766" w:author="Petter Vang Brakalsvaalet [pev2]" w:date="2021-04-27T23:34:00Z"/>
              <w:rFonts w:eastAsiaTheme="minorEastAsia" w:cstheme="majorHAnsi"/>
              <w:color w:val="000000"/>
              <w:sz w:val="21"/>
              <w:szCs w:val="21"/>
              <w:lang w:eastAsia="ja-JP"/>
            </w:rPr>
          </w:rPrChange>
        </w:rPr>
        <w:pPrChange w:id="2767" w:author="Petter Vang Brakalsvaalet [pev2]" w:date="2021-04-29T11:31:00Z">
          <w:pPr>
            <w:tabs>
              <w:tab w:val="left" w:pos="543"/>
            </w:tabs>
            <w:autoSpaceDE w:val="0"/>
            <w:autoSpaceDN w:val="0"/>
            <w:adjustRightInd w:val="0"/>
          </w:pPr>
        </w:pPrChange>
      </w:pPr>
      <w:ins w:id="2768" w:author="Petter Vang Brakalsvaalet [pev2]" w:date="2021-04-27T23:34:00Z">
        <w:r w:rsidRPr="00555D5E">
          <w:rPr>
            <w:rFonts w:eastAsiaTheme="minorEastAsia" w:cstheme="majorHAnsi"/>
            <w:color w:val="000000"/>
            <w:sz w:val="20"/>
            <w:szCs w:val="20"/>
            <w:lang w:eastAsia="ja-JP"/>
            <w:rPrChange w:id="276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770"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277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72"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77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774"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775"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2776"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77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78"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77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80"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781"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2782"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78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84" w:author="Petter Vang Brakalsvaalet [pev2]" w:date="2021-04-29T15:52:00Z">
              <w:rPr>
                <w:rFonts w:eastAsiaTheme="minorEastAsia" w:cstheme="majorHAnsi"/>
                <w:color w:val="2B839F"/>
                <w:sz w:val="21"/>
                <w:szCs w:val="21"/>
                <w:lang w:eastAsia="ja-JP"/>
              </w:rPr>
            </w:rPrChange>
          </w:rPr>
          <w:t>&amp;&amp;</w:t>
        </w:r>
      </w:ins>
    </w:p>
    <w:p w14:paraId="62E8FC76" w14:textId="77777777" w:rsidR="008E1C7E" w:rsidRPr="00555D5E" w:rsidRDefault="008E1C7E" w:rsidP="00DD38F8">
      <w:pPr>
        <w:tabs>
          <w:tab w:val="left" w:pos="543"/>
        </w:tabs>
        <w:autoSpaceDE w:val="0"/>
        <w:autoSpaceDN w:val="0"/>
        <w:adjustRightInd w:val="0"/>
        <w:rPr>
          <w:ins w:id="2785" w:author="Petter Vang Brakalsvaalet [pev2]" w:date="2021-04-27T23:34:00Z"/>
          <w:rFonts w:eastAsiaTheme="minorEastAsia" w:cstheme="majorHAnsi"/>
          <w:color w:val="000000"/>
          <w:sz w:val="20"/>
          <w:szCs w:val="20"/>
          <w:lang w:eastAsia="ja-JP"/>
          <w:rPrChange w:id="2786" w:author="Petter Vang Brakalsvaalet [pev2]" w:date="2021-04-29T15:52:00Z">
            <w:rPr>
              <w:ins w:id="2787" w:author="Petter Vang Brakalsvaalet [pev2]" w:date="2021-04-27T23:34:00Z"/>
              <w:rFonts w:eastAsiaTheme="minorEastAsia" w:cstheme="majorHAnsi"/>
              <w:color w:val="000000"/>
              <w:sz w:val="21"/>
              <w:szCs w:val="21"/>
              <w:lang w:eastAsia="ja-JP"/>
            </w:rPr>
          </w:rPrChange>
        </w:rPr>
        <w:pPrChange w:id="2788" w:author="Petter Vang Brakalsvaalet [pev2]" w:date="2021-04-29T11:31:00Z">
          <w:pPr>
            <w:tabs>
              <w:tab w:val="left" w:pos="543"/>
            </w:tabs>
            <w:autoSpaceDE w:val="0"/>
            <w:autoSpaceDN w:val="0"/>
            <w:adjustRightInd w:val="0"/>
          </w:pPr>
        </w:pPrChange>
      </w:pPr>
      <w:ins w:id="2789" w:author="Petter Vang Brakalsvaalet [pev2]" w:date="2021-04-27T23:34:00Z">
        <w:r w:rsidRPr="00555D5E">
          <w:rPr>
            <w:rFonts w:eastAsiaTheme="minorEastAsia" w:cstheme="majorHAnsi"/>
            <w:color w:val="000000"/>
            <w:sz w:val="20"/>
            <w:szCs w:val="20"/>
            <w:lang w:eastAsia="ja-JP"/>
            <w:rPrChange w:id="279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91"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79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793"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794"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2795"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79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9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79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799"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800"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2801"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802" w:author="Petter Vang Brakalsvaalet [pev2]" w:date="2021-04-29T15:52:00Z">
              <w:rPr>
                <w:rFonts w:eastAsiaTheme="minorEastAsia" w:cstheme="majorHAnsi"/>
                <w:color w:val="000000"/>
                <w:sz w:val="21"/>
                <w:szCs w:val="21"/>
                <w:lang w:eastAsia="ja-JP"/>
              </w:rPr>
            </w:rPrChange>
          </w:rPr>
          <w:t>{</w:t>
        </w:r>
      </w:ins>
    </w:p>
    <w:p w14:paraId="1F2A2D36" w14:textId="77777777" w:rsidR="008E1C7E" w:rsidRPr="00555D5E" w:rsidRDefault="008E1C7E" w:rsidP="00DD38F8">
      <w:pPr>
        <w:tabs>
          <w:tab w:val="left" w:pos="543"/>
        </w:tabs>
        <w:autoSpaceDE w:val="0"/>
        <w:autoSpaceDN w:val="0"/>
        <w:adjustRightInd w:val="0"/>
        <w:rPr>
          <w:ins w:id="2803" w:author="Petter Vang Brakalsvaalet [pev2]" w:date="2021-04-27T23:34:00Z"/>
          <w:rFonts w:eastAsiaTheme="minorEastAsia" w:cstheme="majorHAnsi"/>
          <w:color w:val="000000"/>
          <w:sz w:val="20"/>
          <w:szCs w:val="20"/>
          <w:lang w:eastAsia="ja-JP"/>
          <w:rPrChange w:id="2804" w:author="Petter Vang Brakalsvaalet [pev2]" w:date="2021-04-29T15:52:00Z">
            <w:rPr>
              <w:ins w:id="2805" w:author="Petter Vang Brakalsvaalet [pev2]" w:date="2021-04-27T23:34:00Z"/>
              <w:rFonts w:eastAsiaTheme="minorEastAsia" w:cstheme="majorHAnsi"/>
              <w:color w:val="000000"/>
              <w:sz w:val="21"/>
              <w:szCs w:val="21"/>
              <w:lang w:eastAsia="ja-JP"/>
            </w:rPr>
          </w:rPrChange>
        </w:rPr>
        <w:pPrChange w:id="2806" w:author="Petter Vang Brakalsvaalet [pev2]" w:date="2021-04-29T11:31:00Z">
          <w:pPr>
            <w:tabs>
              <w:tab w:val="left" w:pos="543"/>
            </w:tabs>
            <w:autoSpaceDE w:val="0"/>
            <w:autoSpaceDN w:val="0"/>
            <w:adjustRightInd w:val="0"/>
          </w:pPr>
        </w:pPrChange>
      </w:pPr>
      <w:ins w:id="2807" w:author="Petter Vang Brakalsvaalet [pev2]" w:date="2021-04-27T23:34:00Z">
        <w:r w:rsidRPr="00555D5E">
          <w:rPr>
            <w:rFonts w:eastAsiaTheme="minorEastAsia" w:cstheme="majorHAnsi"/>
            <w:color w:val="000000"/>
            <w:sz w:val="20"/>
            <w:szCs w:val="20"/>
            <w:lang w:eastAsia="ja-JP"/>
            <w:rPrChange w:id="280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09"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81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811"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2812" w:author="Petter Vang Brakalsvaalet [pev2]" w:date="2021-04-29T15:52:00Z">
              <w:rPr>
                <w:rFonts w:eastAsiaTheme="minorEastAsia" w:cstheme="majorHAnsi"/>
                <w:color w:val="000000"/>
                <w:sz w:val="21"/>
                <w:szCs w:val="21"/>
                <w:lang w:eastAsia="ja-JP"/>
              </w:rPr>
            </w:rPrChange>
          </w:rPr>
          <w:t>)</w:t>
        </w:r>
      </w:ins>
    </w:p>
    <w:p w14:paraId="30152B23" w14:textId="77777777" w:rsidR="008E1C7E" w:rsidRPr="00555D5E" w:rsidRDefault="008E1C7E" w:rsidP="00DD38F8">
      <w:pPr>
        <w:tabs>
          <w:tab w:val="left" w:pos="543"/>
        </w:tabs>
        <w:autoSpaceDE w:val="0"/>
        <w:autoSpaceDN w:val="0"/>
        <w:adjustRightInd w:val="0"/>
        <w:rPr>
          <w:ins w:id="2813" w:author="Petter Vang Brakalsvaalet [pev2]" w:date="2021-04-27T23:34:00Z"/>
          <w:rFonts w:eastAsiaTheme="minorEastAsia" w:cstheme="majorHAnsi"/>
          <w:color w:val="000000"/>
          <w:sz w:val="20"/>
          <w:szCs w:val="20"/>
          <w:lang w:eastAsia="ja-JP"/>
          <w:rPrChange w:id="2814" w:author="Petter Vang Brakalsvaalet [pev2]" w:date="2021-04-29T15:52:00Z">
            <w:rPr>
              <w:ins w:id="2815" w:author="Petter Vang Brakalsvaalet [pev2]" w:date="2021-04-27T23:34:00Z"/>
              <w:rFonts w:eastAsiaTheme="minorEastAsia" w:cstheme="majorHAnsi"/>
              <w:color w:val="000000"/>
              <w:sz w:val="21"/>
              <w:szCs w:val="21"/>
              <w:lang w:eastAsia="ja-JP"/>
            </w:rPr>
          </w:rPrChange>
        </w:rPr>
        <w:pPrChange w:id="2816" w:author="Petter Vang Brakalsvaalet [pev2]" w:date="2021-04-29T11:31:00Z">
          <w:pPr>
            <w:tabs>
              <w:tab w:val="left" w:pos="543"/>
            </w:tabs>
            <w:autoSpaceDE w:val="0"/>
            <w:autoSpaceDN w:val="0"/>
            <w:adjustRightInd w:val="0"/>
          </w:pPr>
        </w:pPrChange>
      </w:pPr>
      <w:ins w:id="2817" w:author="Petter Vang Brakalsvaalet [pev2]" w:date="2021-04-27T23:34:00Z">
        <w:r w:rsidRPr="00555D5E">
          <w:rPr>
            <w:rFonts w:eastAsiaTheme="minorEastAsia" w:cstheme="majorHAnsi"/>
            <w:color w:val="000000"/>
            <w:sz w:val="20"/>
            <w:szCs w:val="20"/>
            <w:lang w:eastAsia="ja-JP"/>
            <w:rPrChange w:id="2818"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2819"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2820" w:author="Petter Vang Brakalsvaalet [pev2]" w:date="2021-04-29T15:52:00Z">
              <w:rPr>
                <w:rFonts w:eastAsiaTheme="minorEastAsia" w:cstheme="majorHAnsi"/>
                <w:color w:val="000000"/>
                <w:sz w:val="21"/>
                <w:szCs w:val="21"/>
                <w:lang w:eastAsia="ja-JP"/>
              </w:rPr>
            </w:rPrChange>
          </w:rPr>
          <w:t xml:space="preserve"> {</w:t>
        </w:r>
      </w:ins>
    </w:p>
    <w:p w14:paraId="3724B23C" w14:textId="77777777" w:rsidR="008E1C7E" w:rsidRPr="00555D5E" w:rsidRDefault="008E1C7E" w:rsidP="00DD38F8">
      <w:pPr>
        <w:tabs>
          <w:tab w:val="left" w:pos="543"/>
        </w:tabs>
        <w:autoSpaceDE w:val="0"/>
        <w:autoSpaceDN w:val="0"/>
        <w:adjustRightInd w:val="0"/>
        <w:rPr>
          <w:ins w:id="2821" w:author="Petter Vang Brakalsvaalet [pev2]" w:date="2021-04-27T23:34:00Z"/>
          <w:rFonts w:eastAsiaTheme="minorEastAsia" w:cstheme="majorHAnsi"/>
          <w:color w:val="000000"/>
          <w:sz w:val="20"/>
          <w:szCs w:val="20"/>
          <w:lang w:eastAsia="ja-JP"/>
          <w:rPrChange w:id="2822" w:author="Petter Vang Brakalsvaalet [pev2]" w:date="2021-04-29T15:52:00Z">
            <w:rPr>
              <w:ins w:id="2823" w:author="Petter Vang Brakalsvaalet [pev2]" w:date="2021-04-27T23:34:00Z"/>
              <w:rFonts w:eastAsiaTheme="minorEastAsia" w:cstheme="majorHAnsi"/>
              <w:color w:val="000000"/>
              <w:sz w:val="21"/>
              <w:szCs w:val="21"/>
              <w:lang w:eastAsia="ja-JP"/>
            </w:rPr>
          </w:rPrChange>
        </w:rPr>
        <w:pPrChange w:id="2824" w:author="Petter Vang Brakalsvaalet [pev2]" w:date="2021-04-29T11:31:00Z">
          <w:pPr>
            <w:tabs>
              <w:tab w:val="left" w:pos="543"/>
            </w:tabs>
            <w:autoSpaceDE w:val="0"/>
            <w:autoSpaceDN w:val="0"/>
            <w:adjustRightInd w:val="0"/>
          </w:pPr>
        </w:pPrChange>
      </w:pPr>
      <w:ins w:id="2825" w:author="Petter Vang Brakalsvaalet [pev2]" w:date="2021-04-27T23:34:00Z">
        <w:r w:rsidRPr="00555D5E">
          <w:rPr>
            <w:rFonts w:eastAsiaTheme="minorEastAsia" w:cstheme="majorHAnsi"/>
            <w:color w:val="000000"/>
            <w:sz w:val="20"/>
            <w:szCs w:val="20"/>
            <w:lang w:eastAsia="ja-JP"/>
            <w:rPrChange w:id="282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27"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82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829"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283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831" w:author="Petter Vang Brakalsvaalet [pev2]" w:date="2021-04-29T15:52:00Z">
              <w:rPr>
                <w:rFonts w:eastAsiaTheme="minorEastAsia" w:cstheme="majorHAnsi"/>
                <w:color w:val="A31515"/>
                <w:sz w:val="21"/>
                <w:szCs w:val="21"/>
                <w:lang w:eastAsia="ja-JP"/>
              </w:rPr>
            </w:rPrChange>
          </w:rPr>
          <w:t>"TentNew item is not as expected."</w:t>
        </w:r>
        <w:r w:rsidRPr="00555D5E">
          <w:rPr>
            <w:rFonts w:eastAsiaTheme="minorEastAsia" w:cstheme="majorHAnsi"/>
            <w:color w:val="000000"/>
            <w:sz w:val="20"/>
            <w:szCs w:val="20"/>
            <w:lang w:eastAsia="ja-JP"/>
            <w:rPrChange w:id="2832" w:author="Petter Vang Brakalsvaalet [pev2]" w:date="2021-04-29T15:52:00Z">
              <w:rPr>
                <w:rFonts w:eastAsiaTheme="minorEastAsia" w:cstheme="majorHAnsi"/>
                <w:color w:val="000000"/>
                <w:sz w:val="21"/>
                <w:szCs w:val="21"/>
                <w:lang w:eastAsia="ja-JP"/>
              </w:rPr>
            </w:rPrChange>
          </w:rPr>
          <w:t>)</w:t>
        </w:r>
      </w:ins>
    </w:p>
    <w:p w14:paraId="15D67D71" w14:textId="77777777" w:rsidR="008E1C7E" w:rsidRPr="00555D5E" w:rsidRDefault="008E1C7E" w:rsidP="00DD38F8">
      <w:pPr>
        <w:tabs>
          <w:tab w:val="left" w:pos="543"/>
        </w:tabs>
        <w:autoSpaceDE w:val="0"/>
        <w:autoSpaceDN w:val="0"/>
        <w:adjustRightInd w:val="0"/>
        <w:rPr>
          <w:ins w:id="2833" w:author="Petter Vang Brakalsvaalet [pev2]" w:date="2021-04-27T23:34:00Z"/>
          <w:rFonts w:eastAsiaTheme="minorEastAsia" w:cstheme="majorHAnsi"/>
          <w:color w:val="000000"/>
          <w:sz w:val="20"/>
          <w:szCs w:val="20"/>
          <w:lang w:eastAsia="ja-JP"/>
          <w:rPrChange w:id="2834" w:author="Petter Vang Brakalsvaalet [pev2]" w:date="2021-04-29T15:52:00Z">
            <w:rPr>
              <w:ins w:id="2835" w:author="Petter Vang Brakalsvaalet [pev2]" w:date="2021-04-27T23:34:00Z"/>
              <w:rFonts w:eastAsiaTheme="minorEastAsia" w:cstheme="majorHAnsi"/>
              <w:color w:val="000000"/>
              <w:sz w:val="21"/>
              <w:szCs w:val="21"/>
              <w:lang w:eastAsia="ja-JP"/>
            </w:rPr>
          </w:rPrChange>
        </w:rPr>
        <w:pPrChange w:id="2836" w:author="Petter Vang Brakalsvaalet [pev2]" w:date="2021-04-29T11:31:00Z">
          <w:pPr>
            <w:tabs>
              <w:tab w:val="left" w:pos="543"/>
            </w:tabs>
            <w:autoSpaceDE w:val="0"/>
            <w:autoSpaceDN w:val="0"/>
            <w:adjustRightInd w:val="0"/>
          </w:pPr>
        </w:pPrChange>
      </w:pPr>
      <w:ins w:id="2837" w:author="Petter Vang Brakalsvaalet [pev2]" w:date="2021-04-27T23:34:00Z">
        <w:r w:rsidRPr="00555D5E">
          <w:rPr>
            <w:rFonts w:eastAsiaTheme="minorEastAsia" w:cstheme="majorHAnsi"/>
            <w:color w:val="000000"/>
            <w:sz w:val="20"/>
            <w:szCs w:val="20"/>
            <w:lang w:eastAsia="ja-JP"/>
            <w:rPrChange w:id="2838" w:author="Petter Vang Brakalsvaalet [pev2]" w:date="2021-04-29T15:52:00Z">
              <w:rPr>
                <w:rFonts w:eastAsiaTheme="minorEastAsia" w:cstheme="majorHAnsi"/>
                <w:color w:val="000000"/>
                <w:sz w:val="21"/>
                <w:szCs w:val="21"/>
                <w:lang w:eastAsia="ja-JP"/>
              </w:rPr>
            </w:rPrChange>
          </w:rPr>
          <w:t xml:space="preserve">        }</w:t>
        </w:r>
      </w:ins>
    </w:p>
    <w:p w14:paraId="60972321" w14:textId="77777777" w:rsidR="008E1C7E" w:rsidRPr="00555D5E" w:rsidRDefault="008E1C7E" w:rsidP="00DD38F8">
      <w:pPr>
        <w:tabs>
          <w:tab w:val="left" w:pos="543"/>
        </w:tabs>
        <w:autoSpaceDE w:val="0"/>
        <w:autoSpaceDN w:val="0"/>
        <w:adjustRightInd w:val="0"/>
        <w:rPr>
          <w:ins w:id="2839" w:author="Petter Vang Brakalsvaalet [pev2]" w:date="2021-04-27T23:34:00Z"/>
          <w:rFonts w:eastAsiaTheme="minorEastAsia" w:cstheme="majorHAnsi"/>
          <w:color w:val="000000"/>
          <w:sz w:val="20"/>
          <w:szCs w:val="20"/>
          <w:lang w:eastAsia="ja-JP"/>
          <w:rPrChange w:id="2840" w:author="Petter Vang Brakalsvaalet [pev2]" w:date="2021-04-29T15:52:00Z">
            <w:rPr>
              <w:ins w:id="2841" w:author="Petter Vang Brakalsvaalet [pev2]" w:date="2021-04-27T23:34:00Z"/>
              <w:rFonts w:eastAsiaTheme="minorEastAsia" w:cstheme="majorHAnsi"/>
              <w:color w:val="000000"/>
              <w:sz w:val="21"/>
              <w:szCs w:val="21"/>
              <w:lang w:eastAsia="ja-JP"/>
            </w:rPr>
          </w:rPrChange>
        </w:rPr>
        <w:pPrChange w:id="2842" w:author="Petter Vang Brakalsvaalet [pev2]" w:date="2021-04-29T11:31:00Z">
          <w:pPr>
            <w:tabs>
              <w:tab w:val="left" w:pos="543"/>
            </w:tabs>
            <w:autoSpaceDE w:val="0"/>
            <w:autoSpaceDN w:val="0"/>
            <w:adjustRightInd w:val="0"/>
          </w:pPr>
        </w:pPrChange>
      </w:pPr>
      <w:ins w:id="2843" w:author="Petter Vang Brakalsvaalet [pev2]" w:date="2021-04-27T23:34:00Z">
        <w:r w:rsidRPr="00555D5E">
          <w:rPr>
            <w:rFonts w:eastAsiaTheme="minorEastAsia" w:cstheme="majorHAnsi"/>
            <w:color w:val="000000"/>
            <w:sz w:val="20"/>
            <w:szCs w:val="20"/>
            <w:lang w:eastAsia="ja-JP"/>
            <w:rPrChange w:id="2844" w:author="Petter Vang Brakalsvaalet [pev2]" w:date="2021-04-29T15:52:00Z">
              <w:rPr>
                <w:rFonts w:eastAsiaTheme="minorEastAsia" w:cstheme="majorHAnsi"/>
                <w:color w:val="000000"/>
                <w:sz w:val="21"/>
                <w:szCs w:val="21"/>
                <w:lang w:eastAsia="ja-JP"/>
              </w:rPr>
            </w:rPrChange>
          </w:rPr>
          <w:t xml:space="preserve">    }</w:t>
        </w:r>
      </w:ins>
    </w:p>
    <w:p w14:paraId="212B82FB" w14:textId="77777777" w:rsidR="008E1C7E" w:rsidRPr="00555D5E" w:rsidRDefault="008E1C7E" w:rsidP="00DD38F8">
      <w:pPr>
        <w:tabs>
          <w:tab w:val="left" w:pos="543"/>
        </w:tabs>
        <w:autoSpaceDE w:val="0"/>
        <w:autoSpaceDN w:val="0"/>
        <w:adjustRightInd w:val="0"/>
        <w:rPr>
          <w:ins w:id="2845" w:author="Petter Vang Brakalsvaalet [pev2]" w:date="2021-04-27T23:34:00Z"/>
          <w:rFonts w:eastAsiaTheme="minorEastAsia" w:cstheme="majorHAnsi"/>
          <w:color w:val="000000"/>
          <w:sz w:val="20"/>
          <w:szCs w:val="20"/>
          <w:lang w:eastAsia="ja-JP"/>
          <w:rPrChange w:id="2846" w:author="Petter Vang Brakalsvaalet [pev2]" w:date="2021-04-29T15:52:00Z">
            <w:rPr>
              <w:ins w:id="2847" w:author="Petter Vang Brakalsvaalet [pev2]" w:date="2021-04-27T23:34:00Z"/>
              <w:rFonts w:eastAsiaTheme="minorEastAsia" w:cstheme="majorHAnsi"/>
              <w:color w:val="000000"/>
              <w:sz w:val="21"/>
              <w:szCs w:val="21"/>
              <w:lang w:eastAsia="ja-JP"/>
            </w:rPr>
          </w:rPrChange>
        </w:rPr>
        <w:pPrChange w:id="2848" w:author="Petter Vang Brakalsvaalet [pev2]" w:date="2021-04-29T11:31:00Z">
          <w:pPr>
            <w:tabs>
              <w:tab w:val="left" w:pos="543"/>
            </w:tabs>
            <w:autoSpaceDE w:val="0"/>
            <w:autoSpaceDN w:val="0"/>
            <w:adjustRightInd w:val="0"/>
          </w:pPr>
        </w:pPrChange>
      </w:pPr>
      <w:ins w:id="2849" w:author="Petter Vang Brakalsvaalet [pev2]" w:date="2021-04-27T23:34:00Z">
        <w:r w:rsidRPr="00555D5E">
          <w:rPr>
            <w:rFonts w:eastAsiaTheme="minorEastAsia" w:cstheme="majorHAnsi"/>
            <w:color w:val="000000"/>
            <w:sz w:val="20"/>
            <w:szCs w:val="20"/>
            <w:lang w:eastAsia="ja-JP"/>
            <w:rPrChange w:id="2850" w:author="Petter Vang Brakalsvaalet [pev2]" w:date="2021-04-29T15:52:00Z">
              <w:rPr>
                <w:rFonts w:eastAsiaTheme="minorEastAsia" w:cstheme="majorHAnsi"/>
                <w:color w:val="000000"/>
                <w:sz w:val="21"/>
                <w:szCs w:val="21"/>
                <w:lang w:eastAsia="ja-JP"/>
              </w:rPr>
            </w:rPrChange>
          </w:rPr>
          <w:t xml:space="preserve">    </w:t>
        </w:r>
      </w:ins>
    </w:p>
    <w:p w14:paraId="1D4C906E" w14:textId="77777777" w:rsidR="008E1C7E" w:rsidRPr="00555D5E" w:rsidRDefault="008E1C7E" w:rsidP="00DD38F8">
      <w:pPr>
        <w:tabs>
          <w:tab w:val="left" w:pos="543"/>
        </w:tabs>
        <w:autoSpaceDE w:val="0"/>
        <w:autoSpaceDN w:val="0"/>
        <w:adjustRightInd w:val="0"/>
        <w:rPr>
          <w:ins w:id="2851" w:author="Petter Vang Brakalsvaalet [pev2]" w:date="2021-04-27T23:34:00Z"/>
          <w:rFonts w:eastAsiaTheme="minorEastAsia" w:cstheme="majorHAnsi"/>
          <w:color w:val="000000"/>
          <w:sz w:val="20"/>
          <w:szCs w:val="20"/>
          <w:lang w:eastAsia="ja-JP"/>
          <w:rPrChange w:id="2852" w:author="Petter Vang Brakalsvaalet [pev2]" w:date="2021-04-29T15:52:00Z">
            <w:rPr>
              <w:ins w:id="2853" w:author="Petter Vang Brakalsvaalet [pev2]" w:date="2021-04-27T23:34:00Z"/>
              <w:rFonts w:eastAsiaTheme="minorEastAsia" w:cstheme="majorHAnsi"/>
              <w:color w:val="000000"/>
              <w:sz w:val="21"/>
              <w:szCs w:val="21"/>
              <w:lang w:eastAsia="ja-JP"/>
            </w:rPr>
          </w:rPrChange>
        </w:rPr>
        <w:pPrChange w:id="2854" w:author="Petter Vang Brakalsvaalet [pev2]" w:date="2021-04-29T11:31:00Z">
          <w:pPr>
            <w:tabs>
              <w:tab w:val="left" w:pos="543"/>
            </w:tabs>
            <w:autoSpaceDE w:val="0"/>
            <w:autoSpaceDN w:val="0"/>
            <w:adjustRightInd w:val="0"/>
          </w:pPr>
        </w:pPrChange>
      </w:pPr>
      <w:ins w:id="2855" w:author="Petter Vang Brakalsvaalet [pev2]" w:date="2021-04-27T23:34:00Z">
        <w:r w:rsidRPr="00555D5E">
          <w:rPr>
            <w:rFonts w:eastAsiaTheme="minorEastAsia" w:cstheme="majorHAnsi"/>
            <w:color w:val="000000"/>
            <w:sz w:val="20"/>
            <w:szCs w:val="20"/>
            <w:lang w:eastAsia="ja-JP"/>
            <w:rPrChange w:id="285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85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858" w:author="Petter Vang Brakalsvaalet [pev2]" w:date="2021-04-29T15:52:00Z">
              <w:rPr>
                <w:rFonts w:eastAsiaTheme="minorEastAsia" w:cstheme="majorHAnsi"/>
                <w:color w:val="000000"/>
                <w:sz w:val="21"/>
                <w:szCs w:val="21"/>
                <w:lang w:eastAsia="ja-JP"/>
              </w:rPr>
            </w:rPrChange>
          </w:rPr>
          <w:t xml:space="preserve"> testTentOldHelp() {</w:t>
        </w:r>
      </w:ins>
    </w:p>
    <w:p w14:paraId="1D4D9D1C" w14:textId="77777777" w:rsidR="008E1C7E" w:rsidRPr="00555D5E" w:rsidRDefault="008E1C7E" w:rsidP="00DD38F8">
      <w:pPr>
        <w:tabs>
          <w:tab w:val="left" w:pos="543"/>
        </w:tabs>
        <w:autoSpaceDE w:val="0"/>
        <w:autoSpaceDN w:val="0"/>
        <w:adjustRightInd w:val="0"/>
        <w:rPr>
          <w:ins w:id="2859" w:author="Petter Vang Brakalsvaalet [pev2]" w:date="2021-04-27T23:34:00Z"/>
          <w:rFonts w:eastAsiaTheme="minorEastAsia" w:cstheme="majorHAnsi"/>
          <w:color w:val="000000"/>
          <w:sz w:val="20"/>
          <w:szCs w:val="20"/>
          <w:lang w:eastAsia="ja-JP"/>
          <w:rPrChange w:id="2860" w:author="Petter Vang Brakalsvaalet [pev2]" w:date="2021-04-29T15:52:00Z">
            <w:rPr>
              <w:ins w:id="2861" w:author="Petter Vang Brakalsvaalet [pev2]" w:date="2021-04-27T23:34:00Z"/>
              <w:rFonts w:eastAsiaTheme="minorEastAsia" w:cstheme="majorHAnsi"/>
              <w:color w:val="000000"/>
              <w:sz w:val="21"/>
              <w:szCs w:val="21"/>
              <w:lang w:eastAsia="ja-JP"/>
            </w:rPr>
          </w:rPrChange>
        </w:rPr>
        <w:pPrChange w:id="2862" w:author="Petter Vang Brakalsvaalet [pev2]" w:date="2021-04-29T11:31:00Z">
          <w:pPr>
            <w:tabs>
              <w:tab w:val="left" w:pos="543"/>
            </w:tabs>
            <w:autoSpaceDE w:val="0"/>
            <w:autoSpaceDN w:val="0"/>
            <w:adjustRightInd w:val="0"/>
          </w:pPr>
        </w:pPrChange>
      </w:pPr>
      <w:ins w:id="2863" w:author="Petter Vang Brakalsvaalet [pev2]" w:date="2021-04-27T23:34:00Z">
        <w:r w:rsidRPr="00555D5E">
          <w:rPr>
            <w:rFonts w:eastAsiaTheme="minorEastAsia" w:cstheme="majorHAnsi"/>
            <w:color w:val="000000"/>
            <w:sz w:val="20"/>
            <w:szCs w:val="20"/>
            <w:lang w:eastAsia="ja-JP"/>
            <w:rPrChange w:id="286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865"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286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67"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86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869"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870"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2871"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87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73"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87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75"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876"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2877"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87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79" w:author="Petter Vang Brakalsvaalet [pev2]" w:date="2021-04-29T15:52:00Z">
              <w:rPr>
                <w:rFonts w:eastAsiaTheme="minorEastAsia" w:cstheme="majorHAnsi"/>
                <w:color w:val="2B839F"/>
                <w:sz w:val="21"/>
                <w:szCs w:val="21"/>
                <w:lang w:eastAsia="ja-JP"/>
              </w:rPr>
            </w:rPrChange>
          </w:rPr>
          <w:t>&amp;&amp;</w:t>
        </w:r>
      </w:ins>
    </w:p>
    <w:p w14:paraId="45910A25" w14:textId="77777777" w:rsidR="008E1C7E" w:rsidRPr="00555D5E" w:rsidRDefault="008E1C7E" w:rsidP="00DD38F8">
      <w:pPr>
        <w:tabs>
          <w:tab w:val="left" w:pos="543"/>
        </w:tabs>
        <w:autoSpaceDE w:val="0"/>
        <w:autoSpaceDN w:val="0"/>
        <w:adjustRightInd w:val="0"/>
        <w:rPr>
          <w:ins w:id="2880" w:author="Petter Vang Brakalsvaalet [pev2]" w:date="2021-04-27T23:34:00Z"/>
          <w:rFonts w:eastAsiaTheme="minorEastAsia" w:cstheme="majorHAnsi"/>
          <w:color w:val="000000"/>
          <w:sz w:val="20"/>
          <w:szCs w:val="20"/>
          <w:lang w:eastAsia="ja-JP"/>
          <w:rPrChange w:id="2881" w:author="Petter Vang Brakalsvaalet [pev2]" w:date="2021-04-29T15:52:00Z">
            <w:rPr>
              <w:ins w:id="2882" w:author="Petter Vang Brakalsvaalet [pev2]" w:date="2021-04-27T23:34:00Z"/>
              <w:rFonts w:eastAsiaTheme="minorEastAsia" w:cstheme="majorHAnsi"/>
              <w:color w:val="000000"/>
              <w:sz w:val="21"/>
              <w:szCs w:val="21"/>
              <w:lang w:eastAsia="ja-JP"/>
            </w:rPr>
          </w:rPrChange>
        </w:rPr>
        <w:pPrChange w:id="2883" w:author="Petter Vang Brakalsvaalet [pev2]" w:date="2021-04-29T11:31:00Z">
          <w:pPr>
            <w:tabs>
              <w:tab w:val="left" w:pos="543"/>
            </w:tabs>
            <w:autoSpaceDE w:val="0"/>
            <w:autoSpaceDN w:val="0"/>
            <w:adjustRightInd w:val="0"/>
          </w:pPr>
        </w:pPrChange>
      </w:pPr>
      <w:ins w:id="2884" w:author="Petter Vang Brakalsvaalet [pev2]" w:date="2021-04-27T23:34:00Z">
        <w:r w:rsidRPr="00555D5E">
          <w:rPr>
            <w:rFonts w:eastAsiaTheme="minorEastAsia" w:cstheme="majorHAnsi"/>
            <w:color w:val="000000"/>
            <w:sz w:val="20"/>
            <w:szCs w:val="20"/>
            <w:lang w:eastAsia="ja-JP"/>
            <w:rPrChange w:id="28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86"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88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888"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889"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2890"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89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92"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89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894"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895"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2896"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897" w:author="Petter Vang Brakalsvaalet [pev2]" w:date="2021-04-29T15:52:00Z">
              <w:rPr>
                <w:rFonts w:eastAsiaTheme="minorEastAsia" w:cstheme="majorHAnsi"/>
                <w:color w:val="000000"/>
                <w:sz w:val="21"/>
                <w:szCs w:val="21"/>
                <w:lang w:eastAsia="ja-JP"/>
              </w:rPr>
            </w:rPrChange>
          </w:rPr>
          <w:t>{</w:t>
        </w:r>
      </w:ins>
    </w:p>
    <w:p w14:paraId="683F1883" w14:textId="77777777" w:rsidR="008E1C7E" w:rsidRPr="00555D5E" w:rsidRDefault="008E1C7E" w:rsidP="00DD38F8">
      <w:pPr>
        <w:tabs>
          <w:tab w:val="left" w:pos="543"/>
        </w:tabs>
        <w:autoSpaceDE w:val="0"/>
        <w:autoSpaceDN w:val="0"/>
        <w:adjustRightInd w:val="0"/>
        <w:rPr>
          <w:ins w:id="2898" w:author="Petter Vang Brakalsvaalet [pev2]" w:date="2021-04-27T23:34:00Z"/>
          <w:rFonts w:eastAsiaTheme="minorEastAsia" w:cstheme="majorHAnsi"/>
          <w:color w:val="000000"/>
          <w:sz w:val="20"/>
          <w:szCs w:val="20"/>
          <w:lang w:eastAsia="ja-JP"/>
          <w:rPrChange w:id="2899" w:author="Petter Vang Brakalsvaalet [pev2]" w:date="2021-04-29T15:52:00Z">
            <w:rPr>
              <w:ins w:id="2900" w:author="Petter Vang Brakalsvaalet [pev2]" w:date="2021-04-27T23:34:00Z"/>
              <w:rFonts w:eastAsiaTheme="minorEastAsia" w:cstheme="majorHAnsi"/>
              <w:color w:val="000000"/>
              <w:sz w:val="21"/>
              <w:szCs w:val="21"/>
              <w:lang w:eastAsia="ja-JP"/>
            </w:rPr>
          </w:rPrChange>
        </w:rPr>
        <w:pPrChange w:id="2901" w:author="Petter Vang Brakalsvaalet [pev2]" w:date="2021-04-29T11:31:00Z">
          <w:pPr>
            <w:tabs>
              <w:tab w:val="left" w:pos="543"/>
            </w:tabs>
            <w:autoSpaceDE w:val="0"/>
            <w:autoSpaceDN w:val="0"/>
            <w:adjustRightInd w:val="0"/>
          </w:pPr>
        </w:pPrChange>
      </w:pPr>
      <w:ins w:id="2902" w:author="Petter Vang Brakalsvaalet [pev2]" w:date="2021-04-27T23:34:00Z">
        <w:r w:rsidRPr="00555D5E">
          <w:rPr>
            <w:rFonts w:eastAsiaTheme="minorEastAsia" w:cstheme="majorHAnsi"/>
            <w:color w:val="000000"/>
            <w:sz w:val="20"/>
            <w:szCs w:val="20"/>
            <w:lang w:eastAsia="ja-JP"/>
            <w:rPrChange w:id="290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04"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90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906"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2907" w:author="Petter Vang Brakalsvaalet [pev2]" w:date="2021-04-29T15:52:00Z">
              <w:rPr>
                <w:rFonts w:eastAsiaTheme="minorEastAsia" w:cstheme="majorHAnsi"/>
                <w:color w:val="000000"/>
                <w:sz w:val="21"/>
                <w:szCs w:val="21"/>
                <w:lang w:eastAsia="ja-JP"/>
              </w:rPr>
            </w:rPrChange>
          </w:rPr>
          <w:t>)</w:t>
        </w:r>
      </w:ins>
    </w:p>
    <w:p w14:paraId="579C4915" w14:textId="77777777" w:rsidR="008E1C7E" w:rsidRPr="00555D5E" w:rsidRDefault="008E1C7E" w:rsidP="00DD38F8">
      <w:pPr>
        <w:tabs>
          <w:tab w:val="left" w:pos="543"/>
        </w:tabs>
        <w:autoSpaceDE w:val="0"/>
        <w:autoSpaceDN w:val="0"/>
        <w:adjustRightInd w:val="0"/>
        <w:rPr>
          <w:ins w:id="2908" w:author="Petter Vang Brakalsvaalet [pev2]" w:date="2021-04-27T23:34:00Z"/>
          <w:rFonts w:eastAsiaTheme="minorEastAsia" w:cstheme="majorHAnsi"/>
          <w:color w:val="000000"/>
          <w:sz w:val="20"/>
          <w:szCs w:val="20"/>
          <w:lang w:eastAsia="ja-JP"/>
          <w:rPrChange w:id="2909" w:author="Petter Vang Brakalsvaalet [pev2]" w:date="2021-04-29T15:52:00Z">
            <w:rPr>
              <w:ins w:id="2910" w:author="Petter Vang Brakalsvaalet [pev2]" w:date="2021-04-27T23:34:00Z"/>
              <w:rFonts w:eastAsiaTheme="minorEastAsia" w:cstheme="majorHAnsi"/>
              <w:color w:val="000000"/>
              <w:sz w:val="21"/>
              <w:szCs w:val="21"/>
              <w:lang w:eastAsia="ja-JP"/>
            </w:rPr>
          </w:rPrChange>
        </w:rPr>
        <w:pPrChange w:id="2911" w:author="Petter Vang Brakalsvaalet [pev2]" w:date="2021-04-29T11:31:00Z">
          <w:pPr>
            <w:tabs>
              <w:tab w:val="left" w:pos="543"/>
            </w:tabs>
            <w:autoSpaceDE w:val="0"/>
            <w:autoSpaceDN w:val="0"/>
            <w:adjustRightInd w:val="0"/>
          </w:pPr>
        </w:pPrChange>
      </w:pPr>
      <w:ins w:id="2912" w:author="Petter Vang Brakalsvaalet [pev2]" w:date="2021-04-27T23:34:00Z">
        <w:r w:rsidRPr="00555D5E">
          <w:rPr>
            <w:rFonts w:eastAsiaTheme="minorEastAsia" w:cstheme="majorHAnsi"/>
            <w:color w:val="000000"/>
            <w:sz w:val="20"/>
            <w:szCs w:val="20"/>
            <w:lang w:eastAsia="ja-JP"/>
            <w:rPrChange w:id="2913"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2914"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2915" w:author="Petter Vang Brakalsvaalet [pev2]" w:date="2021-04-29T15:52:00Z">
              <w:rPr>
                <w:rFonts w:eastAsiaTheme="minorEastAsia" w:cstheme="majorHAnsi"/>
                <w:color w:val="000000"/>
                <w:sz w:val="21"/>
                <w:szCs w:val="21"/>
                <w:lang w:eastAsia="ja-JP"/>
              </w:rPr>
            </w:rPrChange>
          </w:rPr>
          <w:t xml:space="preserve"> {</w:t>
        </w:r>
      </w:ins>
    </w:p>
    <w:p w14:paraId="21AC8F43" w14:textId="77777777" w:rsidR="008E1C7E" w:rsidRPr="00555D5E" w:rsidRDefault="008E1C7E" w:rsidP="00DD38F8">
      <w:pPr>
        <w:tabs>
          <w:tab w:val="left" w:pos="543"/>
        </w:tabs>
        <w:autoSpaceDE w:val="0"/>
        <w:autoSpaceDN w:val="0"/>
        <w:adjustRightInd w:val="0"/>
        <w:rPr>
          <w:ins w:id="2916" w:author="Petter Vang Brakalsvaalet [pev2]" w:date="2021-04-27T23:34:00Z"/>
          <w:rFonts w:eastAsiaTheme="minorEastAsia" w:cstheme="majorHAnsi"/>
          <w:color w:val="000000"/>
          <w:sz w:val="20"/>
          <w:szCs w:val="20"/>
          <w:lang w:eastAsia="ja-JP"/>
          <w:rPrChange w:id="2917" w:author="Petter Vang Brakalsvaalet [pev2]" w:date="2021-04-29T15:52:00Z">
            <w:rPr>
              <w:ins w:id="2918" w:author="Petter Vang Brakalsvaalet [pev2]" w:date="2021-04-27T23:34:00Z"/>
              <w:rFonts w:eastAsiaTheme="minorEastAsia" w:cstheme="majorHAnsi"/>
              <w:color w:val="000000"/>
              <w:sz w:val="21"/>
              <w:szCs w:val="21"/>
              <w:lang w:eastAsia="ja-JP"/>
            </w:rPr>
          </w:rPrChange>
        </w:rPr>
        <w:pPrChange w:id="2919" w:author="Petter Vang Brakalsvaalet [pev2]" w:date="2021-04-29T11:31:00Z">
          <w:pPr>
            <w:tabs>
              <w:tab w:val="left" w:pos="543"/>
            </w:tabs>
            <w:autoSpaceDE w:val="0"/>
            <w:autoSpaceDN w:val="0"/>
            <w:adjustRightInd w:val="0"/>
          </w:pPr>
        </w:pPrChange>
      </w:pPr>
      <w:ins w:id="2920" w:author="Petter Vang Brakalsvaalet [pev2]" w:date="2021-04-27T23:34:00Z">
        <w:r w:rsidRPr="00555D5E">
          <w:rPr>
            <w:rFonts w:eastAsiaTheme="minorEastAsia" w:cstheme="majorHAnsi"/>
            <w:color w:val="000000"/>
            <w:sz w:val="20"/>
            <w:szCs w:val="20"/>
            <w:lang w:eastAsia="ja-JP"/>
            <w:rPrChange w:id="2921" w:author="Petter Vang Brakalsvaalet [pev2]" w:date="2021-04-29T15:52:00Z">
              <w:rPr>
                <w:rFonts w:eastAsiaTheme="minorEastAsia" w:cstheme="majorHAnsi"/>
                <w:color w:val="000000"/>
                <w:sz w:val="21"/>
                <w:szCs w:val="21"/>
                <w:lang w:eastAsia="ja-JP"/>
              </w:rPr>
            </w:rPrChange>
          </w:rPr>
          <w:lastRenderedPageBreak/>
          <w:t xml:space="preserve">            </w:t>
        </w:r>
        <w:r w:rsidRPr="00555D5E">
          <w:rPr>
            <w:rFonts w:eastAsiaTheme="minorEastAsia" w:cstheme="majorHAnsi"/>
            <w:color w:val="2B839F"/>
            <w:sz w:val="20"/>
            <w:szCs w:val="20"/>
            <w:lang w:eastAsia="ja-JP"/>
            <w:rPrChange w:id="2922"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292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2924"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292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2926" w:author="Petter Vang Brakalsvaalet [pev2]" w:date="2021-04-29T15:52:00Z">
              <w:rPr>
                <w:rFonts w:eastAsiaTheme="minorEastAsia" w:cstheme="majorHAnsi"/>
                <w:color w:val="A31515"/>
                <w:sz w:val="21"/>
                <w:szCs w:val="21"/>
                <w:lang w:eastAsia="ja-JP"/>
              </w:rPr>
            </w:rPrChange>
          </w:rPr>
          <w:t>"TentOld item is not as expected."</w:t>
        </w:r>
        <w:r w:rsidRPr="00555D5E">
          <w:rPr>
            <w:rFonts w:eastAsiaTheme="minorEastAsia" w:cstheme="majorHAnsi"/>
            <w:color w:val="000000"/>
            <w:sz w:val="20"/>
            <w:szCs w:val="20"/>
            <w:lang w:eastAsia="ja-JP"/>
            <w:rPrChange w:id="2927" w:author="Petter Vang Brakalsvaalet [pev2]" w:date="2021-04-29T15:52:00Z">
              <w:rPr>
                <w:rFonts w:eastAsiaTheme="minorEastAsia" w:cstheme="majorHAnsi"/>
                <w:color w:val="000000"/>
                <w:sz w:val="21"/>
                <w:szCs w:val="21"/>
                <w:lang w:eastAsia="ja-JP"/>
              </w:rPr>
            </w:rPrChange>
          </w:rPr>
          <w:t>)</w:t>
        </w:r>
      </w:ins>
    </w:p>
    <w:p w14:paraId="7400AEA4" w14:textId="77777777" w:rsidR="008E1C7E" w:rsidRPr="00555D5E" w:rsidRDefault="008E1C7E" w:rsidP="00DD38F8">
      <w:pPr>
        <w:tabs>
          <w:tab w:val="left" w:pos="543"/>
        </w:tabs>
        <w:autoSpaceDE w:val="0"/>
        <w:autoSpaceDN w:val="0"/>
        <w:adjustRightInd w:val="0"/>
        <w:rPr>
          <w:ins w:id="2928" w:author="Petter Vang Brakalsvaalet [pev2]" w:date="2021-04-27T23:34:00Z"/>
          <w:rFonts w:eastAsiaTheme="minorEastAsia" w:cstheme="majorHAnsi"/>
          <w:color w:val="000000"/>
          <w:sz w:val="20"/>
          <w:szCs w:val="20"/>
          <w:lang w:eastAsia="ja-JP"/>
          <w:rPrChange w:id="2929" w:author="Petter Vang Brakalsvaalet [pev2]" w:date="2021-04-29T15:52:00Z">
            <w:rPr>
              <w:ins w:id="2930" w:author="Petter Vang Brakalsvaalet [pev2]" w:date="2021-04-27T23:34:00Z"/>
              <w:rFonts w:eastAsiaTheme="minorEastAsia" w:cstheme="majorHAnsi"/>
              <w:color w:val="000000"/>
              <w:sz w:val="21"/>
              <w:szCs w:val="21"/>
              <w:lang w:eastAsia="ja-JP"/>
            </w:rPr>
          </w:rPrChange>
        </w:rPr>
        <w:pPrChange w:id="2931" w:author="Petter Vang Brakalsvaalet [pev2]" w:date="2021-04-29T11:31:00Z">
          <w:pPr>
            <w:tabs>
              <w:tab w:val="left" w:pos="543"/>
            </w:tabs>
            <w:autoSpaceDE w:val="0"/>
            <w:autoSpaceDN w:val="0"/>
            <w:adjustRightInd w:val="0"/>
          </w:pPr>
        </w:pPrChange>
      </w:pPr>
      <w:ins w:id="2932" w:author="Petter Vang Brakalsvaalet [pev2]" w:date="2021-04-27T23:34:00Z">
        <w:r w:rsidRPr="00555D5E">
          <w:rPr>
            <w:rFonts w:eastAsiaTheme="minorEastAsia" w:cstheme="majorHAnsi"/>
            <w:color w:val="000000"/>
            <w:sz w:val="20"/>
            <w:szCs w:val="20"/>
            <w:lang w:eastAsia="ja-JP"/>
            <w:rPrChange w:id="2933" w:author="Petter Vang Brakalsvaalet [pev2]" w:date="2021-04-29T15:52:00Z">
              <w:rPr>
                <w:rFonts w:eastAsiaTheme="minorEastAsia" w:cstheme="majorHAnsi"/>
                <w:color w:val="000000"/>
                <w:sz w:val="21"/>
                <w:szCs w:val="21"/>
                <w:lang w:eastAsia="ja-JP"/>
              </w:rPr>
            </w:rPrChange>
          </w:rPr>
          <w:t xml:space="preserve">        }</w:t>
        </w:r>
      </w:ins>
    </w:p>
    <w:p w14:paraId="5938B759" w14:textId="77777777" w:rsidR="008E1C7E" w:rsidRPr="00555D5E" w:rsidRDefault="008E1C7E" w:rsidP="00DD38F8">
      <w:pPr>
        <w:tabs>
          <w:tab w:val="left" w:pos="543"/>
        </w:tabs>
        <w:autoSpaceDE w:val="0"/>
        <w:autoSpaceDN w:val="0"/>
        <w:adjustRightInd w:val="0"/>
        <w:rPr>
          <w:ins w:id="2934" w:author="Petter Vang Brakalsvaalet [pev2]" w:date="2021-04-27T23:34:00Z"/>
          <w:rFonts w:eastAsiaTheme="minorEastAsia" w:cstheme="majorHAnsi"/>
          <w:color w:val="000000"/>
          <w:sz w:val="20"/>
          <w:szCs w:val="20"/>
          <w:lang w:eastAsia="ja-JP"/>
          <w:rPrChange w:id="2935" w:author="Petter Vang Brakalsvaalet [pev2]" w:date="2021-04-29T15:52:00Z">
            <w:rPr>
              <w:ins w:id="2936" w:author="Petter Vang Brakalsvaalet [pev2]" w:date="2021-04-27T23:34:00Z"/>
              <w:rFonts w:eastAsiaTheme="minorEastAsia" w:cstheme="majorHAnsi"/>
              <w:color w:val="000000"/>
              <w:sz w:val="21"/>
              <w:szCs w:val="21"/>
              <w:lang w:eastAsia="ja-JP"/>
            </w:rPr>
          </w:rPrChange>
        </w:rPr>
        <w:pPrChange w:id="2937" w:author="Petter Vang Brakalsvaalet [pev2]" w:date="2021-04-29T11:31:00Z">
          <w:pPr>
            <w:tabs>
              <w:tab w:val="left" w:pos="543"/>
            </w:tabs>
            <w:autoSpaceDE w:val="0"/>
            <w:autoSpaceDN w:val="0"/>
            <w:adjustRightInd w:val="0"/>
          </w:pPr>
        </w:pPrChange>
      </w:pPr>
      <w:ins w:id="2938" w:author="Petter Vang Brakalsvaalet [pev2]" w:date="2021-04-27T23:34:00Z">
        <w:r w:rsidRPr="00555D5E">
          <w:rPr>
            <w:rFonts w:eastAsiaTheme="minorEastAsia" w:cstheme="majorHAnsi"/>
            <w:color w:val="000000"/>
            <w:sz w:val="20"/>
            <w:szCs w:val="20"/>
            <w:lang w:eastAsia="ja-JP"/>
            <w:rPrChange w:id="2939" w:author="Petter Vang Brakalsvaalet [pev2]" w:date="2021-04-29T15:52:00Z">
              <w:rPr>
                <w:rFonts w:eastAsiaTheme="minorEastAsia" w:cstheme="majorHAnsi"/>
                <w:color w:val="000000"/>
                <w:sz w:val="21"/>
                <w:szCs w:val="21"/>
                <w:lang w:eastAsia="ja-JP"/>
              </w:rPr>
            </w:rPrChange>
          </w:rPr>
          <w:t xml:space="preserve">    }</w:t>
        </w:r>
      </w:ins>
    </w:p>
    <w:p w14:paraId="6FDEAF37" w14:textId="77777777" w:rsidR="008E1C7E" w:rsidRPr="00555D5E" w:rsidRDefault="008E1C7E" w:rsidP="00DD38F8">
      <w:pPr>
        <w:tabs>
          <w:tab w:val="left" w:pos="543"/>
        </w:tabs>
        <w:autoSpaceDE w:val="0"/>
        <w:autoSpaceDN w:val="0"/>
        <w:adjustRightInd w:val="0"/>
        <w:rPr>
          <w:ins w:id="2940" w:author="Petter Vang Brakalsvaalet [pev2]" w:date="2021-04-27T23:34:00Z"/>
          <w:rFonts w:eastAsiaTheme="minorEastAsia" w:cstheme="majorHAnsi"/>
          <w:color w:val="000000"/>
          <w:sz w:val="20"/>
          <w:szCs w:val="20"/>
          <w:lang w:eastAsia="ja-JP"/>
          <w:rPrChange w:id="2941" w:author="Petter Vang Brakalsvaalet [pev2]" w:date="2021-04-29T15:52:00Z">
            <w:rPr>
              <w:ins w:id="2942" w:author="Petter Vang Brakalsvaalet [pev2]" w:date="2021-04-27T23:34:00Z"/>
              <w:rFonts w:eastAsiaTheme="minorEastAsia" w:cstheme="majorHAnsi"/>
              <w:color w:val="000000"/>
              <w:sz w:val="21"/>
              <w:szCs w:val="21"/>
              <w:lang w:eastAsia="ja-JP"/>
            </w:rPr>
          </w:rPrChange>
        </w:rPr>
        <w:pPrChange w:id="2943" w:author="Petter Vang Brakalsvaalet [pev2]" w:date="2021-04-29T11:31:00Z">
          <w:pPr>
            <w:tabs>
              <w:tab w:val="left" w:pos="543"/>
            </w:tabs>
            <w:autoSpaceDE w:val="0"/>
            <w:autoSpaceDN w:val="0"/>
            <w:adjustRightInd w:val="0"/>
          </w:pPr>
        </w:pPrChange>
      </w:pPr>
      <w:ins w:id="2944" w:author="Petter Vang Brakalsvaalet [pev2]" w:date="2021-04-27T23:34:00Z">
        <w:r w:rsidRPr="00555D5E">
          <w:rPr>
            <w:rFonts w:eastAsiaTheme="minorEastAsia" w:cstheme="majorHAnsi"/>
            <w:color w:val="000000"/>
            <w:sz w:val="20"/>
            <w:szCs w:val="20"/>
            <w:lang w:eastAsia="ja-JP"/>
            <w:rPrChange w:id="2945" w:author="Petter Vang Brakalsvaalet [pev2]" w:date="2021-04-29T15:52:00Z">
              <w:rPr>
                <w:rFonts w:eastAsiaTheme="minorEastAsia" w:cstheme="majorHAnsi"/>
                <w:color w:val="000000"/>
                <w:sz w:val="21"/>
                <w:szCs w:val="21"/>
                <w:lang w:eastAsia="ja-JP"/>
              </w:rPr>
            </w:rPrChange>
          </w:rPr>
          <w:t xml:space="preserve">    </w:t>
        </w:r>
      </w:ins>
    </w:p>
    <w:p w14:paraId="4CF4C1AC" w14:textId="77777777" w:rsidR="008E1C7E" w:rsidRPr="00555D5E" w:rsidRDefault="008E1C7E" w:rsidP="00DD38F8">
      <w:pPr>
        <w:tabs>
          <w:tab w:val="left" w:pos="543"/>
        </w:tabs>
        <w:autoSpaceDE w:val="0"/>
        <w:autoSpaceDN w:val="0"/>
        <w:adjustRightInd w:val="0"/>
        <w:rPr>
          <w:ins w:id="2946" w:author="Petter Vang Brakalsvaalet [pev2]" w:date="2021-04-27T23:34:00Z"/>
          <w:rFonts w:eastAsiaTheme="minorEastAsia" w:cstheme="majorHAnsi"/>
          <w:color w:val="000000"/>
          <w:sz w:val="20"/>
          <w:szCs w:val="20"/>
          <w:lang w:eastAsia="ja-JP"/>
          <w:rPrChange w:id="2947" w:author="Petter Vang Brakalsvaalet [pev2]" w:date="2021-04-29T15:52:00Z">
            <w:rPr>
              <w:ins w:id="2948" w:author="Petter Vang Brakalsvaalet [pev2]" w:date="2021-04-27T23:34:00Z"/>
              <w:rFonts w:eastAsiaTheme="minorEastAsia" w:cstheme="majorHAnsi"/>
              <w:color w:val="000000"/>
              <w:sz w:val="21"/>
              <w:szCs w:val="21"/>
              <w:lang w:eastAsia="ja-JP"/>
            </w:rPr>
          </w:rPrChange>
        </w:rPr>
        <w:pPrChange w:id="2949" w:author="Petter Vang Brakalsvaalet [pev2]" w:date="2021-04-29T11:31:00Z">
          <w:pPr>
            <w:tabs>
              <w:tab w:val="left" w:pos="543"/>
            </w:tabs>
            <w:autoSpaceDE w:val="0"/>
            <w:autoSpaceDN w:val="0"/>
            <w:adjustRightInd w:val="0"/>
          </w:pPr>
        </w:pPrChange>
      </w:pPr>
      <w:ins w:id="2950" w:author="Petter Vang Brakalsvaalet [pev2]" w:date="2021-04-27T23:34:00Z">
        <w:r w:rsidRPr="00555D5E">
          <w:rPr>
            <w:rFonts w:eastAsiaTheme="minorEastAsia" w:cstheme="majorHAnsi"/>
            <w:color w:val="000000"/>
            <w:sz w:val="20"/>
            <w:szCs w:val="20"/>
            <w:lang w:eastAsia="ja-JP"/>
            <w:rPrChange w:id="295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95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2953" w:author="Petter Vang Brakalsvaalet [pev2]" w:date="2021-04-29T15:52:00Z">
              <w:rPr>
                <w:rFonts w:eastAsiaTheme="minorEastAsia" w:cstheme="majorHAnsi"/>
                <w:color w:val="000000"/>
                <w:sz w:val="21"/>
                <w:szCs w:val="21"/>
                <w:lang w:eastAsia="ja-JP"/>
              </w:rPr>
            </w:rPrChange>
          </w:rPr>
          <w:t xml:space="preserve"> testHouseHelp() {</w:t>
        </w:r>
      </w:ins>
    </w:p>
    <w:p w14:paraId="64B6C484" w14:textId="77777777" w:rsidR="008E1C7E" w:rsidRPr="00555D5E" w:rsidRDefault="008E1C7E" w:rsidP="00DD38F8">
      <w:pPr>
        <w:tabs>
          <w:tab w:val="left" w:pos="543"/>
        </w:tabs>
        <w:autoSpaceDE w:val="0"/>
        <w:autoSpaceDN w:val="0"/>
        <w:adjustRightInd w:val="0"/>
        <w:rPr>
          <w:ins w:id="2954" w:author="Petter Vang Brakalsvaalet [pev2]" w:date="2021-04-27T23:34:00Z"/>
          <w:rFonts w:eastAsiaTheme="minorEastAsia" w:cstheme="majorHAnsi"/>
          <w:color w:val="000000"/>
          <w:sz w:val="20"/>
          <w:szCs w:val="20"/>
          <w:lang w:eastAsia="ja-JP"/>
          <w:rPrChange w:id="2955" w:author="Petter Vang Brakalsvaalet [pev2]" w:date="2021-04-29T15:52:00Z">
            <w:rPr>
              <w:ins w:id="2956" w:author="Petter Vang Brakalsvaalet [pev2]" w:date="2021-04-27T23:34:00Z"/>
              <w:rFonts w:eastAsiaTheme="minorEastAsia" w:cstheme="majorHAnsi"/>
              <w:color w:val="000000"/>
              <w:sz w:val="21"/>
              <w:szCs w:val="21"/>
              <w:lang w:eastAsia="ja-JP"/>
            </w:rPr>
          </w:rPrChange>
        </w:rPr>
        <w:pPrChange w:id="2957" w:author="Petter Vang Brakalsvaalet [pev2]" w:date="2021-04-29T11:31:00Z">
          <w:pPr>
            <w:tabs>
              <w:tab w:val="left" w:pos="543"/>
            </w:tabs>
            <w:autoSpaceDE w:val="0"/>
            <w:autoSpaceDN w:val="0"/>
            <w:adjustRightInd w:val="0"/>
          </w:pPr>
        </w:pPrChange>
      </w:pPr>
      <w:ins w:id="2958" w:author="Petter Vang Brakalsvaalet [pev2]" w:date="2021-04-27T23:34:00Z">
        <w:r w:rsidRPr="00555D5E">
          <w:rPr>
            <w:rFonts w:eastAsiaTheme="minorEastAsia" w:cstheme="majorHAnsi"/>
            <w:color w:val="000000"/>
            <w:sz w:val="20"/>
            <w:szCs w:val="20"/>
            <w:lang w:eastAsia="ja-JP"/>
            <w:rPrChange w:id="295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2960"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29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62"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96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964"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965" w:author="Petter Vang Brakalsvaalet [pev2]" w:date="2021-04-29T15:52:00Z">
              <w:rPr>
                <w:rFonts w:eastAsiaTheme="minorEastAsia" w:cstheme="majorHAnsi"/>
                <w:color w:val="000000"/>
                <w:sz w:val="21"/>
                <w:szCs w:val="21"/>
                <w:lang w:eastAsia="ja-JP"/>
              </w:rPr>
            </w:rPrChange>
          </w:rPr>
          <w:t>[4].</w:t>
        </w:r>
        <w:r w:rsidRPr="00555D5E">
          <w:rPr>
            <w:rFonts w:eastAsiaTheme="minorEastAsia" w:cstheme="majorHAnsi"/>
            <w:color w:val="2B839F"/>
            <w:sz w:val="20"/>
            <w:szCs w:val="20"/>
            <w:lang w:eastAsia="ja-JP"/>
            <w:rPrChange w:id="2966"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96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68"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96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70"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971" w:author="Petter Vang Brakalsvaalet [pev2]" w:date="2021-04-29T15:52:00Z">
              <w:rPr>
                <w:rFonts w:eastAsiaTheme="minorEastAsia" w:cstheme="majorHAnsi"/>
                <w:color w:val="000000"/>
                <w:sz w:val="21"/>
                <w:szCs w:val="21"/>
                <w:lang w:eastAsia="ja-JP"/>
              </w:rPr>
            </w:rPrChange>
          </w:rPr>
          <w:t>[4].</w:t>
        </w:r>
        <w:r w:rsidRPr="00555D5E">
          <w:rPr>
            <w:rFonts w:eastAsiaTheme="minorEastAsia" w:cstheme="majorHAnsi"/>
            <w:color w:val="2B839F"/>
            <w:sz w:val="20"/>
            <w:szCs w:val="20"/>
            <w:lang w:eastAsia="ja-JP"/>
            <w:rPrChange w:id="2972"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297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74" w:author="Petter Vang Brakalsvaalet [pev2]" w:date="2021-04-29T15:52:00Z">
              <w:rPr>
                <w:rFonts w:eastAsiaTheme="minorEastAsia" w:cstheme="majorHAnsi"/>
                <w:color w:val="2B839F"/>
                <w:sz w:val="21"/>
                <w:szCs w:val="21"/>
                <w:lang w:eastAsia="ja-JP"/>
              </w:rPr>
            </w:rPrChange>
          </w:rPr>
          <w:t>&amp;&amp;</w:t>
        </w:r>
      </w:ins>
    </w:p>
    <w:p w14:paraId="529DDE68" w14:textId="77777777" w:rsidR="008E1C7E" w:rsidRPr="00555D5E" w:rsidRDefault="008E1C7E" w:rsidP="00DD38F8">
      <w:pPr>
        <w:tabs>
          <w:tab w:val="left" w:pos="543"/>
        </w:tabs>
        <w:autoSpaceDE w:val="0"/>
        <w:autoSpaceDN w:val="0"/>
        <w:adjustRightInd w:val="0"/>
        <w:rPr>
          <w:ins w:id="2975" w:author="Petter Vang Brakalsvaalet [pev2]" w:date="2021-04-27T23:34:00Z"/>
          <w:rFonts w:eastAsiaTheme="minorEastAsia" w:cstheme="majorHAnsi"/>
          <w:color w:val="000000"/>
          <w:sz w:val="20"/>
          <w:szCs w:val="20"/>
          <w:lang w:eastAsia="ja-JP"/>
          <w:rPrChange w:id="2976" w:author="Petter Vang Brakalsvaalet [pev2]" w:date="2021-04-29T15:52:00Z">
            <w:rPr>
              <w:ins w:id="2977" w:author="Petter Vang Brakalsvaalet [pev2]" w:date="2021-04-27T23:34:00Z"/>
              <w:rFonts w:eastAsiaTheme="minorEastAsia" w:cstheme="majorHAnsi"/>
              <w:color w:val="000000"/>
              <w:sz w:val="21"/>
              <w:szCs w:val="21"/>
              <w:lang w:eastAsia="ja-JP"/>
            </w:rPr>
          </w:rPrChange>
        </w:rPr>
        <w:pPrChange w:id="2978" w:author="Petter Vang Brakalsvaalet [pev2]" w:date="2021-04-29T11:31:00Z">
          <w:pPr>
            <w:tabs>
              <w:tab w:val="left" w:pos="543"/>
            </w:tabs>
            <w:autoSpaceDE w:val="0"/>
            <w:autoSpaceDN w:val="0"/>
            <w:adjustRightInd w:val="0"/>
          </w:pPr>
        </w:pPrChange>
      </w:pPr>
      <w:ins w:id="2979" w:author="Petter Vang Brakalsvaalet [pev2]" w:date="2021-04-27T23:34:00Z">
        <w:r w:rsidRPr="00555D5E">
          <w:rPr>
            <w:rFonts w:eastAsiaTheme="minorEastAsia" w:cstheme="majorHAnsi"/>
            <w:color w:val="000000"/>
            <w:sz w:val="20"/>
            <w:szCs w:val="20"/>
            <w:lang w:eastAsia="ja-JP"/>
            <w:rPrChange w:id="298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81"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298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2983"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2984" w:author="Petter Vang Brakalsvaalet [pev2]" w:date="2021-04-29T15:52:00Z">
              <w:rPr>
                <w:rFonts w:eastAsiaTheme="minorEastAsia" w:cstheme="majorHAnsi"/>
                <w:color w:val="000000"/>
                <w:sz w:val="21"/>
                <w:szCs w:val="21"/>
                <w:lang w:eastAsia="ja-JP"/>
              </w:rPr>
            </w:rPrChange>
          </w:rPr>
          <w:t>[4].</w:t>
        </w:r>
        <w:r w:rsidRPr="00555D5E">
          <w:rPr>
            <w:rFonts w:eastAsiaTheme="minorEastAsia" w:cstheme="majorHAnsi"/>
            <w:color w:val="2B839F"/>
            <w:sz w:val="20"/>
            <w:szCs w:val="20"/>
            <w:lang w:eastAsia="ja-JP"/>
            <w:rPrChange w:id="2985"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98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8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298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89"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2990" w:author="Petter Vang Brakalsvaalet [pev2]" w:date="2021-04-29T15:52:00Z">
              <w:rPr>
                <w:rFonts w:eastAsiaTheme="minorEastAsia" w:cstheme="majorHAnsi"/>
                <w:color w:val="000000"/>
                <w:sz w:val="21"/>
                <w:szCs w:val="21"/>
                <w:lang w:eastAsia="ja-JP"/>
              </w:rPr>
            </w:rPrChange>
          </w:rPr>
          <w:t>[4].</w:t>
        </w:r>
        <w:r w:rsidRPr="00555D5E">
          <w:rPr>
            <w:rFonts w:eastAsiaTheme="minorEastAsia" w:cstheme="majorHAnsi"/>
            <w:color w:val="2B839F"/>
            <w:sz w:val="20"/>
            <w:szCs w:val="20"/>
            <w:lang w:eastAsia="ja-JP"/>
            <w:rPrChange w:id="2991"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2992" w:author="Petter Vang Brakalsvaalet [pev2]" w:date="2021-04-29T15:52:00Z">
              <w:rPr>
                <w:rFonts w:eastAsiaTheme="minorEastAsia" w:cstheme="majorHAnsi"/>
                <w:color w:val="000000"/>
                <w:sz w:val="21"/>
                <w:szCs w:val="21"/>
                <w:lang w:eastAsia="ja-JP"/>
              </w:rPr>
            </w:rPrChange>
          </w:rPr>
          <w:t>{</w:t>
        </w:r>
      </w:ins>
    </w:p>
    <w:p w14:paraId="0D6A2F8D" w14:textId="77777777" w:rsidR="008E1C7E" w:rsidRPr="00555D5E" w:rsidRDefault="008E1C7E" w:rsidP="00DD38F8">
      <w:pPr>
        <w:tabs>
          <w:tab w:val="left" w:pos="543"/>
        </w:tabs>
        <w:autoSpaceDE w:val="0"/>
        <w:autoSpaceDN w:val="0"/>
        <w:adjustRightInd w:val="0"/>
        <w:rPr>
          <w:ins w:id="2993" w:author="Petter Vang Brakalsvaalet [pev2]" w:date="2021-04-27T23:34:00Z"/>
          <w:rFonts w:eastAsiaTheme="minorEastAsia" w:cstheme="majorHAnsi"/>
          <w:color w:val="000000"/>
          <w:sz w:val="20"/>
          <w:szCs w:val="20"/>
          <w:lang w:eastAsia="ja-JP"/>
          <w:rPrChange w:id="2994" w:author="Petter Vang Brakalsvaalet [pev2]" w:date="2021-04-29T15:52:00Z">
            <w:rPr>
              <w:ins w:id="2995" w:author="Petter Vang Brakalsvaalet [pev2]" w:date="2021-04-27T23:34:00Z"/>
              <w:rFonts w:eastAsiaTheme="minorEastAsia" w:cstheme="majorHAnsi"/>
              <w:color w:val="000000"/>
              <w:sz w:val="21"/>
              <w:szCs w:val="21"/>
              <w:lang w:eastAsia="ja-JP"/>
            </w:rPr>
          </w:rPrChange>
        </w:rPr>
        <w:pPrChange w:id="2996" w:author="Petter Vang Brakalsvaalet [pev2]" w:date="2021-04-29T11:31:00Z">
          <w:pPr>
            <w:tabs>
              <w:tab w:val="left" w:pos="543"/>
            </w:tabs>
            <w:autoSpaceDE w:val="0"/>
            <w:autoSpaceDN w:val="0"/>
            <w:adjustRightInd w:val="0"/>
          </w:pPr>
        </w:pPrChange>
      </w:pPr>
      <w:ins w:id="2997" w:author="Petter Vang Brakalsvaalet [pev2]" w:date="2021-04-27T23:34:00Z">
        <w:r w:rsidRPr="00555D5E">
          <w:rPr>
            <w:rFonts w:eastAsiaTheme="minorEastAsia" w:cstheme="majorHAnsi"/>
            <w:color w:val="000000"/>
            <w:sz w:val="20"/>
            <w:szCs w:val="20"/>
            <w:lang w:eastAsia="ja-JP"/>
            <w:rPrChange w:id="299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2999"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00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001"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002" w:author="Petter Vang Brakalsvaalet [pev2]" w:date="2021-04-29T15:52:00Z">
              <w:rPr>
                <w:rFonts w:eastAsiaTheme="minorEastAsia" w:cstheme="majorHAnsi"/>
                <w:color w:val="000000"/>
                <w:sz w:val="21"/>
                <w:szCs w:val="21"/>
                <w:lang w:eastAsia="ja-JP"/>
              </w:rPr>
            </w:rPrChange>
          </w:rPr>
          <w:t>)</w:t>
        </w:r>
      </w:ins>
    </w:p>
    <w:p w14:paraId="3DAED9B0" w14:textId="77777777" w:rsidR="008E1C7E" w:rsidRPr="00555D5E" w:rsidRDefault="008E1C7E" w:rsidP="00DD38F8">
      <w:pPr>
        <w:tabs>
          <w:tab w:val="left" w:pos="543"/>
        </w:tabs>
        <w:autoSpaceDE w:val="0"/>
        <w:autoSpaceDN w:val="0"/>
        <w:adjustRightInd w:val="0"/>
        <w:rPr>
          <w:ins w:id="3003" w:author="Petter Vang Brakalsvaalet [pev2]" w:date="2021-04-27T23:34:00Z"/>
          <w:rFonts w:eastAsiaTheme="minorEastAsia" w:cstheme="majorHAnsi"/>
          <w:color w:val="000000"/>
          <w:sz w:val="20"/>
          <w:szCs w:val="20"/>
          <w:lang w:eastAsia="ja-JP"/>
          <w:rPrChange w:id="3004" w:author="Petter Vang Brakalsvaalet [pev2]" w:date="2021-04-29T15:52:00Z">
            <w:rPr>
              <w:ins w:id="3005" w:author="Petter Vang Brakalsvaalet [pev2]" w:date="2021-04-27T23:34:00Z"/>
              <w:rFonts w:eastAsiaTheme="minorEastAsia" w:cstheme="majorHAnsi"/>
              <w:color w:val="000000"/>
              <w:sz w:val="21"/>
              <w:szCs w:val="21"/>
              <w:lang w:eastAsia="ja-JP"/>
            </w:rPr>
          </w:rPrChange>
        </w:rPr>
        <w:pPrChange w:id="3006" w:author="Petter Vang Brakalsvaalet [pev2]" w:date="2021-04-29T11:31:00Z">
          <w:pPr>
            <w:tabs>
              <w:tab w:val="left" w:pos="543"/>
            </w:tabs>
            <w:autoSpaceDE w:val="0"/>
            <w:autoSpaceDN w:val="0"/>
            <w:adjustRightInd w:val="0"/>
          </w:pPr>
        </w:pPrChange>
      </w:pPr>
      <w:ins w:id="3007" w:author="Petter Vang Brakalsvaalet [pev2]" w:date="2021-04-27T23:34:00Z">
        <w:r w:rsidRPr="00555D5E">
          <w:rPr>
            <w:rFonts w:eastAsiaTheme="minorEastAsia" w:cstheme="majorHAnsi"/>
            <w:color w:val="000000"/>
            <w:sz w:val="20"/>
            <w:szCs w:val="20"/>
            <w:lang w:eastAsia="ja-JP"/>
            <w:rPrChange w:id="3008"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3009"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3010" w:author="Petter Vang Brakalsvaalet [pev2]" w:date="2021-04-29T15:52:00Z">
              <w:rPr>
                <w:rFonts w:eastAsiaTheme="minorEastAsia" w:cstheme="majorHAnsi"/>
                <w:color w:val="000000"/>
                <w:sz w:val="21"/>
                <w:szCs w:val="21"/>
                <w:lang w:eastAsia="ja-JP"/>
              </w:rPr>
            </w:rPrChange>
          </w:rPr>
          <w:t xml:space="preserve"> {</w:t>
        </w:r>
      </w:ins>
    </w:p>
    <w:p w14:paraId="77E207E1" w14:textId="77777777" w:rsidR="008E1C7E" w:rsidRPr="00555D5E" w:rsidRDefault="008E1C7E" w:rsidP="00DD38F8">
      <w:pPr>
        <w:tabs>
          <w:tab w:val="left" w:pos="543"/>
        </w:tabs>
        <w:autoSpaceDE w:val="0"/>
        <w:autoSpaceDN w:val="0"/>
        <w:adjustRightInd w:val="0"/>
        <w:rPr>
          <w:ins w:id="3011" w:author="Petter Vang Brakalsvaalet [pev2]" w:date="2021-04-27T23:34:00Z"/>
          <w:rFonts w:eastAsiaTheme="minorEastAsia" w:cstheme="majorHAnsi"/>
          <w:color w:val="000000"/>
          <w:sz w:val="20"/>
          <w:szCs w:val="20"/>
          <w:lang w:eastAsia="ja-JP"/>
          <w:rPrChange w:id="3012" w:author="Petter Vang Brakalsvaalet [pev2]" w:date="2021-04-29T15:52:00Z">
            <w:rPr>
              <w:ins w:id="3013" w:author="Petter Vang Brakalsvaalet [pev2]" w:date="2021-04-27T23:34:00Z"/>
              <w:rFonts w:eastAsiaTheme="minorEastAsia" w:cstheme="majorHAnsi"/>
              <w:color w:val="000000"/>
              <w:sz w:val="21"/>
              <w:szCs w:val="21"/>
              <w:lang w:eastAsia="ja-JP"/>
            </w:rPr>
          </w:rPrChange>
        </w:rPr>
        <w:pPrChange w:id="3014" w:author="Petter Vang Brakalsvaalet [pev2]" w:date="2021-04-29T11:31:00Z">
          <w:pPr>
            <w:tabs>
              <w:tab w:val="left" w:pos="543"/>
            </w:tabs>
            <w:autoSpaceDE w:val="0"/>
            <w:autoSpaceDN w:val="0"/>
            <w:adjustRightInd w:val="0"/>
          </w:pPr>
        </w:pPrChange>
      </w:pPr>
      <w:ins w:id="3015" w:author="Petter Vang Brakalsvaalet [pev2]" w:date="2021-04-27T23:34:00Z">
        <w:r w:rsidRPr="00555D5E">
          <w:rPr>
            <w:rFonts w:eastAsiaTheme="minorEastAsia" w:cstheme="majorHAnsi"/>
            <w:color w:val="000000"/>
            <w:sz w:val="20"/>
            <w:szCs w:val="20"/>
            <w:lang w:eastAsia="ja-JP"/>
            <w:rPrChange w:id="301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17"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01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019"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302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021" w:author="Petter Vang Brakalsvaalet [pev2]" w:date="2021-04-29T15:52:00Z">
              <w:rPr>
                <w:rFonts w:eastAsiaTheme="minorEastAsia" w:cstheme="majorHAnsi"/>
                <w:color w:val="A31515"/>
                <w:sz w:val="21"/>
                <w:szCs w:val="21"/>
                <w:lang w:eastAsia="ja-JP"/>
              </w:rPr>
            </w:rPrChange>
          </w:rPr>
          <w:t>"House item is not as expected."</w:t>
        </w:r>
        <w:r w:rsidRPr="00555D5E">
          <w:rPr>
            <w:rFonts w:eastAsiaTheme="minorEastAsia" w:cstheme="majorHAnsi"/>
            <w:color w:val="000000"/>
            <w:sz w:val="20"/>
            <w:szCs w:val="20"/>
            <w:lang w:eastAsia="ja-JP"/>
            <w:rPrChange w:id="3022" w:author="Petter Vang Brakalsvaalet [pev2]" w:date="2021-04-29T15:52:00Z">
              <w:rPr>
                <w:rFonts w:eastAsiaTheme="minorEastAsia" w:cstheme="majorHAnsi"/>
                <w:color w:val="000000"/>
                <w:sz w:val="21"/>
                <w:szCs w:val="21"/>
                <w:lang w:eastAsia="ja-JP"/>
              </w:rPr>
            </w:rPrChange>
          </w:rPr>
          <w:t>)</w:t>
        </w:r>
      </w:ins>
    </w:p>
    <w:p w14:paraId="355545DD" w14:textId="77777777" w:rsidR="008E1C7E" w:rsidRPr="00555D5E" w:rsidRDefault="008E1C7E" w:rsidP="00DD38F8">
      <w:pPr>
        <w:tabs>
          <w:tab w:val="left" w:pos="543"/>
        </w:tabs>
        <w:autoSpaceDE w:val="0"/>
        <w:autoSpaceDN w:val="0"/>
        <w:adjustRightInd w:val="0"/>
        <w:rPr>
          <w:ins w:id="3023" w:author="Petter Vang Brakalsvaalet [pev2]" w:date="2021-04-27T23:34:00Z"/>
          <w:rFonts w:eastAsiaTheme="minorEastAsia" w:cstheme="majorHAnsi"/>
          <w:color w:val="000000"/>
          <w:sz w:val="20"/>
          <w:szCs w:val="20"/>
          <w:lang w:eastAsia="ja-JP"/>
          <w:rPrChange w:id="3024" w:author="Petter Vang Brakalsvaalet [pev2]" w:date="2021-04-29T15:52:00Z">
            <w:rPr>
              <w:ins w:id="3025" w:author="Petter Vang Brakalsvaalet [pev2]" w:date="2021-04-27T23:34:00Z"/>
              <w:rFonts w:eastAsiaTheme="minorEastAsia" w:cstheme="majorHAnsi"/>
              <w:color w:val="000000"/>
              <w:sz w:val="21"/>
              <w:szCs w:val="21"/>
              <w:lang w:eastAsia="ja-JP"/>
            </w:rPr>
          </w:rPrChange>
        </w:rPr>
        <w:pPrChange w:id="3026" w:author="Petter Vang Brakalsvaalet [pev2]" w:date="2021-04-29T11:31:00Z">
          <w:pPr>
            <w:tabs>
              <w:tab w:val="left" w:pos="543"/>
            </w:tabs>
            <w:autoSpaceDE w:val="0"/>
            <w:autoSpaceDN w:val="0"/>
            <w:adjustRightInd w:val="0"/>
          </w:pPr>
        </w:pPrChange>
      </w:pPr>
      <w:ins w:id="3027" w:author="Petter Vang Brakalsvaalet [pev2]" w:date="2021-04-27T23:34:00Z">
        <w:r w:rsidRPr="00555D5E">
          <w:rPr>
            <w:rFonts w:eastAsiaTheme="minorEastAsia" w:cstheme="majorHAnsi"/>
            <w:color w:val="000000"/>
            <w:sz w:val="20"/>
            <w:szCs w:val="20"/>
            <w:lang w:eastAsia="ja-JP"/>
            <w:rPrChange w:id="3028" w:author="Petter Vang Brakalsvaalet [pev2]" w:date="2021-04-29T15:52:00Z">
              <w:rPr>
                <w:rFonts w:eastAsiaTheme="minorEastAsia" w:cstheme="majorHAnsi"/>
                <w:color w:val="000000"/>
                <w:sz w:val="21"/>
                <w:szCs w:val="21"/>
                <w:lang w:eastAsia="ja-JP"/>
              </w:rPr>
            </w:rPrChange>
          </w:rPr>
          <w:t xml:space="preserve">        }</w:t>
        </w:r>
      </w:ins>
    </w:p>
    <w:p w14:paraId="23660455" w14:textId="77777777" w:rsidR="008E1C7E" w:rsidRPr="00555D5E" w:rsidRDefault="008E1C7E" w:rsidP="00DD38F8">
      <w:pPr>
        <w:tabs>
          <w:tab w:val="left" w:pos="543"/>
        </w:tabs>
        <w:autoSpaceDE w:val="0"/>
        <w:autoSpaceDN w:val="0"/>
        <w:adjustRightInd w:val="0"/>
        <w:rPr>
          <w:ins w:id="3029" w:author="Petter Vang Brakalsvaalet [pev2]" w:date="2021-04-27T23:34:00Z"/>
          <w:rFonts w:eastAsiaTheme="minorEastAsia" w:cstheme="majorHAnsi"/>
          <w:color w:val="000000"/>
          <w:sz w:val="20"/>
          <w:szCs w:val="20"/>
          <w:lang w:eastAsia="ja-JP"/>
          <w:rPrChange w:id="3030" w:author="Petter Vang Brakalsvaalet [pev2]" w:date="2021-04-29T15:52:00Z">
            <w:rPr>
              <w:ins w:id="3031" w:author="Petter Vang Brakalsvaalet [pev2]" w:date="2021-04-27T23:34:00Z"/>
              <w:rFonts w:eastAsiaTheme="minorEastAsia" w:cstheme="majorHAnsi"/>
              <w:color w:val="000000"/>
              <w:sz w:val="21"/>
              <w:szCs w:val="21"/>
              <w:lang w:eastAsia="ja-JP"/>
            </w:rPr>
          </w:rPrChange>
        </w:rPr>
        <w:pPrChange w:id="3032" w:author="Petter Vang Brakalsvaalet [pev2]" w:date="2021-04-29T11:31:00Z">
          <w:pPr>
            <w:tabs>
              <w:tab w:val="left" w:pos="543"/>
            </w:tabs>
            <w:autoSpaceDE w:val="0"/>
            <w:autoSpaceDN w:val="0"/>
            <w:adjustRightInd w:val="0"/>
          </w:pPr>
        </w:pPrChange>
      </w:pPr>
      <w:ins w:id="3033" w:author="Petter Vang Brakalsvaalet [pev2]" w:date="2021-04-27T23:34:00Z">
        <w:r w:rsidRPr="00555D5E">
          <w:rPr>
            <w:rFonts w:eastAsiaTheme="minorEastAsia" w:cstheme="majorHAnsi"/>
            <w:color w:val="000000"/>
            <w:sz w:val="20"/>
            <w:szCs w:val="20"/>
            <w:lang w:eastAsia="ja-JP"/>
            <w:rPrChange w:id="3034" w:author="Petter Vang Brakalsvaalet [pev2]" w:date="2021-04-29T15:52:00Z">
              <w:rPr>
                <w:rFonts w:eastAsiaTheme="minorEastAsia" w:cstheme="majorHAnsi"/>
                <w:color w:val="000000"/>
                <w:sz w:val="21"/>
                <w:szCs w:val="21"/>
                <w:lang w:eastAsia="ja-JP"/>
              </w:rPr>
            </w:rPrChange>
          </w:rPr>
          <w:t xml:space="preserve">    }</w:t>
        </w:r>
      </w:ins>
    </w:p>
    <w:p w14:paraId="1BC0EA94" w14:textId="77777777" w:rsidR="008E1C7E" w:rsidRPr="00555D5E" w:rsidRDefault="008E1C7E" w:rsidP="00DD38F8">
      <w:pPr>
        <w:tabs>
          <w:tab w:val="left" w:pos="543"/>
        </w:tabs>
        <w:autoSpaceDE w:val="0"/>
        <w:autoSpaceDN w:val="0"/>
        <w:adjustRightInd w:val="0"/>
        <w:rPr>
          <w:ins w:id="3035" w:author="Petter Vang Brakalsvaalet [pev2]" w:date="2021-04-27T23:34:00Z"/>
          <w:rFonts w:eastAsiaTheme="minorEastAsia" w:cstheme="majorHAnsi"/>
          <w:color w:val="000000"/>
          <w:sz w:val="20"/>
          <w:szCs w:val="20"/>
          <w:lang w:eastAsia="ja-JP"/>
          <w:rPrChange w:id="3036" w:author="Petter Vang Brakalsvaalet [pev2]" w:date="2021-04-29T15:52:00Z">
            <w:rPr>
              <w:ins w:id="3037" w:author="Petter Vang Brakalsvaalet [pev2]" w:date="2021-04-27T23:34:00Z"/>
              <w:rFonts w:eastAsiaTheme="minorEastAsia" w:cstheme="majorHAnsi"/>
              <w:color w:val="000000"/>
              <w:sz w:val="21"/>
              <w:szCs w:val="21"/>
              <w:lang w:eastAsia="ja-JP"/>
            </w:rPr>
          </w:rPrChange>
        </w:rPr>
        <w:pPrChange w:id="3038" w:author="Petter Vang Brakalsvaalet [pev2]" w:date="2021-04-29T11:31:00Z">
          <w:pPr>
            <w:tabs>
              <w:tab w:val="left" w:pos="543"/>
            </w:tabs>
            <w:autoSpaceDE w:val="0"/>
            <w:autoSpaceDN w:val="0"/>
            <w:adjustRightInd w:val="0"/>
          </w:pPr>
        </w:pPrChange>
      </w:pPr>
      <w:ins w:id="3039" w:author="Petter Vang Brakalsvaalet [pev2]" w:date="2021-04-27T23:34:00Z">
        <w:r w:rsidRPr="00555D5E">
          <w:rPr>
            <w:rFonts w:eastAsiaTheme="minorEastAsia" w:cstheme="majorHAnsi"/>
            <w:color w:val="000000"/>
            <w:sz w:val="20"/>
            <w:szCs w:val="20"/>
            <w:lang w:eastAsia="ja-JP"/>
            <w:rPrChange w:id="3040" w:author="Petter Vang Brakalsvaalet [pev2]" w:date="2021-04-29T15:52:00Z">
              <w:rPr>
                <w:rFonts w:eastAsiaTheme="minorEastAsia" w:cstheme="majorHAnsi"/>
                <w:color w:val="000000"/>
                <w:sz w:val="21"/>
                <w:szCs w:val="21"/>
                <w:lang w:eastAsia="ja-JP"/>
              </w:rPr>
            </w:rPrChange>
          </w:rPr>
          <w:t xml:space="preserve">    </w:t>
        </w:r>
      </w:ins>
    </w:p>
    <w:p w14:paraId="52F3DDFF" w14:textId="77777777" w:rsidR="008E1C7E" w:rsidRPr="00555D5E" w:rsidRDefault="008E1C7E" w:rsidP="00DD38F8">
      <w:pPr>
        <w:tabs>
          <w:tab w:val="left" w:pos="543"/>
        </w:tabs>
        <w:autoSpaceDE w:val="0"/>
        <w:autoSpaceDN w:val="0"/>
        <w:adjustRightInd w:val="0"/>
        <w:rPr>
          <w:ins w:id="3041" w:author="Petter Vang Brakalsvaalet [pev2]" w:date="2021-04-27T23:34:00Z"/>
          <w:rFonts w:eastAsiaTheme="minorEastAsia" w:cstheme="majorHAnsi"/>
          <w:color w:val="000000"/>
          <w:sz w:val="20"/>
          <w:szCs w:val="20"/>
          <w:lang w:eastAsia="ja-JP"/>
          <w:rPrChange w:id="3042" w:author="Petter Vang Brakalsvaalet [pev2]" w:date="2021-04-29T15:52:00Z">
            <w:rPr>
              <w:ins w:id="3043" w:author="Petter Vang Brakalsvaalet [pev2]" w:date="2021-04-27T23:34:00Z"/>
              <w:rFonts w:eastAsiaTheme="minorEastAsia" w:cstheme="majorHAnsi"/>
              <w:color w:val="000000"/>
              <w:sz w:val="21"/>
              <w:szCs w:val="21"/>
              <w:lang w:eastAsia="ja-JP"/>
            </w:rPr>
          </w:rPrChange>
        </w:rPr>
        <w:pPrChange w:id="3044" w:author="Petter Vang Brakalsvaalet [pev2]" w:date="2021-04-29T11:31:00Z">
          <w:pPr>
            <w:tabs>
              <w:tab w:val="left" w:pos="543"/>
            </w:tabs>
            <w:autoSpaceDE w:val="0"/>
            <w:autoSpaceDN w:val="0"/>
            <w:adjustRightInd w:val="0"/>
          </w:pPr>
        </w:pPrChange>
      </w:pPr>
      <w:ins w:id="3045" w:author="Petter Vang Brakalsvaalet [pev2]" w:date="2021-04-27T23:34:00Z">
        <w:r w:rsidRPr="00555D5E">
          <w:rPr>
            <w:rFonts w:eastAsiaTheme="minorEastAsia" w:cstheme="majorHAnsi"/>
            <w:color w:val="000000"/>
            <w:sz w:val="20"/>
            <w:szCs w:val="20"/>
            <w:lang w:eastAsia="ja-JP"/>
            <w:rPrChange w:id="30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04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048" w:author="Petter Vang Brakalsvaalet [pev2]" w:date="2021-04-29T15:52:00Z">
              <w:rPr>
                <w:rFonts w:eastAsiaTheme="minorEastAsia" w:cstheme="majorHAnsi"/>
                <w:color w:val="000000"/>
                <w:sz w:val="21"/>
                <w:szCs w:val="21"/>
                <w:lang w:eastAsia="ja-JP"/>
              </w:rPr>
            </w:rPrChange>
          </w:rPr>
          <w:t xml:space="preserve"> testJoystickHelp() {</w:t>
        </w:r>
      </w:ins>
    </w:p>
    <w:p w14:paraId="70985C3F" w14:textId="77777777" w:rsidR="008E1C7E" w:rsidRPr="00555D5E" w:rsidRDefault="008E1C7E" w:rsidP="00DD38F8">
      <w:pPr>
        <w:tabs>
          <w:tab w:val="left" w:pos="543"/>
        </w:tabs>
        <w:autoSpaceDE w:val="0"/>
        <w:autoSpaceDN w:val="0"/>
        <w:adjustRightInd w:val="0"/>
        <w:rPr>
          <w:ins w:id="3049" w:author="Petter Vang Brakalsvaalet [pev2]" w:date="2021-04-27T23:34:00Z"/>
          <w:rFonts w:eastAsiaTheme="minorEastAsia" w:cstheme="majorHAnsi"/>
          <w:color w:val="000000"/>
          <w:sz w:val="20"/>
          <w:szCs w:val="20"/>
          <w:lang w:eastAsia="ja-JP"/>
          <w:rPrChange w:id="3050" w:author="Petter Vang Brakalsvaalet [pev2]" w:date="2021-04-29T15:52:00Z">
            <w:rPr>
              <w:ins w:id="3051" w:author="Petter Vang Brakalsvaalet [pev2]" w:date="2021-04-27T23:34:00Z"/>
              <w:rFonts w:eastAsiaTheme="minorEastAsia" w:cstheme="majorHAnsi"/>
              <w:color w:val="000000"/>
              <w:sz w:val="21"/>
              <w:szCs w:val="21"/>
              <w:lang w:eastAsia="ja-JP"/>
            </w:rPr>
          </w:rPrChange>
        </w:rPr>
        <w:pPrChange w:id="3052" w:author="Petter Vang Brakalsvaalet [pev2]" w:date="2021-04-29T11:31:00Z">
          <w:pPr>
            <w:tabs>
              <w:tab w:val="left" w:pos="543"/>
            </w:tabs>
            <w:autoSpaceDE w:val="0"/>
            <w:autoSpaceDN w:val="0"/>
            <w:adjustRightInd w:val="0"/>
          </w:pPr>
        </w:pPrChange>
      </w:pPr>
      <w:ins w:id="3053" w:author="Petter Vang Brakalsvaalet [pev2]" w:date="2021-04-27T23:34:00Z">
        <w:r w:rsidRPr="00555D5E">
          <w:rPr>
            <w:rFonts w:eastAsiaTheme="minorEastAsia" w:cstheme="majorHAnsi"/>
            <w:color w:val="000000"/>
            <w:sz w:val="20"/>
            <w:szCs w:val="20"/>
            <w:lang w:eastAsia="ja-JP"/>
            <w:rPrChange w:id="305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055"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305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57"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305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059"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3060"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061"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306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63"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06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65"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3066"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067"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306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69" w:author="Petter Vang Brakalsvaalet [pev2]" w:date="2021-04-29T15:52:00Z">
              <w:rPr>
                <w:rFonts w:eastAsiaTheme="minorEastAsia" w:cstheme="majorHAnsi"/>
                <w:color w:val="2B839F"/>
                <w:sz w:val="21"/>
                <w:szCs w:val="21"/>
                <w:lang w:eastAsia="ja-JP"/>
              </w:rPr>
            </w:rPrChange>
          </w:rPr>
          <w:t>&amp;&amp;</w:t>
        </w:r>
      </w:ins>
    </w:p>
    <w:p w14:paraId="2017CA36" w14:textId="77777777" w:rsidR="008E1C7E" w:rsidRPr="00555D5E" w:rsidRDefault="008E1C7E" w:rsidP="00DD38F8">
      <w:pPr>
        <w:tabs>
          <w:tab w:val="left" w:pos="543"/>
        </w:tabs>
        <w:autoSpaceDE w:val="0"/>
        <w:autoSpaceDN w:val="0"/>
        <w:adjustRightInd w:val="0"/>
        <w:rPr>
          <w:ins w:id="3070" w:author="Petter Vang Brakalsvaalet [pev2]" w:date="2021-04-27T23:34:00Z"/>
          <w:rFonts w:eastAsiaTheme="minorEastAsia" w:cstheme="majorHAnsi"/>
          <w:color w:val="000000"/>
          <w:sz w:val="20"/>
          <w:szCs w:val="20"/>
          <w:lang w:eastAsia="ja-JP"/>
          <w:rPrChange w:id="3071" w:author="Petter Vang Brakalsvaalet [pev2]" w:date="2021-04-29T15:52:00Z">
            <w:rPr>
              <w:ins w:id="3072" w:author="Petter Vang Brakalsvaalet [pev2]" w:date="2021-04-27T23:34:00Z"/>
              <w:rFonts w:eastAsiaTheme="minorEastAsia" w:cstheme="majorHAnsi"/>
              <w:color w:val="000000"/>
              <w:sz w:val="21"/>
              <w:szCs w:val="21"/>
              <w:lang w:eastAsia="ja-JP"/>
            </w:rPr>
          </w:rPrChange>
        </w:rPr>
        <w:pPrChange w:id="3073" w:author="Petter Vang Brakalsvaalet [pev2]" w:date="2021-04-29T11:31:00Z">
          <w:pPr>
            <w:tabs>
              <w:tab w:val="left" w:pos="543"/>
            </w:tabs>
            <w:autoSpaceDE w:val="0"/>
            <w:autoSpaceDN w:val="0"/>
            <w:adjustRightInd w:val="0"/>
          </w:pPr>
        </w:pPrChange>
      </w:pPr>
      <w:ins w:id="3074" w:author="Petter Vang Brakalsvaalet [pev2]" w:date="2021-04-27T23:34:00Z">
        <w:r w:rsidRPr="00555D5E">
          <w:rPr>
            <w:rFonts w:eastAsiaTheme="minorEastAsia" w:cstheme="majorHAnsi"/>
            <w:color w:val="000000"/>
            <w:sz w:val="20"/>
            <w:szCs w:val="20"/>
            <w:lang w:eastAsia="ja-JP"/>
            <w:rPrChange w:id="307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76"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307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078"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3079"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080" w:author="Petter Vang Brakalsvaalet [pev2]" w:date="2021-04-29T15:52:00Z">
              <w:rPr>
                <w:rFonts w:eastAsiaTheme="minorEastAsia" w:cstheme="majorHAnsi"/>
                <w:color w:val="2B839F"/>
                <w:sz w:val="21"/>
                <w:szCs w:val="21"/>
                <w:lang w:eastAsia="ja-JP"/>
              </w:rPr>
            </w:rPrChange>
          </w:rPr>
          <w:t>secondImage</w:t>
        </w:r>
        <w:r w:rsidRPr="00555D5E">
          <w:rPr>
            <w:rFonts w:eastAsiaTheme="minorEastAsia" w:cstheme="majorHAnsi"/>
            <w:color w:val="000000"/>
            <w:sz w:val="20"/>
            <w:szCs w:val="20"/>
            <w:lang w:eastAsia="ja-JP"/>
            <w:rPrChange w:id="308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82"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08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84"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3085"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086" w:author="Petter Vang Brakalsvaalet [pev2]" w:date="2021-04-29T15:52:00Z">
              <w:rPr>
                <w:rFonts w:eastAsiaTheme="minorEastAsia" w:cstheme="majorHAnsi"/>
                <w:color w:val="2B839F"/>
                <w:sz w:val="21"/>
                <w:szCs w:val="21"/>
                <w:lang w:eastAsia="ja-JP"/>
              </w:rPr>
            </w:rPrChange>
          </w:rPr>
          <w:t>secondImage</w:t>
        </w:r>
        <w:r w:rsidRPr="00555D5E">
          <w:rPr>
            <w:rFonts w:eastAsiaTheme="minorEastAsia" w:cstheme="majorHAnsi"/>
            <w:color w:val="000000"/>
            <w:sz w:val="20"/>
            <w:szCs w:val="20"/>
            <w:lang w:eastAsia="ja-JP"/>
            <w:rPrChange w:id="30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88" w:author="Petter Vang Brakalsvaalet [pev2]" w:date="2021-04-29T15:52:00Z">
              <w:rPr>
                <w:rFonts w:eastAsiaTheme="minorEastAsia" w:cstheme="majorHAnsi"/>
                <w:color w:val="2B839F"/>
                <w:sz w:val="21"/>
                <w:szCs w:val="21"/>
                <w:lang w:eastAsia="ja-JP"/>
              </w:rPr>
            </w:rPrChange>
          </w:rPr>
          <w:t>&amp;&amp;</w:t>
        </w:r>
      </w:ins>
    </w:p>
    <w:p w14:paraId="4BB52DB1" w14:textId="77777777" w:rsidR="008E1C7E" w:rsidRPr="00555D5E" w:rsidRDefault="008E1C7E" w:rsidP="00DD38F8">
      <w:pPr>
        <w:tabs>
          <w:tab w:val="left" w:pos="543"/>
        </w:tabs>
        <w:autoSpaceDE w:val="0"/>
        <w:autoSpaceDN w:val="0"/>
        <w:adjustRightInd w:val="0"/>
        <w:rPr>
          <w:ins w:id="3089" w:author="Petter Vang Brakalsvaalet [pev2]" w:date="2021-04-27T23:34:00Z"/>
          <w:rFonts w:eastAsiaTheme="minorEastAsia" w:cstheme="majorHAnsi"/>
          <w:color w:val="000000"/>
          <w:sz w:val="20"/>
          <w:szCs w:val="20"/>
          <w:lang w:eastAsia="ja-JP"/>
          <w:rPrChange w:id="3090" w:author="Petter Vang Brakalsvaalet [pev2]" w:date="2021-04-29T15:52:00Z">
            <w:rPr>
              <w:ins w:id="3091" w:author="Petter Vang Brakalsvaalet [pev2]" w:date="2021-04-27T23:34:00Z"/>
              <w:rFonts w:eastAsiaTheme="minorEastAsia" w:cstheme="majorHAnsi"/>
              <w:color w:val="000000"/>
              <w:sz w:val="21"/>
              <w:szCs w:val="21"/>
              <w:lang w:eastAsia="ja-JP"/>
            </w:rPr>
          </w:rPrChange>
        </w:rPr>
        <w:pPrChange w:id="3092" w:author="Petter Vang Brakalsvaalet [pev2]" w:date="2021-04-29T11:31:00Z">
          <w:pPr>
            <w:tabs>
              <w:tab w:val="left" w:pos="543"/>
            </w:tabs>
            <w:autoSpaceDE w:val="0"/>
            <w:autoSpaceDN w:val="0"/>
            <w:adjustRightInd w:val="0"/>
          </w:pPr>
        </w:pPrChange>
      </w:pPr>
      <w:ins w:id="3093" w:author="Petter Vang Brakalsvaalet [pev2]" w:date="2021-04-27T23:34:00Z">
        <w:r w:rsidRPr="00555D5E">
          <w:rPr>
            <w:rFonts w:eastAsiaTheme="minorEastAsia" w:cstheme="majorHAnsi"/>
            <w:color w:val="000000"/>
            <w:sz w:val="20"/>
            <w:szCs w:val="20"/>
            <w:lang w:eastAsia="ja-JP"/>
            <w:rPrChange w:id="309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095"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3096"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097"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3098"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099"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310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01"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10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03"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3104"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105"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3106" w:author="Petter Vang Brakalsvaalet [pev2]" w:date="2021-04-29T15:52:00Z">
              <w:rPr>
                <w:rFonts w:eastAsiaTheme="minorEastAsia" w:cstheme="majorHAnsi"/>
                <w:color w:val="000000"/>
                <w:sz w:val="21"/>
                <w:szCs w:val="21"/>
                <w:lang w:eastAsia="ja-JP"/>
              </w:rPr>
            </w:rPrChange>
          </w:rPr>
          <w:t>{</w:t>
        </w:r>
      </w:ins>
    </w:p>
    <w:p w14:paraId="00A6C25C" w14:textId="77777777" w:rsidR="008E1C7E" w:rsidRPr="00555D5E" w:rsidRDefault="008E1C7E" w:rsidP="00DD38F8">
      <w:pPr>
        <w:tabs>
          <w:tab w:val="left" w:pos="543"/>
        </w:tabs>
        <w:autoSpaceDE w:val="0"/>
        <w:autoSpaceDN w:val="0"/>
        <w:adjustRightInd w:val="0"/>
        <w:rPr>
          <w:ins w:id="3107" w:author="Petter Vang Brakalsvaalet [pev2]" w:date="2021-04-27T23:34:00Z"/>
          <w:rFonts w:eastAsiaTheme="minorEastAsia" w:cstheme="majorHAnsi"/>
          <w:color w:val="000000"/>
          <w:sz w:val="20"/>
          <w:szCs w:val="20"/>
          <w:lang w:eastAsia="ja-JP"/>
          <w:rPrChange w:id="3108" w:author="Petter Vang Brakalsvaalet [pev2]" w:date="2021-04-29T15:52:00Z">
            <w:rPr>
              <w:ins w:id="3109" w:author="Petter Vang Brakalsvaalet [pev2]" w:date="2021-04-27T23:34:00Z"/>
              <w:rFonts w:eastAsiaTheme="minorEastAsia" w:cstheme="majorHAnsi"/>
              <w:color w:val="000000"/>
              <w:sz w:val="21"/>
              <w:szCs w:val="21"/>
              <w:lang w:eastAsia="ja-JP"/>
            </w:rPr>
          </w:rPrChange>
        </w:rPr>
        <w:pPrChange w:id="3110" w:author="Petter Vang Brakalsvaalet [pev2]" w:date="2021-04-29T11:31:00Z">
          <w:pPr>
            <w:tabs>
              <w:tab w:val="left" w:pos="543"/>
            </w:tabs>
            <w:autoSpaceDE w:val="0"/>
            <w:autoSpaceDN w:val="0"/>
            <w:adjustRightInd w:val="0"/>
          </w:pPr>
        </w:pPrChange>
      </w:pPr>
      <w:ins w:id="3111" w:author="Petter Vang Brakalsvaalet [pev2]" w:date="2021-04-27T23:34:00Z">
        <w:r w:rsidRPr="00555D5E">
          <w:rPr>
            <w:rFonts w:eastAsiaTheme="minorEastAsia" w:cstheme="majorHAnsi"/>
            <w:color w:val="000000"/>
            <w:sz w:val="20"/>
            <w:szCs w:val="20"/>
            <w:lang w:eastAsia="ja-JP"/>
            <w:rPrChange w:id="311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13"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114"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115"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116" w:author="Petter Vang Brakalsvaalet [pev2]" w:date="2021-04-29T15:52:00Z">
              <w:rPr>
                <w:rFonts w:eastAsiaTheme="minorEastAsia" w:cstheme="majorHAnsi"/>
                <w:color w:val="000000"/>
                <w:sz w:val="21"/>
                <w:szCs w:val="21"/>
                <w:lang w:eastAsia="ja-JP"/>
              </w:rPr>
            </w:rPrChange>
          </w:rPr>
          <w:t>)</w:t>
        </w:r>
      </w:ins>
    </w:p>
    <w:p w14:paraId="187AFBD8" w14:textId="77777777" w:rsidR="008E1C7E" w:rsidRPr="00555D5E" w:rsidRDefault="008E1C7E" w:rsidP="00DD38F8">
      <w:pPr>
        <w:tabs>
          <w:tab w:val="left" w:pos="543"/>
        </w:tabs>
        <w:autoSpaceDE w:val="0"/>
        <w:autoSpaceDN w:val="0"/>
        <w:adjustRightInd w:val="0"/>
        <w:rPr>
          <w:ins w:id="3117" w:author="Petter Vang Brakalsvaalet [pev2]" w:date="2021-04-27T23:34:00Z"/>
          <w:rFonts w:eastAsiaTheme="minorEastAsia" w:cstheme="majorHAnsi"/>
          <w:color w:val="000000"/>
          <w:sz w:val="20"/>
          <w:szCs w:val="20"/>
          <w:lang w:eastAsia="ja-JP"/>
          <w:rPrChange w:id="3118" w:author="Petter Vang Brakalsvaalet [pev2]" w:date="2021-04-29T15:52:00Z">
            <w:rPr>
              <w:ins w:id="3119" w:author="Petter Vang Brakalsvaalet [pev2]" w:date="2021-04-27T23:34:00Z"/>
              <w:rFonts w:eastAsiaTheme="minorEastAsia" w:cstheme="majorHAnsi"/>
              <w:color w:val="000000"/>
              <w:sz w:val="21"/>
              <w:szCs w:val="21"/>
              <w:lang w:eastAsia="ja-JP"/>
            </w:rPr>
          </w:rPrChange>
        </w:rPr>
        <w:pPrChange w:id="3120" w:author="Petter Vang Brakalsvaalet [pev2]" w:date="2021-04-29T11:31:00Z">
          <w:pPr>
            <w:tabs>
              <w:tab w:val="left" w:pos="543"/>
            </w:tabs>
            <w:autoSpaceDE w:val="0"/>
            <w:autoSpaceDN w:val="0"/>
            <w:adjustRightInd w:val="0"/>
          </w:pPr>
        </w:pPrChange>
      </w:pPr>
      <w:ins w:id="3121" w:author="Petter Vang Brakalsvaalet [pev2]" w:date="2021-04-27T23:34:00Z">
        <w:r w:rsidRPr="00555D5E">
          <w:rPr>
            <w:rFonts w:eastAsiaTheme="minorEastAsia" w:cstheme="majorHAnsi"/>
            <w:color w:val="000000"/>
            <w:sz w:val="20"/>
            <w:szCs w:val="20"/>
            <w:lang w:eastAsia="ja-JP"/>
            <w:rPrChange w:id="3122"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3123"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3124" w:author="Petter Vang Brakalsvaalet [pev2]" w:date="2021-04-29T15:52:00Z">
              <w:rPr>
                <w:rFonts w:eastAsiaTheme="minorEastAsia" w:cstheme="majorHAnsi"/>
                <w:color w:val="000000"/>
                <w:sz w:val="21"/>
                <w:szCs w:val="21"/>
                <w:lang w:eastAsia="ja-JP"/>
              </w:rPr>
            </w:rPrChange>
          </w:rPr>
          <w:t xml:space="preserve"> {</w:t>
        </w:r>
      </w:ins>
    </w:p>
    <w:p w14:paraId="411C5EB1" w14:textId="77777777" w:rsidR="008E1C7E" w:rsidRPr="00555D5E" w:rsidRDefault="008E1C7E" w:rsidP="00DD38F8">
      <w:pPr>
        <w:tabs>
          <w:tab w:val="left" w:pos="543"/>
        </w:tabs>
        <w:autoSpaceDE w:val="0"/>
        <w:autoSpaceDN w:val="0"/>
        <w:adjustRightInd w:val="0"/>
        <w:rPr>
          <w:ins w:id="3125" w:author="Petter Vang Brakalsvaalet [pev2]" w:date="2021-04-27T23:34:00Z"/>
          <w:rFonts w:eastAsiaTheme="minorEastAsia" w:cstheme="majorHAnsi"/>
          <w:color w:val="000000"/>
          <w:sz w:val="20"/>
          <w:szCs w:val="20"/>
          <w:lang w:eastAsia="ja-JP"/>
          <w:rPrChange w:id="3126" w:author="Petter Vang Brakalsvaalet [pev2]" w:date="2021-04-29T15:52:00Z">
            <w:rPr>
              <w:ins w:id="3127" w:author="Petter Vang Brakalsvaalet [pev2]" w:date="2021-04-27T23:34:00Z"/>
              <w:rFonts w:eastAsiaTheme="minorEastAsia" w:cstheme="majorHAnsi"/>
              <w:color w:val="000000"/>
              <w:sz w:val="21"/>
              <w:szCs w:val="21"/>
              <w:lang w:eastAsia="ja-JP"/>
            </w:rPr>
          </w:rPrChange>
        </w:rPr>
        <w:pPrChange w:id="3128" w:author="Petter Vang Brakalsvaalet [pev2]" w:date="2021-04-29T11:31:00Z">
          <w:pPr>
            <w:tabs>
              <w:tab w:val="left" w:pos="543"/>
            </w:tabs>
            <w:autoSpaceDE w:val="0"/>
            <w:autoSpaceDN w:val="0"/>
            <w:adjustRightInd w:val="0"/>
          </w:pPr>
        </w:pPrChange>
      </w:pPr>
      <w:ins w:id="3129" w:author="Petter Vang Brakalsvaalet [pev2]" w:date="2021-04-27T23:34:00Z">
        <w:r w:rsidRPr="00555D5E">
          <w:rPr>
            <w:rFonts w:eastAsiaTheme="minorEastAsia" w:cstheme="majorHAnsi"/>
            <w:color w:val="000000"/>
            <w:sz w:val="20"/>
            <w:szCs w:val="20"/>
            <w:lang w:eastAsia="ja-JP"/>
            <w:rPrChange w:id="313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31"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13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133"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313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135" w:author="Petter Vang Brakalsvaalet [pev2]" w:date="2021-04-29T15:52:00Z">
              <w:rPr>
                <w:rFonts w:eastAsiaTheme="minorEastAsia" w:cstheme="majorHAnsi"/>
                <w:color w:val="A31515"/>
                <w:sz w:val="21"/>
                <w:szCs w:val="21"/>
                <w:lang w:eastAsia="ja-JP"/>
              </w:rPr>
            </w:rPrChange>
          </w:rPr>
          <w:t>"Joystick item is not as expected."</w:t>
        </w:r>
        <w:r w:rsidRPr="00555D5E">
          <w:rPr>
            <w:rFonts w:eastAsiaTheme="minorEastAsia" w:cstheme="majorHAnsi"/>
            <w:color w:val="000000"/>
            <w:sz w:val="20"/>
            <w:szCs w:val="20"/>
            <w:lang w:eastAsia="ja-JP"/>
            <w:rPrChange w:id="3136" w:author="Petter Vang Brakalsvaalet [pev2]" w:date="2021-04-29T15:52:00Z">
              <w:rPr>
                <w:rFonts w:eastAsiaTheme="minorEastAsia" w:cstheme="majorHAnsi"/>
                <w:color w:val="000000"/>
                <w:sz w:val="21"/>
                <w:szCs w:val="21"/>
                <w:lang w:eastAsia="ja-JP"/>
              </w:rPr>
            </w:rPrChange>
          </w:rPr>
          <w:t>)</w:t>
        </w:r>
      </w:ins>
    </w:p>
    <w:p w14:paraId="78698DBE" w14:textId="77777777" w:rsidR="008E1C7E" w:rsidRPr="00555D5E" w:rsidRDefault="008E1C7E" w:rsidP="00DD38F8">
      <w:pPr>
        <w:tabs>
          <w:tab w:val="left" w:pos="543"/>
        </w:tabs>
        <w:autoSpaceDE w:val="0"/>
        <w:autoSpaceDN w:val="0"/>
        <w:adjustRightInd w:val="0"/>
        <w:rPr>
          <w:ins w:id="3137" w:author="Petter Vang Brakalsvaalet [pev2]" w:date="2021-04-27T23:34:00Z"/>
          <w:rFonts w:eastAsiaTheme="minorEastAsia" w:cstheme="majorHAnsi"/>
          <w:color w:val="000000"/>
          <w:sz w:val="20"/>
          <w:szCs w:val="20"/>
          <w:lang w:eastAsia="ja-JP"/>
          <w:rPrChange w:id="3138" w:author="Petter Vang Brakalsvaalet [pev2]" w:date="2021-04-29T15:52:00Z">
            <w:rPr>
              <w:ins w:id="3139" w:author="Petter Vang Brakalsvaalet [pev2]" w:date="2021-04-27T23:34:00Z"/>
              <w:rFonts w:eastAsiaTheme="minorEastAsia" w:cstheme="majorHAnsi"/>
              <w:color w:val="000000"/>
              <w:sz w:val="21"/>
              <w:szCs w:val="21"/>
              <w:lang w:eastAsia="ja-JP"/>
            </w:rPr>
          </w:rPrChange>
        </w:rPr>
        <w:pPrChange w:id="3140" w:author="Petter Vang Brakalsvaalet [pev2]" w:date="2021-04-29T11:31:00Z">
          <w:pPr>
            <w:tabs>
              <w:tab w:val="left" w:pos="543"/>
            </w:tabs>
            <w:autoSpaceDE w:val="0"/>
            <w:autoSpaceDN w:val="0"/>
            <w:adjustRightInd w:val="0"/>
          </w:pPr>
        </w:pPrChange>
      </w:pPr>
      <w:ins w:id="3141" w:author="Petter Vang Brakalsvaalet [pev2]" w:date="2021-04-27T23:34:00Z">
        <w:r w:rsidRPr="00555D5E">
          <w:rPr>
            <w:rFonts w:eastAsiaTheme="minorEastAsia" w:cstheme="majorHAnsi"/>
            <w:color w:val="000000"/>
            <w:sz w:val="20"/>
            <w:szCs w:val="20"/>
            <w:lang w:eastAsia="ja-JP"/>
            <w:rPrChange w:id="3142" w:author="Petter Vang Brakalsvaalet [pev2]" w:date="2021-04-29T15:52:00Z">
              <w:rPr>
                <w:rFonts w:eastAsiaTheme="minorEastAsia" w:cstheme="majorHAnsi"/>
                <w:color w:val="000000"/>
                <w:sz w:val="21"/>
                <w:szCs w:val="21"/>
                <w:lang w:eastAsia="ja-JP"/>
              </w:rPr>
            </w:rPrChange>
          </w:rPr>
          <w:t xml:space="preserve">        }</w:t>
        </w:r>
      </w:ins>
    </w:p>
    <w:p w14:paraId="046FA7AA" w14:textId="77777777" w:rsidR="008E1C7E" w:rsidRPr="00555D5E" w:rsidRDefault="008E1C7E" w:rsidP="00DD38F8">
      <w:pPr>
        <w:tabs>
          <w:tab w:val="left" w:pos="543"/>
        </w:tabs>
        <w:autoSpaceDE w:val="0"/>
        <w:autoSpaceDN w:val="0"/>
        <w:adjustRightInd w:val="0"/>
        <w:rPr>
          <w:ins w:id="3143" w:author="Petter Vang Brakalsvaalet [pev2]" w:date="2021-04-27T23:34:00Z"/>
          <w:rFonts w:eastAsiaTheme="minorEastAsia" w:cstheme="majorHAnsi"/>
          <w:color w:val="000000"/>
          <w:sz w:val="20"/>
          <w:szCs w:val="20"/>
          <w:lang w:eastAsia="ja-JP"/>
          <w:rPrChange w:id="3144" w:author="Petter Vang Brakalsvaalet [pev2]" w:date="2021-04-29T15:52:00Z">
            <w:rPr>
              <w:ins w:id="3145" w:author="Petter Vang Brakalsvaalet [pev2]" w:date="2021-04-27T23:34:00Z"/>
              <w:rFonts w:eastAsiaTheme="minorEastAsia" w:cstheme="majorHAnsi"/>
              <w:color w:val="000000"/>
              <w:sz w:val="21"/>
              <w:szCs w:val="21"/>
              <w:lang w:eastAsia="ja-JP"/>
            </w:rPr>
          </w:rPrChange>
        </w:rPr>
        <w:pPrChange w:id="3146" w:author="Petter Vang Brakalsvaalet [pev2]" w:date="2021-04-29T11:31:00Z">
          <w:pPr>
            <w:tabs>
              <w:tab w:val="left" w:pos="543"/>
            </w:tabs>
            <w:autoSpaceDE w:val="0"/>
            <w:autoSpaceDN w:val="0"/>
            <w:adjustRightInd w:val="0"/>
          </w:pPr>
        </w:pPrChange>
      </w:pPr>
      <w:ins w:id="3147" w:author="Petter Vang Brakalsvaalet [pev2]" w:date="2021-04-27T23:34:00Z">
        <w:r w:rsidRPr="00555D5E">
          <w:rPr>
            <w:rFonts w:eastAsiaTheme="minorEastAsia" w:cstheme="majorHAnsi"/>
            <w:color w:val="000000"/>
            <w:sz w:val="20"/>
            <w:szCs w:val="20"/>
            <w:lang w:eastAsia="ja-JP"/>
            <w:rPrChange w:id="3148" w:author="Petter Vang Brakalsvaalet [pev2]" w:date="2021-04-29T15:52:00Z">
              <w:rPr>
                <w:rFonts w:eastAsiaTheme="minorEastAsia" w:cstheme="majorHAnsi"/>
                <w:color w:val="000000"/>
                <w:sz w:val="21"/>
                <w:szCs w:val="21"/>
                <w:lang w:eastAsia="ja-JP"/>
              </w:rPr>
            </w:rPrChange>
          </w:rPr>
          <w:t xml:space="preserve">    }</w:t>
        </w:r>
      </w:ins>
    </w:p>
    <w:p w14:paraId="4A7FDF20" w14:textId="77777777" w:rsidR="008E1C7E" w:rsidRPr="00555D5E" w:rsidRDefault="008E1C7E" w:rsidP="00DD38F8">
      <w:pPr>
        <w:tabs>
          <w:tab w:val="left" w:pos="543"/>
        </w:tabs>
        <w:autoSpaceDE w:val="0"/>
        <w:autoSpaceDN w:val="0"/>
        <w:adjustRightInd w:val="0"/>
        <w:rPr>
          <w:ins w:id="3149" w:author="Petter Vang Brakalsvaalet [pev2]" w:date="2021-04-27T23:34:00Z"/>
          <w:rFonts w:eastAsiaTheme="minorEastAsia" w:cstheme="majorHAnsi"/>
          <w:color w:val="000000"/>
          <w:sz w:val="20"/>
          <w:szCs w:val="20"/>
          <w:lang w:eastAsia="ja-JP"/>
          <w:rPrChange w:id="3150" w:author="Petter Vang Brakalsvaalet [pev2]" w:date="2021-04-29T15:52:00Z">
            <w:rPr>
              <w:ins w:id="3151" w:author="Petter Vang Brakalsvaalet [pev2]" w:date="2021-04-27T23:34:00Z"/>
              <w:rFonts w:eastAsiaTheme="minorEastAsia" w:cstheme="majorHAnsi"/>
              <w:color w:val="000000"/>
              <w:sz w:val="21"/>
              <w:szCs w:val="21"/>
              <w:lang w:eastAsia="ja-JP"/>
            </w:rPr>
          </w:rPrChange>
        </w:rPr>
        <w:pPrChange w:id="3152" w:author="Petter Vang Brakalsvaalet [pev2]" w:date="2021-04-29T11:31:00Z">
          <w:pPr>
            <w:tabs>
              <w:tab w:val="left" w:pos="543"/>
            </w:tabs>
            <w:autoSpaceDE w:val="0"/>
            <w:autoSpaceDN w:val="0"/>
            <w:adjustRightInd w:val="0"/>
          </w:pPr>
        </w:pPrChange>
      </w:pPr>
      <w:ins w:id="3153" w:author="Petter Vang Brakalsvaalet [pev2]" w:date="2021-04-27T23:34:00Z">
        <w:r w:rsidRPr="00555D5E">
          <w:rPr>
            <w:rFonts w:eastAsiaTheme="minorEastAsia" w:cstheme="majorHAnsi"/>
            <w:color w:val="000000"/>
            <w:sz w:val="20"/>
            <w:szCs w:val="20"/>
            <w:lang w:eastAsia="ja-JP"/>
            <w:rPrChange w:id="3154" w:author="Petter Vang Brakalsvaalet [pev2]" w:date="2021-04-29T15:52:00Z">
              <w:rPr>
                <w:rFonts w:eastAsiaTheme="minorEastAsia" w:cstheme="majorHAnsi"/>
                <w:color w:val="000000"/>
                <w:sz w:val="21"/>
                <w:szCs w:val="21"/>
                <w:lang w:eastAsia="ja-JP"/>
              </w:rPr>
            </w:rPrChange>
          </w:rPr>
          <w:t xml:space="preserve">    </w:t>
        </w:r>
      </w:ins>
    </w:p>
    <w:p w14:paraId="269FBB93" w14:textId="77777777" w:rsidR="008E1C7E" w:rsidRPr="00555D5E" w:rsidRDefault="008E1C7E" w:rsidP="00DD38F8">
      <w:pPr>
        <w:tabs>
          <w:tab w:val="left" w:pos="543"/>
        </w:tabs>
        <w:autoSpaceDE w:val="0"/>
        <w:autoSpaceDN w:val="0"/>
        <w:adjustRightInd w:val="0"/>
        <w:rPr>
          <w:ins w:id="3155" w:author="Petter Vang Brakalsvaalet [pev2]" w:date="2021-04-27T23:34:00Z"/>
          <w:rFonts w:eastAsiaTheme="minorEastAsia" w:cstheme="majorHAnsi"/>
          <w:color w:val="000000"/>
          <w:sz w:val="20"/>
          <w:szCs w:val="20"/>
          <w:lang w:eastAsia="ja-JP"/>
          <w:rPrChange w:id="3156" w:author="Petter Vang Brakalsvaalet [pev2]" w:date="2021-04-29T15:52:00Z">
            <w:rPr>
              <w:ins w:id="3157" w:author="Petter Vang Brakalsvaalet [pev2]" w:date="2021-04-27T23:34:00Z"/>
              <w:rFonts w:eastAsiaTheme="minorEastAsia" w:cstheme="majorHAnsi"/>
              <w:color w:val="000000"/>
              <w:sz w:val="21"/>
              <w:szCs w:val="21"/>
              <w:lang w:eastAsia="ja-JP"/>
            </w:rPr>
          </w:rPrChange>
        </w:rPr>
        <w:pPrChange w:id="3158" w:author="Petter Vang Brakalsvaalet [pev2]" w:date="2021-04-29T11:31:00Z">
          <w:pPr>
            <w:tabs>
              <w:tab w:val="left" w:pos="543"/>
            </w:tabs>
            <w:autoSpaceDE w:val="0"/>
            <w:autoSpaceDN w:val="0"/>
            <w:adjustRightInd w:val="0"/>
          </w:pPr>
        </w:pPrChange>
      </w:pPr>
      <w:ins w:id="3159" w:author="Petter Vang Brakalsvaalet [pev2]" w:date="2021-04-27T23:34:00Z">
        <w:r w:rsidRPr="00555D5E">
          <w:rPr>
            <w:rFonts w:eastAsiaTheme="minorEastAsia" w:cstheme="majorHAnsi"/>
            <w:color w:val="000000"/>
            <w:sz w:val="20"/>
            <w:szCs w:val="20"/>
            <w:lang w:eastAsia="ja-JP"/>
            <w:rPrChange w:id="316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161"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162" w:author="Petter Vang Brakalsvaalet [pev2]" w:date="2021-04-29T15:52:00Z">
              <w:rPr>
                <w:rFonts w:eastAsiaTheme="minorEastAsia" w:cstheme="majorHAnsi"/>
                <w:color w:val="000000"/>
                <w:sz w:val="21"/>
                <w:szCs w:val="21"/>
                <w:lang w:eastAsia="ja-JP"/>
              </w:rPr>
            </w:rPrChange>
          </w:rPr>
          <w:t xml:space="preserve"> testButtonHelp() {</w:t>
        </w:r>
      </w:ins>
    </w:p>
    <w:p w14:paraId="58EBADEC" w14:textId="77777777" w:rsidR="008E1C7E" w:rsidRPr="00555D5E" w:rsidRDefault="008E1C7E" w:rsidP="00DD38F8">
      <w:pPr>
        <w:tabs>
          <w:tab w:val="left" w:pos="543"/>
        </w:tabs>
        <w:autoSpaceDE w:val="0"/>
        <w:autoSpaceDN w:val="0"/>
        <w:adjustRightInd w:val="0"/>
        <w:rPr>
          <w:ins w:id="3163" w:author="Petter Vang Brakalsvaalet [pev2]" w:date="2021-04-27T23:34:00Z"/>
          <w:rFonts w:eastAsiaTheme="minorEastAsia" w:cstheme="majorHAnsi"/>
          <w:color w:val="000000"/>
          <w:sz w:val="20"/>
          <w:szCs w:val="20"/>
          <w:lang w:eastAsia="ja-JP"/>
          <w:rPrChange w:id="3164" w:author="Petter Vang Brakalsvaalet [pev2]" w:date="2021-04-29T15:52:00Z">
            <w:rPr>
              <w:ins w:id="3165" w:author="Petter Vang Brakalsvaalet [pev2]" w:date="2021-04-27T23:34:00Z"/>
              <w:rFonts w:eastAsiaTheme="minorEastAsia" w:cstheme="majorHAnsi"/>
              <w:color w:val="000000"/>
              <w:sz w:val="21"/>
              <w:szCs w:val="21"/>
              <w:lang w:eastAsia="ja-JP"/>
            </w:rPr>
          </w:rPrChange>
        </w:rPr>
        <w:pPrChange w:id="3166" w:author="Petter Vang Brakalsvaalet [pev2]" w:date="2021-04-29T11:31:00Z">
          <w:pPr>
            <w:tabs>
              <w:tab w:val="left" w:pos="543"/>
            </w:tabs>
            <w:autoSpaceDE w:val="0"/>
            <w:autoSpaceDN w:val="0"/>
            <w:adjustRightInd w:val="0"/>
          </w:pPr>
        </w:pPrChange>
      </w:pPr>
      <w:ins w:id="3167" w:author="Petter Vang Brakalsvaalet [pev2]" w:date="2021-04-27T23:34:00Z">
        <w:r w:rsidRPr="00555D5E">
          <w:rPr>
            <w:rFonts w:eastAsiaTheme="minorEastAsia" w:cstheme="majorHAnsi"/>
            <w:color w:val="000000"/>
            <w:sz w:val="20"/>
            <w:szCs w:val="20"/>
            <w:lang w:eastAsia="ja-JP"/>
            <w:rPrChange w:id="316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169" w:author="Petter Vang Brakalsvaalet [pev2]" w:date="2021-04-29T15:52:00Z">
              <w:rPr>
                <w:rFonts w:eastAsiaTheme="minorEastAsia" w:cstheme="majorHAnsi"/>
                <w:color w:val="0000FF"/>
                <w:sz w:val="21"/>
                <w:szCs w:val="21"/>
                <w:lang w:eastAsia="ja-JP"/>
              </w:rPr>
            </w:rPrChange>
          </w:rPr>
          <w:t>if</w:t>
        </w:r>
        <w:r w:rsidRPr="00555D5E">
          <w:rPr>
            <w:rFonts w:eastAsiaTheme="minorEastAsia" w:cstheme="majorHAnsi"/>
            <w:color w:val="000000"/>
            <w:sz w:val="20"/>
            <w:szCs w:val="20"/>
            <w:lang w:eastAsia="ja-JP"/>
            <w:rPrChange w:id="317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71"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317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173"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3174" w:author="Petter Vang Brakalsvaalet [pev2]" w:date="2021-04-29T15:52:00Z">
              <w:rPr>
                <w:rFonts w:eastAsiaTheme="minorEastAsia" w:cstheme="majorHAnsi"/>
                <w:color w:val="000000"/>
                <w:sz w:val="21"/>
                <w:szCs w:val="21"/>
                <w:lang w:eastAsia="ja-JP"/>
              </w:rPr>
            </w:rPrChange>
          </w:rPr>
          <w:t>[6].</w:t>
        </w:r>
        <w:r w:rsidRPr="00555D5E">
          <w:rPr>
            <w:rFonts w:eastAsiaTheme="minorEastAsia" w:cstheme="majorHAnsi"/>
            <w:color w:val="2B839F"/>
            <w:sz w:val="20"/>
            <w:szCs w:val="20"/>
            <w:lang w:eastAsia="ja-JP"/>
            <w:rPrChange w:id="3175"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317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7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17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79"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3180" w:author="Petter Vang Brakalsvaalet [pev2]" w:date="2021-04-29T15:52:00Z">
              <w:rPr>
                <w:rFonts w:eastAsiaTheme="minorEastAsia" w:cstheme="majorHAnsi"/>
                <w:color w:val="000000"/>
                <w:sz w:val="21"/>
                <w:szCs w:val="21"/>
                <w:lang w:eastAsia="ja-JP"/>
              </w:rPr>
            </w:rPrChange>
          </w:rPr>
          <w:t>[6].</w:t>
        </w:r>
        <w:r w:rsidRPr="00555D5E">
          <w:rPr>
            <w:rFonts w:eastAsiaTheme="minorEastAsia" w:cstheme="majorHAnsi"/>
            <w:color w:val="2B839F"/>
            <w:sz w:val="20"/>
            <w:szCs w:val="20"/>
            <w:lang w:eastAsia="ja-JP"/>
            <w:rPrChange w:id="3181" w:author="Petter Vang Brakalsvaalet [pev2]" w:date="2021-04-29T15:52:00Z">
              <w:rPr>
                <w:rFonts w:eastAsiaTheme="minorEastAsia" w:cstheme="majorHAnsi"/>
                <w:color w:val="2B839F"/>
                <w:sz w:val="21"/>
                <w:szCs w:val="21"/>
                <w:lang w:eastAsia="ja-JP"/>
              </w:rPr>
            </w:rPrChange>
          </w:rPr>
          <w:t>image</w:t>
        </w:r>
        <w:r w:rsidRPr="00555D5E">
          <w:rPr>
            <w:rFonts w:eastAsiaTheme="minorEastAsia" w:cstheme="majorHAnsi"/>
            <w:color w:val="000000"/>
            <w:sz w:val="20"/>
            <w:szCs w:val="20"/>
            <w:lang w:eastAsia="ja-JP"/>
            <w:rPrChange w:id="318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83" w:author="Petter Vang Brakalsvaalet [pev2]" w:date="2021-04-29T15:52:00Z">
              <w:rPr>
                <w:rFonts w:eastAsiaTheme="minorEastAsia" w:cstheme="majorHAnsi"/>
                <w:color w:val="2B839F"/>
                <w:sz w:val="21"/>
                <w:szCs w:val="21"/>
                <w:lang w:eastAsia="ja-JP"/>
              </w:rPr>
            </w:rPrChange>
          </w:rPr>
          <w:t>&amp;&amp;</w:t>
        </w:r>
      </w:ins>
    </w:p>
    <w:p w14:paraId="647C276D" w14:textId="77777777" w:rsidR="008E1C7E" w:rsidRPr="00555D5E" w:rsidRDefault="008E1C7E" w:rsidP="00DD38F8">
      <w:pPr>
        <w:tabs>
          <w:tab w:val="left" w:pos="543"/>
        </w:tabs>
        <w:autoSpaceDE w:val="0"/>
        <w:autoSpaceDN w:val="0"/>
        <w:adjustRightInd w:val="0"/>
        <w:rPr>
          <w:ins w:id="3184" w:author="Petter Vang Brakalsvaalet [pev2]" w:date="2021-04-27T23:34:00Z"/>
          <w:rFonts w:eastAsiaTheme="minorEastAsia" w:cstheme="majorHAnsi"/>
          <w:color w:val="000000"/>
          <w:sz w:val="20"/>
          <w:szCs w:val="20"/>
          <w:lang w:eastAsia="ja-JP"/>
          <w:rPrChange w:id="3185" w:author="Petter Vang Brakalsvaalet [pev2]" w:date="2021-04-29T15:52:00Z">
            <w:rPr>
              <w:ins w:id="3186" w:author="Petter Vang Brakalsvaalet [pev2]" w:date="2021-04-27T23:34:00Z"/>
              <w:rFonts w:eastAsiaTheme="minorEastAsia" w:cstheme="majorHAnsi"/>
              <w:color w:val="000000"/>
              <w:sz w:val="21"/>
              <w:szCs w:val="21"/>
              <w:lang w:eastAsia="ja-JP"/>
            </w:rPr>
          </w:rPrChange>
        </w:rPr>
        <w:pPrChange w:id="3187" w:author="Petter Vang Brakalsvaalet [pev2]" w:date="2021-04-29T11:31:00Z">
          <w:pPr>
            <w:tabs>
              <w:tab w:val="left" w:pos="543"/>
            </w:tabs>
            <w:autoSpaceDE w:val="0"/>
            <w:autoSpaceDN w:val="0"/>
            <w:adjustRightInd w:val="0"/>
          </w:pPr>
        </w:pPrChange>
      </w:pPr>
      <w:ins w:id="3188" w:author="Petter Vang Brakalsvaalet [pev2]" w:date="2021-04-27T23:34:00Z">
        <w:r w:rsidRPr="00555D5E">
          <w:rPr>
            <w:rFonts w:eastAsiaTheme="minorEastAsia" w:cstheme="majorHAnsi"/>
            <w:color w:val="000000"/>
            <w:sz w:val="20"/>
            <w:szCs w:val="20"/>
            <w:lang w:eastAsia="ja-JP"/>
            <w:rPrChange w:id="31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90" w:author="Petter Vang Brakalsvaalet [pev2]" w:date="2021-04-29T15:52:00Z">
              <w:rPr>
                <w:rFonts w:eastAsiaTheme="minorEastAsia" w:cstheme="majorHAnsi"/>
                <w:color w:val="2B839F"/>
                <w:sz w:val="21"/>
                <w:szCs w:val="21"/>
                <w:lang w:eastAsia="ja-JP"/>
              </w:rPr>
            </w:rPrChange>
          </w:rPr>
          <w:t>helpVC</w:t>
        </w:r>
        <w:r w:rsidRPr="00555D5E">
          <w:rPr>
            <w:rFonts w:eastAsiaTheme="minorEastAsia" w:cstheme="majorHAnsi"/>
            <w:color w:val="000000"/>
            <w:sz w:val="20"/>
            <w:szCs w:val="20"/>
            <w:lang w:eastAsia="ja-JP"/>
            <w:rPrChange w:id="319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192" w:author="Petter Vang Brakalsvaalet [pev2]" w:date="2021-04-29T15:52:00Z">
              <w:rPr>
                <w:rFonts w:eastAsiaTheme="minorEastAsia" w:cstheme="majorHAnsi"/>
                <w:color w:val="2B839F"/>
                <w:sz w:val="21"/>
                <w:szCs w:val="21"/>
                <w:lang w:eastAsia="ja-JP"/>
              </w:rPr>
            </w:rPrChange>
          </w:rPr>
          <w:t>helpItems</w:t>
        </w:r>
        <w:r w:rsidRPr="00555D5E">
          <w:rPr>
            <w:rFonts w:eastAsiaTheme="minorEastAsia" w:cstheme="majorHAnsi"/>
            <w:color w:val="000000"/>
            <w:sz w:val="20"/>
            <w:szCs w:val="20"/>
            <w:lang w:eastAsia="ja-JP"/>
            <w:rPrChange w:id="3193" w:author="Petter Vang Brakalsvaalet [pev2]" w:date="2021-04-29T15:52:00Z">
              <w:rPr>
                <w:rFonts w:eastAsiaTheme="minorEastAsia" w:cstheme="majorHAnsi"/>
                <w:color w:val="000000"/>
                <w:sz w:val="21"/>
                <w:szCs w:val="21"/>
                <w:lang w:eastAsia="ja-JP"/>
              </w:rPr>
            </w:rPrChange>
          </w:rPr>
          <w:t>[6].</w:t>
        </w:r>
        <w:r w:rsidRPr="00555D5E">
          <w:rPr>
            <w:rFonts w:eastAsiaTheme="minorEastAsia" w:cstheme="majorHAnsi"/>
            <w:color w:val="2B839F"/>
            <w:sz w:val="20"/>
            <w:szCs w:val="20"/>
            <w:lang w:eastAsia="ja-JP"/>
            <w:rPrChange w:id="3194"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319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96"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19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198" w:author="Petter Vang Brakalsvaalet [pev2]" w:date="2021-04-29T15:52:00Z">
              <w:rPr>
                <w:rFonts w:eastAsiaTheme="minorEastAsia" w:cstheme="majorHAnsi"/>
                <w:color w:val="2B839F"/>
                <w:sz w:val="21"/>
                <w:szCs w:val="21"/>
                <w:lang w:eastAsia="ja-JP"/>
              </w:rPr>
            </w:rPrChange>
          </w:rPr>
          <w:t>defaultHelpItems</w:t>
        </w:r>
        <w:r w:rsidRPr="00555D5E">
          <w:rPr>
            <w:rFonts w:eastAsiaTheme="minorEastAsia" w:cstheme="majorHAnsi"/>
            <w:color w:val="000000"/>
            <w:sz w:val="20"/>
            <w:szCs w:val="20"/>
            <w:lang w:eastAsia="ja-JP"/>
            <w:rPrChange w:id="3199" w:author="Petter Vang Brakalsvaalet [pev2]" w:date="2021-04-29T15:52:00Z">
              <w:rPr>
                <w:rFonts w:eastAsiaTheme="minorEastAsia" w:cstheme="majorHAnsi"/>
                <w:color w:val="000000"/>
                <w:sz w:val="21"/>
                <w:szCs w:val="21"/>
                <w:lang w:eastAsia="ja-JP"/>
              </w:rPr>
            </w:rPrChange>
          </w:rPr>
          <w:t>[6].</w:t>
        </w:r>
        <w:r w:rsidRPr="00555D5E">
          <w:rPr>
            <w:rFonts w:eastAsiaTheme="minorEastAsia" w:cstheme="majorHAnsi"/>
            <w:color w:val="2B839F"/>
            <w:sz w:val="20"/>
            <w:szCs w:val="20"/>
            <w:lang w:eastAsia="ja-JP"/>
            <w:rPrChange w:id="3200" w:author="Petter Vang Brakalsvaalet [pev2]" w:date="2021-04-29T15:52:00Z">
              <w:rPr>
                <w:rFonts w:eastAsiaTheme="minorEastAsia" w:cstheme="majorHAnsi"/>
                <w:color w:val="2B839F"/>
                <w:sz w:val="21"/>
                <w:szCs w:val="21"/>
                <w:lang w:eastAsia="ja-JP"/>
              </w:rPr>
            </w:rPrChange>
          </w:rPr>
          <w:t>explenation</w:t>
        </w:r>
        <w:r w:rsidRPr="00555D5E">
          <w:rPr>
            <w:rFonts w:eastAsiaTheme="minorEastAsia" w:cstheme="majorHAnsi"/>
            <w:color w:val="000000"/>
            <w:sz w:val="20"/>
            <w:szCs w:val="20"/>
            <w:lang w:eastAsia="ja-JP"/>
            <w:rPrChange w:id="3201" w:author="Petter Vang Brakalsvaalet [pev2]" w:date="2021-04-29T15:52:00Z">
              <w:rPr>
                <w:rFonts w:eastAsiaTheme="minorEastAsia" w:cstheme="majorHAnsi"/>
                <w:color w:val="000000"/>
                <w:sz w:val="21"/>
                <w:szCs w:val="21"/>
                <w:lang w:eastAsia="ja-JP"/>
              </w:rPr>
            </w:rPrChange>
          </w:rPr>
          <w:t>{</w:t>
        </w:r>
      </w:ins>
    </w:p>
    <w:p w14:paraId="0A0161A2" w14:textId="77777777" w:rsidR="008E1C7E" w:rsidRPr="00555D5E" w:rsidRDefault="008E1C7E" w:rsidP="00DD38F8">
      <w:pPr>
        <w:tabs>
          <w:tab w:val="left" w:pos="543"/>
        </w:tabs>
        <w:autoSpaceDE w:val="0"/>
        <w:autoSpaceDN w:val="0"/>
        <w:adjustRightInd w:val="0"/>
        <w:rPr>
          <w:ins w:id="3202" w:author="Petter Vang Brakalsvaalet [pev2]" w:date="2021-04-27T23:34:00Z"/>
          <w:rFonts w:eastAsiaTheme="minorEastAsia" w:cstheme="majorHAnsi"/>
          <w:color w:val="000000"/>
          <w:sz w:val="20"/>
          <w:szCs w:val="20"/>
          <w:lang w:eastAsia="ja-JP"/>
          <w:rPrChange w:id="3203" w:author="Petter Vang Brakalsvaalet [pev2]" w:date="2021-04-29T15:52:00Z">
            <w:rPr>
              <w:ins w:id="3204" w:author="Petter Vang Brakalsvaalet [pev2]" w:date="2021-04-27T23:34:00Z"/>
              <w:rFonts w:eastAsiaTheme="minorEastAsia" w:cstheme="majorHAnsi"/>
              <w:color w:val="000000"/>
              <w:sz w:val="21"/>
              <w:szCs w:val="21"/>
              <w:lang w:eastAsia="ja-JP"/>
            </w:rPr>
          </w:rPrChange>
        </w:rPr>
        <w:pPrChange w:id="3205" w:author="Petter Vang Brakalsvaalet [pev2]" w:date="2021-04-29T11:31:00Z">
          <w:pPr>
            <w:tabs>
              <w:tab w:val="left" w:pos="543"/>
            </w:tabs>
            <w:autoSpaceDE w:val="0"/>
            <w:autoSpaceDN w:val="0"/>
            <w:adjustRightInd w:val="0"/>
          </w:pPr>
        </w:pPrChange>
      </w:pPr>
      <w:ins w:id="3206" w:author="Petter Vang Brakalsvaalet [pev2]" w:date="2021-04-27T23:34:00Z">
        <w:r w:rsidRPr="00555D5E">
          <w:rPr>
            <w:rFonts w:eastAsiaTheme="minorEastAsia" w:cstheme="majorHAnsi"/>
            <w:color w:val="000000"/>
            <w:sz w:val="20"/>
            <w:szCs w:val="20"/>
            <w:lang w:eastAsia="ja-JP"/>
            <w:rPrChange w:id="320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208"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20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210"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211" w:author="Petter Vang Brakalsvaalet [pev2]" w:date="2021-04-29T15:52:00Z">
              <w:rPr>
                <w:rFonts w:eastAsiaTheme="minorEastAsia" w:cstheme="majorHAnsi"/>
                <w:color w:val="000000"/>
                <w:sz w:val="21"/>
                <w:szCs w:val="21"/>
                <w:lang w:eastAsia="ja-JP"/>
              </w:rPr>
            </w:rPrChange>
          </w:rPr>
          <w:t>)</w:t>
        </w:r>
      </w:ins>
    </w:p>
    <w:p w14:paraId="720B3FF1" w14:textId="77777777" w:rsidR="008E1C7E" w:rsidRPr="00555D5E" w:rsidRDefault="008E1C7E" w:rsidP="00DD38F8">
      <w:pPr>
        <w:tabs>
          <w:tab w:val="left" w:pos="543"/>
        </w:tabs>
        <w:autoSpaceDE w:val="0"/>
        <w:autoSpaceDN w:val="0"/>
        <w:adjustRightInd w:val="0"/>
        <w:rPr>
          <w:ins w:id="3212" w:author="Petter Vang Brakalsvaalet [pev2]" w:date="2021-04-27T23:34:00Z"/>
          <w:rFonts w:eastAsiaTheme="minorEastAsia" w:cstheme="majorHAnsi"/>
          <w:color w:val="000000"/>
          <w:sz w:val="20"/>
          <w:szCs w:val="20"/>
          <w:lang w:eastAsia="ja-JP"/>
          <w:rPrChange w:id="3213" w:author="Petter Vang Brakalsvaalet [pev2]" w:date="2021-04-29T15:52:00Z">
            <w:rPr>
              <w:ins w:id="3214" w:author="Petter Vang Brakalsvaalet [pev2]" w:date="2021-04-27T23:34:00Z"/>
              <w:rFonts w:eastAsiaTheme="minorEastAsia" w:cstheme="majorHAnsi"/>
              <w:color w:val="000000"/>
              <w:sz w:val="21"/>
              <w:szCs w:val="21"/>
              <w:lang w:eastAsia="ja-JP"/>
            </w:rPr>
          </w:rPrChange>
        </w:rPr>
        <w:pPrChange w:id="3215" w:author="Petter Vang Brakalsvaalet [pev2]" w:date="2021-04-29T11:31:00Z">
          <w:pPr>
            <w:tabs>
              <w:tab w:val="left" w:pos="543"/>
            </w:tabs>
            <w:autoSpaceDE w:val="0"/>
            <w:autoSpaceDN w:val="0"/>
            <w:adjustRightInd w:val="0"/>
          </w:pPr>
        </w:pPrChange>
      </w:pPr>
      <w:ins w:id="3216" w:author="Petter Vang Brakalsvaalet [pev2]" w:date="2021-04-27T23:34:00Z">
        <w:r w:rsidRPr="00555D5E">
          <w:rPr>
            <w:rFonts w:eastAsiaTheme="minorEastAsia" w:cstheme="majorHAnsi"/>
            <w:color w:val="000000"/>
            <w:sz w:val="20"/>
            <w:szCs w:val="20"/>
            <w:lang w:eastAsia="ja-JP"/>
            <w:rPrChange w:id="3217"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0000FF"/>
            <w:sz w:val="20"/>
            <w:szCs w:val="20"/>
            <w:lang w:eastAsia="ja-JP"/>
            <w:rPrChange w:id="3218" w:author="Petter Vang Brakalsvaalet [pev2]" w:date="2021-04-29T15:52:00Z">
              <w:rPr>
                <w:rFonts w:eastAsiaTheme="minorEastAsia" w:cstheme="majorHAnsi"/>
                <w:color w:val="0000FF"/>
                <w:sz w:val="21"/>
                <w:szCs w:val="21"/>
                <w:lang w:eastAsia="ja-JP"/>
              </w:rPr>
            </w:rPrChange>
          </w:rPr>
          <w:t>else</w:t>
        </w:r>
        <w:r w:rsidRPr="00555D5E">
          <w:rPr>
            <w:rFonts w:eastAsiaTheme="minorEastAsia" w:cstheme="majorHAnsi"/>
            <w:color w:val="000000"/>
            <w:sz w:val="20"/>
            <w:szCs w:val="20"/>
            <w:lang w:eastAsia="ja-JP"/>
            <w:rPrChange w:id="3219" w:author="Petter Vang Brakalsvaalet [pev2]" w:date="2021-04-29T15:52:00Z">
              <w:rPr>
                <w:rFonts w:eastAsiaTheme="minorEastAsia" w:cstheme="majorHAnsi"/>
                <w:color w:val="000000"/>
                <w:sz w:val="21"/>
                <w:szCs w:val="21"/>
                <w:lang w:eastAsia="ja-JP"/>
              </w:rPr>
            </w:rPrChange>
          </w:rPr>
          <w:t xml:space="preserve"> {</w:t>
        </w:r>
      </w:ins>
    </w:p>
    <w:p w14:paraId="34A0F451" w14:textId="77777777" w:rsidR="008E1C7E" w:rsidRPr="00555D5E" w:rsidRDefault="008E1C7E" w:rsidP="00DD38F8">
      <w:pPr>
        <w:tabs>
          <w:tab w:val="left" w:pos="543"/>
        </w:tabs>
        <w:autoSpaceDE w:val="0"/>
        <w:autoSpaceDN w:val="0"/>
        <w:adjustRightInd w:val="0"/>
        <w:rPr>
          <w:ins w:id="3220" w:author="Petter Vang Brakalsvaalet [pev2]" w:date="2021-04-27T23:34:00Z"/>
          <w:rFonts w:eastAsiaTheme="minorEastAsia" w:cstheme="majorHAnsi"/>
          <w:color w:val="000000"/>
          <w:sz w:val="20"/>
          <w:szCs w:val="20"/>
          <w:lang w:eastAsia="ja-JP"/>
          <w:rPrChange w:id="3221" w:author="Petter Vang Brakalsvaalet [pev2]" w:date="2021-04-29T15:52:00Z">
            <w:rPr>
              <w:ins w:id="3222" w:author="Petter Vang Brakalsvaalet [pev2]" w:date="2021-04-27T23:34:00Z"/>
              <w:rFonts w:eastAsiaTheme="minorEastAsia" w:cstheme="majorHAnsi"/>
              <w:color w:val="000000"/>
              <w:sz w:val="21"/>
              <w:szCs w:val="21"/>
              <w:lang w:eastAsia="ja-JP"/>
            </w:rPr>
          </w:rPrChange>
        </w:rPr>
        <w:pPrChange w:id="3223" w:author="Petter Vang Brakalsvaalet [pev2]" w:date="2021-04-29T11:31:00Z">
          <w:pPr>
            <w:tabs>
              <w:tab w:val="left" w:pos="543"/>
            </w:tabs>
            <w:autoSpaceDE w:val="0"/>
            <w:autoSpaceDN w:val="0"/>
            <w:adjustRightInd w:val="0"/>
          </w:pPr>
        </w:pPrChange>
      </w:pPr>
      <w:ins w:id="3224" w:author="Petter Vang Brakalsvaalet [pev2]" w:date="2021-04-27T23:34:00Z">
        <w:r w:rsidRPr="00555D5E">
          <w:rPr>
            <w:rFonts w:eastAsiaTheme="minorEastAsia" w:cstheme="majorHAnsi"/>
            <w:color w:val="000000"/>
            <w:sz w:val="20"/>
            <w:szCs w:val="20"/>
            <w:lang w:eastAsia="ja-JP"/>
            <w:rPrChange w:id="322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226"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22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0000FF"/>
            <w:sz w:val="20"/>
            <w:szCs w:val="20"/>
            <w:lang w:eastAsia="ja-JP"/>
            <w:rPrChange w:id="3228"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322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230" w:author="Petter Vang Brakalsvaalet [pev2]" w:date="2021-04-29T15:52:00Z">
              <w:rPr>
                <w:rFonts w:eastAsiaTheme="minorEastAsia" w:cstheme="majorHAnsi"/>
                <w:color w:val="A31515"/>
                <w:sz w:val="21"/>
                <w:szCs w:val="21"/>
                <w:lang w:eastAsia="ja-JP"/>
              </w:rPr>
            </w:rPrChange>
          </w:rPr>
          <w:t>"Button item is not as expected."</w:t>
        </w:r>
        <w:r w:rsidRPr="00555D5E">
          <w:rPr>
            <w:rFonts w:eastAsiaTheme="minorEastAsia" w:cstheme="majorHAnsi"/>
            <w:color w:val="000000"/>
            <w:sz w:val="20"/>
            <w:szCs w:val="20"/>
            <w:lang w:eastAsia="ja-JP"/>
            <w:rPrChange w:id="3231" w:author="Petter Vang Brakalsvaalet [pev2]" w:date="2021-04-29T15:52:00Z">
              <w:rPr>
                <w:rFonts w:eastAsiaTheme="minorEastAsia" w:cstheme="majorHAnsi"/>
                <w:color w:val="000000"/>
                <w:sz w:val="21"/>
                <w:szCs w:val="21"/>
                <w:lang w:eastAsia="ja-JP"/>
              </w:rPr>
            </w:rPrChange>
          </w:rPr>
          <w:t>)</w:t>
        </w:r>
      </w:ins>
    </w:p>
    <w:p w14:paraId="1DC99355" w14:textId="77777777" w:rsidR="008E1C7E" w:rsidRPr="00555D5E" w:rsidRDefault="008E1C7E" w:rsidP="00DD38F8">
      <w:pPr>
        <w:tabs>
          <w:tab w:val="left" w:pos="543"/>
        </w:tabs>
        <w:autoSpaceDE w:val="0"/>
        <w:autoSpaceDN w:val="0"/>
        <w:adjustRightInd w:val="0"/>
        <w:rPr>
          <w:ins w:id="3232" w:author="Petter Vang Brakalsvaalet [pev2]" w:date="2021-04-27T23:34:00Z"/>
          <w:rFonts w:eastAsiaTheme="minorEastAsia" w:cstheme="majorHAnsi"/>
          <w:color w:val="000000"/>
          <w:sz w:val="20"/>
          <w:szCs w:val="20"/>
          <w:lang w:eastAsia="ja-JP"/>
          <w:rPrChange w:id="3233" w:author="Petter Vang Brakalsvaalet [pev2]" w:date="2021-04-29T15:52:00Z">
            <w:rPr>
              <w:ins w:id="3234" w:author="Petter Vang Brakalsvaalet [pev2]" w:date="2021-04-27T23:34:00Z"/>
              <w:rFonts w:eastAsiaTheme="minorEastAsia" w:cstheme="majorHAnsi"/>
              <w:color w:val="000000"/>
              <w:sz w:val="21"/>
              <w:szCs w:val="21"/>
              <w:lang w:eastAsia="ja-JP"/>
            </w:rPr>
          </w:rPrChange>
        </w:rPr>
        <w:pPrChange w:id="3235" w:author="Petter Vang Brakalsvaalet [pev2]" w:date="2021-04-29T11:31:00Z">
          <w:pPr>
            <w:tabs>
              <w:tab w:val="left" w:pos="543"/>
            </w:tabs>
            <w:autoSpaceDE w:val="0"/>
            <w:autoSpaceDN w:val="0"/>
            <w:adjustRightInd w:val="0"/>
          </w:pPr>
        </w:pPrChange>
      </w:pPr>
      <w:ins w:id="3236" w:author="Petter Vang Brakalsvaalet [pev2]" w:date="2021-04-27T23:34:00Z">
        <w:r w:rsidRPr="00555D5E">
          <w:rPr>
            <w:rFonts w:eastAsiaTheme="minorEastAsia" w:cstheme="majorHAnsi"/>
            <w:color w:val="000000"/>
            <w:sz w:val="20"/>
            <w:szCs w:val="20"/>
            <w:lang w:eastAsia="ja-JP"/>
            <w:rPrChange w:id="3237" w:author="Petter Vang Brakalsvaalet [pev2]" w:date="2021-04-29T15:52:00Z">
              <w:rPr>
                <w:rFonts w:eastAsiaTheme="minorEastAsia" w:cstheme="majorHAnsi"/>
                <w:color w:val="000000"/>
                <w:sz w:val="21"/>
                <w:szCs w:val="21"/>
                <w:lang w:eastAsia="ja-JP"/>
              </w:rPr>
            </w:rPrChange>
          </w:rPr>
          <w:t xml:space="preserve">        }</w:t>
        </w:r>
      </w:ins>
    </w:p>
    <w:p w14:paraId="5925D76E" w14:textId="77777777" w:rsidR="008E1C7E" w:rsidRPr="00555D5E" w:rsidRDefault="008E1C7E" w:rsidP="00DD38F8">
      <w:pPr>
        <w:tabs>
          <w:tab w:val="left" w:pos="543"/>
        </w:tabs>
        <w:autoSpaceDE w:val="0"/>
        <w:autoSpaceDN w:val="0"/>
        <w:adjustRightInd w:val="0"/>
        <w:rPr>
          <w:ins w:id="3238" w:author="Petter Vang Brakalsvaalet [pev2]" w:date="2021-04-27T23:34:00Z"/>
          <w:rFonts w:eastAsiaTheme="minorEastAsia" w:cstheme="majorHAnsi"/>
          <w:color w:val="000000"/>
          <w:sz w:val="20"/>
          <w:szCs w:val="20"/>
          <w:lang w:eastAsia="ja-JP"/>
          <w:rPrChange w:id="3239" w:author="Petter Vang Brakalsvaalet [pev2]" w:date="2021-04-29T15:52:00Z">
            <w:rPr>
              <w:ins w:id="3240" w:author="Petter Vang Brakalsvaalet [pev2]" w:date="2021-04-27T23:34:00Z"/>
              <w:rFonts w:eastAsiaTheme="minorEastAsia" w:cstheme="majorHAnsi"/>
              <w:color w:val="000000"/>
              <w:sz w:val="21"/>
              <w:szCs w:val="21"/>
              <w:lang w:eastAsia="ja-JP"/>
            </w:rPr>
          </w:rPrChange>
        </w:rPr>
        <w:pPrChange w:id="3241" w:author="Petter Vang Brakalsvaalet [pev2]" w:date="2021-04-29T11:31:00Z">
          <w:pPr>
            <w:tabs>
              <w:tab w:val="left" w:pos="543"/>
            </w:tabs>
            <w:autoSpaceDE w:val="0"/>
            <w:autoSpaceDN w:val="0"/>
            <w:adjustRightInd w:val="0"/>
          </w:pPr>
        </w:pPrChange>
      </w:pPr>
      <w:ins w:id="3242" w:author="Petter Vang Brakalsvaalet [pev2]" w:date="2021-04-27T23:34:00Z">
        <w:r w:rsidRPr="00555D5E">
          <w:rPr>
            <w:rFonts w:eastAsiaTheme="minorEastAsia" w:cstheme="majorHAnsi"/>
            <w:color w:val="000000"/>
            <w:sz w:val="20"/>
            <w:szCs w:val="20"/>
            <w:lang w:eastAsia="ja-JP"/>
            <w:rPrChange w:id="3243" w:author="Petter Vang Brakalsvaalet [pev2]" w:date="2021-04-29T15:52:00Z">
              <w:rPr>
                <w:rFonts w:eastAsiaTheme="minorEastAsia" w:cstheme="majorHAnsi"/>
                <w:color w:val="000000"/>
                <w:sz w:val="21"/>
                <w:szCs w:val="21"/>
                <w:lang w:eastAsia="ja-JP"/>
              </w:rPr>
            </w:rPrChange>
          </w:rPr>
          <w:t xml:space="preserve">    }</w:t>
        </w:r>
      </w:ins>
    </w:p>
    <w:p w14:paraId="603D61AF" w14:textId="67489DC5" w:rsidR="008E1C7E" w:rsidRPr="00555D5E" w:rsidRDefault="008E1C7E" w:rsidP="00DD38F8">
      <w:pPr>
        <w:rPr>
          <w:ins w:id="3244" w:author="Petter Vang Brakalsvaalet [pev2]" w:date="2021-04-27T23:29:00Z"/>
          <w:rFonts w:cstheme="majorHAnsi"/>
          <w:sz w:val="20"/>
          <w:szCs w:val="20"/>
          <w:lang w:eastAsia="ja-JP"/>
          <w:rPrChange w:id="3245" w:author="Petter Vang Brakalsvaalet [pev2]" w:date="2021-04-29T15:52:00Z">
            <w:rPr>
              <w:ins w:id="3246" w:author="Petter Vang Brakalsvaalet [pev2]" w:date="2021-04-27T23:29:00Z"/>
              <w:rFonts w:cstheme="majorHAnsi"/>
              <w:sz w:val="21"/>
              <w:szCs w:val="21"/>
              <w:lang w:eastAsia="ja-JP"/>
            </w:rPr>
          </w:rPrChange>
        </w:rPr>
        <w:pPrChange w:id="3247" w:author="Petter Vang Brakalsvaalet [pev2]" w:date="2021-04-29T11:31:00Z">
          <w:pPr/>
        </w:pPrChange>
      </w:pPr>
      <w:ins w:id="3248" w:author="Petter Vang Brakalsvaalet [pev2]" w:date="2021-04-27T23:34:00Z">
        <w:r w:rsidRPr="00555D5E">
          <w:rPr>
            <w:rFonts w:eastAsiaTheme="minorEastAsia" w:cstheme="majorHAnsi"/>
            <w:color w:val="000000"/>
            <w:sz w:val="20"/>
            <w:szCs w:val="20"/>
            <w:lang w:eastAsia="ja-JP"/>
            <w:rPrChange w:id="3249" w:author="Petter Vang Brakalsvaalet [pev2]" w:date="2021-04-29T15:52:00Z">
              <w:rPr>
                <w:rFonts w:eastAsiaTheme="minorEastAsia" w:cstheme="majorHAnsi"/>
                <w:color w:val="000000"/>
                <w:sz w:val="21"/>
                <w:szCs w:val="21"/>
                <w:lang w:eastAsia="ja-JP"/>
              </w:rPr>
            </w:rPrChange>
          </w:rPr>
          <w:t>}</w:t>
        </w:r>
      </w:ins>
    </w:p>
    <w:p w14:paraId="660DBF16" w14:textId="32600910" w:rsidR="008E1C7E" w:rsidRPr="00555D5E" w:rsidRDefault="008E1C7E" w:rsidP="00DD38F8">
      <w:pPr>
        <w:pStyle w:val="Heading3"/>
        <w:rPr>
          <w:ins w:id="3250" w:author="Petter Vang Brakalsvaalet [pev2]" w:date="2021-04-27T23:30:00Z"/>
          <w:lang w:val="en-GB"/>
        </w:rPr>
        <w:pPrChange w:id="3251" w:author="Petter Vang Brakalsvaalet [pev2]" w:date="2021-04-29T11:31:00Z">
          <w:pPr>
            <w:pStyle w:val="Heading3"/>
          </w:pPr>
        </w:pPrChange>
      </w:pPr>
      <w:bookmarkStart w:id="3252" w:name="_Toc70592424"/>
      <w:ins w:id="3253" w:author="Petter Vang Brakalsvaalet [pev2]" w:date="2021-04-27T23:29:00Z">
        <w:r w:rsidRPr="00555D5E">
          <w:rPr>
            <w:lang w:val="en-GB"/>
          </w:rPr>
          <w:t>SetU</w:t>
        </w:r>
      </w:ins>
      <w:ins w:id="3254" w:author="Petter Vang Brakalsvaalet [pev2]" w:date="2021-04-27T23:30:00Z">
        <w:r w:rsidRPr="00555D5E">
          <w:rPr>
            <w:lang w:val="en-GB"/>
          </w:rPr>
          <w:t>p</w:t>
        </w:r>
        <w:bookmarkEnd w:id="3252"/>
      </w:ins>
    </w:p>
    <w:p w14:paraId="59B01A9D" w14:textId="77777777" w:rsidR="008E1C7E" w:rsidRPr="00555D5E" w:rsidRDefault="008E1C7E" w:rsidP="00DD38F8">
      <w:pPr>
        <w:tabs>
          <w:tab w:val="left" w:pos="543"/>
        </w:tabs>
        <w:autoSpaceDE w:val="0"/>
        <w:autoSpaceDN w:val="0"/>
        <w:adjustRightInd w:val="0"/>
        <w:rPr>
          <w:ins w:id="3255" w:author="Petter Vang Brakalsvaalet [pev2]" w:date="2021-04-27T23:31:00Z"/>
          <w:rFonts w:eastAsiaTheme="minorEastAsia" w:cstheme="majorHAnsi"/>
          <w:color w:val="000000"/>
          <w:sz w:val="20"/>
          <w:szCs w:val="20"/>
          <w:lang w:eastAsia="ja-JP"/>
          <w:rPrChange w:id="3256" w:author="Petter Vang Brakalsvaalet [pev2]" w:date="2021-04-29T15:52:00Z">
            <w:rPr>
              <w:ins w:id="3257" w:author="Petter Vang Brakalsvaalet [pev2]" w:date="2021-04-27T23:31:00Z"/>
              <w:rFonts w:eastAsiaTheme="minorEastAsia" w:cstheme="majorHAnsi"/>
              <w:color w:val="000000"/>
              <w:sz w:val="21"/>
              <w:szCs w:val="21"/>
              <w:lang w:eastAsia="ja-JP"/>
            </w:rPr>
          </w:rPrChange>
        </w:rPr>
        <w:pPrChange w:id="3258" w:author="Petter Vang Brakalsvaalet [pev2]" w:date="2021-04-29T11:31:00Z">
          <w:pPr>
            <w:tabs>
              <w:tab w:val="left" w:pos="543"/>
            </w:tabs>
            <w:autoSpaceDE w:val="0"/>
            <w:autoSpaceDN w:val="0"/>
            <w:adjustRightInd w:val="0"/>
          </w:pPr>
        </w:pPrChange>
      </w:pPr>
      <w:ins w:id="3259" w:author="Petter Vang Brakalsvaalet [pev2]" w:date="2021-04-27T23:31:00Z">
        <w:r w:rsidRPr="00555D5E">
          <w:rPr>
            <w:rFonts w:eastAsiaTheme="minorEastAsia" w:cstheme="majorHAnsi"/>
            <w:color w:val="0000FF"/>
            <w:sz w:val="20"/>
            <w:szCs w:val="20"/>
            <w:lang w:eastAsia="ja-JP"/>
            <w:rPrChange w:id="3260" w:author="Petter Vang Brakalsvaalet [pev2]" w:date="2021-04-29T15:52:00Z">
              <w:rPr>
                <w:rFonts w:eastAsiaTheme="minorEastAsia" w:cstheme="majorHAnsi"/>
                <w:color w:val="0000FF"/>
                <w:sz w:val="21"/>
                <w:szCs w:val="21"/>
                <w:lang w:eastAsia="ja-JP"/>
              </w:rPr>
            </w:rPrChange>
          </w:rPr>
          <w:t>class</w:t>
        </w:r>
        <w:r w:rsidRPr="00555D5E">
          <w:rPr>
            <w:rFonts w:eastAsiaTheme="minorEastAsia" w:cstheme="majorHAnsi"/>
            <w:color w:val="000000"/>
            <w:sz w:val="20"/>
            <w:szCs w:val="20"/>
            <w:lang w:eastAsia="ja-JP"/>
            <w:rPrChange w:id="32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B4F79"/>
            <w:sz w:val="20"/>
            <w:szCs w:val="20"/>
            <w:lang w:eastAsia="ja-JP"/>
            <w:rPrChange w:id="3262" w:author="Petter Vang Brakalsvaalet [pev2]" w:date="2021-04-29T15:52:00Z">
              <w:rPr>
                <w:rFonts w:eastAsiaTheme="minorEastAsia" w:cstheme="majorHAnsi"/>
                <w:color w:val="0B4F79"/>
                <w:sz w:val="21"/>
                <w:szCs w:val="21"/>
                <w:lang w:eastAsia="ja-JP"/>
              </w:rPr>
            </w:rPrChange>
          </w:rPr>
          <w:t>SetUpTests</w:t>
        </w:r>
        <w:r w:rsidRPr="00555D5E">
          <w:rPr>
            <w:rFonts w:eastAsiaTheme="minorEastAsia" w:cstheme="majorHAnsi"/>
            <w:color w:val="000000"/>
            <w:sz w:val="20"/>
            <w:szCs w:val="20"/>
            <w:lang w:eastAsia="ja-JP"/>
            <w:rPrChange w:id="326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264" w:author="Petter Vang Brakalsvaalet [pev2]" w:date="2021-04-29T15:52:00Z">
              <w:rPr>
                <w:rFonts w:eastAsiaTheme="minorEastAsia" w:cstheme="majorHAnsi"/>
                <w:color w:val="2B839F"/>
                <w:sz w:val="21"/>
                <w:szCs w:val="21"/>
                <w:lang w:eastAsia="ja-JP"/>
              </w:rPr>
            </w:rPrChange>
          </w:rPr>
          <w:t>XCTestCase</w:t>
        </w:r>
        <w:r w:rsidRPr="00555D5E">
          <w:rPr>
            <w:rFonts w:eastAsiaTheme="minorEastAsia" w:cstheme="majorHAnsi"/>
            <w:color w:val="000000"/>
            <w:sz w:val="20"/>
            <w:szCs w:val="20"/>
            <w:lang w:eastAsia="ja-JP"/>
            <w:rPrChange w:id="3265" w:author="Petter Vang Brakalsvaalet [pev2]" w:date="2021-04-29T15:52:00Z">
              <w:rPr>
                <w:rFonts w:eastAsiaTheme="minorEastAsia" w:cstheme="majorHAnsi"/>
                <w:color w:val="000000"/>
                <w:sz w:val="21"/>
                <w:szCs w:val="21"/>
                <w:lang w:eastAsia="ja-JP"/>
              </w:rPr>
            </w:rPrChange>
          </w:rPr>
          <w:t xml:space="preserve"> {</w:t>
        </w:r>
      </w:ins>
    </w:p>
    <w:p w14:paraId="53F9E767" w14:textId="77777777" w:rsidR="008E1C7E" w:rsidRPr="00555D5E" w:rsidRDefault="008E1C7E" w:rsidP="00DD38F8">
      <w:pPr>
        <w:tabs>
          <w:tab w:val="left" w:pos="543"/>
        </w:tabs>
        <w:autoSpaceDE w:val="0"/>
        <w:autoSpaceDN w:val="0"/>
        <w:adjustRightInd w:val="0"/>
        <w:rPr>
          <w:ins w:id="3266" w:author="Petter Vang Brakalsvaalet [pev2]" w:date="2021-04-27T23:31:00Z"/>
          <w:rFonts w:eastAsiaTheme="minorEastAsia" w:cstheme="majorHAnsi"/>
          <w:color w:val="000000"/>
          <w:sz w:val="20"/>
          <w:szCs w:val="20"/>
          <w:lang w:eastAsia="ja-JP"/>
          <w:rPrChange w:id="3267" w:author="Petter Vang Brakalsvaalet [pev2]" w:date="2021-04-29T15:52:00Z">
            <w:rPr>
              <w:ins w:id="3268" w:author="Petter Vang Brakalsvaalet [pev2]" w:date="2021-04-27T23:31:00Z"/>
              <w:rFonts w:eastAsiaTheme="minorEastAsia" w:cstheme="majorHAnsi"/>
              <w:color w:val="000000"/>
              <w:sz w:val="21"/>
              <w:szCs w:val="21"/>
              <w:lang w:eastAsia="ja-JP"/>
            </w:rPr>
          </w:rPrChange>
        </w:rPr>
        <w:pPrChange w:id="3269" w:author="Petter Vang Brakalsvaalet [pev2]" w:date="2021-04-29T11:31:00Z">
          <w:pPr>
            <w:tabs>
              <w:tab w:val="left" w:pos="543"/>
            </w:tabs>
            <w:autoSpaceDE w:val="0"/>
            <w:autoSpaceDN w:val="0"/>
            <w:adjustRightInd w:val="0"/>
          </w:pPr>
        </w:pPrChange>
      </w:pPr>
      <w:ins w:id="3270" w:author="Petter Vang Brakalsvaalet [pev2]" w:date="2021-04-27T23:31:00Z">
        <w:r w:rsidRPr="00555D5E">
          <w:rPr>
            <w:rFonts w:eastAsiaTheme="minorEastAsia" w:cstheme="majorHAnsi"/>
            <w:color w:val="000000"/>
            <w:sz w:val="20"/>
            <w:szCs w:val="20"/>
            <w:lang w:eastAsia="ja-JP"/>
            <w:rPrChange w:id="327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272" w:author="Petter Vang Brakalsvaalet [pev2]" w:date="2021-04-29T15:52:00Z">
              <w:rPr>
                <w:rFonts w:eastAsiaTheme="minorEastAsia" w:cstheme="majorHAnsi"/>
                <w:color w:val="0000FF"/>
                <w:sz w:val="21"/>
                <w:szCs w:val="21"/>
                <w:lang w:eastAsia="ja-JP"/>
              </w:rPr>
            </w:rPrChange>
          </w:rPr>
          <w:t>private</w:t>
        </w:r>
        <w:r w:rsidRPr="00555D5E">
          <w:rPr>
            <w:rFonts w:eastAsiaTheme="minorEastAsia" w:cstheme="majorHAnsi"/>
            <w:color w:val="000000"/>
            <w:sz w:val="20"/>
            <w:szCs w:val="20"/>
            <w:lang w:eastAsia="ja-JP"/>
            <w:rPrChange w:id="327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274" w:author="Petter Vang Brakalsvaalet [pev2]" w:date="2021-04-29T15:52:00Z">
              <w:rPr>
                <w:rFonts w:eastAsiaTheme="minorEastAsia" w:cstheme="majorHAnsi"/>
                <w:color w:val="0000FF"/>
                <w:sz w:val="21"/>
                <w:szCs w:val="21"/>
                <w:lang w:eastAsia="ja-JP"/>
              </w:rPr>
            </w:rPrChange>
          </w:rPr>
          <w:t>struct</w:t>
        </w:r>
        <w:r w:rsidRPr="00555D5E">
          <w:rPr>
            <w:rFonts w:eastAsiaTheme="minorEastAsia" w:cstheme="majorHAnsi"/>
            <w:color w:val="000000"/>
            <w:sz w:val="20"/>
            <w:szCs w:val="20"/>
            <w:lang w:eastAsia="ja-JP"/>
            <w:rPrChange w:id="327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B4F79"/>
            <w:sz w:val="20"/>
            <w:szCs w:val="20"/>
            <w:lang w:eastAsia="ja-JP"/>
            <w:rPrChange w:id="3276" w:author="Petter Vang Brakalsvaalet [pev2]" w:date="2021-04-29T15:52:00Z">
              <w:rPr>
                <w:rFonts w:eastAsiaTheme="minorEastAsia" w:cstheme="majorHAnsi"/>
                <w:color w:val="0B4F79"/>
                <w:sz w:val="21"/>
                <w:szCs w:val="21"/>
                <w:lang w:eastAsia="ja-JP"/>
              </w:rPr>
            </w:rPrChange>
          </w:rPr>
          <w:t>GameOptions</w:t>
        </w:r>
        <w:r w:rsidRPr="00555D5E">
          <w:rPr>
            <w:rFonts w:eastAsiaTheme="minorEastAsia" w:cstheme="majorHAnsi"/>
            <w:color w:val="000000"/>
            <w:sz w:val="20"/>
            <w:szCs w:val="20"/>
            <w:lang w:eastAsia="ja-JP"/>
            <w:rPrChange w:id="3277" w:author="Petter Vang Brakalsvaalet [pev2]" w:date="2021-04-29T15:52:00Z">
              <w:rPr>
                <w:rFonts w:eastAsiaTheme="minorEastAsia" w:cstheme="majorHAnsi"/>
                <w:color w:val="000000"/>
                <w:sz w:val="21"/>
                <w:szCs w:val="21"/>
                <w:lang w:eastAsia="ja-JP"/>
              </w:rPr>
            </w:rPrChange>
          </w:rPr>
          <w:t xml:space="preserve"> {</w:t>
        </w:r>
      </w:ins>
    </w:p>
    <w:p w14:paraId="352F499D" w14:textId="77777777" w:rsidR="008E1C7E" w:rsidRPr="00555D5E" w:rsidRDefault="008E1C7E" w:rsidP="00DD38F8">
      <w:pPr>
        <w:tabs>
          <w:tab w:val="left" w:pos="543"/>
        </w:tabs>
        <w:autoSpaceDE w:val="0"/>
        <w:autoSpaceDN w:val="0"/>
        <w:adjustRightInd w:val="0"/>
        <w:rPr>
          <w:ins w:id="3278" w:author="Petter Vang Brakalsvaalet [pev2]" w:date="2021-04-27T23:31:00Z"/>
          <w:rFonts w:eastAsiaTheme="minorEastAsia" w:cstheme="majorHAnsi"/>
          <w:color w:val="000000"/>
          <w:sz w:val="20"/>
          <w:szCs w:val="20"/>
          <w:lang w:eastAsia="ja-JP"/>
          <w:rPrChange w:id="3279" w:author="Petter Vang Brakalsvaalet [pev2]" w:date="2021-04-29T15:52:00Z">
            <w:rPr>
              <w:ins w:id="3280" w:author="Petter Vang Brakalsvaalet [pev2]" w:date="2021-04-27T23:31:00Z"/>
              <w:rFonts w:eastAsiaTheme="minorEastAsia" w:cstheme="majorHAnsi"/>
              <w:color w:val="000000"/>
              <w:sz w:val="21"/>
              <w:szCs w:val="21"/>
              <w:lang w:eastAsia="ja-JP"/>
            </w:rPr>
          </w:rPrChange>
        </w:rPr>
        <w:pPrChange w:id="3281" w:author="Petter Vang Brakalsvaalet [pev2]" w:date="2021-04-29T11:31:00Z">
          <w:pPr>
            <w:tabs>
              <w:tab w:val="left" w:pos="543"/>
            </w:tabs>
            <w:autoSpaceDE w:val="0"/>
            <w:autoSpaceDN w:val="0"/>
            <w:adjustRightInd w:val="0"/>
          </w:pPr>
        </w:pPrChange>
      </w:pPr>
      <w:ins w:id="3282" w:author="Petter Vang Brakalsvaalet [pev2]" w:date="2021-04-27T23:31:00Z">
        <w:r w:rsidRPr="00555D5E">
          <w:rPr>
            <w:rFonts w:eastAsiaTheme="minorEastAsia" w:cstheme="majorHAnsi"/>
            <w:color w:val="000000"/>
            <w:sz w:val="20"/>
            <w:szCs w:val="20"/>
            <w:lang w:eastAsia="ja-JP"/>
            <w:rPrChange w:id="328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284"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32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286" w:author="Petter Vang Brakalsvaalet [pev2]" w:date="2021-04-29T15:52:00Z">
              <w:rPr>
                <w:rFonts w:eastAsiaTheme="minorEastAsia" w:cstheme="majorHAnsi"/>
                <w:color w:val="0F68A0"/>
                <w:sz w:val="21"/>
                <w:szCs w:val="21"/>
                <w:lang w:eastAsia="ja-JP"/>
              </w:rPr>
            </w:rPrChange>
          </w:rPr>
          <w:t>title</w:t>
        </w:r>
        <w:r w:rsidRPr="00555D5E">
          <w:rPr>
            <w:rFonts w:eastAsiaTheme="minorEastAsia" w:cstheme="majorHAnsi"/>
            <w:color w:val="000000"/>
            <w:sz w:val="20"/>
            <w:szCs w:val="20"/>
            <w:lang w:eastAsia="ja-JP"/>
            <w:rPrChange w:id="32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288" w:author="Petter Vang Brakalsvaalet [pev2]" w:date="2021-04-29T15:52:00Z">
              <w:rPr>
                <w:rFonts w:eastAsiaTheme="minorEastAsia" w:cstheme="majorHAnsi"/>
                <w:color w:val="2B839F"/>
                <w:sz w:val="21"/>
                <w:szCs w:val="21"/>
                <w:lang w:eastAsia="ja-JP"/>
              </w:rPr>
            </w:rPrChange>
          </w:rPr>
          <w:t>String</w:t>
        </w:r>
      </w:ins>
    </w:p>
    <w:p w14:paraId="7227D4CA" w14:textId="77777777" w:rsidR="008E1C7E" w:rsidRPr="00555D5E" w:rsidRDefault="008E1C7E" w:rsidP="00DD38F8">
      <w:pPr>
        <w:tabs>
          <w:tab w:val="left" w:pos="543"/>
        </w:tabs>
        <w:autoSpaceDE w:val="0"/>
        <w:autoSpaceDN w:val="0"/>
        <w:adjustRightInd w:val="0"/>
        <w:rPr>
          <w:ins w:id="3289" w:author="Petter Vang Brakalsvaalet [pev2]" w:date="2021-04-27T23:31:00Z"/>
          <w:rFonts w:eastAsiaTheme="minorEastAsia" w:cstheme="majorHAnsi"/>
          <w:color w:val="000000"/>
          <w:sz w:val="20"/>
          <w:szCs w:val="20"/>
          <w:lang w:eastAsia="ja-JP"/>
          <w:rPrChange w:id="3290" w:author="Petter Vang Brakalsvaalet [pev2]" w:date="2021-04-29T15:52:00Z">
            <w:rPr>
              <w:ins w:id="3291" w:author="Petter Vang Brakalsvaalet [pev2]" w:date="2021-04-27T23:31:00Z"/>
              <w:rFonts w:eastAsiaTheme="minorEastAsia" w:cstheme="majorHAnsi"/>
              <w:color w:val="000000"/>
              <w:sz w:val="21"/>
              <w:szCs w:val="21"/>
              <w:lang w:eastAsia="ja-JP"/>
            </w:rPr>
          </w:rPrChange>
        </w:rPr>
        <w:pPrChange w:id="3292" w:author="Petter Vang Brakalsvaalet [pev2]" w:date="2021-04-29T11:31:00Z">
          <w:pPr>
            <w:tabs>
              <w:tab w:val="left" w:pos="543"/>
            </w:tabs>
            <w:autoSpaceDE w:val="0"/>
            <w:autoSpaceDN w:val="0"/>
            <w:adjustRightInd w:val="0"/>
          </w:pPr>
        </w:pPrChange>
      </w:pPr>
      <w:ins w:id="3293" w:author="Petter Vang Brakalsvaalet [pev2]" w:date="2021-04-27T23:31:00Z">
        <w:r w:rsidRPr="00555D5E">
          <w:rPr>
            <w:rFonts w:eastAsiaTheme="minorEastAsia" w:cstheme="majorHAnsi"/>
            <w:color w:val="000000"/>
            <w:sz w:val="20"/>
            <w:szCs w:val="20"/>
            <w:lang w:eastAsia="ja-JP"/>
            <w:rPrChange w:id="329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295"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329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297" w:author="Petter Vang Brakalsvaalet [pev2]" w:date="2021-04-29T15:52:00Z">
              <w:rPr>
                <w:rFonts w:eastAsiaTheme="minorEastAsia" w:cstheme="majorHAnsi"/>
                <w:color w:val="0F68A0"/>
                <w:sz w:val="21"/>
                <w:szCs w:val="21"/>
                <w:lang w:eastAsia="ja-JP"/>
              </w:rPr>
            </w:rPrChange>
          </w:rPr>
          <w:t>hasSegments</w:t>
        </w:r>
        <w:r w:rsidRPr="00555D5E">
          <w:rPr>
            <w:rFonts w:eastAsiaTheme="minorEastAsia" w:cstheme="majorHAnsi"/>
            <w:color w:val="000000"/>
            <w:sz w:val="20"/>
            <w:szCs w:val="20"/>
            <w:lang w:eastAsia="ja-JP"/>
            <w:rPrChange w:id="329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299" w:author="Petter Vang Brakalsvaalet [pev2]" w:date="2021-04-29T15:52:00Z">
              <w:rPr>
                <w:rFonts w:eastAsiaTheme="minorEastAsia" w:cstheme="majorHAnsi"/>
                <w:color w:val="2B839F"/>
                <w:sz w:val="21"/>
                <w:szCs w:val="21"/>
                <w:lang w:eastAsia="ja-JP"/>
              </w:rPr>
            </w:rPrChange>
          </w:rPr>
          <w:t>Bool</w:t>
        </w:r>
      </w:ins>
    </w:p>
    <w:p w14:paraId="7D1B3188" w14:textId="77777777" w:rsidR="008E1C7E" w:rsidRPr="00555D5E" w:rsidRDefault="008E1C7E" w:rsidP="00DD38F8">
      <w:pPr>
        <w:tabs>
          <w:tab w:val="left" w:pos="543"/>
        </w:tabs>
        <w:autoSpaceDE w:val="0"/>
        <w:autoSpaceDN w:val="0"/>
        <w:adjustRightInd w:val="0"/>
        <w:rPr>
          <w:ins w:id="3300" w:author="Petter Vang Brakalsvaalet [pev2]" w:date="2021-04-27T23:31:00Z"/>
          <w:rFonts w:eastAsiaTheme="minorEastAsia" w:cstheme="majorHAnsi"/>
          <w:color w:val="000000"/>
          <w:sz w:val="20"/>
          <w:szCs w:val="20"/>
          <w:lang w:eastAsia="ja-JP"/>
          <w:rPrChange w:id="3301" w:author="Petter Vang Brakalsvaalet [pev2]" w:date="2021-04-29T15:52:00Z">
            <w:rPr>
              <w:ins w:id="3302" w:author="Petter Vang Brakalsvaalet [pev2]" w:date="2021-04-27T23:31:00Z"/>
              <w:rFonts w:eastAsiaTheme="minorEastAsia" w:cstheme="majorHAnsi"/>
              <w:color w:val="000000"/>
              <w:sz w:val="21"/>
              <w:szCs w:val="21"/>
              <w:lang w:eastAsia="ja-JP"/>
            </w:rPr>
          </w:rPrChange>
        </w:rPr>
        <w:pPrChange w:id="3303" w:author="Petter Vang Brakalsvaalet [pev2]" w:date="2021-04-29T11:31:00Z">
          <w:pPr>
            <w:tabs>
              <w:tab w:val="left" w:pos="543"/>
            </w:tabs>
            <w:autoSpaceDE w:val="0"/>
            <w:autoSpaceDN w:val="0"/>
            <w:adjustRightInd w:val="0"/>
          </w:pPr>
        </w:pPrChange>
      </w:pPr>
      <w:ins w:id="3304" w:author="Petter Vang Brakalsvaalet [pev2]" w:date="2021-04-27T23:31:00Z">
        <w:r w:rsidRPr="00555D5E">
          <w:rPr>
            <w:rFonts w:eastAsiaTheme="minorEastAsia" w:cstheme="majorHAnsi"/>
            <w:color w:val="000000"/>
            <w:sz w:val="20"/>
            <w:szCs w:val="20"/>
            <w:lang w:eastAsia="ja-JP"/>
            <w:rPrChange w:id="330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306"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330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308" w:author="Petter Vang Brakalsvaalet [pev2]" w:date="2021-04-29T15:52:00Z">
              <w:rPr>
                <w:rFonts w:eastAsiaTheme="minorEastAsia" w:cstheme="majorHAnsi"/>
                <w:color w:val="0F68A0"/>
                <w:sz w:val="21"/>
                <w:szCs w:val="21"/>
                <w:lang w:eastAsia="ja-JP"/>
              </w:rPr>
            </w:rPrChange>
          </w:rPr>
          <w:t>options</w:t>
        </w:r>
        <w:r w:rsidRPr="00555D5E">
          <w:rPr>
            <w:rFonts w:eastAsiaTheme="minorEastAsia" w:cstheme="majorHAnsi"/>
            <w:color w:val="000000"/>
            <w:sz w:val="20"/>
            <w:szCs w:val="20"/>
            <w:lang w:eastAsia="ja-JP"/>
            <w:rPrChange w:id="3309" w:author="Petter Vang Brakalsvaalet [pev2]" w:date="2021-04-29T15:52:00Z">
              <w:rPr>
                <w:rFonts w:eastAsiaTheme="minorEastAsia" w:cstheme="majorHAnsi"/>
                <w:color w:val="000000"/>
                <w:sz w:val="21"/>
                <w:szCs w:val="21"/>
                <w:lang w:eastAsia="ja-JP"/>
              </w:rPr>
            </w:rPrChange>
          </w:rPr>
          <w:t>: [</w:t>
        </w:r>
        <w:r w:rsidRPr="00555D5E">
          <w:rPr>
            <w:rFonts w:eastAsiaTheme="minorEastAsia" w:cstheme="majorHAnsi"/>
            <w:color w:val="2B839F"/>
            <w:sz w:val="20"/>
            <w:szCs w:val="20"/>
            <w:lang w:eastAsia="ja-JP"/>
            <w:rPrChange w:id="3310" w:author="Petter Vang Brakalsvaalet [pev2]" w:date="2021-04-29T15:52:00Z">
              <w:rPr>
                <w:rFonts w:eastAsiaTheme="minorEastAsia" w:cstheme="majorHAnsi"/>
                <w:color w:val="2B839F"/>
                <w:sz w:val="21"/>
                <w:szCs w:val="21"/>
                <w:lang w:eastAsia="ja-JP"/>
              </w:rPr>
            </w:rPrChange>
          </w:rPr>
          <w:t>String</w:t>
        </w:r>
        <w:r w:rsidRPr="00555D5E">
          <w:rPr>
            <w:rFonts w:eastAsiaTheme="minorEastAsia" w:cstheme="majorHAnsi"/>
            <w:color w:val="000000"/>
            <w:sz w:val="20"/>
            <w:szCs w:val="20"/>
            <w:lang w:eastAsia="ja-JP"/>
            <w:rPrChange w:id="3311" w:author="Petter Vang Brakalsvaalet [pev2]" w:date="2021-04-29T15:52:00Z">
              <w:rPr>
                <w:rFonts w:eastAsiaTheme="minorEastAsia" w:cstheme="majorHAnsi"/>
                <w:color w:val="000000"/>
                <w:sz w:val="21"/>
                <w:szCs w:val="21"/>
                <w:lang w:eastAsia="ja-JP"/>
              </w:rPr>
            </w:rPrChange>
          </w:rPr>
          <w:t>]?</w:t>
        </w:r>
      </w:ins>
    </w:p>
    <w:p w14:paraId="17481AD5" w14:textId="77777777" w:rsidR="008E1C7E" w:rsidRPr="00555D5E" w:rsidRDefault="008E1C7E" w:rsidP="00DD38F8">
      <w:pPr>
        <w:tabs>
          <w:tab w:val="left" w:pos="543"/>
        </w:tabs>
        <w:autoSpaceDE w:val="0"/>
        <w:autoSpaceDN w:val="0"/>
        <w:adjustRightInd w:val="0"/>
        <w:rPr>
          <w:ins w:id="3312" w:author="Petter Vang Brakalsvaalet [pev2]" w:date="2021-04-27T23:31:00Z"/>
          <w:rFonts w:eastAsiaTheme="minorEastAsia" w:cstheme="majorHAnsi"/>
          <w:color w:val="000000"/>
          <w:sz w:val="20"/>
          <w:szCs w:val="20"/>
          <w:lang w:eastAsia="ja-JP"/>
          <w:rPrChange w:id="3313" w:author="Petter Vang Brakalsvaalet [pev2]" w:date="2021-04-29T15:52:00Z">
            <w:rPr>
              <w:ins w:id="3314" w:author="Petter Vang Brakalsvaalet [pev2]" w:date="2021-04-27T23:31:00Z"/>
              <w:rFonts w:eastAsiaTheme="minorEastAsia" w:cstheme="majorHAnsi"/>
              <w:color w:val="000000"/>
              <w:sz w:val="21"/>
              <w:szCs w:val="21"/>
              <w:lang w:eastAsia="ja-JP"/>
            </w:rPr>
          </w:rPrChange>
        </w:rPr>
        <w:pPrChange w:id="3315" w:author="Petter Vang Brakalsvaalet [pev2]" w:date="2021-04-29T11:31:00Z">
          <w:pPr>
            <w:tabs>
              <w:tab w:val="left" w:pos="543"/>
            </w:tabs>
            <w:autoSpaceDE w:val="0"/>
            <w:autoSpaceDN w:val="0"/>
            <w:adjustRightInd w:val="0"/>
          </w:pPr>
        </w:pPrChange>
      </w:pPr>
      <w:ins w:id="3316" w:author="Petter Vang Brakalsvaalet [pev2]" w:date="2021-04-27T23:31:00Z">
        <w:r w:rsidRPr="00555D5E">
          <w:rPr>
            <w:rFonts w:eastAsiaTheme="minorEastAsia" w:cstheme="majorHAnsi"/>
            <w:color w:val="000000"/>
            <w:sz w:val="20"/>
            <w:szCs w:val="20"/>
            <w:lang w:eastAsia="ja-JP"/>
            <w:rPrChange w:id="3317" w:author="Petter Vang Brakalsvaalet [pev2]" w:date="2021-04-29T15:52:00Z">
              <w:rPr>
                <w:rFonts w:eastAsiaTheme="minorEastAsia" w:cstheme="majorHAnsi"/>
                <w:color w:val="000000"/>
                <w:sz w:val="21"/>
                <w:szCs w:val="21"/>
                <w:lang w:eastAsia="ja-JP"/>
              </w:rPr>
            </w:rPrChange>
          </w:rPr>
          <w:t xml:space="preserve">    }</w:t>
        </w:r>
      </w:ins>
    </w:p>
    <w:p w14:paraId="443A0A90" w14:textId="77777777" w:rsidR="008E1C7E" w:rsidRPr="00555D5E" w:rsidRDefault="008E1C7E" w:rsidP="00DD38F8">
      <w:pPr>
        <w:tabs>
          <w:tab w:val="left" w:pos="543"/>
        </w:tabs>
        <w:autoSpaceDE w:val="0"/>
        <w:autoSpaceDN w:val="0"/>
        <w:adjustRightInd w:val="0"/>
        <w:rPr>
          <w:ins w:id="3318" w:author="Petter Vang Brakalsvaalet [pev2]" w:date="2021-04-27T23:31:00Z"/>
          <w:rFonts w:eastAsiaTheme="minorEastAsia" w:cstheme="majorHAnsi"/>
          <w:color w:val="000000"/>
          <w:sz w:val="20"/>
          <w:szCs w:val="20"/>
          <w:lang w:eastAsia="ja-JP"/>
          <w:rPrChange w:id="3319" w:author="Petter Vang Brakalsvaalet [pev2]" w:date="2021-04-29T15:52:00Z">
            <w:rPr>
              <w:ins w:id="3320" w:author="Petter Vang Brakalsvaalet [pev2]" w:date="2021-04-27T23:31:00Z"/>
              <w:rFonts w:eastAsiaTheme="minorEastAsia" w:cstheme="majorHAnsi"/>
              <w:color w:val="000000"/>
              <w:sz w:val="21"/>
              <w:szCs w:val="21"/>
              <w:lang w:eastAsia="ja-JP"/>
            </w:rPr>
          </w:rPrChange>
        </w:rPr>
        <w:pPrChange w:id="3321" w:author="Petter Vang Brakalsvaalet [pev2]" w:date="2021-04-29T11:31:00Z">
          <w:pPr>
            <w:tabs>
              <w:tab w:val="left" w:pos="543"/>
            </w:tabs>
            <w:autoSpaceDE w:val="0"/>
            <w:autoSpaceDN w:val="0"/>
            <w:adjustRightInd w:val="0"/>
          </w:pPr>
        </w:pPrChange>
      </w:pPr>
      <w:ins w:id="3322" w:author="Petter Vang Brakalsvaalet [pev2]" w:date="2021-04-27T23:31:00Z">
        <w:r w:rsidRPr="00555D5E">
          <w:rPr>
            <w:rFonts w:eastAsiaTheme="minorEastAsia" w:cstheme="majorHAnsi"/>
            <w:color w:val="000000"/>
            <w:sz w:val="20"/>
            <w:szCs w:val="20"/>
            <w:lang w:eastAsia="ja-JP"/>
            <w:rPrChange w:id="332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324"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332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326" w:author="Petter Vang Brakalsvaalet [pev2]" w:date="2021-04-29T15:52:00Z">
              <w:rPr>
                <w:rFonts w:eastAsiaTheme="minorEastAsia" w:cstheme="majorHAnsi"/>
                <w:color w:val="0F68A0"/>
                <w:sz w:val="21"/>
                <w:szCs w:val="21"/>
                <w:lang w:eastAsia="ja-JP"/>
              </w:rPr>
            </w:rPrChange>
          </w:rPr>
          <w:t>setUpVC</w:t>
        </w:r>
        <w:r w:rsidRPr="00555D5E">
          <w:rPr>
            <w:rFonts w:eastAsiaTheme="minorEastAsia" w:cstheme="majorHAnsi"/>
            <w:color w:val="000000"/>
            <w:sz w:val="20"/>
            <w:szCs w:val="20"/>
            <w:lang w:eastAsia="ja-JP"/>
            <w:rPrChange w:id="332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328"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329" w:author="Petter Vang Brakalsvaalet [pev2]" w:date="2021-04-29T15:52:00Z">
              <w:rPr>
                <w:rFonts w:eastAsiaTheme="minorEastAsia" w:cstheme="majorHAnsi"/>
                <w:color w:val="000000"/>
                <w:sz w:val="21"/>
                <w:szCs w:val="21"/>
                <w:lang w:eastAsia="ja-JP"/>
              </w:rPr>
            </w:rPrChange>
          </w:rPr>
          <w:t>!</w:t>
        </w:r>
      </w:ins>
    </w:p>
    <w:p w14:paraId="01B3FE19" w14:textId="77777777" w:rsidR="008E1C7E" w:rsidRPr="00555D5E" w:rsidRDefault="008E1C7E" w:rsidP="00DD38F8">
      <w:pPr>
        <w:tabs>
          <w:tab w:val="left" w:pos="543"/>
        </w:tabs>
        <w:autoSpaceDE w:val="0"/>
        <w:autoSpaceDN w:val="0"/>
        <w:adjustRightInd w:val="0"/>
        <w:rPr>
          <w:ins w:id="3330" w:author="Petter Vang Brakalsvaalet [pev2]" w:date="2021-04-27T23:31:00Z"/>
          <w:rFonts w:eastAsiaTheme="minorEastAsia" w:cstheme="majorHAnsi"/>
          <w:color w:val="000000"/>
          <w:sz w:val="20"/>
          <w:szCs w:val="20"/>
          <w:lang w:eastAsia="ja-JP"/>
          <w:rPrChange w:id="3331" w:author="Petter Vang Brakalsvaalet [pev2]" w:date="2021-04-29T15:52:00Z">
            <w:rPr>
              <w:ins w:id="3332" w:author="Petter Vang Brakalsvaalet [pev2]" w:date="2021-04-27T23:31:00Z"/>
              <w:rFonts w:eastAsiaTheme="minorEastAsia" w:cstheme="majorHAnsi"/>
              <w:color w:val="000000"/>
              <w:sz w:val="21"/>
              <w:szCs w:val="21"/>
              <w:lang w:eastAsia="ja-JP"/>
            </w:rPr>
          </w:rPrChange>
        </w:rPr>
        <w:pPrChange w:id="3333" w:author="Petter Vang Brakalsvaalet [pev2]" w:date="2021-04-29T11:31:00Z">
          <w:pPr>
            <w:tabs>
              <w:tab w:val="left" w:pos="543"/>
            </w:tabs>
            <w:autoSpaceDE w:val="0"/>
            <w:autoSpaceDN w:val="0"/>
            <w:adjustRightInd w:val="0"/>
          </w:pPr>
        </w:pPrChange>
      </w:pPr>
      <w:ins w:id="3334" w:author="Petter Vang Brakalsvaalet [pev2]" w:date="2021-04-27T23:31:00Z">
        <w:r w:rsidRPr="00555D5E">
          <w:rPr>
            <w:rFonts w:eastAsiaTheme="minorEastAsia" w:cstheme="majorHAnsi"/>
            <w:color w:val="000000"/>
            <w:sz w:val="20"/>
            <w:szCs w:val="20"/>
            <w:lang w:eastAsia="ja-JP"/>
            <w:rPrChange w:id="333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336" w:author="Petter Vang Brakalsvaalet [pev2]" w:date="2021-04-29T15:52:00Z">
              <w:rPr>
                <w:rFonts w:eastAsiaTheme="minorEastAsia" w:cstheme="majorHAnsi"/>
                <w:color w:val="0000FF"/>
                <w:sz w:val="21"/>
                <w:szCs w:val="21"/>
                <w:lang w:eastAsia="ja-JP"/>
              </w:rPr>
            </w:rPrChange>
          </w:rPr>
          <w:t>private</w:t>
        </w:r>
        <w:r w:rsidRPr="00555D5E">
          <w:rPr>
            <w:rFonts w:eastAsiaTheme="minorEastAsia" w:cstheme="majorHAnsi"/>
            <w:color w:val="000000"/>
            <w:sz w:val="20"/>
            <w:szCs w:val="20"/>
            <w:lang w:eastAsia="ja-JP"/>
            <w:rPrChange w:id="333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338" w:author="Petter Vang Brakalsvaalet [pev2]" w:date="2021-04-29T15:52:00Z">
              <w:rPr>
                <w:rFonts w:eastAsiaTheme="minorEastAsia" w:cstheme="majorHAnsi"/>
                <w:color w:val="0000FF"/>
                <w:sz w:val="21"/>
                <w:szCs w:val="21"/>
                <w:lang w:eastAsia="ja-JP"/>
              </w:rPr>
            </w:rPrChange>
          </w:rPr>
          <w:t>var</w:t>
        </w:r>
        <w:r w:rsidRPr="00555D5E">
          <w:rPr>
            <w:rFonts w:eastAsiaTheme="minorEastAsia" w:cstheme="majorHAnsi"/>
            <w:color w:val="000000"/>
            <w:sz w:val="20"/>
            <w:szCs w:val="20"/>
            <w:lang w:eastAsia="ja-JP"/>
            <w:rPrChange w:id="333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340" w:author="Petter Vang Brakalsvaalet [pev2]" w:date="2021-04-29T15:52:00Z">
              <w:rPr>
                <w:rFonts w:eastAsiaTheme="minorEastAsia" w:cstheme="majorHAnsi"/>
                <w:color w:val="0F68A0"/>
                <w:sz w:val="21"/>
                <w:szCs w:val="21"/>
                <w:lang w:eastAsia="ja-JP"/>
              </w:rPr>
            </w:rPrChange>
          </w:rPr>
          <w:t>defaultOptions</w:t>
        </w:r>
        <w:r w:rsidRPr="00555D5E">
          <w:rPr>
            <w:rFonts w:eastAsiaTheme="minorEastAsia" w:cstheme="majorHAnsi"/>
            <w:color w:val="000000"/>
            <w:sz w:val="20"/>
            <w:szCs w:val="20"/>
            <w:lang w:eastAsia="ja-JP"/>
            <w:rPrChange w:id="3341" w:author="Petter Vang Brakalsvaalet [pev2]" w:date="2021-04-29T15:52:00Z">
              <w:rPr>
                <w:rFonts w:eastAsiaTheme="minorEastAsia" w:cstheme="majorHAnsi"/>
                <w:color w:val="000000"/>
                <w:sz w:val="21"/>
                <w:szCs w:val="21"/>
                <w:lang w:eastAsia="ja-JP"/>
              </w:rPr>
            </w:rPrChange>
          </w:rPr>
          <w:t xml:space="preserve"> = [</w:t>
        </w:r>
      </w:ins>
    </w:p>
    <w:p w14:paraId="7127B901" w14:textId="77777777" w:rsidR="008E1C7E" w:rsidRPr="00555D5E" w:rsidRDefault="008E1C7E" w:rsidP="00DD38F8">
      <w:pPr>
        <w:tabs>
          <w:tab w:val="left" w:pos="543"/>
        </w:tabs>
        <w:autoSpaceDE w:val="0"/>
        <w:autoSpaceDN w:val="0"/>
        <w:adjustRightInd w:val="0"/>
        <w:rPr>
          <w:ins w:id="3342" w:author="Petter Vang Brakalsvaalet [pev2]" w:date="2021-04-27T23:31:00Z"/>
          <w:rFonts w:eastAsiaTheme="minorEastAsia" w:cstheme="majorHAnsi"/>
          <w:color w:val="000000"/>
          <w:sz w:val="20"/>
          <w:szCs w:val="20"/>
          <w:lang w:eastAsia="ja-JP"/>
          <w:rPrChange w:id="3343" w:author="Petter Vang Brakalsvaalet [pev2]" w:date="2021-04-29T15:52:00Z">
            <w:rPr>
              <w:ins w:id="3344" w:author="Petter Vang Brakalsvaalet [pev2]" w:date="2021-04-27T23:31:00Z"/>
              <w:rFonts w:eastAsiaTheme="minorEastAsia" w:cstheme="majorHAnsi"/>
              <w:color w:val="000000"/>
              <w:sz w:val="21"/>
              <w:szCs w:val="21"/>
              <w:lang w:eastAsia="ja-JP"/>
            </w:rPr>
          </w:rPrChange>
        </w:rPr>
        <w:pPrChange w:id="3345" w:author="Petter Vang Brakalsvaalet [pev2]" w:date="2021-04-29T11:31:00Z">
          <w:pPr>
            <w:tabs>
              <w:tab w:val="left" w:pos="543"/>
            </w:tabs>
            <w:autoSpaceDE w:val="0"/>
            <w:autoSpaceDN w:val="0"/>
            <w:adjustRightInd w:val="0"/>
          </w:pPr>
        </w:pPrChange>
      </w:pPr>
      <w:ins w:id="3346" w:author="Petter Vang Brakalsvaalet [pev2]" w:date="2021-04-27T23:31:00Z">
        <w:r w:rsidRPr="00555D5E">
          <w:rPr>
            <w:rFonts w:eastAsiaTheme="minorEastAsia" w:cstheme="majorHAnsi"/>
            <w:color w:val="000000"/>
            <w:sz w:val="20"/>
            <w:szCs w:val="20"/>
            <w:lang w:eastAsia="ja-JP"/>
            <w:rPrChange w:id="334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348"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349"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350" w:author="Petter Vang Brakalsvaalet [pev2]" w:date="2021-04-29T15:52:00Z">
              <w:rPr>
                <w:rFonts w:eastAsiaTheme="minorEastAsia" w:cstheme="majorHAnsi"/>
                <w:color w:val="A31515"/>
                <w:sz w:val="21"/>
                <w:szCs w:val="21"/>
                <w:lang w:eastAsia="ja-JP"/>
              </w:rPr>
            </w:rPrChange>
          </w:rPr>
          <w:t>"Role"</w:t>
        </w:r>
        <w:r w:rsidRPr="00555D5E">
          <w:rPr>
            <w:rFonts w:eastAsiaTheme="minorEastAsia" w:cstheme="majorHAnsi"/>
            <w:color w:val="000000"/>
            <w:sz w:val="20"/>
            <w:szCs w:val="20"/>
            <w:lang w:eastAsia="ja-JP"/>
            <w:rPrChange w:id="3351"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352"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353" w:author="Petter Vang Brakalsvaalet [pev2]" w:date="2021-04-29T15:52:00Z">
              <w:rPr>
                <w:rFonts w:eastAsiaTheme="minorEastAsia" w:cstheme="majorHAnsi"/>
                <w:color w:val="000000"/>
                <w:sz w:val="21"/>
                <w:szCs w:val="21"/>
                <w:lang w:eastAsia="ja-JP"/>
              </w:rPr>
            </w:rPrChange>
          </w:rPr>
          <w:t>, options: [</w:t>
        </w:r>
        <w:r w:rsidRPr="00555D5E">
          <w:rPr>
            <w:rFonts w:eastAsiaTheme="minorEastAsia" w:cstheme="majorHAnsi"/>
            <w:color w:val="2B839F"/>
            <w:sz w:val="20"/>
            <w:szCs w:val="20"/>
            <w:lang w:eastAsia="ja-JP"/>
            <w:rPrChange w:id="3354" w:author="Petter Vang Brakalsvaalet [pev2]" w:date="2021-04-29T15:52:00Z">
              <w:rPr>
                <w:rFonts w:eastAsiaTheme="minorEastAsia" w:cstheme="majorHAnsi"/>
                <w:color w:val="2B839F"/>
                <w:sz w:val="21"/>
                <w:szCs w:val="21"/>
                <w:lang w:eastAsia="ja-JP"/>
              </w:rPr>
            </w:rPrChange>
          </w:rPr>
          <w:t>Player</w:t>
        </w:r>
        <w:r w:rsidRPr="00555D5E">
          <w:rPr>
            <w:rFonts w:eastAsiaTheme="minorEastAsia" w:cstheme="majorHAnsi"/>
            <w:color w:val="000000"/>
            <w:sz w:val="20"/>
            <w:szCs w:val="20"/>
            <w:lang w:eastAsia="ja-JP"/>
            <w:rPrChange w:id="335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56" w:author="Petter Vang Brakalsvaalet [pev2]" w:date="2021-04-29T15:52:00Z">
              <w:rPr>
                <w:rFonts w:eastAsiaTheme="minorEastAsia" w:cstheme="majorHAnsi"/>
                <w:color w:val="2B839F"/>
                <w:sz w:val="21"/>
                <w:szCs w:val="21"/>
                <w:lang w:eastAsia="ja-JP"/>
              </w:rPr>
            </w:rPrChange>
          </w:rPr>
          <w:t>Role</w:t>
        </w:r>
        <w:r w:rsidRPr="00555D5E">
          <w:rPr>
            <w:rFonts w:eastAsiaTheme="minorEastAsia" w:cstheme="majorHAnsi"/>
            <w:color w:val="000000"/>
            <w:sz w:val="20"/>
            <w:szCs w:val="20"/>
            <w:lang w:eastAsia="ja-JP"/>
            <w:rPrChange w:id="335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58" w:author="Petter Vang Brakalsvaalet [pev2]" w:date="2021-04-29T15:52:00Z">
              <w:rPr>
                <w:rFonts w:eastAsiaTheme="minorEastAsia" w:cstheme="majorHAnsi"/>
                <w:color w:val="2B839F"/>
                <w:sz w:val="21"/>
                <w:szCs w:val="21"/>
                <w:lang w:eastAsia="ja-JP"/>
              </w:rPr>
            </w:rPrChange>
          </w:rPr>
          <w:t>hider</w:t>
        </w:r>
        <w:r w:rsidRPr="00555D5E">
          <w:rPr>
            <w:rFonts w:eastAsiaTheme="minorEastAsia" w:cstheme="majorHAnsi"/>
            <w:color w:val="000000"/>
            <w:sz w:val="20"/>
            <w:szCs w:val="20"/>
            <w:lang w:eastAsia="ja-JP"/>
            <w:rPrChange w:id="335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60" w:author="Petter Vang Brakalsvaalet [pev2]" w:date="2021-04-29T15:52:00Z">
              <w:rPr>
                <w:rFonts w:eastAsiaTheme="minorEastAsia" w:cstheme="majorHAnsi"/>
                <w:color w:val="2B839F"/>
                <w:sz w:val="21"/>
                <w:szCs w:val="21"/>
                <w:lang w:eastAsia="ja-JP"/>
              </w:rPr>
            </w:rPrChange>
          </w:rPr>
          <w:t>rawValue</w:t>
        </w:r>
        <w:r w:rsidRPr="00555D5E">
          <w:rPr>
            <w:rFonts w:eastAsiaTheme="minorEastAsia" w:cstheme="majorHAnsi"/>
            <w:color w:val="000000"/>
            <w:sz w:val="20"/>
            <w:szCs w:val="20"/>
            <w:lang w:eastAsia="ja-JP"/>
            <w:rPrChange w:id="33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362" w:author="Petter Vang Brakalsvaalet [pev2]" w:date="2021-04-29T15:52:00Z">
              <w:rPr>
                <w:rFonts w:eastAsiaTheme="minorEastAsia" w:cstheme="majorHAnsi"/>
                <w:color w:val="2B839F"/>
                <w:sz w:val="21"/>
                <w:szCs w:val="21"/>
                <w:lang w:eastAsia="ja-JP"/>
              </w:rPr>
            </w:rPrChange>
          </w:rPr>
          <w:t>Player</w:t>
        </w:r>
        <w:r w:rsidRPr="00555D5E">
          <w:rPr>
            <w:rFonts w:eastAsiaTheme="minorEastAsia" w:cstheme="majorHAnsi"/>
            <w:color w:val="000000"/>
            <w:sz w:val="20"/>
            <w:szCs w:val="20"/>
            <w:lang w:eastAsia="ja-JP"/>
            <w:rPrChange w:id="336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64" w:author="Petter Vang Brakalsvaalet [pev2]" w:date="2021-04-29T15:52:00Z">
              <w:rPr>
                <w:rFonts w:eastAsiaTheme="minorEastAsia" w:cstheme="majorHAnsi"/>
                <w:color w:val="2B839F"/>
                <w:sz w:val="21"/>
                <w:szCs w:val="21"/>
                <w:lang w:eastAsia="ja-JP"/>
              </w:rPr>
            </w:rPrChange>
          </w:rPr>
          <w:t>Role</w:t>
        </w:r>
        <w:r w:rsidRPr="00555D5E">
          <w:rPr>
            <w:rFonts w:eastAsiaTheme="minorEastAsia" w:cstheme="majorHAnsi"/>
            <w:color w:val="000000"/>
            <w:sz w:val="20"/>
            <w:szCs w:val="20"/>
            <w:lang w:eastAsia="ja-JP"/>
            <w:rPrChange w:id="336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66" w:author="Petter Vang Brakalsvaalet [pev2]" w:date="2021-04-29T15:52:00Z">
              <w:rPr>
                <w:rFonts w:eastAsiaTheme="minorEastAsia" w:cstheme="majorHAnsi"/>
                <w:color w:val="2B839F"/>
                <w:sz w:val="21"/>
                <w:szCs w:val="21"/>
                <w:lang w:eastAsia="ja-JP"/>
              </w:rPr>
            </w:rPrChange>
          </w:rPr>
          <w:t>seeker</w:t>
        </w:r>
        <w:r w:rsidRPr="00555D5E">
          <w:rPr>
            <w:rFonts w:eastAsiaTheme="minorEastAsia" w:cstheme="majorHAnsi"/>
            <w:color w:val="000000"/>
            <w:sz w:val="20"/>
            <w:szCs w:val="20"/>
            <w:lang w:eastAsia="ja-JP"/>
            <w:rPrChange w:id="336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68" w:author="Petter Vang Brakalsvaalet [pev2]" w:date="2021-04-29T15:52:00Z">
              <w:rPr>
                <w:rFonts w:eastAsiaTheme="minorEastAsia" w:cstheme="majorHAnsi"/>
                <w:color w:val="2B839F"/>
                <w:sz w:val="21"/>
                <w:szCs w:val="21"/>
                <w:lang w:eastAsia="ja-JP"/>
              </w:rPr>
            </w:rPrChange>
          </w:rPr>
          <w:t>rawValue</w:t>
        </w:r>
        <w:r w:rsidRPr="00555D5E">
          <w:rPr>
            <w:rFonts w:eastAsiaTheme="minorEastAsia" w:cstheme="majorHAnsi"/>
            <w:color w:val="000000"/>
            <w:sz w:val="20"/>
            <w:szCs w:val="20"/>
            <w:lang w:eastAsia="ja-JP"/>
            <w:rPrChange w:id="3369" w:author="Petter Vang Brakalsvaalet [pev2]" w:date="2021-04-29T15:52:00Z">
              <w:rPr>
                <w:rFonts w:eastAsiaTheme="minorEastAsia" w:cstheme="majorHAnsi"/>
                <w:color w:val="000000"/>
                <w:sz w:val="21"/>
                <w:szCs w:val="21"/>
                <w:lang w:eastAsia="ja-JP"/>
              </w:rPr>
            </w:rPrChange>
          </w:rPr>
          <w:t>]),</w:t>
        </w:r>
      </w:ins>
    </w:p>
    <w:p w14:paraId="1BF156DA" w14:textId="77777777" w:rsidR="008E1C7E" w:rsidRPr="00555D5E" w:rsidRDefault="008E1C7E" w:rsidP="00DD38F8">
      <w:pPr>
        <w:tabs>
          <w:tab w:val="left" w:pos="543"/>
        </w:tabs>
        <w:autoSpaceDE w:val="0"/>
        <w:autoSpaceDN w:val="0"/>
        <w:adjustRightInd w:val="0"/>
        <w:rPr>
          <w:ins w:id="3370" w:author="Petter Vang Brakalsvaalet [pev2]" w:date="2021-04-27T23:31:00Z"/>
          <w:rFonts w:eastAsiaTheme="minorEastAsia" w:cstheme="majorHAnsi"/>
          <w:color w:val="000000"/>
          <w:sz w:val="20"/>
          <w:szCs w:val="20"/>
          <w:lang w:eastAsia="ja-JP"/>
          <w:rPrChange w:id="3371" w:author="Petter Vang Brakalsvaalet [pev2]" w:date="2021-04-29T15:52:00Z">
            <w:rPr>
              <w:ins w:id="3372" w:author="Petter Vang Brakalsvaalet [pev2]" w:date="2021-04-27T23:31:00Z"/>
              <w:rFonts w:eastAsiaTheme="minorEastAsia" w:cstheme="majorHAnsi"/>
              <w:color w:val="000000"/>
              <w:sz w:val="21"/>
              <w:szCs w:val="21"/>
              <w:lang w:eastAsia="ja-JP"/>
            </w:rPr>
          </w:rPrChange>
        </w:rPr>
        <w:pPrChange w:id="3373" w:author="Petter Vang Brakalsvaalet [pev2]" w:date="2021-04-29T11:31:00Z">
          <w:pPr>
            <w:tabs>
              <w:tab w:val="left" w:pos="543"/>
            </w:tabs>
            <w:autoSpaceDE w:val="0"/>
            <w:autoSpaceDN w:val="0"/>
            <w:adjustRightInd w:val="0"/>
          </w:pPr>
        </w:pPrChange>
      </w:pPr>
      <w:ins w:id="3374" w:author="Petter Vang Brakalsvaalet [pev2]" w:date="2021-04-27T23:31:00Z">
        <w:r w:rsidRPr="00555D5E">
          <w:rPr>
            <w:rFonts w:eastAsiaTheme="minorEastAsia" w:cstheme="majorHAnsi"/>
            <w:color w:val="000000"/>
            <w:sz w:val="20"/>
            <w:szCs w:val="20"/>
            <w:lang w:eastAsia="ja-JP"/>
            <w:rPrChange w:id="337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376"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377"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378" w:author="Petter Vang Brakalsvaalet [pev2]" w:date="2021-04-29T15:52:00Z">
              <w:rPr>
                <w:rFonts w:eastAsiaTheme="minorEastAsia" w:cstheme="majorHAnsi"/>
                <w:color w:val="A31515"/>
                <w:sz w:val="21"/>
                <w:szCs w:val="21"/>
                <w:lang w:eastAsia="ja-JP"/>
              </w:rPr>
            </w:rPrChange>
          </w:rPr>
          <w:t>"Difficulty"</w:t>
        </w:r>
        <w:r w:rsidRPr="00555D5E">
          <w:rPr>
            <w:rFonts w:eastAsiaTheme="minorEastAsia" w:cstheme="majorHAnsi"/>
            <w:color w:val="000000"/>
            <w:sz w:val="20"/>
            <w:szCs w:val="20"/>
            <w:lang w:eastAsia="ja-JP"/>
            <w:rPrChange w:id="3379"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380"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381" w:author="Petter Vang Brakalsvaalet [pev2]" w:date="2021-04-29T15:52:00Z">
              <w:rPr>
                <w:rFonts w:eastAsiaTheme="minorEastAsia" w:cstheme="majorHAnsi"/>
                <w:color w:val="000000"/>
                <w:sz w:val="21"/>
                <w:szCs w:val="21"/>
                <w:lang w:eastAsia="ja-JP"/>
              </w:rPr>
            </w:rPrChange>
          </w:rPr>
          <w:t>,</w:t>
        </w:r>
      </w:ins>
    </w:p>
    <w:p w14:paraId="149D9A93" w14:textId="77777777" w:rsidR="008E1C7E" w:rsidRPr="00555D5E" w:rsidRDefault="008E1C7E" w:rsidP="00DD38F8">
      <w:pPr>
        <w:tabs>
          <w:tab w:val="left" w:pos="543"/>
        </w:tabs>
        <w:autoSpaceDE w:val="0"/>
        <w:autoSpaceDN w:val="0"/>
        <w:adjustRightInd w:val="0"/>
        <w:rPr>
          <w:ins w:id="3382" w:author="Petter Vang Brakalsvaalet [pev2]" w:date="2021-04-27T23:31:00Z"/>
          <w:rFonts w:eastAsiaTheme="minorEastAsia" w:cstheme="majorHAnsi"/>
          <w:color w:val="000000"/>
          <w:sz w:val="20"/>
          <w:szCs w:val="20"/>
          <w:lang w:eastAsia="ja-JP"/>
          <w:rPrChange w:id="3383" w:author="Petter Vang Brakalsvaalet [pev2]" w:date="2021-04-29T15:52:00Z">
            <w:rPr>
              <w:ins w:id="3384" w:author="Petter Vang Brakalsvaalet [pev2]" w:date="2021-04-27T23:31:00Z"/>
              <w:rFonts w:eastAsiaTheme="minorEastAsia" w:cstheme="majorHAnsi"/>
              <w:color w:val="000000"/>
              <w:sz w:val="21"/>
              <w:szCs w:val="21"/>
              <w:lang w:eastAsia="ja-JP"/>
            </w:rPr>
          </w:rPrChange>
        </w:rPr>
        <w:pPrChange w:id="3385" w:author="Petter Vang Brakalsvaalet [pev2]" w:date="2021-04-29T11:31:00Z">
          <w:pPr>
            <w:tabs>
              <w:tab w:val="left" w:pos="543"/>
            </w:tabs>
            <w:autoSpaceDE w:val="0"/>
            <w:autoSpaceDN w:val="0"/>
            <w:adjustRightInd w:val="0"/>
          </w:pPr>
        </w:pPrChange>
      </w:pPr>
      <w:ins w:id="3386" w:author="Petter Vang Brakalsvaalet [pev2]" w:date="2021-04-27T23:31:00Z">
        <w:r w:rsidRPr="00555D5E">
          <w:rPr>
            <w:rFonts w:eastAsiaTheme="minorEastAsia" w:cstheme="majorHAnsi"/>
            <w:color w:val="000000"/>
            <w:sz w:val="20"/>
            <w:szCs w:val="20"/>
            <w:lang w:eastAsia="ja-JP"/>
            <w:rPrChange w:id="3387" w:author="Petter Vang Brakalsvaalet [pev2]" w:date="2021-04-29T15:52:00Z">
              <w:rPr>
                <w:rFonts w:eastAsiaTheme="minorEastAsia" w:cstheme="majorHAnsi"/>
                <w:color w:val="000000"/>
                <w:sz w:val="21"/>
                <w:szCs w:val="21"/>
                <w:lang w:eastAsia="ja-JP"/>
              </w:rPr>
            </w:rPrChange>
          </w:rPr>
          <w:t xml:space="preserve">                    options: [</w:t>
        </w:r>
        <w:r w:rsidRPr="00555D5E">
          <w:rPr>
            <w:rFonts w:eastAsiaTheme="minorEastAsia" w:cstheme="majorHAnsi"/>
            <w:color w:val="2B839F"/>
            <w:sz w:val="20"/>
            <w:szCs w:val="20"/>
            <w:lang w:eastAsia="ja-JP"/>
            <w:rPrChange w:id="3388" w:author="Petter Vang Brakalsvaalet [pev2]" w:date="2021-04-29T15:52:00Z">
              <w:rPr>
                <w:rFonts w:eastAsiaTheme="minorEastAsia" w:cstheme="majorHAnsi"/>
                <w:color w:val="2B839F"/>
                <w:sz w:val="21"/>
                <w:szCs w:val="21"/>
                <w:lang w:eastAsia="ja-JP"/>
              </w:rPr>
            </w:rPrChange>
          </w:rPr>
          <w:t>ChallangeRating</w:t>
        </w:r>
        <w:r w:rsidRPr="00555D5E">
          <w:rPr>
            <w:rFonts w:eastAsiaTheme="minorEastAsia" w:cstheme="majorHAnsi"/>
            <w:color w:val="000000"/>
            <w:sz w:val="20"/>
            <w:szCs w:val="20"/>
            <w:lang w:eastAsia="ja-JP"/>
            <w:rPrChange w:id="338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90" w:author="Petter Vang Brakalsvaalet [pev2]" w:date="2021-04-29T15:52:00Z">
              <w:rPr>
                <w:rFonts w:eastAsiaTheme="minorEastAsia" w:cstheme="majorHAnsi"/>
                <w:color w:val="2B839F"/>
                <w:sz w:val="21"/>
                <w:szCs w:val="21"/>
                <w:lang w:eastAsia="ja-JP"/>
              </w:rPr>
            </w:rPrChange>
          </w:rPr>
          <w:t>easy</w:t>
        </w:r>
        <w:r w:rsidRPr="00555D5E">
          <w:rPr>
            <w:rFonts w:eastAsiaTheme="minorEastAsia" w:cstheme="majorHAnsi"/>
            <w:color w:val="000000"/>
            <w:sz w:val="20"/>
            <w:szCs w:val="20"/>
            <w:lang w:eastAsia="ja-JP"/>
            <w:rPrChange w:id="339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392" w:author="Petter Vang Brakalsvaalet [pev2]" w:date="2021-04-29T15:52:00Z">
              <w:rPr>
                <w:rFonts w:eastAsiaTheme="minorEastAsia" w:cstheme="majorHAnsi"/>
                <w:color w:val="2B839F"/>
                <w:sz w:val="21"/>
                <w:szCs w:val="21"/>
                <w:lang w:eastAsia="ja-JP"/>
              </w:rPr>
            </w:rPrChange>
          </w:rPr>
          <w:t>rawValue</w:t>
        </w:r>
        <w:r w:rsidRPr="00555D5E">
          <w:rPr>
            <w:rFonts w:eastAsiaTheme="minorEastAsia" w:cstheme="majorHAnsi"/>
            <w:color w:val="000000"/>
            <w:sz w:val="20"/>
            <w:szCs w:val="20"/>
            <w:lang w:eastAsia="ja-JP"/>
            <w:rPrChange w:id="3393" w:author="Petter Vang Brakalsvaalet [pev2]" w:date="2021-04-29T15:52:00Z">
              <w:rPr>
                <w:rFonts w:eastAsiaTheme="minorEastAsia" w:cstheme="majorHAnsi"/>
                <w:color w:val="000000"/>
                <w:sz w:val="21"/>
                <w:szCs w:val="21"/>
                <w:lang w:eastAsia="ja-JP"/>
              </w:rPr>
            </w:rPrChange>
          </w:rPr>
          <w:t>,</w:t>
        </w:r>
      </w:ins>
    </w:p>
    <w:p w14:paraId="7D3FC7C6" w14:textId="77777777" w:rsidR="008E1C7E" w:rsidRPr="00555D5E" w:rsidRDefault="008E1C7E" w:rsidP="00DD38F8">
      <w:pPr>
        <w:tabs>
          <w:tab w:val="left" w:pos="543"/>
        </w:tabs>
        <w:autoSpaceDE w:val="0"/>
        <w:autoSpaceDN w:val="0"/>
        <w:adjustRightInd w:val="0"/>
        <w:rPr>
          <w:ins w:id="3394" w:author="Petter Vang Brakalsvaalet [pev2]" w:date="2021-04-27T23:31:00Z"/>
          <w:rFonts w:eastAsiaTheme="minorEastAsia" w:cstheme="majorHAnsi"/>
          <w:color w:val="000000"/>
          <w:sz w:val="20"/>
          <w:szCs w:val="20"/>
          <w:lang w:eastAsia="ja-JP"/>
          <w:rPrChange w:id="3395" w:author="Petter Vang Brakalsvaalet [pev2]" w:date="2021-04-29T15:52:00Z">
            <w:rPr>
              <w:ins w:id="3396" w:author="Petter Vang Brakalsvaalet [pev2]" w:date="2021-04-27T23:31:00Z"/>
              <w:rFonts w:eastAsiaTheme="minorEastAsia" w:cstheme="majorHAnsi"/>
              <w:color w:val="000000"/>
              <w:sz w:val="21"/>
              <w:szCs w:val="21"/>
              <w:lang w:eastAsia="ja-JP"/>
            </w:rPr>
          </w:rPrChange>
        </w:rPr>
        <w:pPrChange w:id="3397" w:author="Petter Vang Brakalsvaalet [pev2]" w:date="2021-04-29T11:31:00Z">
          <w:pPr>
            <w:tabs>
              <w:tab w:val="left" w:pos="543"/>
            </w:tabs>
            <w:autoSpaceDE w:val="0"/>
            <w:autoSpaceDN w:val="0"/>
            <w:adjustRightInd w:val="0"/>
          </w:pPr>
        </w:pPrChange>
      </w:pPr>
      <w:ins w:id="3398" w:author="Petter Vang Brakalsvaalet [pev2]" w:date="2021-04-27T23:31:00Z">
        <w:r w:rsidRPr="00555D5E">
          <w:rPr>
            <w:rFonts w:eastAsiaTheme="minorEastAsia" w:cstheme="majorHAnsi"/>
            <w:color w:val="000000"/>
            <w:sz w:val="20"/>
            <w:szCs w:val="20"/>
            <w:lang w:eastAsia="ja-JP"/>
            <w:rPrChange w:id="339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00" w:author="Petter Vang Brakalsvaalet [pev2]" w:date="2021-04-29T15:52:00Z">
              <w:rPr>
                <w:rFonts w:eastAsiaTheme="minorEastAsia" w:cstheme="majorHAnsi"/>
                <w:color w:val="2B839F"/>
                <w:sz w:val="21"/>
                <w:szCs w:val="21"/>
                <w:lang w:eastAsia="ja-JP"/>
              </w:rPr>
            </w:rPrChange>
          </w:rPr>
          <w:t>ChallangeRating</w:t>
        </w:r>
        <w:r w:rsidRPr="00555D5E">
          <w:rPr>
            <w:rFonts w:eastAsiaTheme="minorEastAsia" w:cstheme="majorHAnsi"/>
            <w:color w:val="000000"/>
            <w:sz w:val="20"/>
            <w:szCs w:val="20"/>
            <w:lang w:eastAsia="ja-JP"/>
            <w:rPrChange w:id="340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402" w:author="Petter Vang Brakalsvaalet [pev2]" w:date="2021-04-29T15:52:00Z">
              <w:rPr>
                <w:rFonts w:eastAsiaTheme="minorEastAsia" w:cstheme="majorHAnsi"/>
                <w:color w:val="2B839F"/>
                <w:sz w:val="21"/>
                <w:szCs w:val="21"/>
                <w:lang w:eastAsia="ja-JP"/>
              </w:rPr>
            </w:rPrChange>
          </w:rPr>
          <w:t>normal</w:t>
        </w:r>
        <w:r w:rsidRPr="00555D5E">
          <w:rPr>
            <w:rFonts w:eastAsiaTheme="minorEastAsia" w:cstheme="majorHAnsi"/>
            <w:color w:val="000000"/>
            <w:sz w:val="20"/>
            <w:szCs w:val="20"/>
            <w:lang w:eastAsia="ja-JP"/>
            <w:rPrChange w:id="340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404" w:author="Petter Vang Brakalsvaalet [pev2]" w:date="2021-04-29T15:52:00Z">
              <w:rPr>
                <w:rFonts w:eastAsiaTheme="minorEastAsia" w:cstheme="majorHAnsi"/>
                <w:color w:val="2B839F"/>
                <w:sz w:val="21"/>
                <w:szCs w:val="21"/>
                <w:lang w:eastAsia="ja-JP"/>
              </w:rPr>
            </w:rPrChange>
          </w:rPr>
          <w:t>rawValue</w:t>
        </w:r>
        <w:r w:rsidRPr="00555D5E">
          <w:rPr>
            <w:rFonts w:eastAsiaTheme="minorEastAsia" w:cstheme="majorHAnsi"/>
            <w:color w:val="000000"/>
            <w:sz w:val="20"/>
            <w:szCs w:val="20"/>
            <w:lang w:eastAsia="ja-JP"/>
            <w:rPrChange w:id="3405" w:author="Petter Vang Brakalsvaalet [pev2]" w:date="2021-04-29T15:52:00Z">
              <w:rPr>
                <w:rFonts w:eastAsiaTheme="minorEastAsia" w:cstheme="majorHAnsi"/>
                <w:color w:val="000000"/>
                <w:sz w:val="21"/>
                <w:szCs w:val="21"/>
                <w:lang w:eastAsia="ja-JP"/>
              </w:rPr>
            </w:rPrChange>
          </w:rPr>
          <w:t>,</w:t>
        </w:r>
      </w:ins>
    </w:p>
    <w:p w14:paraId="12DFF6FC" w14:textId="77777777" w:rsidR="008E1C7E" w:rsidRPr="00555D5E" w:rsidRDefault="008E1C7E" w:rsidP="00DD38F8">
      <w:pPr>
        <w:tabs>
          <w:tab w:val="left" w:pos="543"/>
        </w:tabs>
        <w:autoSpaceDE w:val="0"/>
        <w:autoSpaceDN w:val="0"/>
        <w:adjustRightInd w:val="0"/>
        <w:rPr>
          <w:ins w:id="3406" w:author="Petter Vang Brakalsvaalet [pev2]" w:date="2021-04-27T23:31:00Z"/>
          <w:rFonts w:eastAsiaTheme="minorEastAsia" w:cstheme="majorHAnsi"/>
          <w:color w:val="000000"/>
          <w:sz w:val="20"/>
          <w:szCs w:val="20"/>
          <w:lang w:eastAsia="ja-JP"/>
          <w:rPrChange w:id="3407" w:author="Petter Vang Brakalsvaalet [pev2]" w:date="2021-04-29T15:52:00Z">
            <w:rPr>
              <w:ins w:id="3408" w:author="Petter Vang Brakalsvaalet [pev2]" w:date="2021-04-27T23:31:00Z"/>
              <w:rFonts w:eastAsiaTheme="minorEastAsia" w:cstheme="majorHAnsi"/>
              <w:color w:val="000000"/>
              <w:sz w:val="21"/>
              <w:szCs w:val="21"/>
              <w:lang w:eastAsia="ja-JP"/>
            </w:rPr>
          </w:rPrChange>
        </w:rPr>
        <w:pPrChange w:id="3409" w:author="Petter Vang Brakalsvaalet [pev2]" w:date="2021-04-29T11:31:00Z">
          <w:pPr>
            <w:tabs>
              <w:tab w:val="left" w:pos="543"/>
            </w:tabs>
            <w:autoSpaceDE w:val="0"/>
            <w:autoSpaceDN w:val="0"/>
            <w:adjustRightInd w:val="0"/>
          </w:pPr>
        </w:pPrChange>
      </w:pPr>
      <w:ins w:id="3410" w:author="Petter Vang Brakalsvaalet [pev2]" w:date="2021-04-27T23:31:00Z">
        <w:r w:rsidRPr="00555D5E">
          <w:rPr>
            <w:rFonts w:eastAsiaTheme="minorEastAsia" w:cstheme="majorHAnsi"/>
            <w:color w:val="000000"/>
            <w:sz w:val="20"/>
            <w:szCs w:val="20"/>
            <w:lang w:eastAsia="ja-JP"/>
            <w:rPrChange w:id="341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12" w:author="Petter Vang Brakalsvaalet [pev2]" w:date="2021-04-29T15:52:00Z">
              <w:rPr>
                <w:rFonts w:eastAsiaTheme="minorEastAsia" w:cstheme="majorHAnsi"/>
                <w:color w:val="2B839F"/>
                <w:sz w:val="21"/>
                <w:szCs w:val="21"/>
                <w:lang w:eastAsia="ja-JP"/>
              </w:rPr>
            </w:rPrChange>
          </w:rPr>
          <w:t>ChallangeRating</w:t>
        </w:r>
        <w:r w:rsidRPr="00555D5E">
          <w:rPr>
            <w:rFonts w:eastAsiaTheme="minorEastAsia" w:cstheme="majorHAnsi"/>
            <w:color w:val="000000"/>
            <w:sz w:val="20"/>
            <w:szCs w:val="20"/>
            <w:lang w:eastAsia="ja-JP"/>
            <w:rPrChange w:id="341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414" w:author="Petter Vang Brakalsvaalet [pev2]" w:date="2021-04-29T15:52:00Z">
              <w:rPr>
                <w:rFonts w:eastAsiaTheme="minorEastAsia" w:cstheme="majorHAnsi"/>
                <w:color w:val="2B839F"/>
                <w:sz w:val="21"/>
                <w:szCs w:val="21"/>
                <w:lang w:eastAsia="ja-JP"/>
              </w:rPr>
            </w:rPrChange>
          </w:rPr>
          <w:t>hard</w:t>
        </w:r>
        <w:r w:rsidRPr="00555D5E">
          <w:rPr>
            <w:rFonts w:eastAsiaTheme="minorEastAsia" w:cstheme="majorHAnsi"/>
            <w:color w:val="000000"/>
            <w:sz w:val="20"/>
            <w:szCs w:val="20"/>
            <w:lang w:eastAsia="ja-JP"/>
            <w:rPrChange w:id="341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416" w:author="Petter Vang Brakalsvaalet [pev2]" w:date="2021-04-29T15:52:00Z">
              <w:rPr>
                <w:rFonts w:eastAsiaTheme="minorEastAsia" w:cstheme="majorHAnsi"/>
                <w:color w:val="2B839F"/>
                <w:sz w:val="21"/>
                <w:szCs w:val="21"/>
                <w:lang w:eastAsia="ja-JP"/>
              </w:rPr>
            </w:rPrChange>
          </w:rPr>
          <w:t>rawValue</w:t>
        </w:r>
        <w:r w:rsidRPr="00555D5E">
          <w:rPr>
            <w:rFonts w:eastAsiaTheme="minorEastAsia" w:cstheme="majorHAnsi"/>
            <w:color w:val="000000"/>
            <w:sz w:val="20"/>
            <w:szCs w:val="20"/>
            <w:lang w:eastAsia="ja-JP"/>
            <w:rPrChange w:id="3417" w:author="Petter Vang Brakalsvaalet [pev2]" w:date="2021-04-29T15:52:00Z">
              <w:rPr>
                <w:rFonts w:eastAsiaTheme="minorEastAsia" w:cstheme="majorHAnsi"/>
                <w:color w:val="000000"/>
                <w:sz w:val="21"/>
                <w:szCs w:val="21"/>
                <w:lang w:eastAsia="ja-JP"/>
              </w:rPr>
            </w:rPrChange>
          </w:rPr>
          <w:t>]),</w:t>
        </w:r>
      </w:ins>
    </w:p>
    <w:p w14:paraId="3512E55C" w14:textId="77777777" w:rsidR="008E1C7E" w:rsidRPr="00555D5E" w:rsidRDefault="008E1C7E" w:rsidP="00DD38F8">
      <w:pPr>
        <w:tabs>
          <w:tab w:val="left" w:pos="543"/>
        </w:tabs>
        <w:autoSpaceDE w:val="0"/>
        <w:autoSpaceDN w:val="0"/>
        <w:adjustRightInd w:val="0"/>
        <w:rPr>
          <w:ins w:id="3418" w:author="Petter Vang Brakalsvaalet [pev2]" w:date="2021-04-27T23:31:00Z"/>
          <w:rFonts w:eastAsiaTheme="minorEastAsia" w:cstheme="majorHAnsi"/>
          <w:color w:val="000000"/>
          <w:sz w:val="20"/>
          <w:szCs w:val="20"/>
          <w:lang w:eastAsia="ja-JP"/>
          <w:rPrChange w:id="3419" w:author="Petter Vang Brakalsvaalet [pev2]" w:date="2021-04-29T15:52:00Z">
            <w:rPr>
              <w:ins w:id="3420" w:author="Petter Vang Brakalsvaalet [pev2]" w:date="2021-04-27T23:31:00Z"/>
              <w:rFonts w:eastAsiaTheme="minorEastAsia" w:cstheme="majorHAnsi"/>
              <w:color w:val="000000"/>
              <w:sz w:val="21"/>
              <w:szCs w:val="21"/>
              <w:lang w:eastAsia="ja-JP"/>
            </w:rPr>
          </w:rPrChange>
        </w:rPr>
        <w:pPrChange w:id="3421" w:author="Petter Vang Brakalsvaalet [pev2]" w:date="2021-04-29T11:31:00Z">
          <w:pPr>
            <w:tabs>
              <w:tab w:val="left" w:pos="543"/>
            </w:tabs>
            <w:autoSpaceDE w:val="0"/>
            <w:autoSpaceDN w:val="0"/>
            <w:adjustRightInd w:val="0"/>
          </w:pPr>
        </w:pPrChange>
      </w:pPr>
      <w:ins w:id="3422" w:author="Petter Vang Brakalsvaalet [pev2]" w:date="2021-04-27T23:31:00Z">
        <w:r w:rsidRPr="00555D5E">
          <w:rPr>
            <w:rFonts w:eastAsiaTheme="minorEastAsia" w:cstheme="majorHAnsi"/>
            <w:color w:val="000000"/>
            <w:sz w:val="20"/>
            <w:szCs w:val="20"/>
            <w:lang w:eastAsia="ja-JP"/>
            <w:rPrChange w:id="342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24"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425"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426" w:author="Petter Vang Brakalsvaalet [pev2]" w:date="2021-04-29T15:52:00Z">
              <w:rPr>
                <w:rFonts w:eastAsiaTheme="minorEastAsia" w:cstheme="majorHAnsi"/>
                <w:color w:val="A31515"/>
                <w:sz w:val="21"/>
                <w:szCs w:val="21"/>
                <w:lang w:eastAsia="ja-JP"/>
              </w:rPr>
            </w:rPrChange>
          </w:rPr>
          <w:t>"Speed"</w:t>
        </w:r>
        <w:r w:rsidRPr="00555D5E">
          <w:rPr>
            <w:rFonts w:eastAsiaTheme="minorEastAsia" w:cstheme="majorHAnsi"/>
            <w:color w:val="000000"/>
            <w:sz w:val="20"/>
            <w:szCs w:val="20"/>
            <w:lang w:eastAsia="ja-JP"/>
            <w:rPrChange w:id="3427"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428"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429" w:author="Petter Vang Brakalsvaalet [pev2]" w:date="2021-04-29T15:52:00Z">
              <w:rPr>
                <w:rFonts w:eastAsiaTheme="minorEastAsia" w:cstheme="majorHAnsi"/>
                <w:color w:val="000000"/>
                <w:sz w:val="21"/>
                <w:szCs w:val="21"/>
                <w:lang w:eastAsia="ja-JP"/>
              </w:rPr>
            </w:rPrChange>
          </w:rPr>
          <w:t>, options: [</w:t>
        </w:r>
        <w:r w:rsidRPr="00555D5E">
          <w:rPr>
            <w:rFonts w:eastAsiaTheme="minorEastAsia" w:cstheme="majorHAnsi"/>
            <w:color w:val="A31515"/>
            <w:sz w:val="20"/>
            <w:szCs w:val="20"/>
            <w:lang w:eastAsia="ja-JP"/>
            <w:rPrChange w:id="3430" w:author="Petter Vang Brakalsvaalet [pev2]" w:date="2021-04-29T15:52:00Z">
              <w:rPr>
                <w:rFonts w:eastAsiaTheme="minorEastAsia" w:cstheme="majorHAnsi"/>
                <w:color w:val="A31515"/>
                <w:sz w:val="21"/>
                <w:szCs w:val="21"/>
                <w:lang w:eastAsia="ja-JP"/>
              </w:rPr>
            </w:rPrChange>
          </w:rPr>
          <w:t>"Slow"</w:t>
        </w:r>
        <w:r w:rsidRPr="00555D5E">
          <w:rPr>
            <w:rFonts w:eastAsiaTheme="minorEastAsia" w:cstheme="majorHAnsi"/>
            <w:color w:val="000000"/>
            <w:sz w:val="20"/>
            <w:szCs w:val="20"/>
            <w:lang w:eastAsia="ja-JP"/>
            <w:rPrChange w:id="343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432" w:author="Petter Vang Brakalsvaalet [pev2]" w:date="2021-04-29T15:52:00Z">
              <w:rPr>
                <w:rFonts w:eastAsiaTheme="minorEastAsia" w:cstheme="majorHAnsi"/>
                <w:color w:val="A31515"/>
                <w:sz w:val="21"/>
                <w:szCs w:val="21"/>
                <w:lang w:eastAsia="ja-JP"/>
              </w:rPr>
            </w:rPrChange>
          </w:rPr>
          <w:t>"Normal"</w:t>
        </w:r>
        <w:r w:rsidRPr="00555D5E">
          <w:rPr>
            <w:rFonts w:eastAsiaTheme="minorEastAsia" w:cstheme="majorHAnsi"/>
            <w:color w:val="000000"/>
            <w:sz w:val="20"/>
            <w:szCs w:val="20"/>
            <w:lang w:eastAsia="ja-JP"/>
            <w:rPrChange w:id="343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434" w:author="Petter Vang Brakalsvaalet [pev2]" w:date="2021-04-29T15:52:00Z">
              <w:rPr>
                <w:rFonts w:eastAsiaTheme="minorEastAsia" w:cstheme="majorHAnsi"/>
                <w:color w:val="A31515"/>
                <w:sz w:val="21"/>
                <w:szCs w:val="21"/>
                <w:lang w:eastAsia="ja-JP"/>
              </w:rPr>
            </w:rPrChange>
          </w:rPr>
          <w:t>"Fast"</w:t>
        </w:r>
        <w:r w:rsidRPr="00555D5E">
          <w:rPr>
            <w:rFonts w:eastAsiaTheme="minorEastAsia" w:cstheme="majorHAnsi"/>
            <w:color w:val="000000"/>
            <w:sz w:val="20"/>
            <w:szCs w:val="20"/>
            <w:lang w:eastAsia="ja-JP"/>
            <w:rPrChange w:id="3435" w:author="Petter Vang Brakalsvaalet [pev2]" w:date="2021-04-29T15:52:00Z">
              <w:rPr>
                <w:rFonts w:eastAsiaTheme="minorEastAsia" w:cstheme="majorHAnsi"/>
                <w:color w:val="000000"/>
                <w:sz w:val="21"/>
                <w:szCs w:val="21"/>
                <w:lang w:eastAsia="ja-JP"/>
              </w:rPr>
            </w:rPrChange>
          </w:rPr>
          <w:t>]),</w:t>
        </w:r>
      </w:ins>
    </w:p>
    <w:p w14:paraId="30F5BCA9" w14:textId="77777777" w:rsidR="008E1C7E" w:rsidRPr="00555D5E" w:rsidRDefault="008E1C7E" w:rsidP="00DD38F8">
      <w:pPr>
        <w:tabs>
          <w:tab w:val="left" w:pos="543"/>
        </w:tabs>
        <w:autoSpaceDE w:val="0"/>
        <w:autoSpaceDN w:val="0"/>
        <w:adjustRightInd w:val="0"/>
        <w:rPr>
          <w:ins w:id="3436" w:author="Petter Vang Brakalsvaalet [pev2]" w:date="2021-04-27T23:31:00Z"/>
          <w:rFonts w:eastAsiaTheme="minorEastAsia" w:cstheme="majorHAnsi"/>
          <w:color w:val="000000"/>
          <w:sz w:val="20"/>
          <w:szCs w:val="20"/>
          <w:lang w:eastAsia="ja-JP"/>
          <w:rPrChange w:id="3437" w:author="Petter Vang Brakalsvaalet [pev2]" w:date="2021-04-29T15:52:00Z">
            <w:rPr>
              <w:ins w:id="3438" w:author="Petter Vang Brakalsvaalet [pev2]" w:date="2021-04-27T23:31:00Z"/>
              <w:rFonts w:eastAsiaTheme="minorEastAsia" w:cstheme="majorHAnsi"/>
              <w:color w:val="000000"/>
              <w:sz w:val="21"/>
              <w:szCs w:val="21"/>
              <w:lang w:eastAsia="ja-JP"/>
            </w:rPr>
          </w:rPrChange>
        </w:rPr>
        <w:pPrChange w:id="3439" w:author="Petter Vang Brakalsvaalet [pev2]" w:date="2021-04-29T11:31:00Z">
          <w:pPr>
            <w:tabs>
              <w:tab w:val="left" w:pos="543"/>
            </w:tabs>
            <w:autoSpaceDE w:val="0"/>
            <w:autoSpaceDN w:val="0"/>
            <w:adjustRightInd w:val="0"/>
          </w:pPr>
        </w:pPrChange>
      </w:pPr>
      <w:ins w:id="3440" w:author="Petter Vang Brakalsvaalet [pev2]" w:date="2021-04-27T23:31:00Z">
        <w:r w:rsidRPr="00555D5E">
          <w:rPr>
            <w:rFonts w:eastAsiaTheme="minorEastAsia" w:cstheme="majorHAnsi"/>
            <w:color w:val="000000"/>
            <w:sz w:val="20"/>
            <w:szCs w:val="20"/>
            <w:lang w:eastAsia="ja-JP"/>
            <w:rPrChange w:id="344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42"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443"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444" w:author="Petter Vang Brakalsvaalet [pev2]" w:date="2021-04-29T15:52:00Z">
              <w:rPr>
                <w:rFonts w:eastAsiaTheme="minorEastAsia" w:cstheme="majorHAnsi"/>
                <w:color w:val="A31515"/>
                <w:sz w:val="21"/>
                <w:szCs w:val="21"/>
                <w:lang w:eastAsia="ja-JP"/>
              </w:rPr>
            </w:rPrChange>
          </w:rPr>
          <w:t>"Reach"</w:t>
        </w:r>
        <w:r w:rsidRPr="00555D5E">
          <w:rPr>
            <w:rFonts w:eastAsiaTheme="minorEastAsia" w:cstheme="majorHAnsi"/>
            <w:color w:val="000000"/>
            <w:sz w:val="20"/>
            <w:szCs w:val="20"/>
            <w:lang w:eastAsia="ja-JP"/>
            <w:rPrChange w:id="3445"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446" w:author="Petter Vang Brakalsvaalet [pev2]" w:date="2021-04-29T15:52:00Z">
              <w:rPr>
                <w:rFonts w:eastAsiaTheme="minorEastAsia" w:cstheme="majorHAnsi"/>
                <w:color w:val="0000FF"/>
                <w:sz w:val="21"/>
                <w:szCs w:val="21"/>
                <w:lang w:eastAsia="ja-JP"/>
              </w:rPr>
            </w:rPrChange>
          </w:rPr>
          <w:t>true</w:t>
        </w:r>
        <w:r w:rsidRPr="00555D5E">
          <w:rPr>
            <w:rFonts w:eastAsiaTheme="minorEastAsia" w:cstheme="majorHAnsi"/>
            <w:color w:val="000000"/>
            <w:sz w:val="20"/>
            <w:szCs w:val="20"/>
            <w:lang w:eastAsia="ja-JP"/>
            <w:rPrChange w:id="3447" w:author="Petter Vang Brakalsvaalet [pev2]" w:date="2021-04-29T15:52:00Z">
              <w:rPr>
                <w:rFonts w:eastAsiaTheme="minorEastAsia" w:cstheme="majorHAnsi"/>
                <w:color w:val="000000"/>
                <w:sz w:val="21"/>
                <w:szCs w:val="21"/>
                <w:lang w:eastAsia="ja-JP"/>
              </w:rPr>
            </w:rPrChange>
          </w:rPr>
          <w:t>, options: [</w:t>
        </w:r>
        <w:r w:rsidRPr="00555D5E">
          <w:rPr>
            <w:rFonts w:eastAsiaTheme="minorEastAsia" w:cstheme="majorHAnsi"/>
            <w:color w:val="A31515"/>
            <w:sz w:val="20"/>
            <w:szCs w:val="20"/>
            <w:lang w:eastAsia="ja-JP"/>
            <w:rPrChange w:id="3448" w:author="Petter Vang Brakalsvaalet [pev2]" w:date="2021-04-29T15:52:00Z">
              <w:rPr>
                <w:rFonts w:eastAsiaTheme="minorEastAsia" w:cstheme="majorHAnsi"/>
                <w:color w:val="A31515"/>
                <w:sz w:val="21"/>
                <w:szCs w:val="21"/>
                <w:lang w:eastAsia="ja-JP"/>
              </w:rPr>
            </w:rPrChange>
          </w:rPr>
          <w:t>"Short"</w:t>
        </w:r>
        <w:r w:rsidRPr="00555D5E">
          <w:rPr>
            <w:rFonts w:eastAsiaTheme="minorEastAsia" w:cstheme="majorHAnsi"/>
            <w:color w:val="000000"/>
            <w:sz w:val="20"/>
            <w:szCs w:val="20"/>
            <w:lang w:eastAsia="ja-JP"/>
            <w:rPrChange w:id="344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450" w:author="Petter Vang Brakalsvaalet [pev2]" w:date="2021-04-29T15:52:00Z">
              <w:rPr>
                <w:rFonts w:eastAsiaTheme="minorEastAsia" w:cstheme="majorHAnsi"/>
                <w:color w:val="A31515"/>
                <w:sz w:val="21"/>
                <w:szCs w:val="21"/>
                <w:lang w:eastAsia="ja-JP"/>
              </w:rPr>
            </w:rPrChange>
          </w:rPr>
          <w:t>"Medium"</w:t>
        </w:r>
        <w:r w:rsidRPr="00555D5E">
          <w:rPr>
            <w:rFonts w:eastAsiaTheme="minorEastAsia" w:cstheme="majorHAnsi"/>
            <w:color w:val="000000"/>
            <w:sz w:val="20"/>
            <w:szCs w:val="20"/>
            <w:lang w:eastAsia="ja-JP"/>
            <w:rPrChange w:id="345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452" w:author="Petter Vang Brakalsvaalet [pev2]" w:date="2021-04-29T15:52:00Z">
              <w:rPr>
                <w:rFonts w:eastAsiaTheme="minorEastAsia" w:cstheme="majorHAnsi"/>
                <w:color w:val="A31515"/>
                <w:sz w:val="21"/>
                <w:szCs w:val="21"/>
                <w:lang w:eastAsia="ja-JP"/>
              </w:rPr>
            </w:rPrChange>
          </w:rPr>
          <w:t>"Far"</w:t>
        </w:r>
        <w:r w:rsidRPr="00555D5E">
          <w:rPr>
            <w:rFonts w:eastAsiaTheme="minorEastAsia" w:cstheme="majorHAnsi"/>
            <w:color w:val="000000"/>
            <w:sz w:val="20"/>
            <w:szCs w:val="20"/>
            <w:lang w:eastAsia="ja-JP"/>
            <w:rPrChange w:id="3453" w:author="Petter Vang Brakalsvaalet [pev2]" w:date="2021-04-29T15:52:00Z">
              <w:rPr>
                <w:rFonts w:eastAsiaTheme="minorEastAsia" w:cstheme="majorHAnsi"/>
                <w:color w:val="000000"/>
                <w:sz w:val="21"/>
                <w:szCs w:val="21"/>
                <w:lang w:eastAsia="ja-JP"/>
              </w:rPr>
            </w:rPrChange>
          </w:rPr>
          <w:t>]),</w:t>
        </w:r>
      </w:ins>
    </w:p>
    <w:p w14:paraId="5E5368BF" w14:textId="77777777" w:rsidR="008E1C7E" w:rsidRPr="00555D5E" w:rsidRDefault="008E1C7E" w:rsidP="00DD38F8">
      <w:pPr>
        <w:tabs>
          <w:tab w:val="left" w:pos="543"/>
        </w:tabs>
        <w:autoSpaceDE w:val="0"/>
        <w:autoSpaceDN w:val="0"/>
        <w:adjustRightInd w:val="0"/>
        <w:rPr>
          <w:ins w:id="3454" w:author="Petter Vang Brakalsvaalet [pev2]" w:date="2021-04-27T23:31:00Z"/>
          <w:rFonts w:eastAsiaTheme="minorEastAsia" w:cstheme="majorHAnsi"/>
          <w:color w:val="000000"/>
          <w:sz w:val="20"/>
          <w:szCs w:val="20"/>
          <w:lang w:eastAsia="ja-JP"/>
          <w:rPrChange w:id="3455" w:author="Petter Vang Brakalsvaalet [pev2]" w:date="2021-04-29T15:52:00Z">
            <w:rPr>
              <w:ins w:id="3456" w:author="Petter Vang Brakalsvaalet [pev2]" w:date="2021-04-27T23:31:00Z"/>
              <w:rFonts w:eastAsiaTheme="minorEastAsia" w:cstheme="majorHAnsi"/>
              <w:color w:val="000000"/>
              <w:sz w:val="21"/>
              <w:szCs w:val="21"/>
              <w:lang w:eastAsia="ja-JP"/>
            </w:rPr>
          </w:rPrChange>
        </w:rPr>
        <w:pPrChange w:id="3457" w:author="Petter Vang Brakalsvaalet [pev2]" w:date="2021-04-29T11:31:00Z">
          <w:pPr>
            <w:tabs>
              <w:tab w:val="left" w:pos="543"/>
            </w:tabs>
            <w:autoSpaceDE w:val="0"/>
            <w:autoSpaceDN w:val="0"/>
            <w:adjustRightInd w:val="0"/>
          </w:pPr>
        </w:pPrChange>
      </w:pPr>
      <w:ins w:id="3458" w:author="Petter Vang Brakalsvaalet [pev2]" w:date="2021-04-27T23:31:00Z">
        <w:r w:rsidRPr="00555D5E">
          <w:rPr>
            <w:rFonts w:eastAsiaTheme="minorEastAsia" w:cstheme="majorHAnsi"/>
            <w:color w:val="000000"/>
            <w:sz w:val="20"/>
            <w:szCs w:val="20"/>
            <w:lang w:eastAsia="ja-JP"/>
            <w:rPrChange w:id="345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60"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461"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462" w:author="Petter Vang Brakalsvaalet [pev2]" w:date="2021-04-29T15:52:00Z">
              <w:rPr>
                <w:rFonts w:eastAsiaTheme="minorEastAsia" w:cstheme="majorHAnsi"/>
                <w:color w:val="A31515"/>
                <w:sz w:val="21"/>
                <w:szCs w:val="21"/>
                <w:lang w:eastAsia="ja-JP"/>
              </w:rPr>
            </w:rPrChange>
          </w:rPr>
          <w:t>"Duration"</w:t>
        </w:r>
        <w:r w:rsidRPr="00555D5E">
          <w:rPr>
            <w:rFonts w:eastAsiaTheme="minorEastAsia" w:cstheme="majorHAnsi"/>
            <w:color w:val="000000"/>
            <w:sz w:val="20"/>
            <w:szCs w:val="20"/>
            <w:lang w:eastAsia="ja-JP"/>
            <w:rPrChange w:id="3463"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464"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3465" w:author="Petter Vang Brakalsvaalet [pev2]" w:date="2021-04-29T15:52:00Z">
              <w:rPr>
                <w:rFonts w:eastAsiaTheme="minorEastAsia" w:cstheme="majorHAnsi"/>
                <w:color w:val="000000"/>
                <w:sz w:val="21"/>
                <w:szCs w:val="21"/>
                <w:lang w:eastAsia="ja-JP"/>
              </w:rPr>
            </w:rPrChange>
          </w:rPr>
          <w:t>),</w:t>
        </w:r>
      </w:ins>
    </w:p>
    <w:p w14:paraId="40E660EC" w14:textId="77777777" w:rsidR="008E1C7E" w:rsidRPr="00555D5E" w:rsidRDefault="008E1C7E" w:rsidP="00DD38F8">
      <w:pPr>
        <w:tabs>
          <w:tab w:val="left" w:pos="543"/>
        </w:tabs>
        <w:autoSpaceDE w:val="0"/>
        <w:autoSpaceDN w:val="0"/>
        <w:adjustRightInd w:val="0"/>
        <w:rPr>
          <w:ins w:id="3466" w:author="Petter Vang Brakalsvaalet [pev2]" w:date="2021-04-27T23:31:00Z"/>
          <w:rFonts w:eastAsiaTheme="minorEastAsia" w:cstheme="majorHAnsi"/>
          <w:color w:val="000000"/>
          <w:sz w:val="20"/>
          <w:szCs w:val="20"/>
          <w:lang w:eastAsia="ja-JP"/>
          <w:rPrChange w:id="3467" w:author="Petter Vang Brakalsvaalet [pev2]" w:date="2021-04-29T15:52:00Z">
            <w:rPr>
              <w:ins w:id="3468" w:author="Petter Vang Brakalsvaalet [pev2]" w:date="2021-04-27T23:31:00Z"/>
              <w:rFonts w:eastAsiaTheme="minorEastAsia" w:cstheme="majorHAnsi"/>
              <w:color w:val="000000"/>
              <w:sz w:val="21"/>
              <w:szCs w:val="21"/>
              <w:lang w:eastAsia="ja-JP"/>
            </w:rPr>
          </w:rPrChange>
        </w:rPr>
        <w:pPrChange w:id="3469" w:author="Petter Vang Brakalsvaalet [pev2]" w:date="2021-04-29T11:31:00Z">
          <w:pPr>
            <w:tabs>
              <w:tab w:val="left" w:pos="543"/>
            </w:tabs>
            <w:autoSpaceDE w:val="0"/>
            <w:autoSpaceDN w:val="0"/>
            <w:adjustRightInd w:val="0"/>
          </w:pPr>
        </w:pPrChange>
      </w:pPr>
      <w:ins w:id="3470" w:author="Petter Vang Brakalsvaalet [pev2]" w:date="2021-04-27T23:31:00Z">
        <w:r w:rsidRPr="00555D5E">
          <w:rPr>
            <w:rFonts w:eastAsiaTheme="minorEastAsia" w:cstheme="majorHAnsi"/>
            <w:color w:val="000000"/>
            <w:sz w:val="20"/>
            <w:szCs w:val="20"/>
            <w:lang w:eastAsia="ja-JP"/>
            <w:rPrChange w:id="347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472"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473" w:author="Petter Vang Brakalsvaalet [pev2]" w:date="2021-04-29T15:52:00Z">
              <w:rPr>
                <w:rFonts w:eastAsiaTheme="minorEastAsia" w:cstheme="majorHAnsi"/>
                <w:color w:val="000000"/>
                <w:sz w:val="21"/>
                <w:szCs w:val="21"/>
                <w:lang w:eastAsia="ja-JP"/>
              </w:rPr>
            </w:rPrChange>
          </w:rPr>
          <w:t xml:space="preserve">(title: </w:t>
        </w:r>
        <w:r w:rsidRPr="00555D5E">
          <w:rPr>
            <w:rFonts w:eastAsiaTheme="minorEastAsia" w:cstheme="majorHAnsi"/>
            <w:color w:val="A31515"/>
            <w:sz w:val="20"/>
            <w:szCs w:val="20"/>
            <w:lang w:eastAsia="ja-JP"/>
            <w:rPrChange w:id="3474" w:author="Petter Vang Brakalsvaalet [pev2]" w:date="2021-04-29T15:52:00Z">
              <w:rPr>
                <w:rFonts w:eastAsiaTheme="minorEastAsia" w:cstheme="majorHAnsi"/>
                <w:color w:val="A31515"/>
                <w:sz w:val="21"/>
                <w:szCs w:val="21"/>
                <w:lang w:eastAsia="ja-JP"/>
              </w:rPr>
            </w:rPrChange>
          </w:rPr>
          <w:t>"Bots"</w:t>
        </w:r>
        <w:r w:rsidRPr="00555D5E">
          <w:rPr>
            <w:rFonts w:eastAsiaTheme="minorEastAsia" w:cstheme="majorHAnsi"/>
            <w:color w:val="000000"/>
            <w:sz w:val="20"/>
            <w:szCs w:val="20"/>
            <w:lang w:eastAsia="ja-JP"/>
            <w:rPrChange w:id="3475" w:author="Petter Vang Brakalsvaalet [pev2]" w:date="2021-04-29T15:52:00Z">
              <w:rPr>
                <w:rFonts w:eastAsiaTheme="minorEastAsia" w:cstheme="majorHAnsi"/>
                <w:color w:val="000000"/>
                <w:sz w:val="21"/>
                <w:szCs w:val="21"/>
                <w:lang w:eastAsia="ja-JP"/>
              </w:rPr>
            </w:rPrChange>
          </w:rPr>
          <w:t xml:space="preserve">, hasSegments: </w:t>
        </w:r>
        <w:r w:rsidRPr="00555D5E">
          <w:rPr>
            <w:rFonts w:eastAsiaTheme="minorEastAsia" w:cstheme="majorHAnsi"/>
            <w:color w:val="0000FF"/>
            <w:sz w:val="20"/>
            <w:szCs w:val="20"/>
            <w:lang w:eastAsia="ja-JP"/>
            <w:rPrChange w:id="3476" w:author="Petter Vang Brakalsvaalet [pev2]" w:date="2021-04-29T15:52:00Z">
              <w:rPr>
                <w:rFonts w:eastAsiaTheme="minorEastAsia" w:cstheme="majorHAnsi"/>
                <w:color w:val="0000FF"/>
                <w:sz w:val="21"/>
                <w:szCs w:val="21"/>
                <w:lang w:eastAsia="ja-JP"/>
              </w:rPr>
            </w:rPrChange>
          </w:rPr>
          <w:t>false</w:t>
        </w:r>
        <w:r w:rsidRPr="00555D5E">
          <w:rPr>
            <w:rFonts w:eastAsiaTheme="minorEastAsia" w:cstheme="majorHAnsi"/>
            <w:color w:val="000000"/>
            <w:sz w:val="20"/>
            <w:szCs w:val="20"/>
            <w:lang w:eastAsia="ja-JP"/>
            <w:rPrChange w:id="3477" w:author="Petter Vang Brakalsvaalet [pev2]" w:date="2021-04-29T15:52:00Z">
              <w:rPr>
                <w:rFonts w:eastAsiaTheme="minorEastAsia" w:cstheme="majorHAnsi"/>
                <w:color w:val="000000"/>
                <w:sz w:val="21"/>
                <w:szCs w:val="21"/>
                <w:lang w:eastAsia="ja-JP"/>
              </w:rPr>
            </w:rPrChange>
          </w:rPr>
          <w:t>)]</w:t>
        </w:r>
      </w:ins>
    </w:p>
    <w:p w14:paraId="61210909" w14:textId="77777777" w:rsidR="008E1C7E" w:rsidRPr="00555D5E" w:rsidRDefault="008E1C7E" w:rsidP="00DD38F8">
      <w:pPr>
        <w:tabs>
          <w:tab w:val="left" w:pos="543"/>
        </w:tabs>
        <w:autoSpaceDE w:val="0"/>
        <w:autoSpaceDN w:val="0"/>
        <w:adjustRightInd w:val="0"/>
        <w:rPr>
          <w:ins w:id="3478" w:author="Petter Vang Brakalsvaalet [pev2]" w:date="2021-04-27T23:31:00Z"/>
          <w:rFonts w:eastAsiaTheme="minorEastAsia" w:cstheme="majorHAnsi"/>
          <w:color w:val="000000"/>
          <w:sz w:val="20"/>
          <w:szCs w:val="20"/>
          <w:lang w:eastAsia="ja-JP"/>
          <w:rPrChange w:id="3479" w:author="Petter Vang Brakalsvaalet [pev2]" w:date="2021-04-29T15:52:00Z">
            <w:rPr>
              <w:ins w:id="3480" w:author="Petter Vang Brakalsvaalet [pev2]" w:date="2021-04-27T23:31:00Z"/>
              <w:rFonts w:eastAsiaTheme="minorEastAsia" w:cstheme="majorHAnsi"/>
              <w:color w:val="000000"/>
              <w:sz w:val="21"/>
              <w:szCs w:val="21"/>
              <w:lang w:eastAsia="ja-JP"/>
            </w:rPr>
          </w:rPrChange>
        </w:rPr>
        <w:pPrChange w:id="3481" w:author="Petter Vang Brakalsvaalet [pev2]" w:date="2021-04-29T11:31:00Z">
          <w:pPr>
            <w:tabs>
              <w:tab w:val="left" w:pos="543"/>
            </w:tabs>
            <w:autoSpaceDE w:val="0"/>
            <w:autoSpaceDN w:val="0"/>
            <w:adjustRightInd w:val="0"/>
          </w:pPr>
        </w:pPrChange>
      </w:pPr>
      <w:ins w:id="3482" w:author="Petter Vang Brakalsvaalet [pev2]" w:date="2021-04-27T23:31:00Z">
        <w:r w:rsidRPr="00555D5E">
          <w:rPr>
            <w:rFonts w:eastAsiaTheme="minorEastAsia" w:cstheme="majorHAnsi"/>
            <w:color w:val="000000"/>
            <w:sz w:val="20"/>
            <w:szCs w:val="20"/>
            <w:lang w:eastAsia="ja-JP"/>
            <w:rPrChange w:id="3483" w:author="Petter Vang Brakalsvaalet [pev2]" w:date="2021-04-29T15:52:00Z">
              <w:rPr>
                <w:rFonts w:eastAsiaTheme="minorEastAsia" w:cstheme="majorHAnsi"/>
                <w:color w:val="000000"/>
                <w:sz w:val="21"/>
                <w:szCs w:val="21"/>
                <w:lang w:eastAsia="ja-JP"/>
              </w:rPr>
            </w:rPrChange>
          </w:rPr>
          <w:t xml:space="preserve">    </w:t>
        </w:r>
      </w:ins>
    </w:p>
    <w:p w14:paraId="4B648D2A" w14:textId="77777777" w:rsidR="008E1C7E" w:rsidRPr="00555D5E" w:rsidRDefault="008E1C7E" w:rsidP="00DD38F8">
      <w:pPr>
        <w:tabs>
          <w:tab w:val="left" w:pos="543"/>
        </w:tabs>
        <w:autoSpaceDE w:val="0"/>
        <w:autoSpaceDN w:val="0"/>
        <w:adjustRightInd w:val="0"/>
        <w:rPr>
          <w:ins w:id="3484" w:author="Petter Vang Brakalsvaalet [pev2]" w:date="2021-04-27T23:31:00Z"/>
          <w:rFonts w:eastAsiaTheme="minorEastAsia" w:cstheme="majorHAnsi"/>
          <w:color w:val="000000"/>
          <w:sz w:val="20"/>
          <w:szCs w:val="20"/>
          <w:lang w:eastAsia="ja-JP"/>
          <w:rPrChange w:id="3485" w:author="Petter Vang Brakalsvaalet [pev2]" w:date="2021-04-29T15:52:00Z">
            <w:rPr>
              <w:ins w:id="3486" w:author="Petter Vang Brakalsvaalet [pev2]" w:date="2021-04-27T23:31:00Z"/>
              <w:rFonts w:eastAsiaTheme="minorEastAsia" w:cstheme="majorHAnsi"/>
              <w:color w:val="000000"/>
              <w:sz w:val="21"/>
              <w:szCs w:val="21"/>
              <w:lang w:eastAsia="ja-JP"/>
            </w:rPr>
          </w:rPrChange>
        </w:rPr>
        <w:pPrChange w:id="3487" w:author="Petter Vang Brakalsvaalet [pev2]" w:date="2021-04-29T11:31:00Z">
          <w:pPr>
            <w:tabs>
              <w:tab w:val="left" w:pos="543"/>
            </w:tabs>
            <w:autoSpaceDE w:val="0"/>
            <w:autoSpaceDN w:val="0"/>
            <w:adjustRightInd w:val="0"/>
          </w:pPr>
        </w:pPrChange>
      </w:pPr>
      <w:ins w:id="3488" w:author="Petter Vang Brakalsvaalet [pev2]" w:date="2021-04-27T23:31:00Z">
        <w:r w:rsidRPr="00555D5E">
          <w:rPr>
            <w:rFonts w:eastAsiaTheme="minorEastAsia" w:cstheme="majorHAnsi"/>
            <w:color w:val="000000"/>
            <w:sz w:val="20"/>
            <w:szCs w:val="20"/>
            <w:lang w:eastAsia="ja-JP"/>
            <w:rPrChange w:id="34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490"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349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49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49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494" w:author="Petter Vang Brakalsvaalet [pev2]" w:date="2021-04-29T15:52:00Z">
              <w:rPr>
                <w:rFonts w:eastAsiaTheme="minorEastAsia" w:cstheme="majorHAnsi"/>
                <w:color w:val="0F68A0"/>
                <w:sz w:val="21"/>
                <w:szCs w:val="21"/>
                <w:lang w:eastAsia="ja-JP"/>
              </w:rPr>
            </w:rPrChange>
          </w:rPr>
          <w:t>setUpWithError</w:t>
        </w:r>
        <w:r w:rsidRPr="00555D5E">
          <w:rPr>
            <w:rFonts w:eastAsiaTheme="minorEastAsia" w:cstheme="majorHAnsi"/>
            <w:color w:val="000000"/>
            <w:sz w:val="20"/>
            <w:szCs w:val="20"/>
            <w:lang w:eastAsia="ja-JP"/>
            <w:rPrChange w:id="349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496"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3497" w:author="Petter Vang Brakalsvaalet [pev2]" w:date="2021-04-29T15:52:00Z">
              <w:rPr>
                <w:rFonts w:eastAsiaTheme="minorEastAsia" w:cstheme="majorHAnsi"/>
                <w:color w:val="000000"/>
                <w:sz w:val="21"/>
                <w:szCs w:val="21"/>
                <w:lang w:eastAsia="ja-JP"/>
              </w:rPr>
            </w:rPrChange>
          </w:rPr>
          <w:t xml:space="preserve"> {</w:t>
        </w:r>
      </w:ins>
    </w:p>
    <w:p w14:paraId="6B885780" w14:textId="77777777" w:rsidR="008E1C7E" w:rsidRPr="00555D5E" w:rsidRDefault="008E1C7E" w:rsidP="00DD38F8">
      <w:pPr>
        <w:tabs>
          <w:tab w:val="left" w:pos="543"/>
        </w:tabs>
        <w:autoSpaceDE w:val="0"/>
        <w:autoSpaceDN w:val="0"/>
        <w:adjustRightInd w:val="0"/>
        <w:rPr>
          <w:ins w:id="3498" w:author="Petter Vang Brakalsvaalet [pev2]" w:date="2021-04-27T23:31:00Z"/>
          <w:rFonts w:eastAsiaTheme="minorEastAsia" w:cstheme="majorHAnsi"/>
          <w:color w:val="000000"/>
          <w:sz w:val="20"/>
          <w:szCs w:val="20"/>
          <w:lang w:eastAsia="ja-JP"/>
          <w:rPrChange w:id="3499" w:author="Petter Vang Brakalsvaalet [pev2]" w:date="2021-04-29T15:52:00Z">
            <w:rPr>
              <w:ins w:id="3500" w:author="Petter Vang Brakalsvaalet [pev2]" w:date="2021-04-27T23:31:00Z"/>
              <w:rFonts w:eastAsiaTheme="minorEastAsia" w:cstheme="majorHAnsi"/>
              <w:color w:val="000000"/>
              <w:sz w:val="21"/>
              <w:szCs w:val="21"/>
              <w:lang w:eastAsia="ja-JP"/>
            </w:rPr>
          </w:rPrChange>
        </w:rPr>
        <w:pPrChange w:id="3501" w:author="Petter Vang Brakalsvaalet [pev2]" w:date="2021-04-29T11:31:00Z">
          <w:pPr>
            <w:tabs>
              <w:tab w:val="left" w:pos="543"/>
            </w:tabs>
            <w:autoSpaceDE w:val="0"/>
            <w:autoSpaceDN w:val="0"/>
            <w:adjustRightInd w:val="0"/>
          </w:pPr>
        </w:pPrChange>
      </w:pPr>
      <w:ins w:id="3502" w:author="Petter Vang Brakalsvaalet [pev2]" w:date="2021-04-27T23:31:00Z">
        <w:r w:rsidRPr="00555D5E">
          <w:rPr>
            <w:rFonts w:eastAsiaTheme="minorEastAsia" w:cstheme="majorHAnsi"/>
            <w:color w:val="000000"/>
            <w:sz w:val="20"/>
            <w:szCs w:val="20"/>
            <w:lang w:eastAsia="ja-JP"/>
            <w:rPrChange w:id="350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3504" w:author="Petter Vang Brakalsvaalet [pev2]" w:date="2021-04-29T15:52:00Z">
              <w:rPr>
                <w:rFonts w:eastAsiaTheme="minorEastAsia" w:cstheme="majorHAnsi"/>
                <w:color w:val="008000"/>
                <w:sz w:val="21"/>
                <w:szCs w:val="21"/>
                <w:lang w:eastAsia="ja-JP"/>
              </w:rPr>
            </w:rPrChange>
          </w:rPr>
          <w:t>// Put setup code here. This method is called before the invocation of each test method in the class.</w:t>
        </w:r>
      </w:ins>
    </w:p>
    <w:p w14:paraId="6891C222" w14:textId="77777777" w:rsidR="008E1C7E" w:rsidRPr="00555D5E" w:rsidRDefault="008E1C7E" w:rsidP="00DD38F8">
      <w:pPr>
        <w:tabs>
          <w:tab w:val="left" w:pos="543"/>
        </w:tabs>
        <w:autoSpaceDE w:val="0"/>
        <w:autoSpaceDN w:val="0"/>
        <w:adjustRightInd w:val="0"/>
        <w:rPr>
          <w:ins w:id="3505" w:author="Petter Vang Brakalsvaalet [pev2]" w:date="2021-04-27T23:31:00Z"/>
          <w:rFonts w:eastAsiaTheme="minorEastAsia" w:cstheme="majorHAnsi"/>
          <w:color w:val="000000"/>
          <w:sz w:val="20"/>
          <w:szCs w:val="20"/>
          <w:lang w:eastAsia="ja-JP"/>
          <w:rPrChange w:id="3506" w:author="Petter Vang Brakalsvaalet [pev2]" w:date="2021-04-29T15:52:00Z">
            <w:rPr>
              <w:ins w:id="3507" w:author="Petter Vang Brakalsvaalet [pev2]" w:date="2021-04-27T23:31:00Z"/>
              <w:rFonts w:eastAsiaTheme="minorEastAsia" w:cstheme="majorHAnsi"/>
              <w:color w:val="000000"/>
              <w:sz w:val="21"/>
              <w:szCs w:val="21"/>
              <w:lang w:eastAsia="ja-JP"/>
            </w:rPr>
          </w:rPrChange>
        </w:rPr>
        <w:pPrChange w:id="3508" w:author="Petter Vang Brakalsvaalet [pev2]" w:date="2021-04-29T11:31:00Z">
          <w:pPr>
            <w:tabs>
              <w:tab w:val="left" w:pos="543"/>
            </w:tabs>
            <w:autoSpaceDE w:val="0"/>
            <w:autoSpaceDN w:val="0"/>
            <w:adjustRightInd w:val="0"/>
          </w:pPr>
        </w:pPrChange>
      </w:pPr>
      <w:ins w:id="3509" w:author="Petter Vang Brakalsvaalet [pev2]" w:date="2021-04-27T23:31:00Z">
        <w:r w:rsidRPr="00555D5E">
          <w:rPr>
            <w:rFonts w:eastAsiaTheme="minorEastAsia" w:cstheme="majorHAnsi"/>
            <w:color w:val="000000"/>
            <w:sz w:val="20"/>
            <w:szCs w:val="20"/>
            <w:lang w:eastAsia="ja-JP"/>
            <w:rPrChange w:id="3510" w:author="Petter Vang Brakalsvaalet [pev2]" w:date="2021-04-29T15:52:00Z">
              <w:rPr>
                <w:rFonts w:eastAsiaTheme="minorEastAsia" w:cstheme="majorHAnsi"/>
                <w:color w:val="000000"/>
                <w:sz w:val="21"/>
                <w:szCs w:val="21"/>
                <w:lang w:eastAsia="ja-JP"/>
              </w:rPr>
            </w:rPrChange>
          </w:rPr>
          <w:lastRenderedPageBreak/>
          <w:t xml:space="preserve">        </w:t>
        </w:r>
        <w:r w:rsidRPr="00555D5E">
          <w:rPr>
            <w:rFonts w:eastAsiaTheme="minorEastAsia" w:cstheme="majorHAnsi"/>
            <w:color w:val="2B839F"/>
            <w:sz w:val="20"/>
            <w:szCs w:val="20"/>
            <w:lang w:eastAsia="ja-JP"/>
            <w:rPrChange w:id="3511"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512" w:author="Petter Vang Brakalsvaalet [pev2]" w:date="2021-04-29T15:52:00Z">
              <w:rPr>
                <w:rFonts w:eastAsiaTheme="minorEastAsia" w:cstheme="majorHAnsi"/>
                <w:color w:val="000000"/>
                <w:sz w:val="21"/>
                <w:szCs w:val="21"/>
                <w:lang w:eastAsia="ja-JP"/>
              </w:rPr>
            </w:rPrChange>
          </w:rPr>
          <w:t xml:space="preserve"> = </w:t>
        </w:r>
        <w:r w:rsidRPr="00555D5E">
          <w:rPr>
            <w:rFonts w:eastAsiaTheme="minorEastAsia" w:cstheme="majorHAnsi"/>
            <w:color w:val="2B839F"/>
            <w:sz w:val="20"/>
            <w:szCs w:val="20"/>
            <w:lang w:eastAsia="ja-JP"/>
            <w:rPrChange w:id="3513"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514" w:author="Petter Vang Brakalsvaalet [pev2]" w:date="2021-04-29T15:52:00Z">
              <w:rPr>
                <w:rFonts w:eastAsiaTheme="minorEastAsia" w:cstheme="majorHAnsi"/>
                <w:color w:val="000000"/>
                <w:sz w:val="21"/>
                <w:szCs w:val="21"/>
                <w:lang w:eastAsia="ja-JP"/>
              </w:rPr>
            </w:rPrChange>
          </w:rPr>
          <w:t>()</w:t>
        </w:r>
      </w:ins>
    </w:p>
    <w:p w14:paraId="3AD17D46" w14:textId="77777777" w:rsidR="008E1C7E" w:rsidRPr="00555D5E" w:rsidRDefault="008E1C7E" w:rsidP="00DD38F8">
      <w:pPr>
        <w:tabs>
          <w:tab w:val="left" w:pos="543"/>
        </w:tabs>
        <w:autoSpaceDE w:val="0"/>
        <w:autoSpaceDN w:val="0"/>
        <w:adjustRightInd w:val="0"/>
        <w:rPr>
          <w:ins w:id="3515" w:author="Petter Vang Brakalsvaalet [pev2]" w:date="2021-04-27T23:31:00Z"/>
          <w:rFonts w:eastAsiaTheme="minorEastAsia" w:cstheme="majorHAnsi"/>
          <w:color w:val="000000"/>
          <w:sz w:val="20"/>
          <w:szCs w:val="20"/>
          <w:lang w:eastAsia="ja-JP"/>
          <w:rPrChange w:id="3516" w:author="Petter Vang Brakalsvaalet [pev2]" w:date="2021-04-29T15:52:00Z">
            <w:rPr>
              <w:ins w:id="3517" w:author="Petter Vang Brakalsvaalet [pev2]" w:date="2021-04-27T23:31:00Z"/>
              <w:rFonts w:eastAsiaTheme="minorEastAsia" w:cstheme="majorHAnsi"/>
              <w:color w:val="000000"/>
              <w:sz w:val="21"/>
              <w:szCs w:val="21"/>
              <w:lang w:eastAsia="ja-JP"/>
            </w:rPr>
          </w:rPrChange>
        </w:rPr>
        <w:pPrChange w:id="3518" w:author="Petter Vang Brakalsvaalet [pev2]" w:date="2021-04-29T11:31:00Z">
          <w:pPr>
            <w:tabs>
              <w:tab w:val="left" w:pos="543"/>
            </w:tabs>
            <w:autoSpaceDE w:val="0"/>
            <w:autoSpaceDN w:val="0"/>
            <w:adjustRightInd w:val="0"/>
          </w:pPr>
        </w:pPrChange>
      </w:pPr>
      <w:ins w:id="3519" w:author="Petter Vang Brakalsvaalet [pev2]" w:date="2021-04-27T23:31:00Z">
        <w:r w:rsidRPr="00555D5E">
          <w:rPr>
            <w:rFonts w:eastAsiaTheme="minorEastAsia" w:cstheme="majorHAnsi"/>
            <w:color w:val="000000"/>
            <w:sz w:val="20"/>
            <w:szCs w:val="20"/>
            <w:lang w:eastAsia="ja-JP"/>
            <w:rPrChange w:id="3520" w:author="Petter Vang Brakalsvaalet [pev2]" w:date="2021-04-29T15:52:00Z">
              <w:rPr>
                <w:rFonts w:eastAsiaTheme="minorEastAsia" w:cstheme="majorHAnsi"/>
                <w:color w:val="000000"/>
                <w:sz w:val="21"/>
                <w:szCs w:val="21"/>
                <w:lang w:eastAsia="ja-JP"/>
              </w:rPr>
            </w:rPrChange>
          </w:rPr>
          <w:t xml:space="preserve">    }</w:t>
        </w:r>
      </w:ins>
    </w:p>
    <w:p w14:paraId="11BFC7FD" w14:textId="77777777" w:rsidR="008E1C7E" w:rsidRPr="00555D5E" w:rsidRDefault="008E1C7E" w:rsidP="00DD38F8">
      <w:pPr>
        <w:tabs>
          <w:tab w:val="left" w:pos="543"/>
        </w:tabs>
        <w:autoSpaceDE w:val="0"/>
        <w:autoSpaceDN w:val="0"/>
        <w:adjustRightInd w:val="0"/>
        <w:rPr>
          <w:ins w:id="3521" w:author="Petter Vang Brakalsvaalet [pev2]" w:date="2021-04-27T23:31:00Z"/>
          <w:rFonts w:eastAsiaTheme="minorEastAsia" w:cstheme="majorHAnsi"/>
          <w:color w:val="000000"/>
          <w:sz w:val="20"/>
          <w:szCs w:val="20"/>
          <w:lang w:eastAsia="ja-JP"/>
          <w:rPrChange w:id="3522" w:author="Petter Vang Brakalsvaalet [pev2]" w:date="2021-04-29T15:52:00Z">
            <w:rPr>
              <w:ins w:id="3523" w:author="Petter Vang Brakalsvaalet [pev2]" w:date="2021-04-27T23:31:00Z"/>
              <w:rFonts w:eastAsiaTheme="minorEastAsia" w:cstheme="majorHAnsi"/>
              <w:color w:val="000000"/>
              <w:sz w:val="21"/>
              <w:szCs w:val="21"/>
              <w:lang w:eastAsia="ja-JP"/>
            </w:rPr>
          </w:rPrChange>
        </w:rPr>
        <w:pPrChange w:id="3524" w:author="Petter Vang Brakalsvaalet [pev2]" w:date="2021-04-29T11:31:00Z">
          <w:pPr>
            <w:tabs>
              <w:tab w:val="left" w:pos="543"/>
            </w:tabs>
            <w:autoSpaceDE w:val="0"/>
            <w:autoSpaceDN w:val="0"/>
            <w:adjustRightInd w:val="0"/>
          </w:pPr>
        </w:pPrChange>
      </w:pPr>
      <w:ins w:id="3525" w:author="Petter Vang Brakalsvaalet [pev2]" w:date="2021-04-27T23:31:00Z">
        <w:r w:rsidRPr="00555D5E">
          <w:rPr>
            <w:rFonts w:eastAsiaTheme="minorEastAsia" w:cstheme="majorHAnsi"/>
            <w:color w:val="000000"/>
            <w:sz w:val="20"/>
            <w:szCs w:val="20"/>
            <w:lang w:eastAsia="ja-JP"/>
            <w:rPrChange w:id="3526" w:author="Petter Vang Brakalsvaalet [pev2]" w:date="2021-04-29T15:52:00Z">
              <w:rPr>
                <w:rFonts w:eastAsiaTheme="minorEastAsia" w:cstheme="majorHAnsi"/>
                <w:color w:val="000000"/>
                <w:sz w:val="21"/>
                <w:szCs w:val="21"/>
                <w:lang w:eastAsia="ja-JP"/>
              </w:rPr>
            </w:rPrChange>
          </w:rPr>
          <w:t xml:space="preserve">    </w:t>
        </w:r>
      </w:ins>
    </w:p>
    <w:p w14:paraId="0567FB6C" w14:textId="77777777" w:rsidR="008E1C7E" w:rsidRPr="00555D5E" w:rsidRDefault="008E1C7E" w:rsidP="00DD38F8">
      <w:pPr>
        <w:tabs>
          <w:tab w:val="left" w:pos="543"/>
        </w:tabs>
        <w:autoSpaceDE w:val="0"/>
        <w:autoSpaceDN w:val="0"/>
        <w:adjustRightInd w:val="0"/>
        <w:rPr>
          <w:ins w:id="3527" w:author="Petter Vang Brakalsvaalet [pev2]" w:date="2021-04-27T23:31:00Z"/>
          <w:rFonts w:eastAsiaTheme="minorEastAsia" w:cstheme="majorHAnsi"/>
          <w:color w:val="000000"/>
          <w:sz w:val="20"/>
          <w:szCs w:val="20"/>
          <w:lang w:eastAsia="ja-JP"/>
          <w:rPrChange w:id="3528" w:author="Petter Vang Brakalsvaalet [pev2]" w:date="2021-04-29T15:52:00Z">
            <w:rPr>
              <w:ins w:id="3529" w:author="Petter Vang Brakalsvaalet [pev2]" w:date="2021-04-27T23:31:00Z"/>
              <w:rFonts w:eastAsiaTheme="minorEastAsia" w:cstheme="majorHAnsi"/>
              <w:color w:val="000000"/>
              <w:sz w:val="21"/>
              <w:szCs w:val="21"/>
              <w:lang w:eastAsia="ja-JP"/>
            </w:rPr>
          </w:rPrChange>
        </w:rPr>
        <w:pPrChange w:id="3530" w:author="Petter Vang Brakalsvaalet [pev2]" w:date="2021-04-29T11:31:00Z">
          <w:pPr>
            <w:tabs>
              <w:tab w:val="left" w:pos="543"/>
            </w:tabs>
            <w:autoSpaceDE w:val="0"/>
            <w:autoSpaceDN w:val="0"/>
            <w:adjustRightInd w:val="0"/>
          </w:pPr>
        </w:pPrChange>
      </w:pPr>
      <w:ins w:id="3531" w:author="Petter Vang Brakalsvaalet [pev2]" w:date="2021-04-27T23:31:00Z">
        <w:r w:rsidRPr="00555D5E">
          <w:rPr>
            <w:rFonts w:eastAsiaTheme="minorEastAsia" w:cstheme="majorHAnsi"/>
            <w:color w:val="000000"/>
            <w:sz w:val="20"/>
            <w:szCs w:val="20"/>
            <w:lang w:eastAsia="ja-JP"/>
            <w:rPrChange w:id="353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533" w:author="Petter Vang Brakalsvaalet [pev2]" w:date="2021-04-29T15:52:00Z">
              <w:rPr>
                <w:rFonts w:eastAsiaTheme="minorEastAsia" w:cstheme="majorHAnsi"/>
                <w:color w:val="0000FF"/>
                <w:sz w:val="21"/>
                <w:szCs w:val="21"/>
                <w:lang w:eastAsia="ja-JP"/>
              </w:rPr>
            </w:rPrChange>
          </w:rPr>
          <w:t>override</w:t>
        </w:r>
        <w:r w:rsidRPr="00555D5E">
          <w:rPr>
            <w:rFonts w:eastAsiaTheme="minorEastAsia" w:cstheme="majorHAnsi"/>
            <w:color w:val="000000"/>
            <w:sz w:val="20"/>
            <w:szCs w:val="20"/>
            <w:lang w:eastAsia="ja-JP"/>
            <w:rPrChange w:id="353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535"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53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537" w:author="Petter Vang Brakalsvaalet [pev2]" w:date="2021-04-29T15:52:00Z">
              <w:rPr>
                <w:rFonts w:eastAsiaTheme="minorEastAsia" w:cstheme="majorHAnsi"/>
                <w:color w:val="0F68A0"/>
                <w:sz w:val="21"/>
                <w:szCs w:val="21"/>
                <w:lang w:eastAsia="ja-JP"/>
              </w:rPr>
            </w:rPrChange>
          </w:rPr>
          <w:t>tearDownWithError</w:t>
        </w:r>
        <w:r w:rsidRPr="00555D5E">
          <w:rPr>
            <w:rFonts w:eastAsiaTheme="minorEastAsia" w:cstheme="majorHAnsi"/>
            <w:color w:val="000000"/>
            <w:sz w:val="20"/>
            <w:szCs w:val="20"/>
            <w:lang w:eastAsia="ja-JP"/>
            <w:rPrChange w:id="353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539" w:author="Petter Vang Brakalsvaalet [pev2]" w:date="2021-04-29T15:52:00Z">
              <w:rPr>
                <w:rFonts w:eastAsiaTheme="minorEastAsia" w:cstheme="majorHAnsi"/>
                <w:color w:val="0000FF"/>
                <w:sz w:val="21"/>
                <w:szCs w:val="21"/>
                <w:lang w:eastAsia="ja-JP"/>
              </w:rPr>
            </w:rPrChange>
          </w:rPr>
          <w:t>throws</w:t>
        </w:r>
        <w:r w:rsidRPr="00555D5E">
          <w:rPr>
            <w:rFonts w:eastAsiaTheme="minorEastAsia" w:cstheme="majorHAnsi"/>
            <w:color w:val="000000"/>
            <w:sz w:val="20"/>
            <w:szCs w:val="20"/>
            <w:lang w:eastAsia="ja-JP"/>
            <w:rPrChange w:id="3540" w:author="Petter Vang Brakalsvaalet [pev2]" w:date="2021-04-29T15:52:00Z">
              <w:rPr>
                <w:rFonts w:eastAsiaTheme="minorEastAsia" w:cstheme="majorHAnsi"/>
                <w:color w:val="000000"/>
                <w:sz w:val="21"/>
                <w:szCs w:val="21"/>
                <w:lang w:eastAsia="ja-JP"/>
              </w:rPr>
            </w:rPrChange>
          </w:rPr>
          <w:t xml:space="preserve"> {</w:t>
        </w:r>
      </w:ins>
    </w:p>
    <w:p w14:paraId="01250ECB" w14:textId="77777777" w:rsidR="008E1C7E" w:rsidRPr="00555D5E" w:rsidRDefault="008E1C7E" w:rsidP="00DD38F8">
      <w:pPr>
        <w:tabs>
          <w:tab w:val="left" w:pos="543"/>
        </w:tabs>
        <w:autoSpaceDE w:val="0"/>
        <w:autoSpaceDN w:val="0"/>
        <w:adjustRightInd w:val="0"/>
        <w:rPr>
          <w:ins w:id="3541" w:author="Petter Vang Brakalsvaalet [pev2]" w:date="2021-04-27T23:31:00Z"/>
          <w:rFonts w:eastAsiaTheme="minorEastAsia" w:cstheme="majorHAnsi"/>
          <w:color w:val="000000"/>
          <w:sz w:val="20"/>
          <w:szCs w:val="20"/>
          <w:lang w:eastAsia="ja-JP"/>
          <w:rPrChange w:id="3542" w:author="Petter Vang Brakalsvaalet [pev2]" w:date="2021-04-29T15:52:00Z">
            <w:rPr>
              <w:ins w:id="3543" w:author="Petter Vang Brakalsvaalet [pev2]" w:date="2021-04-27T23:31:00Z"/>
              <w:rFonts w:eastAsiaTheme="minorEastAsia" w:cstheme="majorHAnsi"/>
              <w:color w:val="000000"/>
              <w:sz w:val="21"/>
              <w:szCs w:val="21"/>
              <w:lang w:eastAsia="ja-JP"/>
            </w:rPr>
          </w:rPrChange>
        </w:rPr>
        <w:pPrChange w:id="3544" w:author="Petter Vang Brakalsvaalet [pev2]" w:date="2021-04-29T11:31:00Z">
          <w:pPr>
            <w:tabs>
              <w:tab w:val="left" w:pos="543"/>
            </w:tabs>
            <w:autoSpaceDE w:val="0"/>
            <w:autoSpaceDN w:val="0"/>
            <w:adjustRightInd w:val="0"/>
          </w:pPr>
        </w:pPrChange>
      </w:pPr>
      <w:ins w:id="3545" w:author="Petter Vang Brakalsvaalet [pev2]" w:date="2021-04-27T23:31:00Z">
        <w:r w:rsidRPr="00555D5E">
          <w:rPr>
            <w:rFonts w:eastAsiaTheme="minorEastAsia" w:cstheme="majorHAnsi"/>
            <w:color w:val="000000"/>
            <w:sz w:val="20"/>
            <w:szCs w:val="20"/>
            <w:lang w:eastAsia="ja-JP"/>
            <w:rPrChange w:id="35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3547" w:author="Petter Vang Brakalsvaalet [pev2]" w:date="2021-04-29T15:52:00Z">
              <w:rPr>
                <w:rFonts w:eastAsiaTheme="minorEastAsia" w:cstheme="majorHAnsi"/>
                <w:color w:val="008000"/>
                <w:sz w:val="21"/>
                <w:szCs w:val="21"/>
                <w:lang w:eastAsia="ja-JP"/>
              </w:rPr>
            </w:rPrChange>
          </w:rPr>
          <w:t>// Put teardown code here. This method is called after the invocation of each test method in the class.</w:t>
        </w:r>
      </w:ins>
    </w:p>
    <w:p w14:paraId="05B529D6" w14:textId="77777777" w:rsidR="008E1C7E" w:rsidRPr="00555D5E" w:rsidRDefault="008E1C7E" w:rsidP="00DD38F8">
      <w:pPr>
        <w:tabs>
          <w:tab w:val="left" w:pos="543"/>
        </w:tabs>
        <w:autoSpaceDE w:val="0"/>
        <w:autoSpaceDN w:val="0"/>
        <w:adjustRightInd w:val="0"/>
        <w:rPr>
          <w:ins w:id="3548" w:author="Petter Vang Brakalsvaalet [pev2]" w:date="2021-04-27T23:31:00Z"/>
          <w:rFonts w:eastAsiaTheme="minorEastAsia" w:cstheme="majorHAnsi"/>
          <w:color w:val="000000"/>
          <w:sz w:val="20"/>
          <w:szCs w:val="20"/>
          <w:lang w:eastAsia="ja-JP"/>
          <w:rPrChange w:id="3549" w:author="Petter Vang Brakalsvaalet [pev2]" w:date="2021-04-29T15:52:00Z">
            <w:rPr>
              <w:ins w:id="3550" w:author="Petter Vang Brakalsvaalet [pev2]" w:date="2021-04-27T23:31:00Z"/>
              <w:rFonts w:eastAsiaTheme="minorEastAsia" w:cstheme="majorHAnsi"/>
              <w:color w:val="000000"/>
              <w:sz w:val="21"/>
              <w:szCs w:val="21"/>
              <w:lang w:eastAsia="ja-JP"/>
            </w:rPr>
          </w:rPrChange>
        </w:rPr>
        <w:pPrChange w:id="3551" w:author="Petter Vang Brakalsvaalet [pev2]" w:date="2021-04-29T11:31:00Z">
          <w:pPr>
            <w:tabs>
              <w:tab w:val="left" w:pos="543"/>
            </w:tabs>
            <w:autoSpaceDE w:val="0"/>
            <w:autoSpaceDN w:val="0"/>
            <w:adjustRightInd w:val="0"/>
          </w:pPr>
        </w:pPrChange>
      </w:pPr>
      <w:ins w:id="3552" w:author="Petter Vang Brakalsvaalet [pev2]" w:date="2021-04-27T23:31:00Z">
        <w:r w:rsidRPr="00555D5E">
          <w:rPr>
            <w:rFonts w:eastAsiaTheme="minorEastAsia" w:cstheme="majorHAnsi"/>
            <w:color w:val="000000"/>
            <w:sz w:val="20"/>
            <w:szCs w:val="20"/>
            <w:lang w:eastAsia="ja-JP"/>
            <w:rPrChange w:id="3553" w:author="Petter Vang Brakalsvaalet [pev2]" w:date="2021-04-29T15:52:00Z">
              <w:rPr>
                <w:rFonts w:eastAsiaTheme="minorEastAsia" w:cstheme="majorHAnsi"/>
                <w:color w:val="000000"/>
                <w:sz w:val="21"/>
                <w:szCs w:val="21"/>
                <w:lang w:eastAsia="ja-JP"/>
              </w:rPr>
            </w:rPrChange>
          </w:rPr>
          <w:t xml:space="preserve">    }</w:t>
        </w:r>
      </w:ins>
    </w:p>
    <w:p w14:paraId="1212B10A" w14:textId="77777777" w:rsidR="008E1C7E" w:rsidRPr="00555D5E" w:rsidRDefault="008E1C7E" w:rsidP="00DD38F8">
      <w:pPr>
        <w:tabs>
          <w:tab w:val="left" w:pos="543"/>
        </w:tabs>
        <w:autoSpaceDE w:val="0"/>
        <w:autoSpaceDN w:val="0"/>
        <w:adjustRightInd w:val="0"/>
        <w:rPr>
          <w:ins w:id="3554" w:author="Petter Vang Brakalsvaalet [pev2]" w:date="2021-04-27T23:31:00Z"/>
          <w:rFonts w:eastAsiaTheme="minorEastAsia" w:cstheme="majorHAnsi"/>
          <w:color w:val="000000"/>
          <w:sz w:val="20"/>
          <w:szCs w:val="20"/>
          <w:lang w:eastAsia="ja-JP"/>
          <w:rPrChange w:id="3555" w:author="Petter Vang Brakalsvaalet [pev2]" w:date="2021-04-29T15:52:00Z">
            <w:rPr>
              <w:ins w:id="3556" w:author="Petter Vang Brakalsvaalet [pev2]" w:date="2021-04-27T23:31:00Z"/>
              <w:rFonts w:eastAsiaTheme="minorEastAsia" w:cstheme="majorHAnsi"/>
              <w:color w:val="000000"/>
              <w:sz w:val="21"/>
              <w:szCs w:val="21"/>
              <w:lang w:eastAsia="ja-JP"/>
            </w:rPr>
          </w:rPrChange>
        </w:rPr>
        <w:pPrChange w:id="3557" w:author="Petter Vang Brakalsvaalet [pev2]" w:date="2021-04-29T11:31:00Z">
          <w:pPr>
            <w:tabs>
              <w:tab w:val="left" w:pos="543"/>
            </w:tabs>
            <w:autoSpaceDE w:val="0"/>
            <w:autoSpaceDN w:val="0"/>
            <w:adjustRightInd w:val="0"/>
          </w:pPr>
        </w:pPrChange>
      </w:pPr>
      <w:ins w:id="3558" w:author="Petter Vang Brakalsvaalet [pev2]" w:date="2021-04-27T23:31:00Z">
        <w:r w:rsidRPr="00555D5E">
          <w:rPr>
            <w:rFonts w:eastAsiaTheme="minorEastAsia" w:cstheme="majorHAnsi"/>
            <w:color w:val="000000"/>
            <w:sz w:val="20"/>
            <w:szCs w:val="20"/>
            <w:lang w:eastAsia="ja-JP"/>
            <w:rPrChange w:id="3559" w:author="Petter Vang Brakalsvaalet [pev2]" w:date="2021-04-29T15:52:00Z">
              <w:rPr>
                <w:rFonts w:eastAsiaTheme="minorEastAsia" w:cstheme="majorHAnsi"/>
                <w:color w:val="000000"/>
                <w:sz w:val="21"/>
                <w:szCs w:val="21"/>
                <w:lang w:eastAsia="ja-JP"/>
              </w:rPr>
            </w:rPrChange>
          </w:rPr>
          <w:t xml:space="preserve">    </w:t>
        </w:r>
      </w:ins>
    </w:p>
    <w:p w14:paraId="721E97BE" w14:textId="77777777" w:rsidR="008E1C7E" w:rsidRPr="00555D5E" w:rsidRDefault="008E1C7E" w:rsidP="00DD38F8">
      <w:pPr>
        <w:tabs>
          <w:tab w:val="left" w:pos="543"/>
        </w:tabs>
        <w:autoSpaceDE w:val="0"/>
        <w:autoSpaceDN w:val="0"/>
        <w:adjustRightInd w:val="0"/>
        <w:rPr>
          <w:ins w:id="3560" w:author="Petter Vang Brakalsvaalet [pev2]" w:date="2021-04-27T23:31:00Z"/>
          <w:rFonts w:eastAsiaTheme="minorEastAsia" w:cstheme="majorHAnsi"/>
          <w:color w:val="000000"/>
          <w:sz w:val="20"/>
          <w:szCs w:val="20"/>
          <w:lang w:eastAsia="ja-JP"/>
          <w:rPrChange w:id="3561" w:author="Petter Vang Brakalsvaalet [pev2]" w:date="2021-04-29T15:52:00Z">
            <w:rPr>
              <w:ins w:id="3562" w:author="Petter Vang Brakalsvaalet [pev2]" w:date="2021-04-27T23:31:00Z"/>
              <w:rFonts w:eastAsiaTheme="minorEastAsia" w:cstheme="majorHAnsi"/>
              <w:color w:val="000000"/>
              <w:sz w:val="21"/>
              <w:szCs w:val="21"/>
              <w:lang w:eastAsia="ja-JP"/>
            </w:rPr>
          </w:rPrChange>
        </w:rPr>
        <w:pPrChange w:id="3563" w:author="Petter Vang Brakalsvaalet [pev2]" w:date="2021-04-29T11:31:00Z">
          <w:pPr>
            <w:tabs>
              <w:tab w:val="left" w:pos="543"/>
            </w:tabs>
            <w:autoSpaceDE w:val="0"/>
            <w:autoSpaceDN w:val="0"/>
            <w:adjustRightInd w:val="0"/>
          </w:pPr>
        </w:pPrChange>
      </w:pPr>
      <w:ins w:id="3564" w:author="Petter Vang Brakalsvaalet [pev2]" w:date="2021-04-27T23:31:00Z">
        <w:r w:rsidRPr="00555D5E">
          <w:rPr>
            <w:rFonts w:eastAsiaTheme="minorEastAsia" w:cstheme="majorHAnsi"/>
            <w:color w:val="000000"/>
            <w:sz w:val="20"/>
            <w:szCs w:val="20"/>
            <w:lang w:eastAsia="ja-JP"/>
            <w:rPrChange w:id="356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566"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56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568" w:author="Petter Vang Brakalsvaalet [pev2]" w:date="2021-04-29T15:52:00Z">
              <w:rPr>
                <w:rFonts w:eastAsiaTheme="minorEastAsia" w:cstheme="majorHAnsi"/>
                <w:color w:val="0F68A0"/>
                <w:sz w:val="21"/>
                <w:szCs w:val="21"/>
                <w:lang w:eastAsia="ja-JP"/>
              </w:rPr>
            </w:rPrChange>
          </w:rPr>
          <w:t>testNumberOfSetUpOptions</w:t>
        </w:r>
        <w:r w:rsidRPr="00555D5E">
          <w:rPr>
            <w:rFonts w:eastAsiaTheme="minorEastAsia" w:cstheme="majorHAnsi"/>
            <w:color w:val="000000"/>
            <w:sz w:val="20"/>
            <w:szCs w:val="20"/>
            <w:lang w:eastAsia="ja-JP"/>
            <w:rPrChange w:id="3569" w:author="Petter Vang Brakalsvaalet [pev2]" w:date="2021-04-29T15:52:00Z">
              <w:rPr>
                <w:rFonts w:eastAsiaTheme="minorEastAsia" w:cstheme="majorHAnsi"/>
                <w:color w:val="000000"/>
                <w:sz w:val="21"/>
                <w:szCs w:val="21"/>
                <w:lang w:eastAsia="ja-JP"/>
              </w:rPr>
            </w:rPrChange>
          </w:rPr>
          <w:t>() {</w:t>
        </w:r>
      </w:ins>
    </w:p>
    <w:p w14:paraId="1AB03D0F" w14:textId="77777777" w:rsidR="008E1C7E" w:rsidRPr="00555D5E" w:rsidRDefault="008E1C7E" w:rsidP="00DD38F8">
      <w:pPr>
        <w:tabs>
          <w:tab w:val="left" w:pos="543"/>
        </w:tabs>
        <w:autoSpaceDE w:val="0"/>
        <w:autoSpaceDN w:val="0"/>
        <w:adjustRightInd w:val="0"/>
        <w:rPr>
          <w:ins w:id="3570" w:author="Petter Vang Brakalsvaalet [pev2]" w:date="2021-04-27T23:31:00Z"/>
          <w:rFonts w:eastAsiaTheme="minorEastAsia" w:cstheme="majorHAnsi"/>
          <w:color w:val="000000"/>
          <w:sz w:val="20"/>
          <w:szCs w:val="20"/>
          <w:lang w:eastAsia="ja-JP"/>
          <w:rPrChange w:id="3571" w:author="Petter Vang Brakalsvaalet [pev2]" w:date="2021-04-29T15:52:00Z">
            <w:rPr>
              <w:ins w:id="3572" w:author="Petter Vang Brakalsvaalet [pev2]" w:date="2021-04-27T23:31:00Z"/>
              <w:rFonts w:eastAsiaTheme="minorEastAsia" w:cstheme="majorHAnsi"/>
              <w:color w:val="000000"/>
              <w:sz w:val="21"/>
              <w:szCs w:val="21"/>
              <w:lang w:eastAsia="ja-JP"/>
            </w:rPr>
          </w:rPrChange>
        </w:rPr>
        <w:pPrChange w:id="3573" w:author="Petter Vang Brakalsvaalet [pev2]" w:date="2021-04-29T11:31:00Z">
          <w:pPr>
            <w:tabs>
              <w:tab w:val="left" w:pos="543"/>
            </w:tabs>
            <w:autoSpaceDE w:val="0"/>
            <w:autoSpaceDN w:val="0"/>
            <w:adjustRightInd w:val="0"/>
          </w:pPr>
        </w:pPrChange>
      </w:pPr>
      <w:ins w:id="3574" w:author="Petter Vang Brakalsvaalet [pev2]" w:date="2021-04-27T23:31:00Z">
        <w:r w:rsidRPr="00555D5E">
          <w:rPr>
            <w:rFonts w:eastAsiaTheme="minorEastAsia" w:cstheme="majorHAnsi"/>
            <w:color w:val="000000"/>
            <w:sz w:val="20"/>
            <w:szCs w:val="20"/>
            <w:lang w:eastAsia="ja-JP"/>
            <w:rPrChange w:id="357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576"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357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578"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57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580"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358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582" w:author="Petter Vang Brakalsvaalet [pev2]" w:date="2021-04-29T15:52:00Z">
              <w:rPr>
                <w:rFonts w:eastAsiaTheme="minorEastAsia" w:cstheme="majorHAnsi"/>
                <w:color w:val="2B839F"/>
                <w:sz w:val="21"/>
                <w:szCs w:val="21"/>
                <w:lang w:eastAsia="ja-JP"/>
              </w:rPr>
            </w:rPrChange>
          </w:rPr>
          <w:t>count</w:t>
        </w:r>
        <w:r w:rsidRPr="00555D5E">
          <w:rPr>
            <w:rFonts w:eastAsiaTheme="minorEastAsia" w:cstheme="majorHAnsi"/>
            <w:color w:val="000000"/>
            <w:sz w:val="20"/>
            <w:szCs w:val="20"/>
            <w:lang w:eastAsia="ja-JP"/>
            <w:rPrChange w:id="358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584"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5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586"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587"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588" w:author="Petter Vang Brakalsvaalet [pev2]" w:date="2021-04-29T15:52:00Z">
              <w:rPr>
                <w:rFonts w:eastAsiaTheme="minorEastAsia" w:cstheme="majorHAnsi"/>
                <w:color w:val="2B839F"/>
                <w:sz w:val="21"/>
                <w:szCs w:val="21"/>
                <w:lang w:eastAsia="ja-JP"/>
              </w:rPr>
            </w:rPrChange>
          </w:rPr>
          <w:t>count</w:t>
        </w:r>
        <w:r w:rsidRPr="00555D5E">
          <w:rPr>
            <w:rFonts w:eastAsiaTheme="minorEastAsia" w:cstheme="majorHAnsi"/>
            <w:color w:val="000000"/>
            <w:sz w:val="20"/>
            <w:szCs w:val="20"/>
            <w:lang w:eastAsia="ja-JP"/>
            <w:rPrChange w:id="35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3590" w:author="Petter Vang Brakalsvaalet [pev2]" w:date="2021-04-29T15:52:00Z">
              <w:rPr>
                <w:rFonts w:eastAsiaTheme="minorEastAsia" w:cstheme="majorHAnsi"/>
                <w:color w:val="A31515"/>
                <w:sz w:val="21"/>
                <w:szCs w:val="21"/>
                <w:lang w:eastAsia="ja-JP"/>
              </w:rPr>
            </w:rPrChange>
          </w:rPr>
          <w:t>"Number of game options is not what's expected"</w:t>
        </w:r>
        <w:r w:rsidRPr="00555D5E">
          <w:rPr>
            <w:rFonts w:eastAsiaTheme="minorEastAsia" w:cstheme="majorHAnsi"/>
            <w:color w:val="000000"/>
            <w:sz w:val="20"/>
            <w:szCs w:val="20"/>
            <w:lang w:eastAsia="ja-JP"/>
            <w:rPrChange w:id="3591" w:author="Petter Vang Brakalsvaalet [pev2]" w:date="2021-04-29T15:52:00Z">
              <w:rPr>
                <w:rFonts w:eastAsiaTheme="minorEastAsia" w:cstheme="majorHAnsi"/>
                <w:color w:val="000000"/>
                <w:sz w:val="21"/>
                <w:szCs w:val="21"/>
                <w:lang w:eastAsia="ja-JP"/>
              </w:rPr>
            </w:rPrChange>
          </w:rPr>
          <w:t>)</w:t>
        </w:r>
      </w:ins>
    </w:p>
    <w:p w14:paraId="762316D4" w14:textId="77777777" w:rsidR="008E1C7E" w:rsidRPr="00555D5E" w:rsidRDefault="008E1C7E" w:rsidP="00DD38F8">
      <w:pPr>
        <w:tabs>
          <w:tab w:val="left" w:pos="543"/>
        </w:tabs>
        <w:autoSpaceDE w:val="0"/>
        <w:autoSpaceDN w:val="0"/>
        <w:adjustRightInd w:val="0"/>
        <w:rPr>
          <w:ins w:id="3592" w:author="Petter Vang Brakalsvaalet [pev2]" w:date="2021-04-27T23:31:00Z"/>
          <w:rFonts w:eastAsiaTheme="minorEastAsia" w:cstheme="majorHAnsi"/>
          <w:color w:val="000000"/>
          <w:sz w:val="20"/>
          <w:szCs w:val="20"/>
          <w:lang w:eastAsia="ja-JP"/>
          <w:rPrChange w:id="3593" w:author="Petter Vang Brakalsvaalet [pev2]" w:date="2021-04-29T15:52:00Z">
            <w:rPr>
              <w:ins w:id="3594" w:author="Petter Vang Brakalsvaalet [pev2]" w:date="2021-04-27T23:31:00Z"/>
              <w:rFonts w:eastAsiaTheme="minorEastAsia" w:cstheme="majorHAnsi"/>
              <w:color w:val="000000"/>
              <w:sz w:val="21"/>
              <w:szCs w:val="21"/>
              <w:lang w:eastAsia="ja-JP"/>
            </w:rPr>
          </w:rPrChange>
        </w:rPr>
        <w:pPrChange w:id="3595" w:author="Petter Vang Brakalsvaalet [pev2]" w:date="2021-04-29T11:31:00Z">
          <w:pPr>
            <w:tabs>
              <w:tab w:val="left" w:pos="543"/>
            </w:tabs>
            <w:autoSpaceDE w:val="0"/>
            <w:autoSpaceDN w:val="0"/>
            <w:adjustRightInd w:val="0"/>
          </w:pPr>
        </w:pPrChange>
      </w:pPr>
      <w:ins w:id="3596" w:author="Petter Vang Brakalsvaalet [pev2]" w:date="2021-04-27T23:31:00Z">
        <w:r w:rsidRPr="00555D5E">
          <w:rPr>
            <w:rFonts w:eastAsiaTheme="minorEastAsia" w:cstheme="majorHAnsi"/>
            <w:color w:val="000000"/>
            <w:sz w:val="20"/>
            <w:szCs w:val="20"/>
            <w:lang w:eastAsia="ja-JP"/>
            <w:rPrChange w:id="3597" w:author="Petter Vang Brakalsvaalet [pev2]" w:date="2021-04-29T15:52:00Z">
              <w:rPr>
                <w:rFonts w:eastAsiaTheme="minorEastAsia" w:cstheme="majorHAnsi"/>
                <w:color w:val="000000"/>
                <w:sz w:val="21"/>
                <w:szCs w:val="21"/>
                <w:lang w:eastAsia="ja-JP"/>
              </w:rPr>
            </w:rPrChange>
          </w:rPr>
          <w:t xml:space="preserve">    }</w:t>
        </w:r>
      </w:ins>
    </w:p>
    <w:p w14:paraId="3B2FAD90" w14:textId="77777777" w:rsidR="008E1C7E" w:rsidRPr="00555D5E" w:rsidRDefault="008E1C7E" w:rsidP="00DD38F8">
      <w:pPr>
        <w:tabs>
          <w:tab w:val="left" w:pos="543"/>
        </w:tabs>
        <w:autoSpaceDE w:val="0"/>
        <w:autoSpaceDN w:val="0"/>
        <w:adjustRightInd w:val="0"/>
        <w:rPr>
          <w:ins w:id="3598" w:author="Petter Vang Brakalsvaalet [pev2]" w:date="2021-04-27T23:31:00Z"/>
          <w:rFonts w:eastAsiaTheme="minorEastAsia" w:cstheme="majorHAnsi"/>
          <w:color w:val="000000"/>
          <w:sz w:val="20"/>
          <w:szCs w:val="20"/>
          <w:lang w:eastAsia="ja-JP"/>
          <w:rPrChange w:id="3599" w:author="Petter Vang Brakalsvaalet [pev2]" w:date="2021-04-29T15:52:00Z">
            <w:rPr>
              <w:ins w:id="3600" w:author="Petter Vang Brakalsvaalet [pev2]" w:date="2021-04-27T23:31:00Z"/>
              <w:rFonts w:eastAsiaTheme="minorEastAsia" w:cstheme="majorHAnsi"/>
              <w:color w:val="000000"/>
              <w:sz w:val="21"/>
              <w:szCs w:val="21"/>
              <w:lang w:eastAsia="ja-JP"/>
            </w:rPr>
          </w:rPrChange>
        </w:rPr>
        <w:pPrChange w:id="3601" w:author="Petter Vang Brakalsvaalet [pev2]" w:date="2021-04-29T11:31:00Z">
          <w:pPr>
            <w:tabs>
              <w:tab w:val="left" w:pos="543"/>
            </w:tabs>
            <w:autoSpaceDE w:val="0"/>
            <w:autoSpaceDN w:val="0"/>
            <w:adjustRightInd w:val="0"/>
          </w:pPr>
        </w:pPrChange>
      </w:pPr>
      <w:ins w:id="3602" w:author="Petter Vang Brakalsvaalet [pev2]" w:date="2021-04-27T23:31:00Z">
        <w:r w:rsidRPr="00555D5E">
          <w:rPr>
            <w:rFonts w:eastAsiaTheme="minorEastAsia" w:cstheme="majorHAnsi"/>
            <w:color w:val="000000"/>
            <w:sz w:val="20"/>
            <w:szCs w:val="20"/>
            <w:lang w:eastAsia="ja-JP"/>
            <w:rPrChange w:id="3603" w:author="Petter Vang Brakalsvaalet [pev2]" w:date="2021-04-29T15:52:00Z">
              <w:rPr>
                <w:rFonts w:eastAsiaTheme="minorEastAsia" w:cstheme="majorHAnsi"/>
                <w:color w:val="000000"/>
                <w:sz w:val="21"/>
                <w:szCs w:val="21"/>
                <w:lang w:eastAsia="ja-JP"/>
              </w:rPr>
            </w:rPrChange>
          </w:rPr>
          <w:t xml:space="preserve">    </w:t>
        </w:r>
      </w:ins>
    </w:p>
    <w:p w14:paraId="2F22528B" w14:textId="77777777" w:rsidR="008E1C7E" w:rsidRPr="00555D5E" w:rsidRDefault="008E1C7E" w:rsidP="00DD38F8">
      <w:pPr>
        <w:tabs>
          <w:tab w:val="left" w:pos="543"/>
        </w:tabs>
        <w:autoSpaceDE w:val="0"/>
        <w:autoSpaceDN w:val="0"/>
        <w:adjustRightInd w:val="0"/>
        <w:rPr>
          <w:ins w:id="3604" w:author="Petter Vang Brakalsvaalet [pev2]" w:date="2021-04-27T23:31:00Z"/>
          <w:rFonts w:eastAsiaTheme="minorEastAsia" w:cstheme="majorHAnsi"/>
          <w:color w:val="000000"/>
          <w:sz w:val="20"/>
          <w:szCs w:val="20"/>
          <w:lang w:eastAsia="ja-JP"/>
          <w:rPrChange w:id="3605" w:author="Petter Vang Brakalsvaalet [pev2]" w:date="2021-04-29T15:52:00Z">
            <w:rPr>
              <w:ins w:id="3606" w:author="Petter Vang Brakalsvaalet [pev2]" w:date="2021-04-27T23:31:00Z"/>
              <w:rFonts w:eastAsiaTheme="minorEastAsia" w:cstheme="majorHAnsi"/>
              <w:color w:val="000000"/>
              <w:sz w:val="21"/>
              <w:szCs w:val="21"/>
              <w:lang w:eastAsia="ja-JP"/>
            </w:rPr>
          </w:rPrChange>
        </w:rPr>
        <w:pPrChange w:id="3607" w:author="Petter Vang Brakalsvaalet [pev2]" w:date="2021-04-29T11:31:00Z">
          <w:pPr>
            <w:tabs>
              <w:tab w:val="left" w:pos="543"/>
            </w:tabs>
            <w:autoSpaceDE w:val="0"/>
            <w:autoSpaceDN w:val="0"/>
            <w:adjustRightInd w:val="0"/>
          </w:pPr>
        </w:pPrChange>
      </w:pPr>
      <w:ins w:id="3608" w:author="Petter Vang Brakalsvaalet [pev2]" w:date="2021-04-27T23:31:00Z">
        <w:r w:rsidRPr="00555D5E">
          <w:rPr>
            <w:rFonts w:eastAsiaTheme="minorEastAsia" w:cstheme="majorHAnsi"/>
            <w:color w:val="000000"/>
            <w:sz w:val="20"/>
            <w:szCs w:val="20"/>
            <w:lang w:eastAsia="ja-JP"/>
            <w:rPrChange w:id="360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3610" w:author="Petter Vang Brakalsvaalet [pev2]" w:date="2021-04-29T15:52:00Z">
              <w:rPr>
                <w:rFonts w:eastAsiaTheme="minorEastAsia" w:cstheme="majorHAnsi"/>
                <w:color w:val="008000"/>
                <w:sz w:val="21"/>
                <w:szCs w:val="21"/>
                <w:lang w:eastAsia="ja-JP"/>
              </w:rPr>
            </w:rPrChange>
          </w:rPr>
          <w:t>// Test position of game options</w:t>
        </w:r>
      </w:ins>
    </w:p>
    <w:p w14:paraId="52C5612E" w14:textId="77777777" w:rsidR="008E1C7E" w:rsidRPr="00555D5E" w:rsidRDefault="008E1C7E" w:rsidP="00DD38F8">
      <w:pPr>
        <w:tabs>
          <w:tab w:val="left" w:pos="543"/>
        </w:tabs>
        <w:autoSpaceDE w:val="0"/>
        <w:autoSpaceDN w:val="0"/>
        <w:adjustRightInd w:val="0"/>
        <w:rPr>
          <w:ins w:id="3611" w:author="Petter Vang Brakalsvaalet [pev2]" w:date="2021-04-27T23:31:00Z"/>
          <w:rFonts w:eastAsiaTheme="minorEastAsia" w:cstheme="majorHAnsi"/>
          <w:color w:val="000000"/>
          <w:sz w:val="20"/>
          <w:szCs w:val="20"/>
          <w:lang w:eastAsia="ja-JP"/>
          <w:rPrChange w:id="3612" w:author="Petter Vang Brakalsvaalet [pev2]" w:date="2021-04-29T15:52:00Z">
            <w:rPr>
              <w:ins w:id="3613" w:author="Petter Vang Brakalsvaalet [pev2]" w:date="2021-04-27T23:31:00Z"/>
              <w:rFonts w:eastAsiaTheme="minorEastAsia" w:cstheme="majorHAnsi"/>
              <w:color w:val="000000"/>
              <w:sz w:val="21"/>
              <w:szCs w:val="21"/>
              <w:lang w:eastAsia="ja-JP"/>
            </w:rPr>
          </w:rPrChange>
        </w:rPr>
        <w:pPrChange w:id="3614" w:author="Petter Vang Brakalsvaalet [pev2]" w:date="2021-04-29T11:31:00Z">
          <w:pPr>
            <w:tabs>
              <w:tab w:val="left" w:pos="543"/>
            </w:tabs>
            <w:autoSpaceDE w:val="0"/>
            <w:autoSpaceDN w:val="0"/>
            <w:adjustRightInd w:val="0"/>
          </w:pPr>
        </w:pPrChange>
      </w:pPr>
      <w:ins w:id="3615" w:author="Petter Vang Brakalsvaalet [pev2]" w:date="2021-04-27T23:31:00Z">
        <w:r w:rsidRPr="00555D5E">
          <w:rPr>
            <w:rFonts w:eastAsiaTheme="minorEastAsia" w:cstheme="majorHAnsi"/>
            <w:color w:val="000000"/>
            <w:sz w:val="20"/>
            <w:szCs w:val="20"/>
            <w:lang w:eastAsia="ja-JP"/>
            <w:rPrChange w:id="361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1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61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619" w:author="Petter Vang Brakalsvaalet [pev2]" w:date="2021-04-29T15:52:00Z">
              <w:rPr>
                <w:rFonts w:eastAsiaTheme="minorEastAsia" w:cstheme="majorHAnsi"/>
                <w:color w:val="0F68A0"/>
                <w:sz w:val="21"/>
                <w:szCs w:val="21"/>
                <w:lang w:eastAsia="ja-JP"/>
              </w:rPr>
            </w:rPrChange>
          </w:rPr>
          <w:t>testPositionOfRoleOption</w:t>
        </w:r>
        <w:r w:rsidRPr="00555D5E">
          <w:rPr>
            <w:rFonts w:eastAsiaTheme="minorEastAsia" w:cstheme="majorHAnsi"/>
            <w:color w:val="000000"/>
            <w:sz w:val="20"/>
            <w:szCs w:val="20"/>
            <w:lang w:eastAsia="ja-JP"/>
            <w:rPrChange w:id="3620" w:author="Petter Vang Brakalsvaalet [pev2]" w:date="2021-04-29T15:52:00Z">
              <w:rPr>
                <w:rFonts w:eastAsiaTheme="minorEastAsia" w:cstheme="majorHAnsi"/>
                <w:color w:val="000000"/>
                <w:sz w:val="21"/>
                <w:szCs w:val="21"/>
                <w:lang w:eastAsia="ja-JP"/>
              </w:rPr>
            </w:rPrChange>
          </w:rPr>
          <w:t>(){</w:t>
        </w:r>
      </w:ins>
    </w:p>
    <w:p w14:paraId="792E14DF" w14:textId="77777777" w:rsidR="008E1C7E" w:rsidRPr="00555D5E" w:rsidRDefault="008E1C7E" w:rsidP="00DD38F8">
      <w:pPr>
        <w:tabs>
          <w:tab w:val="left" w:pos="543"/>
        </w:tabs>
        <w:autoSpaceDE w:val="0"/>
        <w:autoSpaceDN w:val="0"/>
        <w:adjustRightInd w:val="0"/>
        <w:rPr>
          <w:ins w:id="3621" w:author="Petter Vang Brakalsvaalet [pev2]" w:date="2021-04-27T23:31:00Z"/>
          <w:rFonts w:eastAsiaTheme="minorEastAsia" w:cstheme="majorHAnsi"/>
          <w:color w:val="000000"/>
          <w:sz w:val="20"/>
          <w:szCs w:val="20"/>
          <w:lang w:eastAsia="ja-JP"/>
          <w:rPrChange w:id="3622" w:author="Petter Vang Brakalsvaalet [pev2]" w:date="2021-04-29T15:52:00Z">
            <w:rPr>
              <w:ins w:id="3623" w:author="Petter Vang Brakalsvaalet [pev2]" w:date="2021-04-27T23:31:00Z"/>
              <w:rFonts w:eastAsiaTheme="minorEastAsia" w:cstheme="majorHAnsi"/>
              <w:color w:val="000000"/>
              <w:sz w:val="21"/>
              <w:szCs w:val="21"/>
              <w:lang w:eastAsia="ja-JP"/>
            </w:rPr>
          </w:rPrChange>
        </w:rPr>
        <w:pPrChange w:id="3624" w:author="Petter Vang Brakalsvaalet [pev2]" w:date="2021-04-29T11:31:00Z">
          <w:pPr>
            <w:tabs>
              <w:tab w:val="left" w:pos="543"/>
            </w:tabs>
            <w:autoSpaceDE w:val="0"/>
            <w:autoSpaceDN w:val="0"/>
            <w:adjustRightInd w:val="0"/>
          </w:pPr>
        </w:pPrChange>
      </w:pPr>
      <w:ins w:id="3625" w:author="Petter Vang Brakalsvaalet [pev2]" w:date="2021-04-27T23:31:00Z">
        <w:r w:rsidRPr="00555D5E">
          <w:rPr>
            <w:rFonts w:eastAsiaTheme="minorEastAsia" w:cstheme="majorHAnsi"/>
            <w:color w:val="000000"/>
            <w:sz w:val="20"/>
            <w:szCs w:val="20"/>
            <w:lang w:eastAsia="ja-JP"/>
            <w:rPrChange w:id="362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27"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628"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629"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63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631" w:author="Petter Vang Brakalsvaalet [pev2]" w:date="2021-04-29T15:52:00Z">
              <w:rPr>
                <w:rFonts w:eastAsiaTheme="minorEastAsia" w:cstheme="majorHAnsi"/>
                <w:color w:val="2B839F"/>
                <w:sz w:val="21"/>
                <w:szCs w:val="21"/>
                <w:lang w:eastAsia="ja-JP"/>
              </w:rPr>
            </w:rPrChange>
          </w:rPr>
          <w:t>gameOptions</w:t>
        </w:r>
      </w:ins>
    </w:p>
    <w:p w14:paraId="77E3B62E" w14:textId="77777777" w:rsidR="008E1C7E" w:rsidRPr="00555D5E" w:rsidRDefault="008E1C7E" w:rsidP="00DD38F8">
      <w:pPr>
        <w:tabs>
          <w:tab w:val="left" w:pos="543"/>
        </w:tabs>
        <w:autoSpaceDE w:val="0"/>
        <w:autoSpaceDN w:val="0"/>
        <w:adjustRightInd w:val="0"/>
        <w:rPr>
          <w:ins w:id="3632" w:author="Petter Vang Brakalsvaalet [pev2]" w:date="2021-04-27T23:31:00Z"/>
          <w:rFonts w:eastAsiaTheme="minorEastAsia" w:cstheme="majorHAnsi"/>
          <w:color w:val="000000"/>
          <w:sz w:val="20"/>
          <w:szCs w:val="20"/>
          <w:lang w:eastAsia="ja-JP"/>
          <w:rPrChange w:id="3633" w:author="Petter Vang Brakalsvaalet [pev2]" w:date="2021-04-29T15:52:00Z">
            <w:rPr>
              <w:ins w:id="3634" w:author="Petter Vang Brakalsvaalet [pev2]" w:date="2021-04-27T23:31:00Z"/>
              <w:rFonts w:eastAsiaTheme="minorEastAsia" w:cstheme="majorHAnsi"/>
              <w:color w:val="000000"/>
              <w:sz w:val="21"/>
              <w:szCs w:val="21"/>
              <w:lang w:eastAsia="ja-JP"/>
            </w:rPr>
          </w:rPrChange>
        </w:rPr>
        <w:pPrChange w:id="3635" w:author="Petter Vang Brakalsvaalet [pev2]" w:date="2021-04-29T11:31:00Z">
          <w:pPr>
            <w:tabs>
              <w:tab w:val="left" w:pos="543"/>
            </w:tabs>
            <w:autoSpaceDE w:val="0"/>
            <w:autoSpaceDN w:val="0"/>
            <w:adjustRightInd w:val="0"/>
          </w:pPr>
        </w:pPrChange>
      </w:pPr>
      <w:ins w:id="3636" w:author="Petter Vang Brakalsvaalet [pev2]" w:date="2021-04-27T23:31:00Z">
        <w:r w:rsidRPr="00555D5E">
          <w:rPr>
            <w:rFonts w:eastAsiaTheme="minorEastAsia" w:cstheme="majorHAnsi"/>
            <w:color w:val="000000"/>
            <w:sz w:val="20"/>
            <w:szCs w:val="20"/>
            <w:lang w:eastAsia="ja-JP"/>
            <w:rPrChange w:id="363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38"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639"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640"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641"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642"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64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644"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64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646"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647"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3648"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649" w:author="Petter Vang Brakalsvaalet [pev2]" w:date="2021-04-29T15:52:00Z">
              <w:rPr>
                <w:rFonts w:eastAsiaTheme="minorEastAsia" w:cstheme="majorHAnsi"/>
                <w:color w:val="000000"/>
                <w:sz w:val="21"/>
                <w:szCs w:val="21"/>
                <w:lang w:eastAsia="ja-JP"/>
              </w:rPr>
            </w:rPrChange>
          </w:rPr>
          <w:t>})</w:t>
        </w:r>
      </w:ins>
    </w:p>
    <w:p w14:paraId="75D0F69F" w14:textId="77777777" w:rsidR="008E1C7E" w:rsidRPr="00555D5E" w:rsidRDefault="008E1C7E" w:rsidP="00DD38F8">
      <w:pPr>
        <w:tabs>
          <w:tab w:val="left" w:pos="543"/>
        </w:tabs>
        <w:autoSpaceDE w:val="0"/>
        <w:autoSpaceDN w:val="0"/>
        <w:adjustRightInd w:val="0"/>
        <w:rPr>
          <w:ins w:id="3650" w:author="Petter Vang Brakalsvaalet [pev2]" w:date="2021-04-27T23:31:00Z"/>
          <w:rFonts w:eastAsiaTheme="minorEastAsia" w:cstheme="majorHAnsi"/>
          <w:color w:val="000000"/>
          <w:sz w:val="20"/>
          <w:szCs w:val="20"/>
          <w:lang w:eastAsia="ja-JP"/>
          <w:rPrChange w:id="3651" w:author="Petter Vang Brakalsvaalet [pev2]" w:date="2021-04-29T15:52:00Z">
            <w:rPr>
              <w:ins w:id="3652" w:author="Petter Vang Brakalsvaalet [pev2]" w:date="2021-04-27T23:31:00Z"/>
              <w:rFonts w:eastAsiaTheme="minorEastAsia" w:cstheme="majorHAnsi"/>
              <w:color w:val="000000"/>
              <w:sz w:val="21"/>
              <w:szCs w:val="21"/>
              <w:lang w:eastAsia="ja-JP"/>
            </w:rPr>
          </w:rPrChange>
        </w:rPr>
        <w:pPrChange w:id="3653" w:author="Petter Vang Brakalsvaalet [pev2]" w:date="2021-04-29T11:31:00Z">
          <w:pPr>
            <w:tabs>
              <w:tab w:val="left" w:pos="543"/>
            </w:tabs>
            <w:autoSpaceDE w:val="0"/>
            <w:autoSpaceDN w:val="0"/>
            <w:adjustRightInd w:val="0"/>
          </w:pPr>
        </w:pPrChange>
      </w:pPr>
      <w:ins w:id="3654" w:author="Petter Vang Brakalsvaalet [pev2]" w:date="2021-04-27T23:31:00Z">
        <w:r w:rsidRPr="00555D5E">
          <w:rPr>
            <w:rFonts w:eastAsiaTheme="minorEastAsia" w:cstheme="majorHAnsi"/>
            <w:color w:val="000000"/>
            <w:sz w:val="20"/>
            <w:szCs w:val="20"/>
            <w:lang w:eastAsia="ja-JP"/>
            <w:rPrChange w:id="365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656"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657" w:author="Petter Vang Brakalsvaalet [pev2]" w:date="2021-04-29T15:52:00Z">
              <w:rPr>
                <w:rFonts w:eastAsiaTheme="minorEastAsia" w:cstheme="majorHAnsi"/>
                <w:color w:val="000000"/>
                <w:sz w:val="21"/>
                <w:szCs w:val="21"/>
                <w:lang w:eastAsia="ja-JP"/>
              </w:rPr>
            </w:rPrChange>
          </w:rPr>
          <w:t xml:space="preserve">(index, 0, </w:t>
        </w:r>
        <w:r w:rsidRPr="00555D5E">
          <w:rPr>
            <w:rFonts w:eastAsiaTheme="minorEastAsia" w:cstheme="majorHAnsi"/>
            <w:color w:val="A31515"/>
            <w:sz w:val="20"/>
            <w:szCs w:val="20"/>
            <w:lang w:eastAsia="ja-JP"/>
            <w:rPrChange w:id="3658" w:author="Petter Vang Brakalsvaalet [pev2]" w:date="2021-04-29T15:52:00Z">
              <w:rPr>
                <w:rFonts w:eastAsiaTheme="minorEastAsia" w:cstheme="majorHAnsi"/>
                <w:color w:val="A31515"/>
                <w:sz w:val="21"/>
                <w:szCs w:val="21"/>
                <w:lang w:eastAsia="ja-JP"/>
              </w:rPr>
            </w:rPrChange>
          </w:rPr>
          <w:t>"Role option is not at expected index"</w:t>
        </w:r>
        <w:r w:rsidRPr="00555D5E">
          <w:rPr>
            <w:rFonts w:eastAsiaTheme="minorEastAsia" w:cstheme="majorHAnsi"/>
            <w:color w:val="000000"/>
            <w:sz w:val="20"/>
            <w:szCs w:val="20"/>
            <w:lang w:eastAsia="ja-JP"/>
            <w:rPrChange w:id="3659" w:author="Petter Vang Brakalsvaalet [pev2]" w:date="2021-04-29T15:52:00Z">
              <w:rPr>
                <w:rFonts w:eastAsiaTheme="minorEastAsia" w:cstheme="majorHAnsi"/>
                <w:color w:val="000000"/>
                <w:sz w:val="21"/>
                <w:szCs w:val="21"/>
                <w:lang w:eastAsia="ja-JP"/>
              </w:rPr>
            </w:rPrChange>
          </w:rPr>
          <w:t>)</w:t>
        </w:r>
      </w:ins>
    </w:p>
    <w:p w14:paraId="6C9231F6" w14:textId="77777777" w:rsidR="008E1C7E" w:rsidRPr="00555D5E" w:rsidRDefault="008E1C7E" w:rsidP="00DD38F8">
      <w:pPr>
        <w:tabs>
          <w:tab w:val="left" w:pos="543"/>
        </w:tabs>
        <w:autoSpaceDE w:val="0"/>
        <w:autoSpaceDN w:val="0"/>
        <w:adjustRightInd w:val="0"/>
        <w:rPr>
          <w:ins w:id="3660" w:author="Petter Vang Brakalsvaalet [pev2]" w:date="2021-04-27T23:31:00Z"/>
          <w:rFonts w:eastAsiaTheme="minorEastAsia" w:cstheme="majorHAnsi"/>
          <w:color w:val="000000"/>
          <w:sz w:val="20"/>
          <w:szCs w:val="20"/>
          <w:lang w:eastAsia="ja-JP"/>
          <w:rPrChange w:id="3661" w:author="Petter Vang Brakalsvaalet [pev2]" w:date="2021-04-29T15:52:00Z">
            <w:rPr>
              <w:ins w:id="3662" w:author="Petter Vang Brakalsvaalet [pev2]" w:date="2021-04-27T23:31:00Z"/>
              <w:rFonts w:eastAsiaTheme="minorEastAsia" w:cstheme="majorHAnsi"/>
              <w:color w:val="000000"/>
              <w:sz w:val="21"/>
              <w:szCs w:val="21"/>
              <w:lang w:eastAsia="ja-JP"/>
            </w:rPr>
          </w:rPrChange>
        </w:rPr>
        <w:pPrChange w:id="3663" w:author="Petter Vang Brakalsvaalet [pev2]" w:date="2021-04-29T11:31:00Z">
          <w:pPr>
            <w:tabs>
              <w:tab w:val="left" w:pos="543"/>
            </w:tabs>
            <w:autoSpaceDE w:val="0"/>
            <w:autoSpaceDN w:val="0"/>
            <w:adjustRightInd w:val="0"/>
          </w:pPr>
        </w:pPrChange>
      </w:pPr>
      <w:ins w:id="3664" w:author="Petter Vang Brakalsvaalet [pev2]" w:date="2021-04-27T23:31:00Z">
        <w:r w:rsidRPr="00555D5E">
          <w:rPr>
            <w:rFonts w:eastAsiaTheme="minorEastAsia" w:cstheme="majorHAnsi"/>
            <w:color w:val="000000"/>
            <w:sz w:val="20"/>
            <w:szCs w:val="20"/>
            <w:lang w:eastAsia="ja-JP"/>
            <w:rPrChange w:id="3665" w:author="Petter Vang Brakalsvaalet [pev2]" w:date="2021-04-29T15:52:00Z">
              <w:rPr>
                <w:rFonts w:eastAsiaTheme="minorEastAsia" w:cstheme="majorHAnsi"/>
                <w:color w:val="000000"/>
                <w:sz w:val="21"/>
                <w:szCs w:val="21"/>
                <w:lang w:eastAsia="ja-JP"/>
              </w:rPr>
            </w:rPrChange>
          </w:rPr>
          <w:t xml:space="preserve">    }</w:t>
        </w:r>
      </w:ins>
    </w:p>
    <w:p w14:paraId="3F93A27A" w14:textId="77777777" w:rsidR="008E1C7E" w:rsidRPr="00555D5E" w:rsidRDefault="008E1C7E" w:rsidP="00DD38F8">
      <w:pPr>
        <w:tabs>
          <w:tab w:val="left" w:pos="543"/>
        </w:tabs>
        <w:autoSpaceDE w:val="0"/>
        <w:autoSpaceDN w:val="0"/>
        <w:adjustRightInd w:val="0"/>
        <w:rPr>
          <w:ins w:id="3666" w:author="Petter Vang Brakalsvaalet [pev2]" w:date="2021-04-27T23:31:00Z"/>
          <w:rFonts w:eastAsiaTheme="minorEastAsia" w:cstheme="majorHAnsi"/>
          <w:color w:val="000000"/>
          <w:sz w:val="20"/>
          <w:szCs w:val="20"/>
          <w:lang w:eastAsia="ja-JP"/>
          <w:rPrChange w:id="3667" w:author="Petter Vang Brakalsvaalet [pev2]" w:date="2021-04-29T15:52:00Z">
            <w:rPr>
              <w:ins w:id="3668" w:author="Petter Vang Brakalsvaalet [pev2]" w:date="2021-04-27T23:31:00Z"/>
              <w:rFonts w:eastAsiaTheme="minorEastAsia" w:cstheme="majorHAnsi"/>
              <w:color w:val="000000"/>
              <w:sz w:val="21"/>
              <w:szCs w:val="21"/>
              <w:lang w:eastAsia="ja-JP"/>
            </w:rPr>
          </w:rPrChange>
        </w:rPr>
        <w:pPrChange w:id="3669" w:author="Petter Vang Brakalsvaalet [pev2]" w:date="2021-04-29T11:31:00Z">
          <w:pPr>
            <w:tabs>
              <w:tab w:val="left" w:pos="543"/>
            </w:tabs>
            <w:autoSpaceDE w:val="0"/>
            <w:autoSpaceDN w:val="0"/>
            <w:adjustRightInd w:val="0"/>
          </w:pPr>
        </w:pPrChange>
      </w:pPr>
      <w:ins w:id="3670" w:author="Petter Vang Brakalsvaalet [pev2]" w:date="2021-04-27T23:31:00Z">
        <w:r w:rsidRPr="00555D5E">
          <w:rPr>
            <w:rFonts w:eastAsiaTheme="minorEastAsia" w:cstheme="majorHAnsi"/>
            <w:color w:val="000000"/>
            <w:sz w:val="20"/>
            <w:szCs w:val="20"/>
            <w:lang w:eastAsia="ja-JP"/>
            <w:rPrChange w:id="3671" w:author="Petter Vang Brakalsvaalet [pev2]" w:date="2021-04-29T15:52:00Z">
              <w:rPr>
                <w:rFonts w:eastAsiaTheme="minorEastAsia" w:cstheme="majorHAnsi"/>
                <w:color w:val="000000"/>
                <w:sz w:val="21"/>
                <w:szCs w:val="21"/>
                <w:lang w:eastAsia="ja-JP"/>
              </w:rPr>
            </w:rPrChange>
          </w:rPr>
          <w:t xml:space="preserve">    </w:t>
        </w:r>
      </w:ins>
    </w:p>
    <w:p w14:paraId="1DCD02C1" w14:textId="77777777" w:rsidR="008E1C7E" w:rsidRPr="00555D5E" w:rsidRDefault="008E1C7E" w:rsidP="00DD38F8">
      <w:pPr>
        <w:tabs>
          <w:tab w:val="left" w:pos="543"/>
        </w:tabs>
        <w:autoSpaceDE w:val="0"/>
        <w:autoSpaceDN w:val="0"/>
        <w:adjustRightInd w:val="0"/>
        <w:rPr>
          <w:ins w:id="3672" w:author="Petter Vang Brakalsvaalet [pev2]" w:date="2021-04-27T23:31:00Z"/>
          <w:rFonts w:eastAsiaTheme="minorEastAsia" w:cstheme="majorHAnsi"/>
          <w:color w:val="000000"/>
          <w:sz w:val="20"/>
          <w:szCs w:val="20"/>
          <w:lang w:eastAsia="ja-JP"/>
          <w:rPrChange w:id="3673" w:author="Petter Vang Brakalsvaalet [pev2]" w:date="2021-04-29T15:52:00Z">
            <w:rPr>
              <w:ins w:id="3674" w:author="Petter Vang Brakalsvaalet [pev2]" w:date="2021-04-27T23:31:00Z"/>
              <w:rFonts w:eastAsiaTheme="minorEastAsia" w:cstheme="majorHAnsi"/>
              <w:color w:val="000000"/>
              <w:sz w:val="21"/>
              <w:szCs w:val="21"/>
              <w:lang w:eastAsia="ja-JP"/>
            </w:rPr>
          </w:rPrChange>
        </w:rPr>
        <w:pPrChange w:id="3675" w:author="Petter Vang Brakalsvaalet [pev2]" w:date="2021-04-29T11:31:00Z">
          <w:pPr>
            <w:tabs>
              <w:tab w:val="left" w:pos="543"/>
            </w:tabs>
            <w:autoSpaceDE w:val="0"/>
            <w:autoSpaceDN w:val="0"/>
            <w:adjustRightInd w:val="0"/>
          </w:pPr>
        </w:pPrChange>
      </w:pPr>
      <w:ins w:id="3676" w:author="Petter Vang Brakalsvaalet [pev2]" w:date="2021-04-27T23:31:00Z">
        <w:r w:rsidRPr="00555D5E">
          <w:rPr>
            <w:rFonts w:eastAsiaTheme="minorEastAsia" w:cstheme="majorHAnsi"/>
            <w:color w:val="000000"/>
            <w:sz w:val="20"/>
            <w:szCs w:val="20"/>
            <w:lang w:eastAsia="ja-JP"/>
            <w:rPrChange w:id="367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78"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67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680" w:author="Petter Vang Brakalsvaalet [pev2]" w:date="2021-04-29T15:52:00Z">
              <w:rPr>
                <w:rFonts w:eastAsiaTheme="minorEastAsia" w:cstheme="majorHAnsi"/>
                <w:color w:val="0F68A0"/>
                <w:sz w:val="21"/>
                <w:szCs w:val="21"/>
                <w:lang w:eastAsia="ja-JP"/>
              </w:rPr>
            </w:rPrChange>
          </w:rPr>
          <w:t>testPositionOfDifficultyOption</w:t>
        </w:r>
        <w:r w:rsidRPr="00555D5E">
          <w:rPr>
            <w:rFonts w:eastAsiaTheme="minorEastAsia" w:cstheme="majorHAnsi"/>
            <w:color w:val="000000"/>
            <w:sz w:val="20"/>
            <w:szCs w:val="20"/>
            <w:lang w:eastAsia="ja-JP"/>
            <w:rPrChange w:id="3681" w:author="Petter Vang Brakalsvaalet [pev2]" w:date="2021-04-29T15:52:00Z">
              <w:rPr>
                <w:rFonts w:eastAsiaTheme="minorEastAsia" w:cstheme="majorHAnsi"/>
                <w:color w:val="000000"/>
                <w:sz w:val="21"/>
                <w:szCs w:val="21"/>
                <w:lang w:eastAsia="ja-JP"/>
              </w:rPr>
            </w:rPrChange>
          </w:rPr>
          <w:t>(){</w:t>
        </w:r>
      </w:ins>
    </w:p>
    <w:p w14:paraId="5CEF772F" w14:textId="77777777" w:rsidR="008E1C7E" w:rsidRPr="00555D5E" w:rsidRDefault="008E1C7E" w:rsidP="00DD38F8">
      <w:pPr>
        <w:tabs>
          <w:tab w:val="left" w:pos="543"/>
        </w:tabs>
        <w:autoSpaceDE w:val="0"/>
        <w:autoSpaceDN w:val="0"/>
        <w:adjustRightInd w:val="0"/>
        <w:rPr>
          <w:ins w:id="3682" w:author="Petter Vang Brakalsvaalet [pev2]" w:date="2021-04-27T23:31:00Z"/>
          <w:rFonts w:eastAsiaTheme="minorEastAsia" w:cstheme="majorHAnsi"/>
          <w:color w:val="000000"/>
          <w:sz w:val="20"/>
          <w:szCs w:val="20"/>
          <w:lang w:eastAsia="ja-JP"/>
          <w:rPrChange w:id="3683" w:author="Petter Vang Brakalsvaalet [pev2]" w:date="2021-04-29T15:52:00Z">
            <w:rPr>
              <w:ins w:id="3684" w:author="Petter Vang Brakalsvaalet [pev2]" w:date="2021-04-27T23:31:00Z"/>
              <w:rFonts w:eastAsiaTheme="minorEastAsia" w:cstheme="majorHAnsi"/>
              <w:color w:val="000000"/>
              <w:sz w:val="21"/>
              <w:szCs w:val="21"/>
              <w:lang w:eastAsia="ja-JP"/>
            </w:rPr>
          </w:rPrChange>
        </w:rPr>
        <w:pPrChange w:id="3685" w:author="Petter Vang Brakalsvaalet [pev2]" w:date="2021-04-29T11:31:00Z">
          <w:pPr>
            <w:tabs>
              <w:tab w:val="left" w:pos="543"/>
            </w:tabs>
            <w:autoSpaceDE w:val="0"/>
            <w:autoSpaceDN w:val="0"/>
            <w:adjustRightInd w:val="0"/>
          </w:pPr>
        </w:pPrChange>
      </w:pPr>
      <w:ins w:id="3686" w:author="Petter Vang Brakalsvaalet [pev2]" w:date="2021-04-27T23:31:00Z">
        <w:r w:rsidRPr="00555D5E">
          <w:rPr>
            <w:rFonts w:eastAsiaTheme="minorEastAsia" w:cstheme="majorHAnsi"/>
            <w:color w:val="000000"/>
            <w:sz w:val="20"/>
            <w:szCs w:val="20"/>
            <w:lang w:eastAsia="ja-JP"/>
            <w:rPrChange w:id="36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88"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689"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690"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69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692" w:author="Petter Vang Brakalsvaalet [pev2]" w:date="2021-04-29T15:52:00Z">
              <w:rPr>
                <w:rFonts w:eastAsiaTheme="minorEastAsia" w:cstheme="majorHAnsi"/>
                <w:color w:val="2B839F"/>
                <w:sz w:val="21"/>
                <w:szCs w:val="21"/>
                <w:lang w:eastAsia="ja-JP"/>
              </w:rPr>
            </w:rPrChange>
          </w:rPr>
          <w:t>gameOptions</w:t>
        </w:r>
      </w:ins>
    </w:p>
    <w:p w14:paraId="69BC3471" w14:textId="77777777" w:rsidR="008E1C7E" w:rsidRPr="00555D5E" w:rsidRDefault="008E1C7E" w:rsidP="00DD38F8">
      <w:pPr>
        <w:tabs>
          <w:tab w:val="left" w:pos="543"/>
        </w:tabs>
        <w:autoSpaceDE w:val="0"/>
        <w:autoSpaceDN w:val="0"/>
        <w:adjustRightInd w:val="0"/>
        <w:rPr>
          <w:ins w:id="3693" w:author="Petter Vang Brakalsvaalet [pev2]" w:date="2021-04-27T23:31:00Z"/>
          <w:rFonts w:eastAsiaTheme="minorEastAsia" w:cstheme="majorHAnsi"/>
          <w:color w:val="000000"/>
          <w:sz w:val="20"/>
          <w:szCs w:val="20"/>
          <w:lang w:eastAsia="ja-JP"/>
          <w:rPrChange w:id="3694" w:author="Petter Vang Brakalsvaalet [pev2]" w:date="2021-04-29T15:52:00Z">
            <w:rPr>
              <w:ins w:id="3695" w:author="Petter Vang Brakalsvaalet [pev2]" w:date="2021-04-27T23:31:00Z"/>
              <w:rFonts w:eastAsiaTheme="minorEastAsia" w:cstheme="majorHAnsi"/>
              <w:color w:val="000000"/>
              <w:sz w:val="21"/>
              <w:szCs w:val="21"/>
              <w:lang w:eastAsia="ja-JP"/>
            </w:rPr>
          </w:rPrChange>
        </w:rPr>
        <w:pPrChange w:id="3696" w:author="Petter Vang Brakalsvaalet [pev2]" w:date="2021-04-29T11:31:00Z">
          <w:pPr>
            <w:tabs>
              <w:tab w:val="left" w:pos="543"/>
            </w:tabs>
            <w:autoSpaceDE w:val="0"/>
            <w:autoSpaceDN w:val="0"/>
            <w:adjustRightInd w:val="0"/>
          </w:pPr>
        </w:pPrChange>
      </w:pPr>
      <w:ins w:id="3697" w:author="Petter Vang Brakalsvaalet [pev2]" w:date="2021-04-27T23:31:00Z">
        <w:r w:rsidRPr="00555D5E">
          <w:rPr>
            <w:rFonts w:eastAsiaTheme="minorEastAsia" w:cstheme="majorHAnsi"/>
            <w:color w:val="000000"/>
            <w:sz w:val="20"/>
            <w:szCs w:val="20"/>
            <w:lang w:eastAsia="ja-JP"/>
            <w:rPrChange w:id="369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699"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700"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701"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702"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703"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70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05"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70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07"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708"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3709"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710" w:author="Petter Vang Brakalsvaalet [pev2]" w:date="2021-04-29T15:52:00Z">
              <w:rPr>
                <w:rFonts w:eastAsiaTheme="minorEastAsia" w:cstheme="majorHAnsi"/>
                <w:color w:val="000000"/>
                <w:sz w:val="21"/>
                <w:szCs w:val="21"/>
                <w:lang w:eastAsia="ja-JP"/>
              </w:rPr>
            </w:rPrChange>
          </w:rPr>
          <w:t>})</w:t>
        </w:r>
      </w:ins>
    </w:p>
    <w:p w14:paraId="7434C23E" w14:textId="77777777" w:rsidR="008E1C7E" w:rsidRPr="00555D5E" w:rsidRDefault="008E1C7E" w:rsidP="00DD38F8">
      <w:pPr>
        <w:tabs>
          <w:tab w:val="left" w:pos="543"/>
        </w:tabs>
        <w:autoSpaceDE w:val="0"/>
        <w:autoSpaceDN w:val="0"/>
        <w:adjustRightInd w:val="0"/>
        <w:rPr>
          <w:ins w:id="3711" w:author="Petter Vang Brakalsvaalet [pev2]" w:date="2021-04-27T23:31:00Z"/>
          <w:rFonts w:eastAsiaTheme="minorEastAsia" w:cstheme="majorHAnsi"/>
          <w:color w:val="000000"/>
          <w:sz w:val="20"/>
          <w:szCs w:val="20"/>
          <w:lang w:eastAsia="ja-JP"/>
          <w:rPrChange w:id="3712" w:author="Petter Vang Brakalsvaalet [pev2]" w:date="2021-04-29T15:52:00Z">
            <w:rPr>
              <w:ins w:id="3713" w:author="Petter Vang Brakalsvaalet [pev2]" w:date="2021-04-27T23:31:00Z"/>
              <w:rFonts w:eastAsiaTheme="minorEastAsia" w:cstheme="majorHAnsi"/>
              <w:color w:val="000000"/>
              <w:sz w:val="21"/>
              <w:szCs w:val="21"/>
              <w:lang w:eastAsia="ja-JP"/>
            </w:rPr>
          </w:rPrChange>
        </w:rPr>
        <w:pPrChange w:id="3714" w:author="Petter Vang Brakalsvaalet [pev2]" w:date="2021-04-29T11:31:00Z">
          <w:pPr>
            <w:tabs>
              <w:tab w:val="left" w:pos="543"/>
            </w:tabs>
            <w:autoSpaceDE w:val="0"/>
            <w:autoSpaceDN w:val="0"/>
            <w:adjustRightInd w:val="0"/>
          </w:pPr>
        </w:pPrChange>
      </w:pPr>
      <w:ins w:id="3715" w:author="Petter Vang Brakalsvaalet [pev2]" w:date="2021-04-27T23:31:00Z">
        <w:r w:rsidRPr="00555D5E">
          <w:rPr>
            <w:rFonts w:eastAsiaTheme="minorEastAsia" w:cstheme="majorHAnsi"/>
            <w:color w:val="000000"/>
            <w:sz w:val="20"/>
            <w:szCs w:val="20"/>
            <w:lang w:eastAsia="ja-JP"/>
            <w:rPrChange w:id="371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17"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718" w:author="Petter Vang Brakalsvaalet [pev2]" w:date="2021-04-29T15:52:00Z">
              <w:rPr>
                <w:rFonts w:eastAsiaTheme="minorEastAsia" w:cstheme="majorHAnsi"/>
                <w:color w:val="000000"/>
                <w:sz w:val="21"/>
                <w:szCs w:val="21"/>
                <w:lang w:eastAsia="ja-JP"/>
              </w:rPr>
            </w:rPrChange>
          </w:rPr>
          <w:t xml:space="preserve">(index, 1, </w:t>
        </w:r>
        <w:r w:rsidRPr="00555D5E">
          <w:rPr>
            <w:rFonts w:eastAsiaTheme="minorEastAsia" w:cstheme="majorHAnsi"/>
            <w:color w:val="A31515"/>
            <w:sz w:val="20"/>
            <w:szCs w:val="20"/>
            <w:lang w:eastAsia="ja-JP"/>
            <w:rPrChange w:id="3719" w:author="Petter Vang Brakalsvaalet [pev2]" w:date="2021-04-29T15:52:00Z">
              <w:rPr>
                <w:rFonts w:eastAsiaTheme="minorEastAsia" w:cstheme="majorHAnsi"/>
                <w:color w:val="A31515"/>
                <w:sz w:val="21"/>
                <w:szCs w:val="21"/>
                <w:lang w:eastAsia="ja-JP"/>
              </w:rPr>
            </w:rPrChange>
          </w:rPr>
          <w:t>"Difficulty option is not at expected index"</w:t>
        </w:r>
        <w:r w:rsidRPr="00555D5E">
          <w:rPr>
            <w:rFonts w:eastAsiaTheme="minorEastAsia" w:cstheme="majorHAnsi"/>
            <w:color w:val="000000"/>
            <w:sz w:val="20"/>
            <w:szCs w:val="20"/>
            <w:lang w:eastAsia="ja-JP"/>
            <w:rPrChange w:id="3720" w:author="Petter Vang Brakalsvaalet [pev2]" w:date="2021-04-29T15:52:00Z">
              <w:rPr>
                <w:rFonts w:eastAsiaTheme="minorEastAsia" w:cstheme="majorHAnsi"/>
                <w:color w:val="000000"/>
                <w:sz w:val="21"/>
                <w:szCs w:val="21"/>
                <w:lang w:eastAsia="ja-JP"/>
              </w:rPr>
            </w:rPrChange>
          </w:rPr>
          <w:t>)</w:t>
        </w:r>
      </w:ins>
    </w:p>
    <w:p w14:paraId="270CB3A5" w14:textId="77777777" w:rsidR="008E1C7E" w:rsidRPr="00555D5E" w:rsidRDefault="008E1C7E" w:rsidP="00DD38F8">
      <w:pPr>
        <w:tabs>
          <w:tab w:val="left" w:pos="543"/>
        </w:tabs>
        <w:autoSpaceDE w:val="0"/>
        <w:autoSpaceDN w:val="0"/>
        <w:adjustRightInd w:val="0"/>
        <w:rPr>
          <w:ins w:id="3721" w:author="Petter Vang Brakalsvaalet [pev2]" w:date="2021-04-27T23:31:00Z"/>
          <w:rFonts w:eastAsiaTheme="minorEastAsia" w:cstheme="majorHAnsi"/>
          <w:color w:val="000000"/>
          <w:sz w:val="20"/>
          <w:szCs w:val="20"/>
          <w:lang w:eastAsia="ja-JP"/>
          <w:rPrChange w:id="3722" w:author="Petter Vang Brakalsvaalet [pev2]" w:date="2021-04-29T15:52:00Z">
            <w:rPr>
              <w:ins w:id="3723" w:author="Petter Vang Brakalsvaalet [pev2]" w:date="2021-04-27T23:31:00Z"/>
              <w:rFonts w:eastAsiaTheme="minorEastAsia" w:cstheme="majorHAnsi"/>
              <w:color w:val="000000"/>
              <w:sz w:val="21"/>
              <w:szCs w:val="21"/>
              <w:lang w:eastAsia="ja-JP"/>
            </w:rPr>
          </w:rPrChange>
        </w:rPr>
        <w:pPrChange w:id="3724" w:author="Petter Vang Brakalsvaalet [pev2]" w:date="2021-04-29T11:31:00Z">
          <w:pPr>
            <w:tabs>
              <w:tab w:val="left" w:pos="543"/>
            </w:tabs>
            <w:autoSpaceDE w:val="0"/>
            <w:autoSpaceDN w:val="0"/>
            <w:adjustRightInd w:val="0"/>
          </w:pPr>
        </w:pPrChange>
      </w:pPr>
      <w:ins w:id="3725" w:author="Petter Vang Brakalsvaalet [pev2]" w:date="2021-04-27T23:31:00Z">
        <w:r w:rsidRPr="00555D5E">
          <w:rPr>
            <w:rFonts w:eastAsiaTheme="minorEastAsia" w:cstheme="majorHAnsi"/>
            <w:color w:val="000000"/>
            <w:sz w:val="20"/>
            <w:szCs w:val="20"/>
            <w:lang w:eastAsia="ja-JP"/>
            <w:rPrChange w:id="3726" w:author="Petter Vang Brakalsvaalet [pev2]" w:date="2021-04-29T15:52:00Z">
              <w:rPr>
                <w:rFonts w:eastAsiaTheme="minorEastAsia" w:cstheme="majorHAnsi"/>
                <w:color w:val="000000"/>
                <w:sz w:val="21"/>
                <w:szCs w:val="21"/>
                <w:lang w:eastAsia="ja-JP"/>
              </w:rPr>
            </w:rPrChange>
          </w:rPr>
          <w:t xml:space="preserve">    }</w:t>
        </w:r>
      </w:ins>
    </w:p>
    <w:p w14:paraId="2D5482CE" w14:textId="77777777" w:rsidR="008E1C7E" w:rsidRPr="00555D5E" w:rsidRDefault="008E1C7E" w:rsidP="00DD38F8">
      <w:pPr>
        <w:tabs>
          <w:tab w:val="left" w:pos="543"/>
        </w:tabs>
        <w:autoSpaceDE w:val="0"/>
        <w:autoSpaceDN w:val="0"/>
        <w:adjustRightInd w:val="0"/>
        <w:rPr>
          <w:ins w:id="3727" w:author="Petter Vang Brakalsvaalet [pev2]" w:date="2021-04-27T23:31:00Z"/>
          <w:rFonts w:eastAsiaTheme="minorEastAsia" w:cstheme="majorHAnsi"/>
          <w:color w:val="000000"/>
          <w:sz w:val="20"/>
          <w:szCs w:val="20"/>
          <w:lang w:eastAsia="ja-JP"/>
          <w:rPrChange w:id="3728" w:author="Petter Vang Brakalsvaalet [pev2]" w:date="2021-04-29T15:52:00Z">
            <w:rPr>
              <w:ins w:id="3729" w:author="Petter Vang Brakalsvaalet [pev2]" w:date="2021-04-27T23:31:00Z"/>
              <w:rFonts w:eastAsiaTheme="minorEastAsia" w:cstheme="majorHAnsi"/>
              <w:color w:val="000000"/>
              <w:sz w:val="21"/>
              <w:szCs w:val="21"/>
              <w:lang w:eastAsia="ja-JP"/>
            </w:rPr>
          </w:rPrChange>
        </w:rPr>
        <w:pPrChange w:id="3730" w:author="Petter Vang Brakalsvaalet [pev2]" w:date="2021-04-29T11:31:00Z">
          <w:pPr>
            <w:tabs>
              <w:tab w:val="left" w:pos="543"/>
            </w:tabs>
            <w:autoSpaceDE w:val="0"/>
            <w:autoSpaceDN w:val="0"/>
            <w:adjustRightInd w:val="0"/>
          </w:pPr>
        </w:pPrChange>
      </w:pPr>
      <w:ins w:id="3731" w:author="Petter Vang Brakalsvaalet [pev2]" w:date="2021-04-27T23:31:00Z">
        <w:r w:rsidRPr="00555D5E">
          <w:rPr>
            <w:rFonts w:eastAsiaTheme="minorEastAsia" w:cstheme="majorHAnsi"/>
            <w:color w:val="000000"/>
            <w:sz w:val="20"/>
            <w:szCs w:val="20"/>
            <w:lang w:eastAsia="ja-JP"/>
            <w:rPrChange w:id="3732" w:author="Petter Vang Brakalsvaalet [pev2]" w:date="2021-04-29T15:52:00Z">
              <w:rPr>
                <w:rFonts w:eastAsiaTheme="minorEastAsia" w:cstheme="majorHAnsi"/>
                <w:color w:val="000000"/>
                <w:sz w:val="21"/>
                <w:szCs w:val="21"/>
                <w:lang w:eastAsia="ja-JP"/>
              </w:rPr>
            </w:rPrChange>
          </w:rPr>
          <w:t xml:space="preserve">    </w:t>
        </w:r>
      </w:ins>
    </w:p>
    <w:p w14:paraId="1E2AE5B7" w14:textId="77777777" w:rsidR="008E1C7E" w:rsidRPr="00555D5E" w:rsidRDefault="008E1C7E" w:rsidP="00DD38F8">
      <w:pPr>
        <w:tabs>
          <w:tab w:val="left" w:pos="543"/>
        </w:tabs>
        <w:autoSpaceDE w:val="0"/>
        <w:autoSpaceDN w:val="0"/>
        <w:adjustRightInd w:val="0"/>
        <w:rPr>
          <w:ins w:id="3733" w:author="Petter Vang Brakalsvaalet [pev2]" w:date="2021-04-27T23:31:00Z"/>
          <w:rFonts w:eastAsiaTheme="minorEastAsia" w:cstheme="majorHAnsi"/>
          <w:color w:val="000000"/>
          <w:sz w:val="20"/>
          <w:szCs w:val="20"/>
          <w:lang w:eastAsia="ja-JP"/>
          <w:rPrChange w:id="3734" w:author="Petter Vang Brakalsvaalet [pev2]" w:date="2021-04-29T15:52:00Z">
            <w:rPr>
              <w:ins w:id="3735" w:author="Petter Vang Brakalsvaalet [pev2]" w:date="2021-04-27T23:31:00Z"/>
              <w:rFonts w:eastAsiaTheme="minorEastAsia" w:cstheme="majorHAnsi"/>
              <w:color w:val="000000"/>
              <w:sz w:val="21"/>
              <w:szCs w:val="21"/>
              <w:lang w:eastAsia="ja-JP"/>
            </w:rPr>
          </w:rPrChange>
        </w:rPr>
        <w:pPrChange w:id="3736" w:author="Petter Vang Brakalsvaalet [pev2]" w:date="2021-04-29T11:31:00Z">
          <w:pPr>
            <w:tabs>
              <w:tab w:val="left" w:pos="543"/>
            </w:tabs>
            <w:autoSpaceDE w:val="0"/>
            <w:autoSpaceDN w:val="0"/>
            <w:adjustRightInd w:val="0"/>
          </w:pPr>
        </w:pPrChange>
      </w:pPr>
      <w:ins w:id="3737" w:author="Petter Vang Brakalsvaalet [pev2]" w:date="2021-04-27T23:31:00Z">
        <w:r w:rsidRPr="00555D5E">
          <w:rPr>
            <w:rFonts w:eastAsiaTheme="minorEastAsia" w:cstheme="majorHAnsi"/>
            <w:color w:val="000000"/>
            <w:sz w:val="20"/>
            <w:szCs w:val="20"/>
            <w:lang w:eastAsia="ja-JP"/>
            <w:rPrChange w:id="373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739"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74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741" w:author="Petter Vang Brakalsvaalet [pev2]" w:date="2021-04-29T15:52:00Z">
              <w:rPr>
                <w:rFonts w:eastAsiaTheme="minorEastAsia" w:cstheme="majorHAnsi"/>
                <w:color w:val="0F68A0"/>
                <w:sz w:val="21"/>
                <w:szCs w:val="21"/>
                <w:lang w:eastAsia="ja-JP"/>
              </w:rPr>
            </w:rPrChange>
          </w:rPr>
          <w:t>testPositionOfSpeedOption</w:t>
        </w:r>
        <w:r w:rsidRPr="00555D5E">
          <w:rPr>
            <w:rFonts w:eastAsiaTheme="minorEastAsia" w:cstheme="majorHAnsi"/>
            <w:color w:val="000000"/>
            <w:sz w:val="20"/>
            <w:szCs w:val="20"/>
            <w:lang w:eastAsia="ja-JP"/>
            <w:rPrChange w:id="3742" w:author="Petter Vang Brakalsvaalet [pev2]" w:date="2021-04-29T15:52:00Z">
              <w:rPr>
                <w:rFonts w:eastAsiaTheme="minorEastAsia" w:cstheme="majorHAnsi"/>
                <w:color w:val="000000"/>
                <w:sz w:val="21"/>
                <w:szCs w:val="21"/>
                <w:lang w:eastAsia="ja-JP"/>
              </w:rPr>
            </w:rPrChange>
          </w:rPr>
          <w:t>(){</w:t>
        </w:r>
      </w:ins>
    </w:p>
    <w:p w14:paraId="6EBB5EE4" w14:textId="77777777" w:rsidR="008E1C7E" w:rsidRPr="00555D5E" w:rsidRDefault="008E1C7E" w:rsidP="00DD38F8">
      <w:pPr>
        <w:tabs>
          <w:tab w:val="left" w:pos="543"/>
        </w:tabs>
        <w:autoSpaceDE w:val="0"/>
        <w:autoSpaceDN w:val="0"/>
        <w:adjustRightInd w:val="0"/>
        <w:rPr>
          <w:ins w:id="3743" w:author="Petter Vang Brakalsvaalet [pev2]" w:date="2021-04-27T23:31:00Z"/>
          <w:rFonts w:eastAsiaTheme="minorEastAsia" w:cstheme="majorHAnsi"/>
          <w:color w:val="000000"/>
          <w:sz w:val="20"/>
          <w:szCs w:val="20"/>
          <w:lang w:eastAsia="ja-JP"/>
          <w:rPrChange w:id="3744" w:author="Petter Vang Brakalsvaalet [pev2]" w:date="2021-04-29T15:52:00Z">
            <w:rPr>
              <w:ins w:id="3745" w:author="Petter Vang Brakalsvaalet [pev2]" w:date="2021-04-27T23:31:00Z"/>
              <w:rFonts w:eastAsiaTheme="minorEastAsia" w:cstheme="majorHAnsi"/>
              <w:color w:val="000000"/>
              <w:sz w:val="21"/>
              <w:szCs w:val="21"/>
              <w:lang w:eastAsia="ja-JP"/>
            </w:rPr>
          </w:rPrChange>
        </w:rPr>
        <w:pPrChange w:id="3746" w:author="Petter Vang Brakalsvaalet [pev2]" w:date="2021-04-29T11:31:00Z">
          <w:pPr>
            <w:tabs>
              <w:tab w:val="left" w:pos="543"/>
            </w:tabs>
            <w:autoSpaceDE w:val="0"/>
            <w:autoSpaceDN w:val="0"/>
            <w:adjustRightInd w:val="0"/>
          </w:pPr>
        </w:pPrChange>
      </w:pPr>
      <w:ins w:id="3747" w:author="Petter Vang Brakalsvaalet [pev2]" w:date="2021-04-27T23:31:00Z">
        <w:r w:rsidRPr="00555D5E">
          <w:rPr>
            <w:rFonts w:eastAsiaTheme="minorEastAsia" w:cstheme="majorHAnsi"/>
            <w:color w:val="000000"/>
            <w:sz w:val="20"/>
            <w:szCs w:val="20"/>
            <w:lang w:eastAsia="ja-JP"/>
            <w:rPrChange w:id="374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749"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750"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751"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75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753" w:author="Petter Vang Brakalsvaalet [pev2]" w:date="2021-04-29T15:52:00Z">
              <w:rPr>
                <w:rFonts w:eastAsiaTheme="minorEastAsia" w:cstheme="majorHAnsi"/>
                <w:color w:val="2B839F"/>
                <w:sz w:val="21"/>
                <w:szCs w:val="21"/>
                <w:lang w:eastAsia="ja-JP"/>
              </w:rPr>
            </w:rPrChange>
          </w:rPr>
          <w:t>gameOptions</w:t>
        </w:r>
      </w:ins>
    </w:p>
    <w:p w14:paraId="253440A0" w14:textId="77777777" w:rsidR="008E1C7E" w:rsidRPr="00555D5E" w:rsidRDefault="008E1C7E" w:rsidP="00DD38F8">
      <w:pPr>
        <w:tabs>
          <w:tab w:val="left" w:pos="543"/>
        </w:tabs>
        <w:autoSpaceDE w:val="0"/>
        <w:autoSpaceDN w:val="0"/>
        <w:adjustRightInd w:val="0"/>
        <w:rPr>
          <w:ins w:id="3754" w:author="Petter Vang Brakalsvaalet [pev2]" w:date="2021-04-27T23:31:00Z"/>
          <w:rFonts w:eastAsiaTheme="minorEastAsia" w:cstheme="majorHAnsi"/>
          <w:color w:val="000000"/>
          <w:sz w:val="20"/>
          <w:szCs w:val="20"/>
          <w:lang w:eastAsia="ja-JP"/>
          <w:rPrChange w:id="3755" w:author="Petter Vang Brakalsvaalet [pev2]" w:date="2021-04-29T15:52:00Z">
            <w:rPr>
              <w:ins w:id="3756" w:author="Petter Vang Brakalsvaalet [pev2]" w:date="2021-04-27T23:31:00Z"/>
              <w:rFonts w:eastAsiaTheme="minorEastAsia" w:cstheme="majorHAnsi"/>
              <w:color w:val="000000"/>
              <w:sz w:val="21"/>
              <w:szCs w:val="21"/>
              <w:lang w:eastAsia="ja-JP"/>
            </w:rPr>
          </w:rPrChange>
        </w:rPr>
        <w:pPrChange w:id="3757" w:author="Petter Vang Brakalsvaalet [pev2]" w:date="2021-04-29T11:31:00Z">
          <w:pPr>
            <w:tabs>
              <w:tab w:val="left" w:pos="543"/>
            </w:tabs>
            <w:autoSpaceDE w:val="0"/>
            <w:autoSpaceDN w:val="0"/>
            <w:adjustRightInd w:val="0"/>
          </w:pPr>
        </w:pPrChange>
      </w:pPr>
      <w:ins w:id="3758" w:author="Petter Vang Brakalsvaalet [pev2]" w:date="2021-04-27T23:31:00Z">
        <w:r w:rsidRPr="00555D5E">
          <w:rPr>
            <w:rFonts w:eastAsiaTheme="minorEastAsia" w:cstheme="majorHAnsi"/>
            <w:color w:val="000000"/>
            <w:sz w:val="20"/>
            <w:szCs w:val="20"/>
            <w:lang w:eastAsia="ja-JP"/>
            <w:rPrChange w:id="375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760"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761"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762"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763"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764"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76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66"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76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68"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769"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3770"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771" w:author="Petter Vang Brakalsvaalet [pev2]" w:date="2021-04-29T15:52:00Z">
              <w:rPr>
                <w:rFonts w:eastAsiaTheme="minorEastAsia" w:cstheme="majorHAnsi"/>
                <w:color w:val="000000"/>
                <w:sz w:val="21"/>
                <w:szCs w:val="21"/>
                <w:lang w:eastAsia="ja-JP"/>
              </w:rPr>
            </w:rPrChange>
          </w:rPr>
          <w:t>})</w:t>
        </w:r>
      </w:ins>
    </w:p>
    <w:p w14:paraId="609FEDE6" w14:textId="77777777" w:rsidR="008E1C7E" w:rsidRPr="00555D5E" w:rsidRDefault="008E1C7E" w:rsidP="00DD38F8">
      <w:pPr>
        <w:tabs>
          <w:tab w:val="left" w:pos="543"/>
        </w:tabs>
        <w:autoSpaceDE w:val="0"/>
        <w:autoSpaceDN w:val="0"/>
        <w:adjustRightInd w:val="0"/>
        <w:rPr>
          <w:ins w:id="3772" w:author="Petter Vang Brakalsvaalet [pev2]" w:date="2021-04-27T23:31:00Z"/>
          <w:rFonts w:eastAsiaTheme="minorEastAsia" w:cstheme="majorHAnsi"/>
          <w:color w:val="000000"/>
          <w:sz w:val="20"/>
          <w:szCs w:val="20"/>
          <w:lang w:eastAsia="ja-JP"/>
          <w:rPrChange w:id="3773" w:author="Petter Vang Brakalsvaalet [pev2]" w:date="2021-04-29T15:52:00Z">
            <w:rPr>
              <w:ins w:id="3774" w:author="Petter Vang Brakalsvaalet [pev2]" w:date="2021-04-27T23:31:00Z"/>
              <w:rFonts w:eastAsiaTheme="minorEastAsia" w:cstheme="majorHAnsi"/>
              <w:color w:val="000000"/>
              <w:sz w:val="21"/>
              <w:szCs w:val="21"/>
              <w:lang w:eastAsia="ja-JP"/>
            </w:rPr>
          </w:rPrChange>
        </w:rPr>
        <w:pPrChange w:id="3775" w:author="Petter Vang Brakalsvaalet [pev2]" w:date="2021-04-29T11:31:00Z">
          <w:pPr>
            <w:tabs>
              <w:tab w:val="left" w:pos="543"/>
            </w:tabs>
            <w:autoSpaceDE w:val="0"/>
            <w:autoSpaceDN w:val="0"/>
            <w:adjustRightInd w:val="0"/>
          </w:pPr>
        </w:pPrChange>
      </w:pPr>
      <w:ins w:id="3776" w:author="Petter Vang Brakalsvaalet [pev2]" w:date="2021-04-27T23:31:00Z">
        <w:r w:rsidRPr="00555D5E">
          <w:rPr>
            <w:rFonts w:eastAsiaTheme="minorEastAsia" w:cstheme="majorHAnsi"/>
            <w:color w:val="000000"/>
            <w:sz w:val="20"/>
            <w:szCs w:val="20"/>
            <w:lang w:eastAsia="ja-JP"/>
            <w:rPrChange w:id="377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778"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779" w:author="Petter Vang Brakalsvaalet [pev2]" w:date="2021-04-29T15:52:00Z">
              <w:rPr>
                <w:rFonts w:eastAsiaTheme="minorEastAsia" w:cstheme="majorHAnsi"/>
                <w:color w:val="000000"/>
                <w:sz w:val="21"/>
                <w:szCs w:val="21"/>
                <w:lang w:eastAsia="ja-JP"/>
              </w:rPr>
            </w:rPrChange>
          </w:rPr>
          <w:t xml:space="preserve">(index, 2, </w:t>
        </w:r>
        <w:r w:rsidRPr="00555D5E">
          <w:rPr>
            <w:rFonts w:eastAsiaTheme="minorEastAsia" w:cstheme="majorHAnsi"/>
            <w:color w:val="A31515"/>
            <w:sz w:val="20"/>
            <w:szCs w:val="20"/>
            <w:lang w:eastAsia="ja-JP"/>
            <w:rPrChange w:id="3780" w:author="Petter Vang Brakalsvaalet [pev2]" w:date="2021-04-29T15:52:00Z">
              <w:rPr>
                <w:rFonts w:eastAsiaTheme="minorEastAsia" w:cstheme="majorHAnsi"/>
                <w:color w:val="A31515"/>
                <w:sz w:val="21"/>
                <w:szCs w:val="21"/>
                <w:lang w:eastAsia="ja-JP"/>
              </w:rPr>
            </w:rPrChange>
          </w:rPr>
          <w:t>"Speed option is not at expected index"</w:t>
        </w:r>
        <w:r w:rsidRPr="00555D5E">
          <w:rPr>
            <w:rFonts w:eastAsiaTheme="minorEastAsia" w:cstheme="majorHAnsi"/>
            <w:color w:val="000000"/>
            <w:sz w:val="20"/>
            <w:szCs w:val="20"/>
            <w:lang w:eastAsia="ja-JP"/>
            <w:rPrChange w:id="3781" w:author="Petter Vang Brakalsvaalet [pev2]" w:date="2021-04-29T15:52:00Z">
              <w:rPr>
                <w:rFonts w:eastAsiaTheme="minorEastAsia" w:cstheme="majorHAnsi"/>
                <w:color w:val="000000"/>
                <w:sz w:val="21"/>
                <w:szCs w:val="21"/>
                <w:lang w:eastAsia="ja-JP"/>
              </w:rPr>
            </w:rPrChange>
          </w:rPr>
          <w:t>)</w:t>
        </w:r>
      </w:ins>
    </w:p>
    <w:p w14:paraId="72767E19" w14:textId="77777777" w:rsidR="008E1C7E" w:rsidRPr="00555D5E" w:rsidRDefault="008E1C7E" w:rsidP="00DD38F8">
      <w:pPr>
        <w:tabs>
          <w:tab w:val="left" w:pos="543"/>
        </w:tabs>
        <w:autoSpaceDE w:val="0"/>
        <w:autoSpaceDN w:val="0"/>
        <w:adjustRightInd w:val="0"/>
        <w:rPr>
          <w:ins w:id="3782" w:author="Petter Vang Brakalsvaalet [pev2]" w:date="2021-04-27T23:31:00Z"/>
          <w:rFonts w:eastAsiaTheme="minorEastAsia" w:cstheme="majorHAnsi"/>
          <w:color w:val="000000"/>
          <w:sz w:val="20"/>
          <w:szCs w:val="20"/>
          <w:lang w:eastAsia="ja-JP"/>
          <w:rPrChange w:id="3783" w:author="Petter Vang Brakalsvaalet [pev2]" w:date="2021-04-29T15:52:00Z">
            <w:rPr>
              <w:ins w:id="3784" w:author="Petter Vang Brakalsvaalet [pev2]" w:date="2021-04-27T23:31:00Z"/>
              <w:rFonts w:eastAsiaTheme="minorEastAsia" w:cstheme="majorHAnsi"/>
              <w:color w:val="000000"/>
              <w:sz w:val="21"/>
              <w:szCs w:val="21"/>
              <w:lang w:eastAsia="ja-JP"/>
            </w:rPr>
          </w:rPrChange>
        </w:rPr>
        <w:pPrChange w:id="3785" w:author="Petter Vang Brakalsvaalet [pev2]" w:date="2021-04-29T11:31:00Z">
          <w:pPr>
            <w:tabs>
              <w:tab w:val="left" w:pos="543"/>
            </w:tabs>
            <w:autoSpaceDE w:val="0"/>
            <w:autoSpaceDN w:val="0"/>
            <w:adjustRightInd w:val="0"/>
          </w:pPr>
        </w:pPrChange>
      </w:pPr>
      <w:ins w:id="3786" w:author="Petter Vang Brakalsvaalet [pev2]" w:date="2021-04-27T23:31:00Z">
        <w:r w:rsidRPr="00555D5E">
          <w:rPr>
            <w:rFonts w:eastAsiaTheme="minorEastAsia" w:cstheme="majorHAnsi"/>
            <w:color w:val="000000"/>
            <w:sz w:val="20"/>
            <w:szCs w:val="20"/>
            <w:lang w:eastAsia="ja-JP"/>
            <w:rPrChange w:id="3787" w:author="Petter Vang Brakalsvaalet [pev2]" w:date="2021-04-29T15:52:00Z">
              <w:rPr>
                <w:rFonts w:eastAsiaTheme="minorEastAsia" w:cstheme="majorHAnsi"/>
                <w:color w:val="000000"/>
                <w:sz w:val="21"/>
                <w:szCs w:val="21"/>
                <w:lang w:eastAsia="ja-JP"/>
              </w:rPr>
            </w:rPrChange>
          </w:rPr>
          <w:t xml:space="preserve">    }</w:t>
        </w:r>
      </w:ins>
    </w:p>
    <w:p w14:paraId="46D0745A" w14:textId="77777777" w:rsidR="008E1C7E" w:rsidRPr="00555D5E" w:rsidRDefault="008E1C7E" w:rsidP="00DD38F8">
      <w:pPr>
        <w:tabs>
          <w:tab w:val="left" w:pos="543"/>
        </w:tabs>
        <w:autoSpaceDE w:val="0"/>
        <w:autoSpaceDN w:val="0"/>
        <w:adjustRightInd w:val="0"/>
        <w:rPr>
          <w:ins w:id="3788" w:author="Petter Vang Brakalsvaalet [pev2]" w:date="2021-04-27T23:31:00Z"/>
          <w:rFonts w:eastAsiaTheme="minorEastAsia" w:cstheme="majorHAnsi"/>
          <w:color w:val="000000"/>
          <w:sz w:val="20"/>
          <w:szCs w:val="20"/>
          <w:lang w:eastAsia="ja-JP"/>
          <w:rPrChange w:id="3789" w:author="Petter Vang Brakalsvaalet [pev2]" w:date="2021-04-29T15:52:00Z">
            <w:rPr>
              <w:ins w:id="3790" w:author="Petter Vang Brakalsvaalet [pev2]" w:date="2021-04-27T23:31:00Z"/>
              <w:rFonts w:eastAsiaTheme="minorEastAsia" w:cstheme="majorHAnsi"/>
              <w:color w:val="000000"/>
              <w:sz w:val="21"/>
              <w:szCs w:val="21"/>
              <w:lang w:eastAsia="ja-JP"/>
            </w:rPr>
          </w:rPrChange>
        </w:rPr>
        <w:pPrChange w:id="3791" w:author="Petter Vang Brakalsvaalet [pev2]" w:date="2021-04-29T11:31:00Z">
          <w:pPr>
            <w:tabs>
              <w:tab w:val="left" w:pos="543"/>
            </w:tabs>
            <w:autoSpaceDE w:val="0"/>
            <w:autoSpaceDN w:val="0"/>
            <w:adjustRightInd w:val="0"/>
          </w:pPr>
        </w:pPrChange>
      </w:pPr>
      <w:ins w:id="3792" w:author="Petter Vang Brakalsvaalet [pev2]" w:date="2021-04-27T23:31:00Z">
        <w:r w:rsidRPr="00555D5E">
          <w:rPr>
            <w:rFonts w:eastAsiaTheme="minorEastAsia" w:cstheme="majorHAnsi"/>
            <w:color w:val="000000"/>
            <w:sz w:val="20"/>
            <w:szCs w:val="20"/>
            <w:lang w:eastAsia="ja-JP"/>
            <w:rPrChange w:id="3793" w:author="Petter Vang Brakalsvaalet [pev2]" w:date="2021-04-29T15:52:00Z">
              <w:rPr>
                <w:rFonts w:eastAsiaTheme="minorEastAsia" w:cstheme="majorHAnsi"/>
                <w:color w:val="000000"/>
                <w:sz w:val="21"/>
                <w:szCs w:val="21"/>
                <w:lang w:eastAsia="ja-JP"/>
              </w:rPr>
            </w:rPrChange>
          </w:rPr>
          <w:t xml:space="preserve">    </w:t>
        </w:r>
      </w:ins>
    </w:p>
    <w:p w14:paraId="460C707E" w14:textId="77777777" w:rsidR="008E1C7E" w:rsidRPr="00555D5E" w:rsidRDefault="008E1C7E" w:rsidP="00DD38F8">
      <w:pPr>
        <w:tabs>
          <w:tab w:val="left" w:pos="543"/>
        </w:tabs>
        <w:autoSpaceDE w:val="0"/>
        <w:autoSpaceDN w:val="0"/>
        <w:adjustRightInd w:val="0"/>
        <w:rPr>
          <w:ins w:id="3794" w:author="Petter Vang Brakalsvaalet [pev2]" w:date="2021-04-27T23:31:00Z"/>
          <w:rFonts w:eastAsiaTheme="minorEastAsia" w:cstheme="majorHAnsi"/>
          <w:color w:val="000000"/>
          <w:sz w:val="20"/>
          <w:szCs w:val="20"/>
          <w:lang w:eastAsia="ja-JP"/>
          <w:rPrChange w:id="3795" w:author="Petter Vang Brakalsvaalet [pev2]" w:date="2021-04-29T15:52:00Z">
            <w:rPr>
              <w:ins w:id="3796" w:author="Petter Vang Brakalsvaalet [pev2]" w:date="2021-04-27T23:31:00Z"/>
              <w:rFonts w:eastAsiaTheme="minorEastAsia" w:cstheme="majorHAnsi"/>
              <w:color w:val="000000"/>
              <w:sz w:val="21"/>
              <w:szCs w:val="21"/>
              <w:lang w:eastAsia="ja-JP"/>
            </w:rPr>
          </w:rPrChange>
        </w:rPr>
        <w:pPrChange w:id="3797" w:author="Petter Vang Brakalsvaalet [pev2]" w:date="2021-04-29T11:31:00Z">
          <w:pPr>
            <w:tabs>
              <w:tab w:val="left" w:pos="543"/>
            </w:tabs>
            <w:autoSpaceDE w:val="0"/>
            <w:autoSpaceDN w:val="0"/>
            <w:adjustRightInd w:val="0"/>
          </w:pPr>
        </w:pPrChange>
      </w:pPr>
      <w:ins w:id="3798" w:author="Petter Vang Brakalsvaalet [pev2]" w:date="2021-04-27T23:31:00Z">
        <w:r w:rsidRPr="00555D5E">
          <w:rPr>
            <w:rFonts w:eastAsiaTheme="minorEastAsia" w:cstheme="majorHAnsi"/>
            <w:color w:val="000000"/>
            <w:sz w:val="20"/>
            <w:szCs w:val="20"/>
            <w:lang w:eastAsia="ja-JP"/>
            <w:rPrChange w:id="379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00"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80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802" w:author="Petter Vang Brakalsvaalet [pev2]" w:date="2021-04-29T15:52:00Z">
              <w:rPr>
                <w:rFonts w:eastAsiaTheme="minorEastAsia" w:cstheme="majorHAnsi"/>
                <w:color w:val="0F68A0"/>
                <w:sz w:val="21"/>
                <w:szCs w:val="21"/>
                <w:lang w:eastAsia="ja-JP"/>
              </w:rPr>
            </w:rPrChange>
          </w:rPr>
          <w:t>testPositionOfReachOption</w:t>
        </w:r>
        <w:r w:rsidRPr="00555D5E">
          <w:rPr>
            <w:rFonts w:eastAsiaTheme="minorEastAsia" w:cstheme="majorHAnsi"/>
            <w:color w:val="000000"/>
            <w:sz w:val="20"/>
            <w:szCs w:val="20"/>
            <w:lang w:eastAsia="ja-JP"/>
            <w:rPrChange w:id="3803" w:author="Petter Vang Brakalsvaalet [pev2]" w:date="2021-04-29T15:52:00Z">
              <w:rPr>
                <w:rFonts w:eastAsiaTheme="minorEastAsia" w:cstheme="majorHAnsi"/>
                <w:color w:val="000000"/>
                <w:sz w:val="21"/>
                <w:szCs w:val="21"/>
                <w:lang w:eastAsia="ja-JP"/>
              </w:rPr>
            </w:rPrChange>
          </w:rPr>
          <w:t>(){</w:t>
        </w:r>
      </w:ins>
    </w:p>
    <w:p w14:paraId="66447CC5" w14:textId="77777777" w:rsidR="008E1C7E" w:rsidRPr="00555D5E" w:rsidRDefault="008E1C7E" w:rsidP="00DD38F8">
      <w:pPr>
        <w:tabs>
          <w:tab w:val="left" w:pos="543"/>
        </w:tabs>
        <w:autoSpaceDE w:val="0"/>
        <w:autoSpaceDN w:val="0"/>
        <w:adjustRightInd w:val="0"/>
        <w:rPr>
          <w:ins w:id="3804" w:author="Petter Vang Brakalsvaalet [pev2]" w:date="2021-04-27T23:31:00Z"/>
          <w:rFonts w:eastAsiaTheme="minorEastAsia" w:cstheme="majorHAnsi"/>
          <w:color w:val="000000"/>
          <w:sz w:val="20"/>
          <w:szCs w:val="20"/>
          <w:lang w:eastAsia="ja-JP"/>
          <w:rPrChange w:id="3805" w:author="Petter Vang Brakalsvaalet [pev2]" w:date="2021-04-29T15:52:00Z">
            <w:rPr>
              <w:ins w:id="3806" w:author="Petter Vang Brakalsvaalet [pev2]" w:date="2021-04-27T23:31:00Z"/>
              <w:rFonts w:eastAsiaTheme="minorEastAsia" w:cstheme="majorHAnsi"/>
              <w:color w:val="000000"/>
              <w:sz w:val="21"/>
              <w:szCs w:val="21"/>
              <w:lang w:eastAsia="ja-JP"/>
            </w:rPr>
          </w:rPrChange>
        </w:rPr>
        <w:pPrChange w:id="3807" w:author="Petter Vang Brakalsvaalet [pev2]" w:date="2021-04-29T11:31:00Z">
          <w:pPr>
            <w:tabs>
              <w:tab w:val="left" w:pos="543"/>
            </w:tabs>
            <w:autoSpaceDE w:val="0"/>
            <w:autoSpaceDN w:val="0"/>
            <w:adjustRightInd w:val="0"/>
          </w:pPr>
        </w:pPrChange>
      </w:pPr>
      <w:ins w:id="3808" w:author="Petter Vang Brakalsvaalet [pev2]" w:date="2021-04-27T23:31:00Z">
        <w:r w:rsidRPr="00555D5E">
          <w:rPr>
            <w:rFonts w:eastAsiaTheme="minorEastAsia" w:cstheme="majorHAnsi"/>
            <w:color w:val="000000"/>
            <w:sz w:val="20"/>
            <w:szCs w:val="20"/>
            <w:lang w:eastAsia="ja-JP"/>
            <w:rPrChange w:id="380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10"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811"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812"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81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814" w:author="Petter Vang Brakalsvaalet [pev2]" w:date="2021-04-29T15:52:00Z">
              <w:rPr>
                <w:rFonts w:eastAsiaTheme="minorEastAsia" w:cstheme="majorHAnsi"/>
                <w:color w:val="2B839F"/>
                <w:sz w:val="21"/>
                <w:szCs w:val="21"/>
                <w:lang w:eastAsia="ja-JP"/>
              </w:rPr>
            </w:rPrChange>
          </w:rPr>
          <w:t>gameOptions</w:t>
        </w:r>
      </w:ins>
    </w:p>
    <w:p w14:paraId="6C737A17" w14:textId="77777777" w:rsidR="008E1C7E" w:rsidRPr="00555D5E" w:rsidRDefault="008E1C7E" w:rsidP="00DD38F8">
      <w:pPr>
        <w:tabs>
          <w:tab w:val="left" w:pos="543"/>
        </w:tabs>
        <w:autoSpaceDE w:val="0"/>
        <w:autoSpaceDN w:val="0"/>
        <w:adjustRightInd w:val="0"/>
        <w:rPr>
          <w:ins w:id="3815" w:author="Petter Vang Brakalsvaalet [pev2]" w:date="2021-04-27T23:31:00Z"/>
          <w:rFonts w:eastAsiaTheme="minorEastAsia" w:cstheme="majorHAnsi"/>
          <w:color w:val="000000"/>
          <w:sz w:val="20"/>
          <w:szCs w:val="20"/>
          <w:lang w:eastAsia="ja-JP"/>
          <w:rPrChange w:id="3816" w:author="Petter Vang Brakalsvaalet [pev2]" w:date="2021-04-29T15:52:00Z">
            <w:rPr>
              <w:ins w:id="3817" w:author="Petter Vang Brakalsvaalet [pev2]" w:date="2021-04-27T23:31:00Z"/>
              <w:rFonts w:eastAsiaTheme="minorEastAsia" w:cstheme="majorHAnsi"/>
              <w:color w:val="000000"/>
              <w:sz w:val="21"/>
              <w:szCs w:val="21"/>
              <w:lang w:eastAsia="ja-JP"/>
            </w:rPr>
          </w:rPrChange>
        </w:rPr>
        <w:pPrChange w:id="3818" w:author="Petter Vang Brakalsvaalet [pev2]" w:date="2021-04-29T11:31:00Z">
          <w:pPr>
            <w:tabs>
              <w:tab w:val="left" w:pos="543"/>
            </w:tabs>
            <w:autoSpaceDE w:val="0"/>
            <w:autoSpaceDN w:val="0"/>
            <w:adjustRightInd w:val="0"/>
          </w:pPr>
        </w:pPrChange>
      </w:pPr>
      <w:ins w:id="3819" w:author="Petter Vang Brakalsvaalet [pev2]" w:date="2021-04-27T23:31:00Z">
        <w:r w:rsidRPr="00555D5E">
          <w:rPr>
            <w:rFonts w:eastAsiaTheme="minorEastAsia" w:cstheme="majorHAnsi"/>
            <w:color w:val="000000"/>
            <w:sz w:val="20"/>
            <w:szCs w:val="20"/>
            <w:lang w:eastAsia="ja-JP"/>
            <w:rPrChange w:id="382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21"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822"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823"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824"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825"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82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82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82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829"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830"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3831"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832" w:author="Petter Vang Brakalsvaalet [pev2]" w:date="2021-04-29T15:52:00Z">
              <w:rPr>
                <w:rFonts w:eastAsiaTheme="minorEastAsia" w:cstheme="majorHAnsi"/>
                <w:color w:val="000000"/>
                <w:sz w:val="21"/>
                <w:szCs w:val="21"/>
                <w:lang w:eastAsia="ja-JP"/>
              </w:rPr>
            </w:rPrChange>
          </w:rPr>
          <w:t>})</w:t>
        </w:r>
      </w:ins>
    </w:p>
    <w:p w14:paraId="251FAD1B" w14:textId="77777777" w:rsidR="008E1C7E" w:rsidRPr="00555D5E" w:rsidRDefault="008E1C7E" w:rsidP="00DD38F8">
      <w:pPr>
        <w:tabs>
          <w:tab w:val="left" w:pos="543"/>
        </w:tabs>
        <w:autoSpaceDE w:val="0"/>
        <w:autoSpaceDN w:val="0"/>
        <w:adjustRightInd w:val="0"/>
        <w:rPr>
          <w:ins w:id="3833" w:author="Petter Vang Brakalsvaalet [pev2]" w:date="2021-04-27T23:31:00Z"/>
          <w:rFonts w:eastAsiaTheme="minorEastAsia" w:cstheme="majorHAnsi"/>
          <w:color w:val="000000"/>
          <w:sz w:val="20"/>
          <w:szCs w:val="20"/>
          <w:lang w:eastAsia="ja-JP"/>
          <w:rPrChange w:id="3834" w:author="Petter Vang Brakalsvaalet [pev2]" w:date="2021-04-29T15:52:00Z">
            <w:rPr>
              <w:ins w:id="3835" w:author="Petter Vang Brakalsvaalet [pev2]" w:date="2021-04-27T23:31:00Z"/>
              <w:rFonts w:eastAsiaTheme="minorEastAsia" w:cstheme="majorHAnsi"/>
              <w:color w:val="000000"/>
              <w:sz w:val="21"/>
              <w:szCs w:val="21"/>
              <w:lang w:eastAsia="ja-JP"/>
            </w:rPr>
          </w:rPrChange>
        </w:rPr>
        <w:pPrChange w:id="3836" w:author="Petter Vang Brakalsvaalet [pev2]" w:date="2021-04-29T11:31:00Z">
          <w:pPr>
            <w:tabs>
              <w:tab w:val="left" w:pos="543"/>
            </w:tabs>
            <w:autoSpaceDE w:val="0"/>
            <w:autoSpaceDN w:val="0"/>
            <w:adjustRightInd w:val="0"/>
          </w:pPr>
        </w:pPrChange>
      </w:pPr>
      <w:ins w:id="3837" w:author="Petter Vang Brakalsvaalet [pev2]" w:date="2021-04-27T23:31:00Z">
        <w:r w:rsidRPr="00555D5E">
          <w:rPr>
            <w:rFonts w:eastAsiaTheme="minorEastAsia" w:cstheme="majorHAnsi"/>
            <w:color w:val="000000"/>
            <w:sz w:val="20"/>
            <w:szCs w:val="20"/>
            <w:lang w:eastAsia="ja-JP"/>
            <w:rPrChange w:id="383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839"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840" w:author="Petter Vang Brakalsvaalet [pev2]" w:date="2021-04-29T15:52:00Z">
              <w:rPr>
                <w:rFonts w:eastAsiaTheme="minorEastAsia" w:cstheme="majorHAnsi"/>
                <w:color w:val="000000"/>
                <w:sz w:val="21"/>
                <w:szCs w:val="21"/>
                <w:lang w:eastAsia="ja-JP"/>
              </w:rPr>
            </w:rPrChange>
          </w:rPr>
          <w:t xml:space="preserve">(index, 3, </w:t>
        </w:r>
        <w:r w:rsidRPr="00555D5E">
          <w:rPr>
            <w:rFonts w:eastAsiaTheme="minorEastAsia" w:cstheme="majorHAnsi"/>
            <w:color w:val="A31515"/>
            <w:sz w:val="20"/>
            <w:szCs w:val="20"/>
            <w:lang w:eastAsia="ja-JP"/>
            <w:rPrChange w:id="3841" w:author="Petter Vang Brakalsvaalet [pev2]" w:date="2021-04-29T15:52:00Z">
              <w:rPr>
                <w:rFonts w:eastAsiaTheme="minorEastAsia" w:cstheme="majorHAnsi"/>
                <w:color w:val="A31515"/>
                <w:sz w:val="21"/>
                <w:szCs w:val="21"/>
                <w:lang w:eastAsia="ja-JP"/>
              </w:rPr>
            </w:rPrChange>
          </w:rPr>
          <w:t>"Reach option is not at expected index"</w:t>
        </w:r>
        <w:r w:rsidRPr="00555D5E">
          <w:rPr>
            <w:rFonts w:eastAsiaTheme="minorEastAsia" w:cstheme="majorHAnsi"/>
            <w:color w:val="000000"/>
            <w:sz w:val="20"/>
            <w:szCs w:val="20"/>
            <w:lang w:eastAsia="ja-JP"/>
            <w:rPrChange w:id="3842" w:author="Petter Vang Brakalsvaalet [pev2]" w:date="2021-04-29T15:52:00Z">
              <w:rPr>
                <w:rFonts w:eastAsiaTheme="minorEastAsia" w:cstheme="majorHAnsi"/>
                <w:color w:val="000000"/>
                <w:sz w:val="21"/>
                <w:szCs w:val="21"/>
                <w:lang w:eastAsia="ja-JP"/>
              </w:rPr>
            </w:rPrChange>
          </w:rPr>
          <w:t>)</w:t>
        </w:r>
      </w:ins>
    </w:p>
    <w:p w14:paraId="4B40BC40" w14:textId="77777777" w:rsidR="008E1C7E" w:rsidRPr="00555D5E" w:rsidRDefault="008E1C7E" w:rsidP="00DD38F8">
      <w:pPr>
        <w:tabs>
          <w:tab w:val="left" w:pos="543"/>
        </w:tabs>
        <w:autoSpaceDE w:val="0"/>
        <w:autoSpaceDN w:val="0"/>
        <w:adjustRightInd w:val="0"/>
        <w:rPr>
          <w:ins w:id="3843" w:author="Petter Vang Brakalsvaalet [pev2]" w:date="2021-04-27T23:31:00Z"/>
          <w:rFonts w:eastAsiaTheme="minorEastAsia" w:cstheme="majorHAnsi"/>
          <w:color w:val="000000"/>
          <w:sz w:val="20"/>
          <w:szCs w:val="20"/>
          <w:lang w:eastAsia="ja-JP"/>
          <w:rPrChange w:id="3844" w:author="Petter Vang Brakalsvaalet [pev2]" w:date="2021-04-29T15:52:00Z">
            <w:rPr>
              <w:ins w:id="3845" w:author="Petter Vang Brakalsvaalet [pev2]" w:date="2021-04-27T23:31:00Z"/>
              <w:rFonts w:eastAsiaTheme="minorEastAsia" w:cstheme="majorHAnsi"/>
              <w:color w:val="000000"/>
              <w:sz w:val="21"/>
              <w:szCs w:val="21"/>
              <w:lang w:eastAsia="ja-JP"/>
            </w:rPr>
          </w:rPrChange>
        </w:rPr>
        <w:pPrChange w:id="3846" w:author="Petter Vang Brakalsvaalet [pev2]" w:date="2021-04-29T11:31:00Z">
          <w:pPr>
            <w:tabs>
              <w:tab w:val="left" w:pos="543"/>
            </w:tabs>
            <w:autoSpaceDE w:val="0"/>
            <w:autoSpaceDN w:val="0"/>
            <w:adjustRightInd w:val="0"/>
          </w:pPr>
        </w:pPrChange>
      </w:pPr>
      <w:ins w:id="3847" w:author="Petter Vang Brakalsvaalet [pev2]" w:date="2021-04-27T23:31:00Z">
        <w:r w:rsidRPr="00555D5E">
          <w:rPr>
            <w:rFonts w:eastAsiaTheme="minorEastAsia" w:cstheme="majorHAnsi"/>
            <w:color w:val="000000"/>
            <w:sz w:val="20"/>
            <w:szCs w:val="20"/>
            <w:lang w:eastAsia="ja-JP"/>
            <w:rPrChange w:id="3848" w:author="Petter Vang Brakalsvaalet [pev2]" w:date="2021-04-29T15:52:00Z">
              <w:rPr>
                <w:rFonts w:eastAsiaTheme="minorEastAsia" w:cstheme="majorHAnsi"/>
                <w:color w:val="000000"/>
                <w:sz w:val="21"/>
                <w:szCs w:val="21"/>
                <w:lang w:eastAsia="ja-JP"/>
              </w:rPr>
            </w:rPrChange>
          </w:rPr>
          <w:t xml:space="preserve">    }</w:t>
        </w:r>
      </w:ins>
    </w:p>
    <w:p w14:paraId="0D82BC1E" w14:textId="77777777" w:rsidR="008E1C7E" w:rsidRPr="00555D5E" w:rsidRDefault="008E1C7E" w:rsidP="00DD38F8">
      <w:pPr>
        <w:tabs>
          <w:tab w:val="left" w:pos="543"/>
        </w:tabs>
        <w:autoSpaceDE w:val="0"/>
        <w:autoSpaceDN w:val="0"/>
        <w:adjustRightInd w:val="0"/>
        <w:rPr>
          <w:ins w:id="3849" w:author="Petter Vang Brakalsvaalet [pev2]" w:date="2021-04-27T23:31:00Z"/>
          <w:rFonts w:eastAsiaTheme="minorEastAsia" w:cstheme="majorHAnsi"/>
          <w:color w:val="000000"/>
          <w:sz w:val="20"/>
          <w:szCs w:val="20"/>
          <w:lang w:eastAsia="ja-JP"/>
          <w:rPrChange w:id="3850" w:author="Petter Vang Brakalsvaalet [pev2]" w:date="2021-04-29T15:52:00Z">
            <w:rPr>
              <w:ins w:id="3851" w:author="Petter Vang Brakalsvaalet [pev2]" w:date="2021-04-27T23:31:00Z"/>
              <w:rFonts w:eastAsiaTheme="minorEastAsia" w:cstheme="majorHAnsi"/>
              <w:color w:val="000000"/>
              <w:sz w:val="21"/>
              <w:szCs w:val="21"/>
              <w:lang w:eastAsia="ja-JP"/>
            </w:rPr>
          </w:rPrChange>
        </w:rPr>
        <w:pPrChange w:id="3852" w:author="Petter Vang Brakalsvaalet [pev2]" w:date="2021-04-29T11:31:00Z">
          <w:pPr>
            <w:tabs>
              <w:tab w:val="left" w:pos="543"/>
            </w:tabs>
            <w:autoSpaceDE w:val="0"/>
            <w:autoSpaceDN w:val="0"/>
            <w:adjustRightInd w:val="0"/>
          </w:pPr>
        </w:pPrChange>
      </w:pPr>
      <w:ins w:id="3853" w:author="Petter Vang Brakalsvaalet [pev2]" w:date="2021-04-27T23:31:00Z">
        <w:r w:rsidRPr="00555D5E">
          <w:rPr>
            <w:rFonts w:eastAsiaTheme="minorEastAsia" w:cstheme="majorHAnsi"/>
            <w:color w:val="000000"/>
            <w:sz w:val="20"/>
            <w:szCs w:val="20"/>
            <w:lang w:eastAsia="ja-JP"/>
            <w:rPrChange w:id="3854" w:author="Petter Vang Brakalsvaalet [pev2]" w:date="2021-04-29T15:52:00Z">
              <w:rPr>
                <w:rFonts w:eastAsiaTheme="minorEastAsia" w:cstheme="majorHAnsi"/>
                <w:color w:val="000000"/>
                <w:sz w:val="21"/>
                <w:szCs w:val="21"/>
                <w:lang w:eastAsia="ja-JP"/>
              </w:rPr>
            </w:rPrChange>
          </w:rPr>
          <w:t xml:space="preserve">    </w:t>
        </w:r>
      </w:ins>
    </w:p>
    <w:p w14:paraId="6B778EB5" w14:textId="77777777" w:rsidR="008E1C7E" w:rsidRPr="00555D5E" w:rsidRDefault="008E1C7E" w:rsidP="00DD38F8">
      <w:pPr>
        <w:tabs>
          <w:tab w:val="left" w:pos="543"/>
        </w:tabs>
        <w:autoSpaceDE w:val="0"/>
        <w:autoSpaceDN w:val="0"/>
        <w:adjustRightInd w:val="0"/>
        <w:rPr>
          <w:ins w:id="3855" w:author="Petter Vang Brakalsvaalet [pev2]" w:date="2021-04-27T23:31:00Z"/>
          <w:rFonts w:eastAsiaTheme="minorEastAsia" w:cstheme="majorHAnsi"/>
          <w:color w:val="000000"/>
          <w:sz w:val="20"/>
          <w:szCs w:val="20"/>
          <w:lang w:eastAsia="ja-JP"/>
          <w:rPrChange w:id="3856" w:author="Petter Vang Brakalsvaalet [pev2]" w:date="2021-04-29T15:52:00Z">
            <w:rPr>
              <w:ins w:id="3857" w:author="Petter Vang Brakalsvaalet [pev2]" w:date="2021-04-27T23:31:00Z"/>
              <w:rFonts w:eastAsiaTheme="minorEastAsia" w:cstheme="majorHAnsi"/>
              <w:color w:val="000000"/>
              <w:sz w:val="21"/>
              <w:szCs w:val="21"/>
              <w:lang w:eastAsia="ja-JP"/>
            </w:rPr>
          </w:rPrChange>
        </w:rPr>
        <w:pPrChange w:id="3858" w:author="Petter Vang Brakalsvaalet [pev2]" w:date="2021-04-29T11:31:00Z">
          <w:pPr>
            <w:tabs>
              <w:tab w:val="left" w:pos="543"/>
            </w:tabs>
            <w:autoSpaceDE w:val="0"/>
            <w:autoSpaceDN w:val="0"/>
            <w:adjustRightInd w:val="0"/>
          </w:pPr>
        </w:pPrChange>
      </w:pPr>
      <w:ins w:id="3859" w:author="Petter Vang Brakalsvaalet [pev2]" w:date="2021-04-27T23:31:00Z">
        <w:r w:rsidRPr="00555D5E">
          <w:rPr>
            <w:rFonts w:eastAsiaTheme="minorEastAsia" w:cstheme="majorHAnsi"/>
            <w:color w:val="000000"/>
            <w:sz w:val="20"/>
            <w:szCs w:val="20"/>
            <w:lang w:eastAsia="ja-JP"/>
            <w:rPrChange w:id="386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61"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86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863" w:author="Petter Vang Brakalsvaalet [pev2]" w:date="2021-04-29T15:52:00Z">
              <w:rPr>
                <w:rFonts w:eastAsiaTheme="minorEastAsia" w:cstheme="majorHAnsi"/>
                <w:color w:val="0F68A0"/>
                <w:sz w:val="21"/>
                <w:szCs w:val="21"/>
                <w:lang w:eastAsia="ja-JP"/>
              </w:rPr>
            </w:rPrChange>
          </w:rPr>
          <w:t>testPositionOfDurationOption</w:t>
        </w:r>
        <w:r w:rsidRPr="00555D5E">
          <w:rPr>
            <w:rFonts w:eastAsiaTheme="minorEastAsia" w:cstheme="majorHAnsi"/>
            <w:color w:val="000000"/>
            <w:sz w:val="20"/>
            <w:szCs w:val="20"/>
            <w:lang w:eastAsia="ja-JP"/>
            <w:rPrChange w:id="3864" w:author="Petter Vang Brakalsvaalet [pev2]" w:date="2021-04-29T15:52:00Z">
              <w:rPr>
                <w:rFonts w:eastAsiaTheme="minorEastAsia" w:cstheme="majorHAnsi"/>
                <w:color w:val="000000"/>
                <w:sz w:val="21"/>
                <w:szCs w:val="21"/>
                <w:lang w:eastAsia="ja-JP"/>
              </w:rPr>
            </w:rPrChange>
          </w:rPr>
          <w:t>(){</w:t>
        </w:r>
      </w:ins>
    </w:p>
    <w:p w14:paraId="64AA9E5A" w14:textId="77777777" w:rsidR="008E1C7E" w:rsidRPr="00555D5E" w:rsidRDefault="008E1C7E" w:rsidP="00DD38F8">
      <w:pPr>
        <w:tabs>
          <w:tab w:val="left" w:pos="543"/>
        </w:tabs>
        <w:autoSpaceDE w:val="0"/>
        <w:autoSpaceDN w:val="0"/>
        <w:adjustRightInd w:val="0"/>
        <w:rPr>
          <w:ins w:id="3865" w:author="Petter Vang Brakalsvaalet [pev2]" w:date="2021-04-27T23:31:00Z"/>
          <w:rFonts w:eastAsiaTheme="minorEastAsia" w:cstheme="majorHAnsi"/>
          <w:color w:val="000000"/>
          <w:sz w:val="20"/>
          <w:szCs w:val="20"/>
          <w:lang w:eastAsia="ja-JP"/>
          <w:rPrChange w:id="3866" w:author="Petter Vang Brakalsvaalet [pev2]" w:date="2021-04-29T15:52:00Z">
            <w:rPr>
              <w:ins w:id="3867" w:author="Petter Vang Brakalsvaalet [pev2]" w:date="2021-04-27T23:31:00Z"/>
              <w:rFonts w:eastAsiaTheme="minorEastAsia" w:cstheme="majorHAnsi"/>
              <w:color w:val="000000"/>
              <w:sz w:val="21"/>
              <w:szCs w:val="21"/>
              <w:lang w:eastAsia="ja-JP"/>
            </w:rPr>
          </w:rPrChange>
        </w:rPr>
        <w:pPrChange w:id="3868" w:author="Petter Vang Brakalsvaalet [pev2]" w:date="2021-04-29T11:31:00Z">
          <w:pPr>
            <w:tabs>
              <w:tab w:val="left" w:pos="543"/>
            </w:tabs>
            <w:autoSpaceDE w:val="0"/>
            <w:autoSpaceDN w:val="0"/>
            <w:adjustRightInd w:val="0"/>
          </w:pPr>
        </w:pPrChange>
      </w:pPr>
      <w:ins w:id="3869" w:author="Petter Vang Brakalsvaalet [pev2]" w:date="2021-04-27T23:31:00Z">
        <w:r w:rsidRPr="00555D5E">
          <w:rPr>
            <w:rFonts w:eastAsiaTheme="minorEastAsia" w:cstheme="majorHAnsi"/>
            <w:color w:val="000000"/>
            <w:sz w:val="20"/>
            <w:szCs w:val="20"/>
            <w:lang w:eastAsia="ja-JP"/>
            <w:rPrChange w:id="387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71"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872"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873"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874"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875" w:author="Petter Vang Brakalsvaalet [pev2]" w:date="2021-04-29T15:52:00Z">
              <w:rPr>
                <w:rFonts w:eastAsiaTheme="minorEastAsia" w:cstheme="majorHAnsi"/>
                <w:color w:val="2B839F"/>
                <w:sz w:val="21"/>
                <w:szCs w:val="21"/>
                <w:lang w:eastAsia="ja-JP"/>
              </w:rPr>
            </w:rPrChange>
          </w:rPr>
          <w:t>gameOptions</w:t>
        </w:r>
      </w:ins>
    </w:p>
    <w:p w14:paraId="0089D26B" w14:textId="77777777" w:rsidR="008E1C7E" w:rsidRPr="00555D5E" w:rsidRDefault="008E1C7E" w:rsidP="00DD38F8">
      <w:pPr>
        <w:tabs>
          <w:tab w:val="left" w:pos="543"/>
        </w:tabs>
        <w:autoSpaceDE w:val="0"/>
        <w:autoSpaceDN w:val="0"/>
        <w:adjustRightInd w:val="0"/>
        <w:rPr>
          <w:ins w:id="3876" w:author="Petter Vang Brakalsvaalet [pev2]" w:date="2021-04-27T23:31:00Z"/>
          <w:rFonts w:eastAsiaTheme="minorEastAsia" w:cstheme="majorHAnsi"/>
          <w:color w:val="000000"/>
          <w:sz w:val="20"/>
          <w:szCs w:val="20"/>
          <w:lang w:eastAsia="ja-JP"/>
          <w:rPrChange w:id="3877" w:author="Petter Vang Brakalsvaalet [pev2]" w:date="2021-04-29T15:52:00Z">
            <w:rPr>
              <w:ins w:id="3878" w:author="Petter Vang Brakalsvaalet [pev2]" w:date="2021-04-27T23:31:00Z"/>
              <w:rFonts w:eastAsiaTheme="minorEastAsia" w:cstheme="majorHAnsi"/>
              <w:color w:val="000000"/>
              <w:sz w:val="21"/>
              <w:szCs w:val="21"/>
              <w:lang w:eastAsia="ja-JP"/>
            </w:rPr>
          </w:rPrChange>
        </w:rPr>
        <w:pPrChange w:id="3879" w:author="Petter Vang Brakalsvaalet [pev2]" w:date="2021-04-29T11:31:00Z">
          <w:pPr>
            <w:tabs>
              <w:tab w:val="left" w:pos="543"/>
            </w:tabs>
            <w:autoSpaceDE w:val="0"/>
            <w:autoSpaceDN w:val="0"/>
            <w:adjustRightInd w:val="0"/>
          </w:pPr>
        </w:pPrChange>
      </w:pPr>
      <w:ins w:id="3880" w:author="Petter Vang Brakalsvaalet [pev2]" w:date="2021-04-27T23:31:00Z">
        <w:r w:rsidRPr="00555D5E">
          <w:rPr>
            <w:rFonts w:eastAsiaTheme="minorEastAsia" w:cstheme="majorHAnsi"/>
            <w:color w:val="000000"/>
            <w:sz w:val="20"/>
            <w:szCs w:val="20"/>
            <w:lang w:eastAsia="ja-JP"/>
            <w:rPrChange w:id="388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882"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883"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884"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885"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886"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8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888"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8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890"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891" w:author="Petter Vang Brakalsvaalet [pev2]" w:date="2021-04-29T15:52:00Z">
              <w:rPr>
                <w:rFonts w:eastAsiaTheme="minorEastAsia" w:cstheme="majorHAnsi"/>
                <w:color w:val="000000"/>
                <w:sz w:val="21"/>
                <w:szCs w:val="21"/>
                <w:lang w:eastAsia="ja-JP"/>
              </w:rPr>
            </w:rPrChange>
          </w:rPr>
          <w:t>[4].</w:t>
        </w:r>
        <w:r w:rsidRPr="00555D5E">
          <w:rPr>
            <w:rFonts w:eastAsiaTheme="minorEastAsia" w:cstheme="majorHAnsi"/>
            <w:color w:val="2B839F"/>
            <w:sz w:val="20"/>
            <w:szCs w:val="20"/>
            <w:lang w:eastAsia="ja-JP"/>
            <w:rPrChange w:id="3892"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893" w:author="Petter Vang Brakalsvaalet [pev2]" w:date="2021-04-29T15:52:00Z">
              <w:rPr>
                <w:rFonts w:eastAsiaTheme="minorEastAsia" w:cstheme="majorHAnsi"/>
                <w:color w:val="000000"/>
                <w:sz w:val="21"/>
                <w:szCs w:val="21"/>
                <w:lang w:eastAsia="ja-JP"/>
              </w:rPr>
            </w:rPrChange>
          </w:rPr>
          <w:t>})</w:t>
        </w:r>
      </w:ins>
    </w:p>
    <w:p w14:paraId="4259FFAE" w14:textId="77777777" w:rsidR="008E1C7E" w:rsidRPr="00555D5E" w:rsidRDefault="008E1C7E" w:rsidP="00DD38F8">
      <w:pPr>
        <w:tabs>
          <w:tab w:val="left" w:pos="543"/>
        </w:tabs>
        <w:autoSpaceDE w:val="0"/>
        <w:autoSpaceDN w:val="0"/>
        <w:adjustRightInd w:val="0"/>
        <w:rPr>
          <w:ins w:id="3894" w:author="Petter Vang Brakalsvaalet [pev2]" w:date="2021-04-27T23:31:00Z"/>
          <w:rFonts w:eastAsiaTheme="minorEastAsia" w:cstheme="majorHAnsi"/>
          <w:color w:val="000000"/>
          <w:sz w:val="20"/>
          <w:szCs w:val="20"/>
          <w:lang w:eastAsia="ja-JP"/>
          <w:rPrChange w:id="3895" w:author="Petter Vang Brakalsvaalet [pev2]" w:date="2021-04-29T15:52:00Z">
            <w:rPr>
              <w:ins w:id="3896" w:author="Petter Vang Brakalsvaalet [pev2]" w:date="2021-04-27T23:31:00Z"/>
              <w:rFonts w:eastAsiaTheme="minorEastAsia" w:cstheme="majorHAnsi"/>
              <w:color w:val="000000"/>
              <w:sz w:val="21"/>
              <w:szCs w:val="21"/>
              <w:lang w:eastAsia="ja-JP"/>
            </w:rPr>
          </w:rPrChange>
        </w:rPr>
        <w:pPrChange w:id="3897" w:author="Petter Vang Brakalsvaalet [pev2]" w:date="2021-04-29T11:31:00Z">
          <w:pPr>
            <w:tabs>
              <w:tab w:val="left" w:pos="543"/>
            </w:tabs>
            <w:autoSpaceDE w:val="0"/>
            <w:autoSpaceDN w:val="0"/>
            <w:adjustRightInd w:val="0"/>
          </w:pPr>
        </w:pPrChange>
      </w:pPr>
      <w:ins w:id="3898" w:author="Petter Vang Brakalsvaalet [pev2]" w:date="2021-04-27T23:31:00Z">
        <w:r w:rsidRPr="00555D5E">
          <w:rPr>
            <w:rFonts w:eastAsiaTheme="minorEastAsia" w:cstheme="majorHAnsi"/>
            <w:color w:val="000000"/>
            <w:sz w:val="20"/>
            <w:szCs w:val="20"/>
            <w:lang w:eastAsia="ja-JP"/>
            <w:rPrChange w:id="389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900"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901" w:author="Petter Vang Brakalsvaalet [pev2]" w:date="2021-04-29T15:52:00Z">
              <w:rPr>
                <w:rFonts w:eastAsiaTheme="minorEastAsia" w:cstheme="majorHAnsi"/>
                <w:color w:val="000000"/>
                <w:sz w:val="21"/>
                <w:szCs w:val="21"/>
                <w:lang w:eastAsia="ja-JP"/>
              </w:rPr>
            </w:rPrChange>
          </w:rPr>
          <w:t xml:space="preserve">(index, 4, </w:t>
        </w:r>
        <w:r w:rsidRPr="00555D5E">
          <w:rPr>
            <w:rFonts w:eastAsiaTheme="minorEastAsia" w:cstheme="majorHAnsi"/>
            <w:color w:val="A31515"/>
            <w:sz w:val="20"/>
            <w:szCs w:val="20"/>
            <w:lang w:eastAsia="ja-JP"/>
            <w:rPrChange w:id="3902" w:author="Petter Vang Brakalsvaalet [pev2]" w:date="2021-04-29T15:52:00Z">
              <w:rPr>
                <w:rFonts w:eastAsiaTheme="minorEastAsia" w:cstheme="majorHAnsi"/>
                <w:color w:val="A31515"/>
                <w:sz w:val="21"/>
                <w:szCs w:val="21"/>
                <w:lang w:eastAsia="ja-JP"/>
              </w:rPr>
            </w:rPrChange>
          </w:rPr>
          <w:t>"Duration option is not at expected index"</w:t>
        </w:r>
        <w:r w:rsidRPr="00555D5E">
          <w:rPr>
            <w:rFonts w:eastAsiaTheme="minorEastAsia" w:cstheme="majorHAnsi"/>
            <w:color w:val="000000"/>
            <w:sz w:val="20"/>
            <w:szCs w:val="20"/>
            <w:lang w:eastAsia="ja-JP"/>
            <w:rPrChange w:id="3903" w:author="Petter Vang Brakalsvaalet [pev2]" w:date="2021-04-29T15:52:00Z">
              <w:rPr>
                <w:rFonts w:eastAsiaTheme="minorEastAsia" w:cstheme="majorHAnsi"/>
                <w:color w:val="000000"/>
                <w:sz w:val="21"/>
                <w:szCs w:val="21"/>
                <w:lang w:eastAsia="ja-JP"/>
              </w:rPr>
            </w:rPrChange>
          </w:rPr>
          <w:t>)</w:t>
        </w:r>
      </w:ins>
    </w:p>
    <w:p w14:paraId="11B28185" w14:textId="77777777" w:rsidR="008E1C7E" w:rsidRPr="00555D5E" w:rsidRDefault="008E1C7E" w:rsidP="00DD38F8">
      <w:pPr>
        <w:tabs>
          <w:tab w:val="left" w:pos="543"/>
        </w:tabs>
        <w:autoSpaceDE w:val="0"/>
        <w:autoSpaceDN w:val="0"/>
        <w:adjustRightInd w:val="0"/>
        <w:rPr>
          <w:ins w:id="3904" w:author="Petter Vang Brakalsvaalet [pev2]" w:date="2021-04-27T23:31:00Z"/>
          <w:rFonts w:eastAsiaTheme="minorEastAsia" w:cstheme="majorHAnsi"/>
          <w:color w:val="000000"/>
          <w:sz w:val="20"/>
          <w:szCs w:val="20"/>
          <w:lang w:eastAsia="ja-JP"/>
          <w:rPrChange w:id="3905" w:author="Petter Vang Brakalsvaalet [pev2]" w:date="2021-04-29T15:52:00Z">
            <w:rPr>
              <w:ins w:id="3906" w:author="Petter Vang Brakalsvaalet [pev2]" w:date="2021-04-27T23:31:00Z"/>
              <w:rFonts w:eastAsiaTheme="minorEastAsia" w:cstheme="majorHAnsi"/>
              <w:color w:val="000000"/>
              <w:sz w:val="21"/>
              <w:szCs w:val="21"/>
              <w:lang w:eastAsia="ja-JP"/>
            </w:rPr>
          </w:rPrChange>
        </w:rPr>
        <w:pPrChange w:id="3907" w:author="Petter Vang Brakalsvaalet [pev2]" w:date="2021-04-29T11:31:00Z">
          <w:pPr>
            <w:tabs>
              <w:tab w:val="left" w:pos="543"/>
            </w:tabs>
            <w:autoSpaceDE w:val="0"/>
            <w:autoSpaceDN w:val="0"/>
            <w:adjustRightInd w:val="0"/>
          </w:pPr>
        </w:pPrChange>
      </w:pPr>
      <w:ins w:id="3908" w:author="Petter Vang Brakalsvaalet [pev2]" w:date="2021-04-27T23:31:00Z">
        <w:r w:rsidRPr="00555D5E">
          <w:rPr>
            <w:rFonts w:eastAsiaTheme="minorEastAsia" w:cstheme="majorHAnsi"/>
            <w:color w:val="000000"/>
            <w:sz w:val="20"/>
            <w:szCs w:val="20"/>
            <w:lang w:eastAsia="ja-JP"/>
            <w:rPrChange w:id="3909" w:author="Petter Vang Brakalsvaalet [pev2]" w:date="2021-04-29T15:52:00Z">
              <w:rPr>
                <w:rFonts w:eastAsiaTheme="minorEastAsia" w:cstheme="majorHAnsi"/>
                <w:color w:val="000000"/>
                <w:sz w:val="21"/>
                <w:szCs w:val="21"/>
                <w:lang w:eastAsia="ja-JP"/>
              </w:rPr>
            </w:rPrChange>
          </w:rPr>
          <w:t xml:space="preserve">    }</w:t>
        </w:r>
      </w:ins>
    </w:p>
    <w:p w14:paraId="081F78F4" w14:textId="77777777" w:rsidR="008E1C7E" w:rsidRPr="00555D5E" w:rsidRDefault="008E1C7E" w:rsidP="00DD38F8">
      <w:pPr>
        <w:tabs>
          <w:tab w:val="left" w:pos="543"/>
        </w:tabs>
        <w:autoSpaceDE w:val="0"/>
        <w:autoSpaceDN w:val="0"/>
        <w:adjustRightInd w:val="0"/>
        <w:rPr>
          <w:ins w:id="3910" w:author="Petter Vang Brakalsvaalet [pev2]" w:date="2021-04-27T23:31:00Z"/>
          <w:rFonts w:eastAsiaTheme="minorEastAsia" w:cstheme="majorHAnsi"/>
          <w:color w:val="000000"/>
          <w:sz w:val="20"/>
          <w:szCs w:val="20"/>
          <w:lang w:eastAsia="ja-JP"/>
          <w:rPrChange w:id="3911" w:author="Petter Vang Brakalsvaalet [pev2]" w:date="2021-04-29T15:52:00Z">
            <w:rPr>
              <w:ins w:id="3912" w:author="Petter Vang Brakalsvaalet [pev2]" w:date="2021-04-27T23:31:00Z"/>
              <w:rFonts w:eastAsiaTheme="minorEastAsia" w:cstheme="majorHAnsi"/>
              <w:color w:val="000000"/>
              <w:sz w:val="21"/>
              <w:szCs w:val="21"/>
              <w:lang w:eastAsia="ja-JP"/>
            </w:rPr>
          </w:rPrChange>
        </w:rPr>
        <w:pPrChange w:id="3913" w:author="Petter Vang Brakalsvaalet [pev2]" w:date="2021-04-29T11:31:00Z">
          <w:pPr>
            <w:tabs>
              <w:tab w:val="left" w:pos="543"/>
            </w:tabs>
            <w:autoSpaceDE w:val="0"/>
            <w:autoSpaceDN w:val="0"/>
            <w:adjustRightInd w:val="0"/>
          </w:pPr>
        </w:pPrChange>
      </w:pPr>
      <w:ins w:id="3914" w:author="Petter Vang Brakalsvaalet [pev2]" w:date="2021-04-27T23:31:00Z">
        <w:r w:rsidRPr="00555D5E">
          <w:rPr>
            <w:rFonts w:eastAsiaTheme="minorEastAsia" w:cstheme="majorHAnsi"/>
            <w:color w:val="000000"/>
            <w:sz w:val="20"/>
            <w:szCs w:val="20"/>
            <w:lang w:eastAsia="ja-JP"/>
            <w:rPrChange w:id="3915" w:author="Petter Vang Brakalsvaalet [pev2]" w:date="2021-04-29T15:52:00Z">
              <w:rPr>
                <w:rFonts w:eastAsiaTheme="minorEastAsia" w:cstheme="majorHAnsi"/>
                <w:color w:val="000000"/>
                <w:sz w:val="21"/>
                <w:szCs w:val="21"/>
                <w:lang w:eastAsia="ja-JP"/>
              </w:rPr>
            </w:rPrChange>
          </w:rPr>
          <w:t xml:space="preserve">    </w:t>
        </w:r>
      </w:ins>
    </w:p>
    <w:p w14:paraId="3A6FCD82" w14:textId="77777777" w:rsidR="008E1C7E" w:rsidRPr="00555D5E" w:rsidRDefault="008E1C7E" w:rsidP="00DD38F8">
      <w:pPr>
        <w:tabs>
          <w:tab w:val="left" w:pos="543"/>
        </w:tabs>
        <w:autoSpaceDE w:val="0"/>
        <w:autoSpaceDN w:val="0"/>
        <w:adjustRightInd w:val="0"/>
        <w:rPr>
          <w:ins w:id="3916" w:author="Petter Vang Brakalsvaalet [pev2]" w:date="2021-04-27T23:31:00Z"/>
          <w:rFonts w:eastAsiaTheme="minorEastAsia" w:cstheme="majorHAnsi"/>
          <w:color w:val="000000"/>
          <w:sz w:val="20"/>
          <w:szCs w:val="20"/>
          <w:lang w:eastAsia="ja-JP"/>
          <w:rPrChange w:id="3917" w:author="Petter Vang Brakalsvaalet [pev2]" w:date="2021-04-29T15:52:00Z">
            <w:rPr>
              <w:ins w:id="3918" w:author="Petter Vang Brakalsvaalet [pev2]" w:date="2021-04-27T23:31:00Z"/>
              <w:rFonts w:eastAsiaTheme="minorEastAsia" w:cstheme="majorHAnsi"/>
              <w:color w:val="000000"/>
              <w:sz w:val="21"/>
              <w:szCs w:val="21"/>
              <w:lang w:eastAsia="ja-JP"/>
            </w:rPr>
          </w:rPrChange>
        </w:rPr>
        <w:pPrChange w:id="3919" w:author="Petter Vang Brakalsvaalet [pev2]" w:date="2021-04-29T11:31:00Z">
          <w:pPr>
            <w:tabs>
              <w:tab w:val="left" w:pos="543"/>
            </w:tabs>
            <w:autoSpaceDE w:val="0"/>
            <w:autoSpaceDN w:val="0"/>
            <w:adjustRightInd w:val="0"/>
          </w:pPr>
        </w:pPrChange>
      </w:pPr>
      <w:ins w:id="3920" w:author="Petter Vang Brakalsvaalet [pev2]" w:date="2021-04-27T23:31:00Z">
        <w:r w:rsidRPr="00555D5E">
          <w:rPr>
            <w:rFonts w:eastAsiaTheme="minorEastAsia" w:cstheme="majorHAnsi"/>
            <w:color w:val="000000"/>
            <w:sz w:val="20"/>
            <w:szCs w:val="20"/>
            <w:lang w:eastAsia="ja-JP"/>
            <w:rPrChange w:id="392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922"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92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924" w:author="Petter Vang Brakalsvaalet [pev2]" w:date="2021-04-29T15:52:00Z">
              <w:rPr>
                <w:rFonts w:eastAsiaTheme="minorEastAsia" w:cstheme="majorHAnsi"/>
                <w:color w:val="0F68A0"/>
                <w:sz w:val="21"/>
                <w:szCs w:val="21"/>
                <w:lang w:eastAsia="ja-JP"/>
              </w:rPr>
            </w:rPrChange>
          </w:rPr>
          <w:t>testPositionOfBotsOption</w:t>
        </w:r>
        <w:r w:rsidRPr="00555D5E">
          <w:rPr>
            <w:rFonts w:eastAsiaTheme="minorEastAsia" w:cstheme="majorHAnsi"/>
            <w:color w:val="000000"/>
            <w:sz w:val="20"/>
            <w:szCs w:val="20"/>
            <w:lang w:eastAsia="ja-JP"/>
            <w:rPrChange w:id="3925" w:author="Petter Vang Brakalsvaalet [pev2]" w:date="2021-04-29T15:52:00Z">
              <w:rPr>
                <w:rFonts w:eastAsiaTheme="minorEastAsia" w:cstheme="majorHAnsi"/>
                <w:color w:val="000000"/>
                <w:sz w:val="21"/>
                <w:szCs w:val="21"/>
                <w:lang w:eastAsia="ja-JP"/>
              </w:rPr>
            </w:rPrChange>
          </w:rPr>
          <w:t>(){</w:t>
        </w:r>
      </w:ins>
    </w:p>
    <w:p w14:paraId="6E2BB5C9" w14:textId="77777777" w:rsidR="008E1C7E" w:rsidRPr="00555D5E" w:rsidRDefault="008E1C7E" w:rsidP="00DD38F8">
      <w:pPr>
        <w:tabs>
          <w:tab w:val="left" w:pos="543"/>
        </w:tabs>
        <w:autoSpaceDE w:val="0"/>
        <w:autoSpaceDN w:val="0"/>
        <w:adjustRightInd w:val="0"/>
        <w:rPr>
          <w:ins w:id="3926" w:author="Petter Vang Brakalsvaalet [pev2]" w:date="2021-04-27T23:31:00Z"/>
          <w:rFonts w:eastAsiaTheme="minorEastAsia" w:cstheme="majorHAnsi"/>
          <w:color w:val="000000"/>
          <w:sz w:val="20"/>
          <w:szCs w:val="20"/>
          <w:lang w:eastAsia="ja-JP"/>
          <w:rPrChange w:id="3927" w:author="Petter Vang Brakalsvaalet [pev2]" w:date="2021-04-29T15:52:00Z">
            <w:rPr>
              <w:ins w:id="3928" w:author="Petter Vang Brakalsvaalet [pev2]" w:date="2021-04-27T23:31:00Z"/>
              <w:rFonts w:eastAsiaTheme="minorEastAsia" w:cstheme="majorHAnsi"/>
              <w:color w:val="000000"/>
              <w:sz w:val="21"/>
              <w:szCs w:val="21"/>
              <w:lang w:eastAsia="ja-JP"/>
            </w:rPr>
          </w:rPrChange>
        </w:rPr>
        <w:pPrChange w:id="3929" w:author="Petter Vang Brakalsvaalet [pev2]" w:date="2021-04-29T11:31:00Z">
          <w:pPr>
            <w:tabs>
              <w:tab w:val="left" w:pos="543"/>
            </w:tabs>
            <w:autoSpaceDE w:val="0"/>
            <w:autoSpaceDN w:val="0"/>
            <w:adjustRightInd w:val="0"/>
          </w:pPr>
        </w:pPrChange>
      </w:pPr>
      <w:ins w:id="3930" w:author="Petter Vang Brakalsvaalet [pev2]" w:date="2021-04-27T23:31:00Z">
        <w:r w:rsidRPr="00555D5E">
          <w:rPr>
            <w:rFonts w:eastAsiaTheme="minorEastAsia" w:cstheme="majorHAnsi"/>
            <w:color w:val="000000"/>
            <w:sz w:val="20"/>
            <w:szCs w:val="20"/>
            <w:lang w:eastAsia="ja-JP"/>
            <w:rPrChange w:id="393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932"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933"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3934"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3935"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3936" w:author="Petter Vang Brakalsvaalet [pev2]" w:date="2021-04-29T15:52:00Z">
              <w:rPr>
                <w:rFonts w:eastAsiaTheme="minorEastAsia" w:cstheme="majorHAnsi"/>
                <w:color w:val="2B839F"/>
                <w:sz w:val="21"/>
                <w:szCs w:val="21"/>
                <w:lang w:eastAsia="ja-JP"/>
              </w:rPr>
            </w:rPrChange>
          </w:rPr>
          <w:t>gameOptions</w:t>
        </w:r>
      </w:ins>
    </w:p>
    <w:p w14:paraId="1DE9DDC0" w14:textId="77777777" w:rsidR="008E1C7E" w:rsidRPr="00555D5E" w:rsidRDefault="008E1C7E" w:rsidP="00DD38F8">
      <w:pPr>
        <w:tabs>
          <w:tab w:val="left" w:pos="543"/>
        </w:tabs>
        <w:autoSpaceDE w:val="0"/>
        <w:autoSpaceDN w:val="0"/>
        <w:adjustRightInd w:val="0"/>
        <w:rPr>
          <w:ins w:id="3937" w:author="Petter Vang Brakalsvaalet [pev2]" w:date="2021-04-27T23:31:00Z"/>
          <w:rFonts w:eastAsiaTheme="minorEastAsia" w:cstheme="majorHAnsi"/>
          <w:color w:val="000000"/>
          <w:sz w:val="20"/>
          <w:szCs w:val="20"/>
          <w:lang w:eastAsia="ja-JP"/>
          <w:rPrChange w:id="3938" w:author="Petter Vang Brakalsvaalet [pev2]" w:date="2021-04-29T15:52:00Z">
            <w:rPr>
              <w:ins w:id="3939" w:author="Petter Vang Brakalsvaalet [pev2]" w:date="2021-04-27T23:31:00Z"/>
              <w:rFonts w:eastAsiaTheme="minorEastAsia" w:cstheme="majorHAnsi"/>
              <w:color w:val="000000"/>
              <w:sz w:val="21"/>
              <w:szCs w:val="21"/>
              <w:lang w:eastAsia="ja-JP"/>
            </w:rPr>
          </w:rPrChange>
        </w:rPr>
        <w:pPrChange w:id="3940" w:author="Petter Vang Brakalsvaalet [pev2]" w:date="2021-04-29T11:31:00Z">
          <w:pPr>
            <w:tabs>
              <w:tab w:val="left" w:pos="543"/>
            </w:tabs>
            <w:autoSpaceDE w:val="0"/>
            <w:autoSpaceDN w:val="0"/>
            <w:adjustRightInd w:val="0"/>
          </w:pPr>
        </w:pPrChange>
      </w:pPr>
      <w:ins w:id="3941" w:author="Petter Vang Brakalsvaalet [pev2]" w:date="2021-04-27T23:31:00Z">
        <w:r w:rsidRPr="00555D5E">
          <w:rPr>
            <w:rFonts w:eastAsiaTheme="minorEastAsia" w:cstheme="majorHAnsi"/>
            <w:color w:val="000000"/>
            <w:sz w:val="20"/>
            <w:szCs w:val="20"/>
            <w:lang w:eastAsia="ja-JP"/>
            <w:rPrChange w:id="394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943"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3944" w:author="Petter Vang Brakalsvaalet [pev2]" w:date="2021-04-29T15:52:00Z">
              <w:rPr>
                <w:rFonts w:eastAsiaTheme="minorEastAsia" w:cstheme="majorHAnsi"/>
                <w:color w:val="000000"/>
                <w:sz w:val="21"/>
                <w:szCs w:val="21"/>
                <w:lang w:eastAsia="ja-JP"/>
              </w:rPr>
            </w:rPrChange>
          </w:rPr>
          <w:t xml:space="preserve"> index = gameOptions.</w:t>
        </w:r>
        <w:r w:rsidRPr="00555D5E">
          <w:rPr>
            <w:rFonts w:eastAsiaTheme="minorEastAsia" w:cstheme="majorHAnsi"/>
            <w:color w:val="2B839F"/>
            <w:sz w:val="20"/>
            <w:szCs w:val="20"/>
            <w:lang w:eastAsia="ja-JP"/>
            <w:rPrChange w:id="3945" w:author="Petter Vang Brakalsvaalet [pev2]" w:date="2021-04-29T15:52:00Z">
              <w:rPr>
                <w:rFonts w:eastAsiaTheme="minorEastAsia" w:cstheme="majorHAnsi"/>
                <w:color w:val="2B839F"/>
                <w:sz w:val="21"/>
                <w:szCs w:val="21"/>
                <w:lang w:eastAsia="ja-JP"/>
              </w:rPr>
            </w:rPrChange>
          </w:rPr>
          <w:t>firstIndex</w:t>
        </w:r>
        <w:r w:rsidRPr="00555D5E">
          <w:rPr>
            <w:rFonts w:eastAsiaTheme="minorEastAsia" w:cstheme="majorHAnsi"/>
            <w:color w:val="000000"/>
            <w:sz w:val="20"/>
            <w:szCs w:val="20"/>
            <w:lang w:eastAsia="ja-JP"/>
            <w:rPrChange w:id="3946" w:author="Petter Vang Brakalsvaalet [pev2]" w:date="2021-04-29T15:52:00Z">
              <w:rPr>
                <w:rFonts w:eastAsiaTheme="minorEastAsia" w:cstheme="majorHAnsi"/>
                <w:color w:val="000000"/>
                <w:sz w:val="21"/>
                <w:szCs w:val="21"/>
                <w:lang w:eastAsia="ja-JP"/>
              </w:rPr>
            </w:rPrChange>
          </w:rPr>
          <w:t>(where: {$0.</w:t>
        </w:r>
        <w:r w:rsidRPr="00555D5E">
          <w:rPr>
            <w:rFonts w:eastAsiaTheme="minorEastAsia" w:cstheme="majorHAnsi"/>
            <w:color w:val="2B839F"/>
            <w:sz w:val="20"/>
            <w:szCs w:val="20"/>
            <w:lang w:eastAsia="ja-JP"/>
            <w:rPrChange w:id="3947"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94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949"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395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951"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3952" w:author="Petter Vang Brakalsvaalet [pev2]" w:date="2021-04-29T15:52:00Z">
              <w:rPr>
                <w:rFonts w:eastAsiaTheme="minorEastAsia" w:cstheme="majorHAnsi"/>
                <w:color w:val="000000"/>
                <w:sz w:val="21"/>
                <w:szCs w:val="21"/>
                <w:lang w:eastAsia="ja-JP"/>
              </w:rPr>
            </w:rPrChange>
          </w:rPr>
          <w:t>[5].</w:t>
        </w:r>
        <w:r w:rsidRPr="00555D5E">
          <w:rPr>
            <w:rFonts w:eastAsiaTheme="minorEastAsia" w:cstheme="majorHAnsi"/>
            <w:color w:val="2B839F"/>
            <w:sz w:val="20"/>
            <w:szCs w:val="20"/>
            <w:lang w:eastAsia="ja-JP"/>
            <w:rPrChange w:id="3953" w:author="Petter Vang Brakalsvaalet [pev2]" w:date="2021-04-29T15:52:00Z">
              <w:rPr>
                <w:rFonts w:eastAsiaTheme="minorEastAsia" w:cstheme="majorHAnsi"/>
                <w:color w:val="2B839F"/>
                <w:sz w:val="21"/>
                <w:szCs w:val="21"/>
                <w:lang w:eastAsia="ja-JP"/>
              </w:rPr>
            </w:rPrChange>
          </w:rPr>
          <w:t>title</w:t>
        </w:r>
        <w:r w:rsidRPr="00555D5E">
          <w:rPr>
            <w:rFonts w:eastAsiaTheme="minorEastAsia" w:cstheme="majorHAnsi"/>
            <w:color w:val="000000"/>
            <w:sz w:val="20"/>
            <w:szCs w:val="20"/>
            <w:lang w:eastAsia="ja-JP"/>
            <w:rPrChange w:id="3954" w:author="Petter Vang Brakalsvaalet [pev2]" w:date="2021-04-29T15:52:00Z">
              <w:rPr>
                <w:rFonts w:eastAsiaTheme="minorEastAsia" w:cstheme="majorHAnsi"/>
                <w:color w:val="000000"/>
                <w:sz w:val="21"/>
                <w:szCs w:val="21"/>
                <w:lang w:eastAsia="ja-JP"/>
              </w:rPr>
            </w:rPrChange>
          </w:rPr>
          <w:t>})</w:t>
        </w:r>
      </w:ins>
    </w:p>
    <w:p w14:paraId="2FECE0CC" w14:textId="77777777" w:rsidR="008E1C7E" w:rsidRPr="00555D5E" w:rsidRDefault="008E1C7E" w:rsidP="00DD38F8">
      <w:pPr>
        <w:tabs>
          <w:tab w:val="left" w:pos="543"/>
        </w:tabs>
        <w:autoSpaceDE w:val="0"/>
        <w:autoSpaceDN w:val="0"/>
        <w:adjustRightInd w:val="0"/>
        <w:rPr>
          <w:ins w:id="3955" w:author="Petter Vang Brakalsvaalet [pev2]" w:date="2021-04-27T23:31:00Z"/>
          <w:rFonts w:eastAsiaTheme="minorEastAsia" w:cstheme="majorHAnsi"/>
          <w:color w:val="000000"/>
          <w:sz w:val="20"/>
          <w:szCs w:val="20"/>
          <w:lang w:eastAsia="ja-JP"/>
          <w:rPrChange w:id="3956" w:author="Petter Vang Brakalsvaalet [pev2]" w:date="2021-04-29T15:52:00Z">
            <w:rPr>
              <w:ins w:id="3957" w:author="Petter Vang Brakalsvaalet [pev2]" w:date="2021-04-27T23:31:00Z"/>
              <w:rFonts w:eastAsiaTheme="minorEastAsia" w:cstheme="majorHAnsi"/>
              <w:color w:val="000000"/>
              <w:sz w:val="21"/>
              <w:szCs w:val="21"/>
              <w:lang w:eastAsia="ja-JP"/>
            </w:rPr>
          </w:rPrChange>
        </w:rPr>
        <w:pPrChange w:id="3958" w:author="Petter Vang Brakalsvaalet [pev2]" w:date="2021-04-29T11:31:00Z">
          <w:pPr>
            <w:tabs>
              <w:tab w:val="left" w:pos="543"/>
            </w:tabs>
            <w:autoSpaceDE w:val="0"/>
            <w:autoSpaceDN w:val="0"/>
            <w:adjustRightInd w:val="0"/>
          </w:pPr>
        </w:pPrChange>
      </w:pPr>
      <w:ins w:id="3959" w:author="Petter Vang Brakalsvaalet [pev2]" w:date="2021-04-27T23:31:00Z">
        <w:r w:rsidRPr="00555D5E">
          <w:rPr>
            <w:rFonts w:eastAsiaTheme="minorEastAsia" w:cstheme="majorHAnsi"/>
            <w:color w:val="000000"/>
            <w:sz w:val="20"/>
            <w:szCs w:val="20"/>
            <w:lang w:eastAsia="ja-JP"/>
            <w:rPrChange w:id="396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3961"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3962" w:author="Petter Vang Brakalsvaalet [pev2]" w:date="2021-04-29T15:52:00Z">
              <w:rPr>
                <w:rFonts w:eastAsiaTheme="minorEastAsia" w:cstheme="majorHAnsi"/>
                <w:color w:val="000000"/>
                <w:sz w:val="21"/>
                <w:szCs w:val="21"/>
                <w:lang w:eastAsia="ja-JP"/>
              </w:rPr>
            </w:rPrChange>
          </w:rPr>
          <w:t xml:space="preserve">(index, 5, </w:t>
        </w:r>
        <w:r w:rsidRPr="00555D5E">
          <w:rPr>
            <w:rFonts w:eastAsiaTheme="minorEastAsia" w:cstheme="majorHAnsi"/>
            <w:color w:val="A31515"/>
            <w:sz w:val="20"/>
            <w:szCs w:val="20"/>
            <w:lang w:eastAsia="ja-JP"/>
            <w:rPrChange w:id="3963" w:author="Petter Vang Brakalsvaalet [pev2]" w:date="2021-04-29T15:52:00Z">
              <w:rPr>
                <w:rFonts w:eastAsiaTheme="minorEastAsia" w:cstheme="majorHAnsi"/>
                <w:color w:val="A31515"/>
                <w:sz w:val="21"/>
                <w:szCs w:val="21"/>
                <w:lang w:eastAsia="ja-JP"/>
              </w:rPr>
            </w:rPrChange>
          </w:rPr>
          <w:t>"Bots option is not at expected index"</w:t>
        </w:r>
        <w:r w:rsidRPr="00555D5E">
          <w:rPr>
            <w:rFonts w:eastAsiaTheme="minorEastAsia" w:cstheme="majorHAnsi"/>
            <w:color w:val="000000"/>
            <w:sz w:val="20"/>
            <w:szCs w:val="20"/>
            <w:lang w:eastAsia="ja-JP"/>
            <w:rPrChange w:id="3964" w:author="Petter Vang Brakalsvaalet [pev2]" w:date="2021-04-29T15:52:00Z">
              <w:rPr>
                <w:rFonts w:eastAsiaTheme="minorEastAsia" w:cstheme="majorHAnsi"/>
                <w:color w:val="000000"/>
                <w:sz w:val="21"/>
                <w:szCs w:val="21"/>
                <w:lang w:eastAsia="ja-JP"/>
              </w:rPr>
            </w:rPrChange>
          </w:rPr>
          <w:t>)</w:t>
        </w:r>
      </w:ins>
    </w:p>
    <w:p w14:paraId="2D78C7FB" w14:textId="77777777" w:rsidR="008E1C7E" w:rsidRPr="00555D5E" w:rsidRDefault="008E1C7E" w:rsidP="00DD38F8">
      <w:pPr>
        <w:tabs>
          <w:tab w:val="left" w:pos="543"/>
        </w:tabs>
        <w:autoSpaceDE w:val="0"/>
        <w:autoSpaceDN w:val="0"/>
        <w:adjustRightInd w:val="0"/>
        <w:rPr>
          <w:ins w:id="3965" w:author="Petter Vang Brakalsvaalet [pev2]" w:date="2021-04-27T23:31:00Z"/>
          <w:rFonts w:eastAsiaTheme="minorEastAsia" w:cstheme="majorHAnsi"/>
          <w:color w:val="000000"/>
          <w:sz w:val="20"/>
          <w:szCs w:val="20"/>
          <w:lang w:eastAsia="ja-JP"/>
          <w:rPrChange w:id="3966" w:author="Petter Vang Brakalsvaalet [pev2]" w:date="2021-04-29T15:52:00Z">
            <w:rPr>
              <w:ins w:id="3967" w:author="Petter Vang Brakalsvaalet [pev2]" w:date="2021-04-27T23:31:00Z"/>
              <w:rFonts w:eastAsiaTheme="minorEastAsia" w:cstheme="majorHAnsi"/>
              <w:color w:val="000000"/>
              <w:sz w:val="21"/>
              <w:szCs w:val="21"/>
              <w:lang w:eastAsia="ja-JP"/>
            </w:rPr>
          </w:rPrChange>
        </w:rPr>
        <w:pPrChange w:id="3968" w:author="Petter Vang Brakalsvaalet [pev2]" w:date="2021-04-29T11:31:00Z">
          <w:pPr>
            <w:tabs>
              <w:tab w:val="left" w:pos="543"/>
            </w:tabs>
            <w:autoSpaceDE w:val="0"/>
            <w:autoSpaceDN w:val="0"/>
            <w:adjustRightInd w:val="0"/>
          </w:pPr>
        </w:pPrChange>
      </w:pPr>
      <w:ins w:id="3969" w:author="Petter Vang Brakalsvaalet [pev2]" w:date="2021-04-27T23:31:00Z">
        <w:r w:rsidRPr="00555D5E">
          <w:rPr>
            <w:rFonts w:eastAsiaTheme="minorEastAsia" w:cstheme="majorHAnsi"/>
            <w:color w:val="000000"/>
            <w:sz w:val="20"/>
            <w:szCs w:val="20"/>
            <w:lang w:eastAsia="ja-JP"/>
            <w:rPrChange w:id="3970" w:author="Petter Vang Brakalsvaalet [pev2]" w:date="2021-04-29T15:52:00Z">
              <w:rPr>
                <w:rFonts w:eastAsiaTheme="minorEastAsia" w:cstheme="majorHAnsi"/>
                <w:color w:val="000000"/>
                <w:sz w:val="21"/>
                <w:szCs w:val="21"/>
                <w:lang w:eastAsia="ja-JP"/>
              </w:rPr>
            </w:rPrChange>
          </w:rPr>
          <w:t xml:space="preserve">    }</w:t>
        </w:r>
      </w:ins>
    </w:p>
    <w:p w14:paraId="0D9CA1CF" w14:textId="77777777" w:rsidR="008E1C7E" w:rsidRPr="00555D5E" w:rsidRDefault="008E1C7E" w:rsidP="00DD38F8">
      <w:pPr>
        <w:tabs>
          <w:tab w:val="left" w:pos="543"/>
        </w:tabs>
        <w:autoSpaceDE w:val="0"/>
        <w:autoSpaceDN w:val="0"/>
        <w:adjustRightInd w:val="0"/>
        <w:rPr>
          <w:ins w:id="3971" w:author="Petter Vang Brakalsvaalet [pev2]" w:date="2021-04-27T23:31:00Z"/>
          <w:rFonts w:eastAsiaTheme="minorEastAsia" w:cstheme="majorHAnsi"/>
          <w:color w:val="000000"/>
          <w:sz w:val="20"/>
          <w:szCs w:val="20"/>
          <w:lang w:eastAsia="ja-JP"/>
          <w:rPrChange w:id="3972" w:author="Petter Vang Brakalsvaalet [pev2]" w:date="2021-04-29T15:52:00Z">
            <w:rPr>
              <w:ins w:id="3973" w:author="Petter Vang Brakalsvaalet [pev2]" w:date="2021-04-27T23:31:00Z"/>
              <w:rFonts w:eastAsiaTheme="minorEastAsia" w:cstheme="majorHAnsi"/>
              <w:color w:val="000000"/>
              <w:sz w:val="21"/>
              <w:szCs w:val="21"/>
              <w:lang w:eastAsia="ja-JP"/>
            </w:rPr>
          </w:rPrChange>
        </w:rPr>
        <w:pPrChange w:id="3974" w:author="Petter Vang Brakalsvaalet [pev2]" w:date="2021-04-29T11:31:00Z">
          <w:pPr>
            <w:tabs>
              <w:tab w:val="left" w:pos="543"/>
            </w:tabs>
            <w:autoSpaceDE w:val="0"/>
            <w:autoSpaceDN w:val="0"/>
            <w:adjustRightInd w:val="0"/>
          </w:pPr>
        </w:pPrChange>
      </w:pPr>
      <w:ins w:id="3975" w:author="Petter Vang Brakalsvaalet [pev2]" w:date="2021-04-27T23:31:00Z">
        <w:r w:rsidRPr="00555D5E">
          <w:rPr>
            <w:rFonts w:eastAsiaTheme="minorEastAsia" w:cstheme="majorHAnsi"/>
            <w:color w:val="000000"/>
            <w:sz w:val="20"/>
            <w:szCs w:val="20"/>
            <w:lang w:eastAsia="ja-JP"/>
            <w:rPrChange w:id="3976" w:author="Petter Vang Brakalsvaalet [pev2]" w:date="2021-04-29T15:52:00Z">
              <w:rPr>
                <w:rFonts w:eastAsiaTheme="minorEastAsia" w:cstheme="majorHAnsi"/>
                <w:color w:val="000000"/>
                <w:sz w:val="21"/>
                <w:szCs w:val="21"/>
                <w:lang w:eastAsia="ja-JP"/>
              </w:rPr>
            </w:rPrChange>
          </w:rPr>
          <w:t xml:space="preserve">    </w:t>
        </w:r>
      </w:ins>
    </w:p>
    <w:p w14:paraId="4CF82976" w14:textId="77777777" w:rsidR="008E1C7E" w:rsidRPr="00555D5E" w:rsidRDefault="008E1C7E" w:rsidP="00DD38F8">
      <w:pPr>
        <w:tabs>
          <w:tab w:val="left" w:pos="543"/>
        </w:tabs>
        <w:autoSpaceDE w:val="0"/>
        <w:autoSpaceDN w:val="0"/>
        <w:adjustRightInd w:val="0"/>
        <w:rPr>
          <w:ins w:id="3977" w:author="Petter Vang Brakalsvaalet [pev2]" w:date="2021-04-27T23:31:00Z"/>
          <w:rFonts w:eastAsiaTheme="minorEastAsia" w:cstheme="majorHAnsi"/>
          <w:color w:val="000000"/>
          <w:sz w:val="20"/>
          <w:szCs w:val="20"/>
          <w:lang w:eastAsia="ja-JP"/>
          <w:rPrChange w:id="3978" w:author="Petter Vang Brakalsvaalet [pev2]" w:date="2021-04-29T15:52:00Z">
            <w:rPr>
              <w:ins w:id="3979" w:author="Petter Vang Brakalsvaalet [pev2]" w:date="2021-04-27T23:31:00Z"/>
              <w:rFonts w:eastAsiaTheme="minorEastAsia" w:cstheme="majorHAnsi"/>
              <w:color w:val="000000"/>
              <w:sz w:val="21"/>
              <w:szCs w:val="21"/>
              <w:lang w:eastAsia="ja-JP"/>
            </w:rPr>
          </w:rPrChange>
        </w:rPr>
        <w:pPrChange w:id="3980" w:author="Petter Vang Brakalsvaalet [pev2]" w:date="2021-04-29T11:31:00Z">
          <w:pPr>
            <w:tabs>
              <w:tab w:val="left" w:pos="543"/>
            </w:tabs>
            <w:autoSpaceDE w:val="0"/>
            <w:autoSpaceDN w:val="0"/>
            <w:adjustRightInd w:val="0"/>
          </w:pPr>
        </w:pPrChange>
      </w:pPr>
      <w:ins w:id="3981" w:author="Petter Vang Brakalsvaalet [pev2]" w:date="2021-04-27T23:31:00Z">
        <w:r w:rsidRPr="00555D5E">
          <w:rPr>
            <w:rFonts w:eastAsiaTheme="minorEastAsia" w:cstheme="majorHAnsi"/>
            <w:color w:val="000000"/>
            <w:sz w:val="20"/>
            <w:szCs w:val="20"/>
            <w:lang w:eastAsia="ja-JP"/>
            <w:rPrChange w:id="398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8000"/>
            <w:sz w:val="20"/>
            <w:szCs w:val="20"/>
            <w:lang w:eastAsia="ja-JP"/>
            <w:rPrChange w:id="3983" w:author="Petter Vang Brakalsvaalet [pev2]" w:date="2021-04-29T15:52:00Z">
              <w:rPr>
                <w:rFonts w:eastAsiaTheme="minorEastAsia" w:cstheme="majorHAnsi"/>
                <w:color w:val="008000"/>
                <w:sz w:val="21"/>
                <w:szCs w:val="21"/>
                <w:lang w:eastAsia="ja-JP"/>
              </w:rPr>
            </w:rPrChange>
          </w:rPr>
          <w:t>// Test number of segments of game options</w:t>
        </w:r>
      </w:ins>
    </w:p>
    <w:p w14:paraId="675B7499" w14:textId="77777777" w:rsidR="008E1C7E" w:rsidRPr="00555D5E" w:rsidRDefault="008E1C7E" w:rsidP="00DD38F8">
      <w:pPr>
        <w:tabs>
          <w:tab w:val="left" w:pos="543"/>
        </w:tabs>
        <w:autoSpaceDE w:val="0"/>
        <w:autoSpaceDN w:val="0"/>
        <w:adjustRightInd w:val="0"/>
        <w:rPr>
          <w:ins w:id="3984" w:author="Petter Vang Brakalsvaalet [pev2]" w:date="2021-04-27T23:31:00Z"/>
          <w:rFonts w:eastAsiaTheme="minorEastAsia" w:cstheme="majorHAnsi"/>
          <w:color w:val="000000"/>
          <w:sz w:val="20"/>
          <w:szCs w:val="20"/>
          <w:lang w:eastAsia="ja-JP"/>
          <w:rPrChange w:id="3985" w:author="Petter Vang Brakalsvaalet [pev2]" w:date="2021-04-29T15:52:00Z">
            <w:rPr>
              <w:ins w:id="3986" w:author="Petter Vang Brakalsvaalet [pev2]" w:date="2021-04-27T23:31:00Z"/>
              <w:rFonts w:eastAsiaTheme="minorEastAsia" w:cstheme="majorHAnsi"/>
              <w:color w:val="000000"/>
              <w:sz w:val="21"/>
              <w:szCs w:val="21"/>
              <w:lang w:eastAsia="ja-JP"/>
            </w:rPr>
          </w:rPrChange>
        </w:rPr>
        <w:pPrChange w:id="3987" w:author="Petter Vang Brakalsvaalet [pev2]" w:date="2021-04-29T11:31:00Z">
          <w:pPr>
            <w:tabs>
              <w:tab w:val="left" w:pos="543"/>
            </w:tabs>
            <w:autoSpaceDE w:val="0"/>
            <w:autoSpaceDN w:val="0"/>
            <w:adjustRightInd w:val="0"/>
          </w:pPr>
        </w:pPrChange>
      </w:pPr>
      <w:ins w:id="3988" w:author="Petter Vang Brakalsvaalet [pev2]" w:date="2021-04-27T23:31:00Z">
        <w:r w:rsidRPr="00555D5E">
          <w:rPr>
            <w:rFonts w:eastAsiaTheme="minorEastAsia" w:cstheme="majorHAnsi"/>
            <w:color w:val="000000"/>
            <w:sz w:val="20"/>
            <w:szCs w:val="20"/>
            <w:lang w:eastAsia="ja-JP"/>
            <w:rPrChange w:id="39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3990"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399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3992" w:author="Petter Vang Brakalsvaalet [pev2]" w:date="2021-04-29T15:52:00Z">
              <w:rPr>
                <w:rFonts w:eastAsiaTheme="minorEastAsia" w:cstheme="majorHAnsi"/>
                <w:color w:val="0F68A0"/>
                <w:sz w:val="21"/>
                <w:szCs w:val="21"/>
                <w:lang w:eastAsia="ja-JP"/>
              </w:rPr>
            </w:rPrChange>
          </w:rPr>
          <w:t>testNumberOfSegmentsOfRoleOption</w:t>
        </w:r>
        <w:r w:rsidRPr="00555D5E">
          <w:rPr>
            <w:rFonts w:eastAsiaTheme="minorEastAsia" w:cstheme="majorHAnsi"/>
            <w:color w:val="000000"/>
            <w:sz w:val="20"/>
            <w:szCs w:val="20"/>
            <w:lang w:eastAsia="ja-JP"/>
            <w:rPrChange w:id="3993" w:author="Petter Vang Brakalsvaalet [pev2]" w:date="2021-04-29T15:52:00Z">
              <w:rPr>
                <w:rFonts w:eastAsiaTheme="minorEastAsia" w:cstheme="majorHAnsi"/>
                <w:color w:val="000000"/>
                <w:sz w:val="21"/>
                <w:szCs w:val="21"/>
                <w:lang w:eastAsia="ja-JP"/>
              </w:rPr>
            </w:rPrChange>
          </w:rPr>
          <w:t>(){</w:t>
        </w:r>
      </w:ins>
    </w:p>
    <w:p w14:paraId="3A94FE87" w14:textId="77777777" w:rsidR="008E1C7E" w:rsidRPr="00555D5E" w:rsidRDefault="008E1C7E" w:rsidP="00DD38F8">
      <w:pPr>
        <w:tabs>
          <w:tab w:val="left" w:pos="543"/>
        </w:tabs>
        <w:autoSpaceDE w:val="0"/>
        <w:autoSpaceDN w:val="0"/>
        <w:adjustRightInd w:val="0"/>
        <w:rPr>
          <w:ins w:id="3994" w:author="Petter Vang Brakalsvaalet [pev2]" w:date="2021-04-27T23:31:00Z"/>
          <w:rFonts w:eastAsiaTheme="minorEastAsia" w:cstheme="majorHAnsi"/>
          <w:color w:val="000000"/>
          <w:sz w:val="20"/>
          <w:szCs w:val="20"/>
          <w:lang w:eastAsia="ja-JP"/>
          <w:rPrChange w:id="3995" w:author="Petter Vang Brakalsvaalet [pev2]" w:date="2021-04-29T15:52:00Z">
            <w:rPr>
              <w:ins w:id="3996" w:author="Petter Vang Brakalsvaalet [pev2]" w:date="2021-04-27T23:31:00Z"/>
              <w:rFonts w:eastAsiaTheme="minorEastAsia" w:cstheme="majorHAnsi"/>
              <w:color w:val="000000"/>
              <w:sz w:val="21"/>
              <w:szCs w:val="21"/>
              <w:lang w:eastAsia="ja-JP"/>
            </w:rPr>
          </w:rPrChange>
        </w:rPr>
        <w:pPrChange w:id="3997" w:author="Petter Vang Brakalsvaalet [pev2]" w:date="2021-04-29T11:31:00Z">
          <w:pPr>
            <w:tabs>
              <w:tab w:val="left" w:pos="543"/>
            </w:tabs>
            <w:autoSpaceDE w:val="0"/>
            <w:autoSpaceDN w:val="0"/>
            <w:adjustRightInd w:val="0"/>
          </w:pPr>
        </w:pPrChange>
      </w:pPr>
      <w:ins w:id="3998" w:author="Petter Vang Brakalsvaalet [pev2]" w:date="2021-04-27T23:31:00Z">
        <w:r w:rsidRPr="00555D5E">
          <w:rPr>
            <w:rFonts w:eastAsiaTheme="minorEastAsia" w:cstheme="majorHAnsi"/>
            <w:color w:val="000000"/>
            <w:sz w:val="20"/>
            <w:szCs w:val="20"/>
            <w:lang w:eastAsia="ja-JP"/>
            <w:rPrChange w:id="399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000"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001"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002"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003"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004" w:author="Petter Vang Brakalsvaalet [pev2]" w:date="2021-04-29T15:52:00Z">
              <w:rPr>
                <w:rFonts w:eastAsiaTheme="minorEastAsia" w:cstheme="majorHAnsi"/>
                <w:color w:val="2B839F"/>
                <w:sz w:val="21"/>
                <w:szCs w:val="21"/>
                <w:lang w:eastAsia="ja-JP"/>
              </w:rPr>
            </w:rPrChange>
          </w:rPr>
          <w:t>gameOptions</w:t>
        </w:r>
      </w:ins>
    </w:p>
    <w:p w14:paraId="00F55EEF" w14:textId="77777777" w:rsidR="008E1C7E" w:rsidRPr="00555D5E" w:rsidRDefault="008E1C7E" w:rsidP="00DD38F8">
      <w:pPr>
        <w:tabs>
          <w:tab w:val="left" w:pos="543"/>
        </w:tabs>
        <w:autoSpaceDE w:val="0"/>
        <w:autoSpaceDN w:val="0"/>
        <w:adjustRightInd w:val="0"/>
        <w:rPr>
          <w:ins w:id="4005" w:author="Petter Vang Brakalsvaalet [pev2]" w:date="2021-04-27T23:31:00Z"/>
          <w:rFonts w:eastAsiaTheme="minorEastAsia" w:cstheme="majorHAnsi"/>
          <w:color w:val="000000"/>
          <w:sz w:val="20"/>
          <w:szCs w:val="20"/>
          <w:lang w:eastAsia="ja-JP"/>
          <w:rPrChange w:id="4006" w:author="Petter Vang Brakalsvaalet [pev2]" w:date="2021-04-29T15:52:00Z">
            <w:rPr>
              <w:ins w:id="4007" w:author="Petter Vang Brakalsvaalet [pev2]" w:date="2021-04-27T23:31:00Z"/>
              <w:rFonts w:eastAsiaTheme="minorEastAsia" w:cstheme="majorHAnsi"/>
              <w:color w:val="000000"/>
              <w:sz w:val="21"/>
              <w:szCs w:val="21"/>
              <w:lang w:eastAsia="ja-JP"/>
            </w:rPr>
          </w:rPrChange>
        </w:rPr>
        <w:pPrChange w:id="4008" w:author="Petter Vang Brakalsvaalet [pev2]" w:date="2021-04-29T11:31:00Z">
          <w:pPr>
            <w:tabs>
              <w:tab w:val="left" w:pos="543"/>
            </w:tabs>
            <w:autoSpaceDE w:val="0"/>
            <w:autoSpaceDN w:val="0"/>
            <w:adjustRightInd w:val="0"/>
          </w:pPr>
        </w:pPrChange>
      </w:pPr>
      <w:ins w:id="4009" w:author="Petter Vang Brakalsvaalet [pev2]" w:date="2021-04-27T23:31:00Z">
        <w:r w:rsidRPr="00555D5E">
          <w:rPr>
            <w:rFonts w:eastAsiaTheme="minorEastAsia" w:cstheme="majorHAnsi"/>
            <w:color w:val="000000"/>
            <w:sz w:val="20"/>
            <w:szCs w:val="20"/>
            <w:lang w:eastAsia="ja-JP"/>
            <w:rPrChange w:id="401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011"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4012" w:author="Petter Vang Brakalsvaalet [pev2]" w:date="2021-04-29T15:52:00Z">
              <w:rPr>
                <w:rFonts w:eastAsiaTheme="minorEastAsia" w:cstheme="majorHAnsi"/>
                <w:color w:val="000000"/>
                <w:sz w:val="21"/>
                <w:szCs w:val="21"/>
                <w:lang w:eastAsia="ja-JP"/>
              </w:rPr>
            </w:rPrChange>
          </w:rPr>
          <w:t>(gameOptions[0].</w:t>
        </w:r>
        <w:r w:rsidRPr="00555D5E">
          <w:rPr>
            <w:rFonts w:eastAsiaTheme="minorEastAsia" w:cstheme="majorHAnsi"/>
            <w:color w:val="2B839F"/>
            <w:sz w:val="20"/>
            <w:szCs w:val="20"/>
            <w:lang w:eastAsia="ja-JP"/>
            <w:rPrChange w:id="4013"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01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015"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016"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4017"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01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019" w:author="Petter Vang Brakalsvaalet [pev2]" w:date="2021-04-29T15:52:00Z">
              <w:rPr>
                <w:rFonts w:eastAsiaTheme="minorEastAsia" w:cstheme="majorHAnsi"/>
                <w:color w:val="A31515"/>
                <w:sz w:val="21"/>
                <w:szCs w:val="21"/>
                <w:lang w:eastAsia="ja-JP"/>
              </w:rPr>
            </w:rPrChange>
          </w:rPr>
          <w:t>"Number of segments of role option is not as expected"</w:t>
        </w:r>
        <w:r w:rsidRPr="00555D5E">
          <w:rPr>
            <w:rFonts w:eastAsiaTheme="minorEastAsia" w:cstheme="majorHAnsi"/>
            <w:color w:val="000000"/>
            <w:sz w:val="20"/>
            <w:szCs w:val="20"/>
            <w:lang w:eastAsia="ja-JP"/>
            <w:rPrChange w:id="4020" w:author="Petter Vang Brakalsvaalet [pev2]" w:date="2021-04-29T15:52:00Z">
              <w:rPr>
                <w:rFonts w:eastAsiaTheme="minorEastAsia" w:cstheme="majorHAnsi"/>
                <w:color w:val="000000"/>
                <w:sz w:val="21"/>
                <w:szCs w:val="21"/>
                <w:lang w:eastAsia="ja-JP"/>
              </w:rPr>
            </w:rPrChange>
          </w:rPr>
          <w:t>)</w:t>
        </w:r>
      </w:ins>
    </w:p>
    <w:p w14:paraId="60479ACA" w14:textId="77777777" w:rsidR="008E1C7E" w:rsidRPr="00555D5E" w:rsidRDefault="008E1C7E" w:rsidP="00DD38F8">
      <w:pPr>
        <w:tabs>
          <w:tab w:val="left" w:pos="543"/>
        </w:tabs>
        <w:autoSpaceDE w:val="0"/>
        <w:autoSpaceDN w:val="0"/>
        <w:adjustRightInd w:val="0"/>
        <w:rPr>
          <w:ins w:id="4021" w:author="Petter Vang Brakalsvaalet [pev2]" w:date="2021-04-27T23:31:00Z"/>
          <w:rFonts w:eastAsiaTheme="minorEastAsia" w:cstheme="majorHAnsi"/>
          <w:color w:val="000000"/>
          <w:sz w:val="20"/>
          <w:szCs w:val="20"/>
          <w:lang w:eastAsia="ja-JP"/>
          <w:rPrChange w:id="4022" w:author="Petter Vang Brakalsvaalet [pev2]" w:date="2021-04-29T15:52:00Z">
            <w:rPr>
              <w:ins w:id="4023" w:author="Petter Vang Brakalsvaalet [pev2]" w:date="2021-04-27T23:31:00Z"/>
              <w:rFonts w:eastAsiaTheme="minorEastAsia" w:cstheme="majorHAnsi"/>
              <w:color w:val="000000"/>
              <w:sz w:val="21"/>
              <w:szCs w:val="21"/>
              <w:lang w:eastAsia="ja-JP"/>
            </w:rPr>
          </w:rPrChange>
        </w:rPr>
        <w:pPrChange w:id="4024" w:author="Petter Vang Brakalsvaalet [pev2]" w:date="2021-04-29T11:31:00Z">
          <w:pPr>
            <w:tabs>
              <w:tab w:val="left" w:pos="543"/>
            </w:tabs>
            <w:autoSpaceDE w:val="0"/>
            <w:autoSpaceDN w:val="0"/>
            <w:adjustRightInd w:val="0"/>
          </w:pPr>
        </w:pPrChange>
      </w:pPr>
      <w:ins w:id="4025" w:author="Petter Vang Brakalsvaalet [pev2]" w:date="2021-04-27T23:31:00Z">
        <w:r w:rsidRPr="00555D5E">
          <w:rPr>
            <w:rFonts w:eastAsiaTheme="minorEastAsia" w:cstheme="majorHAnsi"/>
            <w:color w:val="000000"/>
            <w:sz w:val="20"/>
            <w:szCs w:val="20"/>
            <w:lang w:eastAsia="ja-JP"/>
            <w:rPrChange w:id="4026" w:author="Petter Vang Brakalsvaalet [pev2]" w:date="2021-04-29T15:52:00Z">
              <w:rPr>
                <w:rFonts w:eastAsiaTheme="minorEastAsia" w:cstheme="majorHAnsi"/>
                <w:color w:val="000000"/>
                <w:sz w:val="21"/>
                <w:szCs w:val="21"/>
                <w:lang w:eastAsia="ja-JP"/>
              </w:rPr>
            </w:rPrChange>
          </w:rPr>
          <w:t xml:space="preserve">    }</w:t>
        </w:r>
      </w:ins>
    </w:p>
    <w:p w14:paraId="360A186B" w14:textId="77777777" w:rsidR="008E1C7E" w:rsidRPr="00555D5E" w:rsidRDefault="008E1C7E" w:rsidP="00DD38F8">
      <w:pPr>
        <w:tabs>
          <w:tab w:val="left" w:pos="543"/>
        </w:tabs>
        <w:autoSpaceDE w:val="0"/>
        <w:autoSpaceDN w:val="0"/>
        <w:adjustRightInd w:val="0"/>
        <w:rPr>
          <w:ins w:id="4027" w:author="Petter Vang Brakalsvaalet [pev2]" w:date="2021-04-27T23:31:00Z"/>
          <w:rFonts w:eastAsiaTheme="minorEastAsia" w:cstheme="majorHAnsi"/>
          <w:color w:val="000000"/>
          <w:sz w:val="20"/>
          <w:szCs w:val="20"/>
          <w:lang w:eastAsia="ja-JP"/>
          <w:rPrChange w:id="4028" w:author="Petter Vang Brakalsvaalet [pev2]" w:date="2021-04-29T15:52:00Z">
            <w:rPr>
              <w:ins w:id="4029" w:author="Petter Vang Brakalsvaalet [pev2]" w:date="2021-04-27T23:31:00Z"/>
              <w:rFonts w:eastAsiaTheme="minorEastAsia" w:cstheme="majorHAnsi"/>
              <w:color w:val="000000"/>
              <w:sz w:val="21"/>
              <w:szCs w:val="21"/>
              <w:lang w:eastAsia="ja-JP"/>
            </w:rPr>
          </w:rPrChange>
        </w:rPr>
        <w:pPrChange w:id="4030" w:author="Petter Vang Brakalsvaalet [pev2]" w:date="2021-04-29T11:31:00Z">
          <w:pPr>
            <w:tabs>
              <w:tab w:val="left" w:pos="543"/>
            </w:tabs>
            <w:autoSpaceDE w:val="0"/>
            <w:autoSpaceDN w:val="0"/>
            <w:adjustRightInd w:val="0"/>
          </w:pPr>
        </w:pPrChange>
      </w:pPr>
      <w:ins w:id="4031" w:author="Petter Vang Brakalsvaalet [pev2]" w:date="2021-04-27T23:31:00Z">
        <w:r w:rsidRPr="00555D5E">
          <w:rPr>
            <w:rFonts w:eastAsiaTheme="minorEastAsia" w:cstheme="majorHAnsi"/>
            <w:color w:val="000000"/>
            <w:sz w:val="20"/>
            <w:szCs w:val="20"/>
            <w:lang w:eastAsia="ja-JP"/>
            <w:rPrChange w:id="4032" w:author="Petter Vang Brakalsvaalet [pev2]" w:date="2021-04-29T15:52:00Z">
              <w:rPr>
                <w:rFonts w:eastAsiaTheme="minorEastAsia" w:cstheme="majorHAnsi"/>
                <w:color w:val="000000"/>
                <w:sz w:val="21"/>
                <w:szCs w:val="21"/>
                <w:lang w:eastAsia="ja-JP"/>
              </w:rPr>
            </w:rPrChange>
          </w:rPr>
          <w:t xml:space="preserve">    </w:t>
        </w:r>
      </w:ins>
    </w:p>
    <w:p w14:paraId="3C57886E" w14:textId="77777777" w:rsidR="008E1C7E" w:rsidRPr="00555D5E" w:rsidRDefault="008E1C7E" w:rsidP="00DD38F8">
      <w:pPr>
        <w:tabs>
          <w:tab w:val="left" w:pos="543"/>
        </w:tabs>
        <w:autoSpaceDE w:val="0"/>
        <w:autoSpaceDN w:val="0"/>
        <w:adjustRightInd w:val="0"/>
        <w:rPr>
          <w:ins w:id="4033" w:author="Petter Vang Brakalsvaalet [pev2]" w:date="2021-04-27T23:31:00Z"/>
          <w:rFonts w:eastAsiaTheme="minorEastAsia" w:cstheme="majorHAnsi"/>
          <w:color w:val="000000"/>
          <w:sz w:val="20"/>
          <w:szCs w:val="20"/>
          <w:lang w:eastAsia="ja-JP"/>
          <w:rPrChange w:id="4034" w:author="Petter Vang Brakalsvaalet [pev2]" w:date="2021-04-29T15:52:00Z">
            <w:rPr>
              <w:ins w:id="4035" w:author="Petter Vang Brakalsvaalet [pev2]" w:date="2021-04-27T23:31:00Z"/>
              <w:rFonts w:eastAsiaTheme="minorEastAsia" w:cstheme="majorHAnsi"/>
              <w:color w:val="000000"/>
              <w:sz w:val="21"/>
              <w:szCs w:val="21"/>
              <w:lang w:eastAsia="ja-JP"/>
            </w:rPr>
          </w:rPrChange>
        </w:rPr>
        <w:pPrChange w:id="4036" w:author="Petter Vang Brakalsvaalet [pev2]" w:date="2021-04-29T11:31:00Z">
          <w:pPr>
            <w:tabs>
              <w:tab w:val="left" w:pos="543"/>
            </w:tabs>
            <w:autoSpaceDE w:val="0"/>
            <w:autoSpaceDN w:val="0"/>
            <w:adjustRightInd w:val="0"/>
          </w:pPr>
        </w:pPrChange>
      </w:pPr>
      <w:ins w:id="4037" w:author="Petter Vang Brakalsvaalet [pev2]" w:date="2021-04-27T23:31:00Z">
        <w:r w:rsidRPr="00555D5E">
          <w:rPr>
            <w:rFonts w:eastAsiaTheme="minorEastAsia" w:cstheme="majorHAnsi"/>
            <w:color w:val="000000"/>
            <w:sz w:val="20"/>
            <w:szCs w:val="20"/>
            <w:lang w:eastAsia="ja-JP"/>
            <w:rPrChange w:id="4038" w:author="Petter Vang Brakalsvaalet [pev2]" w:date="2021-04-29T15:52:00Z">
              <w:rPr>
                <w:rFonts w:eastAsiaTheme="minorEastAsia" w:cstheme="majorHAnsi"/>
                <w:color w:val="000000"/>
                <w:sz w:val="21"/>
                <w:szCs w:val="21"/>
                <w:lang w:eastAsia="ja-JP"/>
              </w:rPr>
            </w:rPrChange>
          </w:rPr>
          <w:lastRenderedPageBreak/>
          <w:t xml:space="preserve">    </w:t>
        </w:r>
        <w:r w:rsidRPr="00555D5E">
          <w:rPr>
            <w:rFonts w:eastAsiaTheme="minorEastAsia" w:cstheme="majorHAnsi"/>
            <w:color w:val="0000FF"/>
            <w:sz w:val="20"/>
            <w:szCs w:val="20"/>
            <w:lang w:eastAsia="ja-JP"/>
            <w:rPrChange w:id="4039"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04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041" w:author="Petter Vang Brakalsvaalet [pev2]" w:date="2021-04-29T15:52:00Z">
              <w:rPr>
                <w:rFonts w:eastAsiaTheme="minorEastAsia" w:cstheme="majorHAnsi"/>
                <w:color w:val="0F68A0"/>
                <w:sz w:val="21"/>
                <w:szCs w:val="21"/>
                <w:lang w:eastAsia="ja-JP"/>
              </w:rPr>
            </w:rPrChange>
          </w:rPr>
          <w:t>testNumberOfSegmentsOfDifficultyOption</w:t>
        </w:r>
        <w:r w:rsidRPr="00555D5E">
          <w:rPr>
            <w:rFonts w:eastAsiaTheme="minorEastAsia" w:cstheme="majorHAnsi"/>
            <w:color w:val="000000"/>
            <w:sz w:val="20"/>
            <w:szCs w:val="20"/>
            <w:lang w:eastAsia="ja-JP"/>
            <w:rPrChange w:id="4042" w:author="Petter Vang Brakalsvaalet [pev2]" w:date="2021-04-29T15:52:00Z">
              <w:rPr>
                <w:rFonts w:eastAsiaTheme="minorEastAsia" w:cstheme="majorHAnsi"/>
                <w:color w:val="000000"/>
                <w:sz w:val="21"/>
                <w:szCs w:val="21"/>
                <w:lang w:eastAsia="ja-JP"/>
              </w:rPr>
            </w:rPrChange>
          </w:rPr>
          <w:t>(){</w:t>
        </w:r>
      </w:ins>
    </w:p>
    <w:p w14:paraId="0519A959" w14:textId="77777777" w:rsidR="008E1C7E" w:rsidRPr="00555D5E" w:rsidRDefault="008E1C7E" w:rsidP="00DD38F8">
      <w:pPr>
        <w:tabs>
          <w:tab w:val="left" w:pos="543"/>
        </w:tabs>
        <w:autoSpaceDE w:val="0"/>
        <w:autoSpaceDN w:val="0"/>
        <w:adjustRightInd w:val="0"/>
        <w:rPr>
          <w:ins w:id="4043" w:author="Petter Vang Brakalsvaalet [pev2]" w:date="2021-04-27T23:31:00Z"/>
          <w:rFonts w:eastAsiaTheme="minorEastAsia" w:cstheme="majorHAnsi"/>
          <w:color w:val="000000"/>
          <w:sz w:val="20"/>
          <w:szCs w:val="20"/>
          <w:lang w:eastAsia="ja-JP"/>
          <w:rPrChange w:id="4044" w:author="Petter Vang Brakalsvaalet [pev2]" w:date="2021-04-29T15:52:00Z">
            <w:rPr>
              <w:ins w:id="4045" w:author="Petter Vang Brakalsvaalet [pev2]" w:date="2021-04-27T23:31:00Z"/>
              <w:rFonts w:eastAsiaTheme="minorEastAsia" w:cstheme="majorHAnsi"/>
              <w:color w:val="000000"/>
              <w:sz w:val="21"/>
              <w:szCs w:val="21"/>
              <w:lang w:eastAsia="ja-JP"/>
            </w:rPr>
          </w:rPrChange>
        </w:rPr>
        <w:pPrChange w:id="4046" w:author="Petter Vang Brakalsvaalet [pev2]" w:date="2021-04-29T11:31:00Z">
          <w:pPr>
            <w:tabs>
              <w:tab w:val="left" w:pos="543"/>
            </w:tabs>
            <w:autoSpaceDE w:val="0"/>
            <w:autoSpaceDN w:val="0"/>
            <w:adjustRightInd w:val="0"/>
          </w:pPr>
        </w:pPrChange>
      </w:pPr>
      <w:ins w:id="4047" w:author="Petter Vang Brakalsvaalet [pev2]" w:date="2021-04-27T23:31:00Z">
        <w:r w:rsidRPr="00555D5E">
          <w:rPr>
            <w:rFonts w:eastAsiaTheme="minorEastAsia" w:cstheme="majorHAnsi"/>
            <w:color w:val="000000"/>
            <w:sz w:val="20"/>
            <w:szCs w:val="20"/>
            <w:lang w:eastAsia="ja-JP"/>
            <w:rPrChange w:id="404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049"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050"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051"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05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053" w:author="Petter Vang Brakalsvaalet [pev2]" w:date="2021-04-29T15:52:00Z">
              <w:rPr>
                <w:rFonts w:eastAsiaTheme="minorEastAsia" w:cstheme="majorHAnsi"/>
                <w:color w:val="2B839F"/>
                <w:sz w:val="21"/>
                <w:szCs w:val="21"/>
                <w:lang w:eastAsia="ja-JP"/>
              </w:rPr>
            </w:rPrChange>
          </w:rPr>
          <w:t>gameOptions</w:t>
        </w:r>
      </w:ins>
    </w:p>
    <w:p w14:paraId="44827673" w14:textId="77777777" w:rsidR="008E1C7E" w:rsidRPr="00555D5E" w:rsidRDefault="008E1C7E" w:rsidP="00DD38F8">
      <w:pPr>
        <w:tabs>
          <w:tab w:val="left" w:pos="543"/>
        </w:tabs>
        <w:autoSpaceDE w:val="0"/>
        <w:autoSpaceDN w:val="0"/>
        <w:adjustRightInd w:val="0"/>
        <w:rPr>
          <w:ins w:id="4054" w:author="Petter Vang Brakalsvaalet [pev2]" w:date="2021-04-27T23:31:00Z"/>
          <w:rFonts w:eastAsiaTheme="minorEastAsia" w:cstheme="majorHAnsi"/>
          <w:color w:val="000000"/>
          <w:sz w:val="20"/>
          <w:szCs w:val="20"/>
          <w:lang w:eastAsia="ja-JP"/>
          <w:rPrChange w:id="4055" w:author="Petter Vang Brakalsvaalet [pev2]" w:date="2021-04-29T15:52:00Z">
            <w:rPr>
              <w:ins w:id="4056" w:author="Petter Vang Brakalsvaalet [pev2]" w:date="2021-04-27T23:31:00Z"/>
              <w:rFonts w:eastAsiaTheme="minorEastAsia" w:cstheme="majorHAnsi"/>
              <w:color w:val="000000"/>
              <w:sz w:val="21"/>
              <w:szCs w:val="21"/>
              <w:lang w:eastAsia="ja-JP"/>
            </w:rPr>
          </w:rPrChange>
        </w:rPr>
        <w:pPrChange w:id="4057" w:author="Petter Vang Brakalsvaalet [pev2]" w:date="2021-04-29T11:31:00Z">
          <w:pPr>
            <w:tabs>
              <w:tab w:val="left" w:pos="543"/>
            </w:tabs>
            <w:autoSpaceDE w:val="0"/>
            <w:autoSpaceDN w:val="0"/>
            <w:adjustRightInd w:val="0"/>
          </w:pPr>
        </w:pPrChange>
      </w:pPr>
      <w:ins w:id="4058" w:author="Petter Vang Brakalsvaalet [pev2]" w:date="2021-04-27T23:31:00Z">
        <w:r w:rsidRPr="00555D5E">
          <w:rPr>
            <w:rFonts w:eastAsiaTheme="minorEastAsia" w:cstheme="majorHAnsi"/>
            <w:color w:val="000000"/>
            <w:sz w:val="20"/>
            <w:szCs w:val="20"/>
            <w:lang w:eastAsia="ja-JP"/>
            <w:rPrChange w:id="405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060"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4061" w:author="Petter Vang Brakalsvaalet [pev2]" w:date="2021-04-29T15:52:00Z">
              <w:rPr>
                <w:rFonts w:eastAsiaTheme="minorEastAsia" w:cstheme="majorHAnsi"/>
                <w:color w:val="000000"/>
                <w:sz w:val="21"/>
                <w:szCs w:val="21"/>
                <w:lang w:eastAsia="ja-JP"/>
              </w:rPr>
            </w:rPrChange>
          </w:rPr>
          <w:t>(gameOptions[1].</w:t>
        </w:r>
        <w:r w:rsidRPr="00555D5E">
          <w:rPr>
            <w:rFonts w:eastAsiaTheme="minorEastAsia" w:cstheme="majorHAnsi"/>
            <w:color w:val="2B839F"/>
            <w:sz w:val="20"/>
            <w:szCs w:val="20"/>
            <w:lang w:eastAsia="ja-JP"/>
            <w:rPrChange w:id="4062"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06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064"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065"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4066"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06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068" w:author="Petter Vang Brakalsvaalet [pev2]" w:date="2021-04-29T15:52:00Z">
              <w:rPr>
                <w:rFonts w:eastAsiaTheme="minorEastAsia" w:cstheme="majorHAnsi"/>
                <w:color w:val="A31515"/>
                <w:sz w:val="21"/>
                <w:szCs w:val="21"/>
                <w:lang w:eastAsia="ja-JP"/>
              </w:rPr>
            </w:rPrChange>
          </w:rPr>
          <w:t>"Number of segments of difficulty option is not as expected"</w:t>
        </w:r>
        <w:r w:rsidRPr="00555D5E">
          <w:rPr>
            <w:rFonts w:eastAsiaTheme="minorEastAsia" w:cstheme="majorHAnsi"/>
            <w:color w:val="000000"/>
            <w:sz w:val="20"/>
            <w:szCs w:val="20"/>
            <w:lang w:eastAsia="ja-JP"/>
            <w:rPrChange w:id="4069" w:author="Petter Vang Brakalsvaalet [pev2]" w:date="2021-04-29T15:52:00Z">
              <w:rPr>
                <w:rFonts w:eastAsiaTheme="minorEastAsia" w:cstheme="majorHAnsi"/>
                <w:color w:val="000000"/>
                <w:sz w:val="21"/>
                <w:szCs w:val="21"/>
                <w:lang w:eastAsia="ja-JP"/>
              </w:rPr>
            </w:rPrChange>
          </w:rPr>
          <w:t>)</w:t>
        </w:r>
      </w:ins>
    </w:p>
    <w:p w14:paraId="5C06FFAE" w14:textId="77777777" w:rsidR="008E1C7E" w:rsidRPr="00555D5E" w:rsidRDefault="008E1C7E" w:rsidP="00DD38F8">
      <w:pPr>
        <w:tabs>
          <w:tab w:val="left" w:pos="543"/>
        </w:tabs>
        <w:autoSpaceDE w:val="0"/>
        <w:autoSpaceDN w:val="0"/>
        <w:adjustRightInd w:val="0"/>
        <w:rPr>
          <w:ins w:id="4070" w:author="Petter Vang Brakalsvaalet [pev2]" w:date="2021-04-27T23:31:00Z"/>
          <w:rFonts w:eastAsiaTheme="minorEastAsia" w:cstheme="majorHAnsi"/>
          <w:color w:val="000000"/>
          <w:sz w:val="20"/>
          <w:szCs w:val="20"/>
          <w:lang w:eastAsia="ja-JP"/>
          <w:rPrChange w:id="4071" w:author="Petter Vang Brakalsvaalet [pev2]" w:date="2021-04-29T15:52:00Z">
            <w:rPr>
              <w:ins w:id="4072" w:author="Petter Vang Brakalsvaalet [pev2]" w:date="2021-04-27T23:31:00Z"/>
              <w:rFonts w:eastAsiaTheme="minorEastAsia" w:cstheme="majorHAnsi"/>
              <w:color w:val="000000"/>
              <w:sz w:val="21"/>
              <w:szCs w:val="21"/>
              <w:lang w:eastAsia="ja-JP"/>
            </w:rPr>
          </w:rPrChange>
        </w:rPr>
        <w:pPrChange w:id="4073" w:author="Petter Vang Brakalsvaalet [pev2]" w:date="2021-04-29T11:31:00Z">
          <w:pPr>
            <w:tabs>
              <w:tab w:val="left" w:pos="543"/>
            </w:tabs>
            <w:autoSpaceDE w:val="0"/>
            <w:autoSpaceDN w:val="0"/>
            <w:adjustRightInd w:val="0"/>
          </w:pPr>
        </w:pPrChange>
      </w:pPr>
      <w:ins w:id="4074" w:author="Petter Vang Brakalsvaalet [pev2]" w:date="2021-04-27T23:31:00Z">
        <w:r w:rsidRPr="00555D5E">
          <w:rPr>
            <w:rFonts w:eastAsiaTheme="minorEastAsia" w:cstheme="majorHAnsi"/>
            <w:color w:val="000000"/>
            <w:sz w:val="20"/>
            <w:szCs w:val="20"/>
            <w:lang w:eastAsia="ja-JP"/>
            <w:rPrChange w:id="4075" w:author="Petter Vang Brakalsvaalet [pev2]" w:date="2021-04-29T15:52:00Z">
              <w:rPr>
                <w:rFonts w:eastAsiaTheme="minorEastAsia" w:cstheme="majorHAnsi"/>
                <w:color w:val="000000"/>
                <w:sz w:val="21"/>
                <w:szCs w:val="21"/>
                <w:lang w:eastAsia="ja-JP"/>
              </w:rPr>
            </w:rPrChange>
          </w:rPr>
          <w:t xml:space="preserve">    }</w:t>
        </w:r>
      </w:ins>
    </w:p>
    <w:p w14:paraId="138B9140" w14:textId="77777777" w:rsidR="008E1C7E" w:rsidRPr="00555D5E" w:rsidRDefault="008E1C7E" w:rsidP="00DD38F8">
      <w:pPr>
        <w:tabs>
          <w:tab w:val="left" w:pos="543"/>
        </w:tabs>
        <w:autoSpaceDE w:val="0"/>
        <w:autoSpaceDN w:val="0"/>
        <w:adjustRightInd w:val="0"/>
        <w:rPr>
          <w:ins w:id="4076" w:author="Petter Vang Brakalsvaalet [pev2]" w:date="2021-04-27T23:31:00Z"/>
          <w:rFonts w:eastAsiaTheme="minorEastAsia" w:cstheme="majorHAnsi"/>
          <w:color w:val="000000"/>
          <w:sz w:val="20"/>
          <w:szCs w:val="20"/>
          <w:lang w:eastAsia="ja-JP"/>
          <w:rPrChange w:id="4077" w:author="Petter Vang Brakalsvaalet [pev2]" w:date="2021-04-29T15:52:00Z">
            <w:rPr>
              <w:ins w:id="4078" w:author="Petter Vang Brakalsvaalet [pev2]" w:date="2021-04-27T23:31:00Z"/>
              <w:rFonts w:eastAsiaTheme="minorEastAsia" w:cstheme="majorHAnsi"/>
              <w:color w:val="000000"/>
              <w:sz w:val="21"/>
              <w:szCs w:val="21"/>
              <w:lang w:eastAsia="ja-JP"/>
            </w:rPr>
          </w:rPrChange>
        </w:rPr>
        <w:pPrChange w:id="4079" w:author="Petter Vang Brakalsvaalet [pev2]" w:date="2021-04-29T11:31:00Z">
          <w:pPr>
            <w:tabs>
              <w:tab w:val="left" w:pos="543"/>
            </w:tabs>
            <w:autoSpaceDE w:val="0"/>
            <w:autoSpaceDN w:val="0"/>
            <w:adjustRightInd w:val="0"/>
          </w:pPr>
        </w:pPrChange>
      </w:pPr>
      <w:ins w:id="4080" w:author="Petter Vang Brakalsvaalet [pev2]" w:date="2021-04-27T23:31:00Z">
        <w:r w:rsidRPr="00555D5E">
          <w:rPr>
            <w:rFonts w:eastAsiaTheme="minorEastAsia" w:cstheme="majorHAnsi"/>
            <w:color w:val="000000"/>
            <w:sz w:val="20"/>
            <w:szCs w:val="20"/>
            <w:lang w:eastAsia="ja-JP"/>
            <w:rPrChange w:id="4081" w:author="Petter Vang Brakalsvaalet [pev2]" w:date="2021-04-29T15:52:00Z">
              <w:rPr>
                <w:rFonts w:eastAsiaTheme="minorEastAsia" w:cstheme="majorHAnsi"/>
                <w:color w:val="000000"/>
                <w:sz w:val="21"/>
                <w:szCs w:val="21"/>
                <w:lang w:eastAsia="ja-JP"/>
              </w:rPr>
            </w:rPrChange>
          </w:rPr>
          <w:t xml:space="preserve">    </w:t>
        </w:r>
      </w:ins>
    </w:p>
    <w:p w14:paraId="6C501253" w14:textId="77777777" w:rsidR="008E1C7E" w:rsidRPr="00555D5E" w:rsidRDefault="008E1C7E" w:rsidP="00DD38F8">
      <w:pPr>
        <w:tabs>
          <w:tab w:val="left" w:pos="543"/>
        </w:tabs>
        <w:autoSpaceDE w:val="0"/>
        <w:autoSpaceDN w:val="0"/>
        <w:adjustRightInd w:val="0"/>
        <w:rPr>
          <w:ins w:id="4082" w:author="Petter Vang Brakalsvaalet [pev2]" w:date="2021-04-27T23:31:00Z"/>
          <w:rFonts w:eastAsiaTheme="minorEastAsia" w:cstheme="majorHAnsi"/>
          <w:color w:val="000000"/>
          <w:sz w:val="20"/>
          <w:szCs w:val="20"/>
          <w:lang w:eastAsia="ja-JP"/>
          <w:rPrChange w:id="4083" w:author="Petter Vang Brakalsvaalet [pev2]" w:date="2021-04-29T15:52:00Z">
            <w:rPr>
              <w:ins w:id="4084" w:author="Petter Vang Brakalsvaalet [pev2]" w:date="2021-04-27T23:31:00Z"/>
              <w:rFonts w:eastAsiaTheme="minorEastAsia" w:cstheme="majorHAnsi"/>
              <w:color w:val="000000"/>
              <w:sz w:val="21"/>
              <w:szCs w:val="21"/>
              <w:lang w:eastAsia="ja-JP"/>
            </w:rPr>
          </w:rPrChange>
        </w:rPr>
        <w:pPrChange w:id="4085" w:author="Petter Vang Brakalsvaalet [pev2]" w:date="2021-04-29T11:31:00Z">
          <w:pPr>
            <w:tabs>
              <w:tab w:val="left" w:pos="543"/>
            </w:tabs>
            <w:autoSpaceDE w:val="0"/>
            <w:autoSpaceDN w:val="0"/>
            <w:adjustRightInd w:val="0"/>
          </w:pPr>
        </w:pPrChange>
      </w:pPr>
      <w:ins w:id="4086" w:author="Petter Vang Brakalsvaalet [pev2]" w:date="2021-04-27T23:31:00Z">
        <w:r w:rsidRPr="00555D5E">
          <w:rPr>
            <w:rFonts w:eastAsiaTheme="minorEastAsia" w:cstheme="majorHAnsi"/>
            <w:color w:val="000000"/>
            <w:sz w:val="20"/>
            <w:szCs w:val="20"/>
            <w:lang w:eastAsia="ja-JP"/>
            <w:rPrChange w:id="40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088"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08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090" w:author="Petter Vang Brakalsvaalet [pev2]" w:date="2021-04-29T15:52:00Z">
              <w:rPr>
                <w:rFonts w:eastAsiaTheme="minorEastAsia" w:cstheme="majorHAnsi"/>
                <w:color w:val="0F68A0"/>
                <w:sz w:val="21"/>
                <w:szCs w:val="21"/>
                <w:lang w:eastAsia="ja-JP"/>
              </w:rPr>
            </w:rPrChange>
          </w:rPr>
          <w:t>testNumberOfSegmentsOfSpeedOption</w:t>
        </w:r>
        <w:r w:rsidRPr="00555D5E">
          <w:rPr>
            <w:rFonts w:eastAsiaTheme="minorEastAsia" w:cstheme="majorHAnsi"/>
            <w:color w:val="000000"/>
            <w:sz w:val="20"/>
            <w:szCs w:val="20"/>
            <w:lang w:eastAsia="ja-JP"/>
            <w:rPrChange w:id="4091" w:author="Petter Vang Brakalsvaalet [pev2]" w:date="2021-04-29T15:52:00Z">
              <w:rPr>
                <w:rFonts w:eastAsiaTheme="minorEastAsia" w:cstheme="majorHAnsi"/>
                <w:color w:val="000000"/>
                <w:sz w:val="21"/>
                <w:szCs w:val="21"/>
                <w:lang w:eastAsia="ja-JP"/>
              </w:rPr>
            </w:rPrChange>
          </w:rPr>
          <w:t>(){</w:t>
        </w:r>
      </w:ins>
    </w:p>
    <w:p w14:paraId="56DBDE55" w14:textId="77777777" w:rsidR="008E1C7E" w:rsidRPr="00555D5E" w:rsidRDefault="008E1C7E" w:rsidP="00DD38F8">
      <w:pPr>
        <w:tabs>
          <w:tab w:val="left" w:pos="543"/>
        </w:tabs>
        <w:autoSpaceDE w:val="0"/>
        <w:autoSpaceDN w:val="0"/>
        <w:adjustRightInd w:val="0"/>
        <w:rPr>
          <w:ins w:id="4092" w:author="Petter Vang Brakalsvaalet [pev2]" w:date="2021-04-27T23:31:00Z"/>
          <w:rFonts w:eastAsiaTheme="minorEastAsia" w:cstheme="majorHAnsi"/>
          <w:color w:val="000000"/>
          <w:sz w:val="20"/>
          <w:szCs w:val="20"/>
          <w:lang w:eastAsia="ja-JP"/>
          <w:rPrChange w:id="4093" w:author="Petter Vang Brakalsvaalet [pev2]" w:date="2021-04-29T15:52:00Z">
            <w:rPr>
              <w:ins w:id="4094" w:author="Petter Vang Brakalsvaalet [pev2]" w:date="2021-04-27T23:31:00Z"/>
              <w:rFonts w:eastAsiaTheme="minorEastAsia" w:cstheme="majorHAnsi"/>
              <w:color w:val="000000"/>
              <w:sz w:val="21"/>
              <w:szCs w:val="21"/>
              <w:lang w:eastAsia="ja-JP"/>
            </w:rPr>
          </w:rPrChange>
        </w:rPr>
        <w:pPrChange w:id="4095" w:author="Petter Vang Brakalsvaalet [pev2]" w:date="2021-04-29T11:31:00Z">
          <w:pPr>
            <w:tabs>
              <w:tab w:val="left" w:pos="543"/>
            </w:tabs>
            <w:autoSpaceDE w:val="0"/>
            <w:autoSpaceDN w:val="0"/>
            <w:adjustRightInd w:val="0"/>
          </w:pPr>
        </w:pPrChange>
      </w:pPr>
      <w:ins w:id="4096" w:author="Petter Vang Brakalsvaalet [pev2]" w:date="2021-04-27T23:31:00Z">
        <w:r w:rsidRPr="00555D5E">
          <w:rPr>
            <w:rFonts w:eastAsiaTheme="minorEastAsia" w:cstheme="majorHAnsi"/>
            <w:color w:val="000000"/>
            <w:sz w:val="20"/>
            <w:szCs w:val="20"/>
            <w:lang w:eastAsia="ja-JP"/>
            <w:rPrChange w:id="409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098"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099"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100"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101"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102" w:author="Petter Vang Brakalsvaalet [pev2]" w:date="2021-04-29T15:52:00Z">
              <w:rPr>
                <w:rFonts w:eastAsiaTheme="minorEastAsia" w:cstheme="majorHAnsi"/>
                <w:color w:val="2B839F"/>
                <w:sz w:val="21"/>
                <w:szCs w:val="21"/>
                <w:lang w:eastAsia="ja-JP"/>
              </w:rPr>
            </w:rPrChange>
          </w:rPr>
          <w:t>gameOptions</w:t>
        </w:r>
      </w:ins>
    </w:p>
    <w:p w14:paraId="4BED372C" w14:textId="77777777" w:rsidR="008E1C7E" w:rsidRPr="00555D5E" w:rsidRDefault="008E1C7E" w:rsidP="00DD38F8">
      <w:pPr>
        <w:tabs>
          <w:tab w:val="left" w:pos="543"/>
        </w:tabs>
        <w:autoSpaceDE w:val="0"/>
        <w:autoSpaceDN w:val="0"/>
        <w:adjustRightInd w:val="0"/>
        <w:rPr>
          <w:ins w:id="4103" w:author="Petter Vang Brakalsvaalet [pev2]" w:date="2021-04-27T23:31:00Z"/>
          <w:rFonts w:eastAsiaTheme="minorEastAsia" w:cstheme="majorHAnsi"/>
          <w:color w:val="000000"/>
          <w:sz w:val="20"/>
          <w:szCs w:val="20"/>
          <w:lang w:eastAsia="ja-JP"/>
          <w:rPrChange w:id="4104" w:author="Petter Vang Brakalsvaalet [pev2]" w:date="2021-04-29T15:52:00Z">
            <w:rPr>
              <w:ins w:id="4105" w:author="Petter Vang Brakalsvaalet [pev2]" w:date="2021-04-27T23:31:00Z"/>
              <w:rFonts w:eastAsiaTheme="minorEastAsia" w:cstheme="majorHAnsi"/>
              <w:color w:val="000000"/>
              <w:sz w:val="21"/>
              <w:szCs w:val="21"/>
              <w:lang w:eastAsia="ja-JP"/>
            </w:rPr>
          </w:rPrChange>
        </w:rPr>
        <w:pPrChange w:id="4106" w:author="Petter Vang Brakalsvaalet [pev2]" w:date="2021-04-29T11:31:00Z">
          <w:pPr>
            <w:tabs>
              <w:tab w:val="left" w:pos="543"/>
            </w:tabs>
            <w:autoSpaceDE w:val="0"/>
            <w:autoSpaceDN w:val="0"/>
            <w:adjustRightInd w:val="0"/>
          </w:pPr>
        </w:pPrChange>
      </w:pPr>
      <w:ins w:id="4107" w:author="Petter Vang Brakalsvaalet [pev2]" w:date="2021-04-27T23:31:00Z">
        <w:r w:rsidRPr="00555D5E">
          <w:rPr>
            <w:rFonts w:eastAsiaTheme="minorEastAsia" w:cstheme="majorHAnsi"/>
            <w:color w:val="000000"/>
            <w:sz w:val="20"/>
            <w:szCs w:val="20"/>
            <w:lang w:eastAsia="ja-JP"/>
            <w:rPrChange w:id="410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109"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4110" w:author="Petter Vang Brakalsvaalet [pev2]" w:date="2021-04-29T15:52:00Z">
              <w:rPr>
                <w:rFonts w:eastAsiaTheme="minorEastAsia" w:cstheme="majorHAnsi"/>
                <w:color w:val="000000"/>
                <w:sz w:val="21"/>
                <w:szCs w:val="21"/>
                <w:lang w:eastAsia="ja-JP"/>
              </w:rPr>
            </w:rPrChange>
          </w:rPr>
          <w:t>(gameOptions[2].</w:t>
        </w:r>
        <w:r w:rsidRPr="00555D5E">
          <w:rPr>
            <w:rFonts w:eastAsiaTheme="minorEastAsia" w:cstheme="majorHAnsi"/>
            <w:color w:val="2B839F"/>
            <w:sz w:val="20"/>
            <w:szCs w:val="20"/>
            <w:lang w:eastAsia="ja-JP"/>
            <w:rPrChange w:id="4111"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11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113"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114"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4115"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11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117" w:author="Petter Vang Brakalsvaalet [pev2]" w:date="2021-04-29T15:52:00Z">
              <w:rPr>
                <w:rFonts w:eastAsiaTheme="minorEastAsia" w:cstheme="majorHAnsi"/>
                <w:color w:val="A31515"/>
                <w:sz w:val="21"/>
                <w:szCs w:val="21"/>
                <w:lang w:eastAsia="ja-JP"/>
              </w:rPr>
            </w:rPrChange>
          </w:rPr>
          <w:t>"Number of segments of speed option is not as expected"</w:t>
        </w:r>
        <w:r w:rsidRPr="00555D5E">
          <w:rPr>
            <w:rFonts w:eastAsiaTheme="minorEastAsia" w:cstheme="majorHAnsi"/>
            <w:color w:val="000000"/>
            <w:sz w:val="20"/>
            <w:szCs w:val="20"/>
            <w:lang w:eastAsia="ja-JP"/>
            <w:rPrChange w:id="4118" w:author="Petter Vang Brakalsvaalet [pev2]" w:date="2021-04-29T15:52:00Z">
              <w:rPr>
                <w:rFonts w:eastAsiaTheme="minorEastAsia" w:cstheme="majorHAnsi"/>
                <w:color w:val="000000"/>
                <w:sz w:val="21"/>
                <w:szCs w:val="21"/>
                <w:lang w:eastAsia="ja-JP"/>
              </w:rPr>
            </w:rPrChange>
          </w:rPr>
          <w:t>)</w:t>
        </w:r>
      </w:ins>
    </w:p>
    <w:p w14:paraId="666A7A15" w14:textId="77777777" w:rsidR="008E1C7E" w:rsidRPr="00555D5E" w:rsidRDefault="008E1C7E" w:rsidP="00DD38F8">
      <w:pPr>
        <w:tabs>
          <w:tab w:val="left" w:pos="543"/>
        </w:tabs>
        <w:autoSpaceDE w:val="0"/>
        <w:autoSpaceDN w:val="0"/>
        <w:adjustRightInd w:val="0"/>
        <w:rPr>
          <w:ins w:id="4119" w:author="Petter Vang Brakalsvaalet [pev2]" w:date="2021-04-27T23:31:00Z"/>
          <w:rFonts w:eastAsiaTheme="minorEastAsia" w:cstheme="majorHAnsi"/>
          <w:color w:val="000000"/>
          <w:sz w:val="20"/>
          <w:szCs w:val="20"/>
          <w:lang w:eastAsia="ja-JP"/>
          <w:rPrChange w:id="4120" w:author="Petter Vang Brakalsvaalet [pev2]" w:date="2021-04-29T15:52:00Z">
            <w:rPr>
              <w:ins w:id="4121" w:author="Petter Vang Brakalsvaalet [pev2]" w:date="2021-04-27T23:31:00Z"/>
              <w:rFonts w:eastAsiaTheme="minorEastAsia" w:cstheme="majorHAnsi"/>
              <w:color w:val="000000"/>
              <w:sz w:val="21"/>
              <w:szCs w:val="21"/>
              <w:lang w:eastAsia="ja-JP"/>
            </w:rPr>
          </w:rPrChange>
        </w:rPr>
        <w:pPrChange w:id="4122" w:author="Petter Vang Brakalsvaalet [pev2]" w:date="2021-04-29T11:31:00Z">
          <w:pPr>
            <w:tabs>
              <w:tab w:val="left" w:pos="543"/>
            </w:tabs>
            <w:autoSpaceDE w:val="0"/>
            <w:autoSpaceDN w:val="0"/>
            <w:adjustRightInd w:val="0"/>
          </w:pPr>
        </w:pPrChange>
      </w:pPr>
      <w:ins w:id="4123" w:author="Petter Vang Brakalsvaalet [pev2]" w:date="2021-04-27T23:31:00Z">
        <w:r w:rsidRPr="00555D5E">
          <w:rPr>
            <w:rFonts w:eastAsiaTheme="minorEastAsia" w:cstheme="majorHAnsi"/>
            <w:color w:val="000000"/>
            <w:sz w:val="20"/>
            <w:szCs w:val="20"/>
            <w:lang w:eastAsia="ja-JP"/>
            <w:rPrChange w:id="4124" w:author="Petter Vang Brakalsvaalet [pev2]" w:date="2021-04-29T15:52:00Z">
              <w:rPr>
                <w:rFonts w:eastAsiaTheme="minorEastAsia" w:cstheme="majorHAnsi"/>
                <w:color w:val="000000"/>
                <w:sz w:val="21"/>
                <w:szCs w:val="21"/>
                <w:lang w:eastAsia="ja-JP"/>
              </w:rPr>
            </w:rPrChange>
          </w:rPr>
          <w:t xml:space="preserve">    }</w:t>
        </w:r>
      </w:ins>
    </w:p>
    <w:p w14:paraId="1DDA7570" w14:textId="77777777" w:rsidR="008E1C7E" w:rsidRPr="00555D5E" w:rsidRDefault="008E1C7E" w:rsidP="00DD38F8">
      <w:pPr>
        <w:tabs>
          <w:tab w:val="left" w:pos="543"/>
        </w:tabs>
        <w:autoSpaceDE w:val="0"/>
        <w:autoSpaceDN w:val="0"/>
        <w:adjustRightInd w:val="0"/>
        <w:rPr>
          <w:ins w:id="4125" w:author="Petter Vang Brakalsvaalet [pev2]" w:date="2021-04-27T23:31:00Z"/>
          <w:rFonts w:eastAsiaTheme="minorEastAsia" w:cstheme="majorHAnsi"/>
          <w:color w:val="000000"/>
          <w:sz w:val="20"/>
          <w:szCs w:val="20"/>
          <w:lang w:eastAsia="ja-JP"/>
          <w:rPrChange w:id="4126" w:author="Petter Vang Brakalsvaalet [pev2]" w:date="2021-04-29T15:52:00Z">
            <w:rPr>
              <w:ins w:id="4127" w:author="Petter Vang Brakalsvaalet [pev2]" w:date="2021-04-27T23:31:00Z"/>
              <w:rFonts w:eastAsiaTheme="minorEastAsia" w:cstheme="majorHAnsi"/>
              <w:color w:val="000000"/>
              <w:sz w:val="21"/>
              <w:szCs w:val="21"/>
              <w:lang w:eastAsia="ja-JP"/>
            </w:rPr>
          </w:rPrChange>
        </w:rPr>
        <w:pPrChange w:id="4128" w:author="Petter Vang Brakalsvaalet [pev2]" w:date="2021-04-29T11:31:00Z">
          <w:pPr>
            <w:tabs>
              <w:tab w:val="left" w:pos="543"/>
            </w:tabs>
            <w:autoSpaceDE w:val="0"/>
            <w:autoSpaceDN w:val="0"/>
            <w:adjustRightInd w:val="0"/>
          </w:pPr>
        </w:pPrChange>
      </w:pPr>
      <w:ins w:id="4129" w:author="Petter Vang Brakalsvaalet [pev2]" w:date="2021-04-27T23:31:00Z">
        <w:r w:rsidRPr="00555D5E">
          <w:rPr>
            <w:rFonts w:eastAsiaTheme="minorEastAsia" w:cstheme="majorHAnsi"/>
            <w:color w:val="000000"/>
            <w:sz w:val="20"/>
            <w:szCs w:val="20"/>
            <w:lang w:eastAsia="ja-JP"/>
            <w:rPrChange w:id="4130" w:author="Petter Vang Brakalsvaalet [pev2]" w:date="2021-04-29T15:52:00Z">
              <w:rPr>
                <w:rFonts w:eastAsiaTheme="minorEastAsia" w:cstheme="majorHAnsi"/>
                <w:color w:val="000000"/>
                <w:sz w:val="21"/>
                <w:szCs w:val="21"/>
                <w:lang w:eastAsia="ja-JP"/>
              </w:rPr>
            </w:rPrChange>
          </w:rPr>
          <w:t xml:space="preserve">    </w:t>
        </w:r>
      </w:ins>
    </w:p>
    <w:p w14:paraId="60D7FC30" w14:textId="77777777" w:rsidR="008E1C7E" w:rsidRPr="00555D5E" w:rsidRDefault="008E1C7E" w:rsidP="00DD38F8">
      <w:pPr>
        <w:tabs>
          <w:tab w:val="left" w:pos="543"/>
        </w:tabs>
        <w:autoSpaceDE w:val="0"/>
        <w:autoSpaceDN w:val="0"/>
        <w:adjustRightInd w:val="0"/>
        <w:rPr>
          <w:ins w:id="4131" w:author="Petter Vang Brakalsvaalet [pev2]" w:date="2021-04-27T23:31:00Z"/>
          <w:rFonts w:eastAsiaTheme="minorEastAsia" w:cstheme="majorHAnsi"/>
          <w:color w:val="000000"/>
          <w:sz w:val="20"/>
          <w:szCs w:val="20"/>
          <w:lang w:eastAsia="ja-JP"/>
          <w:rPrChange w:id="4132" w:author="Petter Vang Brakalsvaalet [pev2]" w:date="2021-04-29T15:52:00Z">
            <w:rPr>
              <w:ins w:id="4133" w:author="Petter Vang Brakalsvaalet [pev2]" w:date="2021-04-27T23:31:00Z"/>
              <w:rFonts w:eastAsiaTheme="minorEastAsia" w:cstheme="majorHAnsi"/>
              <w:color w:val="000000"/>
              <w:sz w:val="21"/>
              <w:szCs w:val="21"/>
              <w:lang w:eastAsia="ja-JP"/>
            </w:rPr>
          </w:rPrChange>
        </w:rPr>
        <w:pPrChange w:id="4134" w:author="Petter Vang Brakalsvaalet [pev2]" w:date="2021-04-29T11:31:00Z">
          <w:pPr>
            <w:tabs>
              <w:tab w:val="left" w:pos="543"/>
            </w:tabs>
            <w:autoSpaceDE w:val="0"/>
            <w:autoSpaceDN w:val="0"/>
            <w:adjustRightInd w:val="0"/>
          </w:pPr>
        </w:pPrChange>
      </w:pPr>
      <w:ins w:id="4135" w:author="Petter Vang Brakalsvaalet [pev2]" w:date="2021-04-27T23:31:00Z">
        <w:r w:rsidRPr="00555D5E">
          <w:rPr>
            <w:rFonts w:eastAsiaTheme="minorEastAsia" w:cstheme="majorHAnsi"/>
            <w:color w:val="000000"/>
            <w:sz w:val="20"/>
            <w:szCs w:val="20"/>
            <w:lang w:eastAsia="ja-JP"/>
            <w:rPrChange w:id="413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13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13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139" w:author="Petter Vang Brakalsvaalet [pev2]" w:date="2021-04-29T15:52:00Z">
              <w:rPr>
                <w:rFonts w:eastAsiaTheme="minorEastAsia" w:cstheme="majorHAnsi"/>
                <w:color w:val="0F68A0"/>
                <w:sz w:val="21"/>
                <w:szCs w:val="21"/>
                <w:lang w:eastAsia="ja-JP"/>
              </w:rPr>
            </w:rPrChange>
          </w:rPr>
          <w:t>testNumberOfSegmentsOfReachOption</w:t>
        </w:r>
        <w:r w:rsidRPr="00555D5E">
          <w:rPr>
            <w:rFonts w:eastAsiaTheme="minorEastAsia" w:cstheme="majorHAnsi"/>
            <w:color w:val="000000"/>
            <w:sz w:val="20"/>
            <w:szCs w:val="20"/>
            <w:lang w:eastAsia="ja-JP"/>
            <w:rPrChange w:id="4140" w:author="Petter Vang Brakalsvaalet [pev2]" w:date="2021-04-29T15:52:00Z">
              <w:rPr>
                <w:rFonts w:eastAsiaTheme="minorEastAsia" w:cstheme="majorHAnsi"/>
                <w:color w:val="000000"/>
                <w:sz w:val="21"/>
                <w:szCs w:val="21"/>
                <w:lang w:eastAsia="ja-JP"/>
              </w:rPr>
            </w:rPrChange>
          </w:rPr>
          <w:t>(){</w:t>
        </w:r>
      </w:ins>
    </w:p>
    <w:p w14:paraId="58F2A79C" w14:textId="77777777" w:rsidR="008E1C7E" w:rsidRPr="00555D5E" w:rsidRDefault="008E1C7E" w:rsidP="00DD38F8">
      <w:pPr>
        <w:tabs>
          <w:tab w:val="left" w:pos="543"/>
        </w:tabs>
        <w:autoSpaceDE w:val="0"/>
        <w:autoSpaceDN w:val="0"/>
        <w:adjustRightInd w:val="0"/>
        <w:rPr>
          <w:ins w:id="4141" w:author="Petter Vang Brakalsvaalet [pev2]" w:date="2021-04-27T23:31:00Z"/>
          <w:rFonts w:eastAsiaTheme="minorEastAsia" w:cstheme="majorHAnsi"/>
          <w:color w:val="000000"/>
          <w:sz w:val="20"/>
          <w:szCs w:val="20"/>
          <w:lang w:eastAsia="ja-JP"/>
          <w:rPrChange w:id="4142" w:author="Petter Vang Brakalsvaalet [pev2]" w:date="2021-04-29T15:52:00Z">
            <w:rPr>
              <w:ins w:id="4143" w:author="Petter Vang Brakalsvaalet [pev2]" w:date="2021-04-27T23:31:00Z"/>
              <w:rFonts w:eastAsiaTheme="minorEastAsia" w:cstheme="majorHAnsi"/>
              <w:color w:val="000000"/>
              <w:sz w:val="21"/>
              <w:szCs w:val="21"/>
              <w:lang w:eastAsia="ja-JP"/>
            </w:rPr>
          </w:rPrChange>
        </w:rPr>
        <w:pPrChange w:id="4144" w:author="Petter Vang Brakalsvaalet [pev2]" w:date="2021-04-29T11:31:00Z">
          <w:pPr>
            <w:tabs>
              <w:tab w:val="left" w:pos="543"/>
            </w:tabs>
            <w:autoSpaceDE w:val="0"/>
            <w:autoSpaceDN w:val="0"/>
            <w:adjustRightInd w:val="0"/>
          </w:pPr>
        </w:pPrChange>
      </w:pPr>
      <w:ins w:id="4145" w:author="Petter Vang Brakalsvaalet [pev2]" w:date="2021-04-27T23:31:00Z">
        <w:r w:rsidRPr="00555D5E">
          <w:rPr>
            <w:rFonts w:eastAsiaTheme="minorEastAsia" w:cstheme="majorHAnsi"/>
            <w:color w:val="000000"/>
            <w:sz w:val="20"/>
            <w:szCs w:val="20"/>
            <w:lang w:eastAsia="ja-JP"/>
            <w:rPrChange w:id="41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147"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148"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149"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15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151" w:author="Petter Vang Brakalsvaalet [pev2]" w:date="2021-04-29T15:52:00Z">
              <w:rPr>
                <w:rFonts w:eastAsiaTheme="minorEastAsia" w:cstheme="majorHAnsi"/>
                <w:color w:val="2B839F"/>
                <w:sz w:val="21"/>
                <w:szCs w:val="21"/>
                <w:lang w:eastAsia="ja-JP"/>
              </w:rPr>
            </w:rPrChange>
          </w:rPr>
          <w:t>gameOptions</w:t>
        </w:r>
      </w:ins>
    </w:p>
    <w:p w14:paraId="7014F445" w14:textId="77777777" w:rsidR="008E1C7E" w:rsidRPr="00555D5E" w:rsidRDefault="008E1C7E" w:rsidP="00DD38F8">
      <w:pPr>
        <w:tabs>
          <w:tab w:val="left" w:pos="543"/>
        </w:tabs>
        <w:autoSpaceDE w:val="0"/>
        <w:autoSpaceDN w:val="0"/>
        <w:adjustRightInd w:val="0"/>
        <w:rPr>
          <w:ins w:id="4152" w:author="Petter Vang Brakalsvaalet [pev2]" w:date="2021-04-27T23:31:00Z"/>
          <w:rFonts w:eastAsiaTheme="minorEastAsia" w:cstheme="majorHAnsi"/>
          <w:color w:val="000000"/>
          <w:sz w:val="20"/>
          <w:szCs w:val="20"/>
          <w:lang w:eastAsia="ja-JP"/>
          <w:rPrChange w:id="4153" w:author="Petter Vang Brakalsvaalet [pev2]" w:date="2021-04-29T15:52:00Z">
            <w:rPr>
              <w:ins w:id="4154" w:author="Petter Vang Brakalsvaalet [pev2]" w:date="2021-04-27T23:31:00Z"/>
              <w:rFonts w:eastAsiaTheme="minorEastAsia" w:cstheme="majorHAnsi"/>
              <w:color w:val="000000"/>
              <w:sz w:val="21"/>
              <w:szCs w:val="21"/>
              <w:lang w:eastAsia="ja-JP"/>
            </w:rPr>
          </w:rPrChange>
        </w:rPr>
        <w:pPrChange w:id="4155" w:author="Petter Vang Brakalsvaalet [pev2]" w:date="2021-04-29T11:31:00Z">
          <w:pPr>
            <w:tabs>
              <w:tab w:val="left" w:pos="543"/>
            </w:tabs>
            <w:autoSpaceDE w:val="0"/>
            <w:autoSpaceDN w:val="0"/>
            <w:adjustRightInd w:val="0"/>
          </w:pPr>
        </w:pPrChange>
      </w:pPr>
      <w:ins w:id="4156" w:author="Petter Vang Brakalsvaalet [pev2]" w:date="2021-04-27T23:31:00Z">
        <w:r w:rsidRPr="00555D5E">
          <w:rPr>
            <w:rFonts w:eastAsiaTheme="minorEastAsia" w:cstheme="majorHAnsi"/>
            <w:color w:val="000000"/>
            <w:sz w:val="20"/>
            <w:szCs w:val="20"/>
            <w:lang w:eastAsia="ja-JP"/>
            <w:rPrChange w:id="415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158" w:author="Petter Vang Brakalsvaalet [pev2]" w:date="2021-04-29T15:52:00Z">
              <w:rPr>
                <w:rFonts w:eastAsiaTheme="minorEastAsia" w:cstheme="majorHAnsi"/>
                <w:color w:val="2B839F"/>
                <w:sz w:val="21"/>
                <w:szCs w:val="21"/>
                <w:lang w:eastAsia="ja-JP"/>
              </w:rPr>
            </w:rPrChange>
          </w:rPr>
          <w:t>XCTAssertEqual</w:t>
        </w:r>
        <w:r w:rsidRPr="00555D5E">
          <w:rPr>
            <w:rFonts w:eastAsiaTheme="minorEastAsia" w:cstheme="majorHAnsi"/>
            <w:color w:val="000000"/>
            <w:sz w:val="20"/>
            <w:szCs w:val="20"/>
            <w:lang w:eastAsia="ja-JP"/>
            <w:rPrChange w:id="4159" w:author="Petter Vang Brakalsvaalet [pev2]" w:date="2021-04-29T15:52:00Z">
              <w:rPr>
                <w:rFonts w:eastAsiaTheme="minorEastAsia" w:cstheme="majorHAnsi"/>
                <w:color w:val="000000"/>
                <w:sz w:val="21"/>
                <w:szCs w:val="21"/>
                <w:lang w:eastAsia="ja-JP"/>
              </w:rPr>
            </w:rPrChange>
          </w:rPr>
          <w:t>(gameOptions[3].</w:t>
        </w:r>
        <w:r w:rsidRPr="00555D5E">
          <w:rPr>
            <w:rFonts w:eastAsiaTheme="minorEastAsia" w:cstheme="majorHAnsi"/>
            <w:color w:val="2B839F"/>
            <w:sz w:val="20"/>
            <w:szCs w:val="20"/>
            <w:lang w:eastAsia="ja-JP"/>
            <w:rPrChange w:id="4160"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16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162"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163"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4164"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16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166" w:author="Petter Vang Brakalsvaalet [pev2]" w:date="2021-04-29T15:52:00Z">
              <w:rPr>
                <w:rFonts w:eastAsiaTheme="minorEastAsia" w:cstheme="majorHAnsi"/>
                <w:color w:val="A31515"/>
                <w:sz w:val="21"/>
                <w:szCs w:val="21"/>
                <w:lang w:eastAsia="ja-JP"/>
              </w:rPr>
            </w:rPrChange>
          </w:rPr>
          <w:t>"Number of segments of reach option is not as expected"</w:t>
        </w:r>
        <w:r w:rsidRPr="00555D5E">
          <w:rPr>
            <w:rFonts w:eastAsiaTheme="minorEastAsia" w:cstheme="majorHAnsi"/>
            <w:color w:val="000000"/>
            <w:sz w:val="20"/>
            <w:szCs w:val="20"/>
            <w:lang w:eastAsia="ja-JP"/>
            <w:rPrChange w:id="4167" w:author="Petter Vang Brakalsvaalet [pev2]" w:date="2021-04-29T15:52:00Z">
              <w:rPr>
                <w:rFonts w:eastAsiaTheme="minorEastAsia" w:cstheme="majorHAnsi"/>
                <w:color w:val="000000"/>
                <w:sz w:val="21"/>
                <w:szCs w:val="21"/>
                <w:lang w:eastAsia="ja-JP"/>
              </w:rPr>
            </w:rPrChange>
          </w:rPr>
          <w:t>)</w:t>
        </w:r>
      </w:ins>
    </w:p>
    <w:p w14:paraId="6EEBEAC8" w14:textId="77777777" w:rsidR="008E1C7E" w:rsidRPr="00555D5E" w:rsidRDefault="008E1C7E" w:rsidP="00DD38F8">
      <w:pPr>
        <w:tabs>
          <w:tab w:val="left" w:pos="543"/>
        </w:tabs>
        <w:autoSpaceDE w:val="0"/>
        <w:autoSpaceDN w:val="0"/>
        <w:adjustRightInd w:val="0"/>
        <w:rPr>
          <w:ins w:id="4168" w:author="Petter Vang Brakalsvaalet [pev2]" w:date="2021-04-27T23:31:00Z"/>
          <w:rFonts w:eastAsiaTheme="minorEastAsia" w:cstheme="majorHAnsi"/>
          <w:color w:val="000000"/>
          <w:sz w:val="20"/>
          <w:szCs w:val="20"/>
          <w:lang w:eastAsia="ja-JP"/>
          <w:rPrChange w:id="4169" w:author="Petter Vang Brakalsvaalet [pev2]" w:date="2021-04-29T15:52:00Z">
            <w:rPr>
              <w:ins w:id="4170" w:author="Petter Vang Brakalsvaalet [pev2]" w:date="2021-04-27T23:31:00Z"/>
              <w:rFonts w:eastAsiaTheme="minorEastAsia" w:cstheme="majorHAnsi"/>
              <w:color w:val="000000"/>
              <w:sz w:val="21"/>
              <w:szCs w:val="21"/>
              <w:lang w:eastAsia="ja-JP"/>
            </w:rPr>
          </w:rPrChange>
        </w:rPr>
        <w:pPrChange w:id="4171" w:author="Petter Vang Brakalsvaalet [pev2]" w:date="2021-04-29T11:31:00Z">
          <w:pPr>
            <w:tabs>
              <w:tab w:val="left" w:pos="543"/>
            </w:tabs>
            <w:autoSpaceDE w:val="0"/>
            <w:autoSpaceDN w:val="0"/>
            <w:adjustRightInd w:val="0"/>
          </w:pPr>
        </w:pPrChange>
      </w:pPr>
      <w:ins w:id="4172" w:author="Petter Vang Brakalsvaalet [pev2]" w:date="2021-04-27T23:31:00Z">
        <w:r w:rsidRPr="00555D5E">
          <w:rPr>
            <w:rFonts w:eastAsiaTheme="minorEastAsia" w:cstheme="majorHAnsi"/>
            <w:color w:val="000000"/>
            <w:sz w:val="20"/>
            <w:szCs w:val="20"/>
            <w:lang w:eastAsia="ja-JP"/>
            <w:rPrChange w:id="4173" w:author="Petter Vang Brakalsvaalet [pev2]" w:date="2021-04-29T15:52:00Z">
              <w:rPr>
                <w:rFonts w:eastAsiaTheme="minorEastAsia" w:cstheme="majorHAnsi"/>
                <w:color w:val="000000"/>
                <w:sz w:val="21"/>
                <w:szCs w:val="21"/>
                <w:lang w:eastAsia="ja-JP"/>
              </w:rPr>
            </w:rPrChange>
          </w:rPr>
          <w:t xml:space="preserve">    }</w:t>
        </w:r>
      </w:ins>
    </w:p>
    <w:p w14:paraId="6B9AF443" w14:textId="77777777" w:rsidR="008E1C7E" w:rsidRPr="00555D5E" w:rsidRDefault="008E1C7E" w:rsidP="00DD38F8">
      <w:pPr>
        <w:tabs>
          <w:tab w:val="left" w:pos="543"/>
        </w:tabs>
        <w:autoSpaceDE w:val="0"/>
        <w:autoSpaceDN w:val="0"/>
        <w:adjustRightInd w:val="0"/>
        <w:rPr>
          <w:ins w:id="4174" w:author="Petter Vang Brakalsvaalet [pev2]" w:date="2021-04-27T23:31:00Z"/>
          <w:rFonts w:eastAsiaTheme="minorEastAsia" w:cstheme="majorHAnsi"/>
          <w:color w:val="000000"/>
          <w:sz w:val="20"/>
          <w:szCs w:val="20"/>
          <w:lang w:eastAsia="ja-JP"/>
          <w:rPrChange w:id="4175" w:author="Petter Vang Brakalsvaalet [pev2]" w:date="2021-04-29T15:52:00Z">
            <w:rPr>
              <w:ins w:id="4176" w:author="Petter Vang Brakalsvaalet [pev2]" w:date="2021-04-27T23:31:00Z"/>
              <w:rFonts w:eastAsiaTheme="minorEastAsia" w:cstheme="majorHAnsi"/>
              <w:color w:val="000000"/>
              <w:sz w:val="21"/>
              <w:szCs w:val="21"/>
              <w:lang w:eastAsia="ja-JP"/>
            </w:rPr>
          </w:rPrChange>
        </w:rPr>
        <w:pPrChange w:id="4177" w:author="Petter Vang Brakalsvaalet [pev2]" w:date="2021-04-29T11:31:00Z">
          <w:pPr>
            <w:tabs>
              <w:tab w:val="left" w:pos="543"/>
            </w:tabs>
            <w:autoSpaceDE w:val="0"/>
            <w:autoSpaceDN w:val="0"/>
            <w:adjustRightInd w:val="0"/>
          </w:pPr>
        </w:pPrChange>
      </w:pPr>
      <w:ins w:id="4178" w:author="Petter Vang Brakalsvaalet [pev2]" w:date="2021-04-27T23:31:00Z">
        <w:r w:rsidRPr="00555D5E">
          <w:rPr>
            <w:rFonts w:eastAsiaTheme="minorEastAsia" w:cstheme="majorHAnsi"/>
            <w:color w:val="000000"/>
            <w:sz w:val="20"/>
            <w:szCs w:val="20"/>
            <w:lang w:eastAsia="ja-JP"/>
            <w:rPrChange w:id="4179" w:author="Petter Vang Brakalsvaalet [pev2]" w:date="2021-04-29T15:52:00Z">
              <w:rPr>
                <w:rFonts w:eastAsiaTheme="minorEastAsia" w:cstheme="majorHAnsi"/>
                <w:color w:val="000000"/>
                <w:sz w:val="21"/>
                <w:szCs w:val="21"/>
                <w:lang w:eastAsia="ja-JP"/>
              </w:rPr>
            </w:rPrChange>
          </w:rPr>
          <w:t xml:space="preserve">    </w:t>
        </w:r>
      </w:ins>
    </w:p>
    <w:p w14:paraId="3299A70D" w14:textId="77777777" w:rsidR="008E1C7E" w:rsidRPr="00555D5E" w:rsidRDefault="008E1C7E" w:rsidP="00DD38F8">
      <w:pPr>
        <w:tabs>
          <w:tab w:val="left" w:pos="543"/>
        </w:tabs>
        <w:autoSpaceDE w:val="0"/>
        <w:autoSpaceDN w:val="0"/>
        <w:adjustRightInd w:val="0"/>
        <w:rPr>
          <w:ins w:id="4180" w:author="Petter Vang Brakalsvaalet [pev2]" w:date="2021-04-27T23:31:00Z"/>
          <w:rFonts w:eastAsiaTheme="minorEastAsia" w:cstheme="majorHAnsi"/>
          <w:color w:val="000000"/>
          <w:sz w:val="20"/>
          <w:szCs w:val="20"/>
          <w:lang w:eastAsia="ja-JP"/>
          <w:rPrChange w:id="4181" w:author="Petter Vang Brakalsvaalet [pev2]" w:date="2021-04-29T15:52:00Z">
            <w:rPr>
              <w:ins w:id="4182" w:author="Petter Vang Brakalsvaalet [pev2]" w:date="2021-04-27T23:31:00Z"/>
              <w:rFonts w:eastAsiaTheme="minorEastAsia" w:cstheme="majorHAnsi"/>
              <w:color w:val="000000"/>
              <w:sz w:val="21"/>
              <w:szCs w:val="21"/>
              <w:lang w:eastAsia="ja-JP"/>
            </w:rPr>
          </w:rPrChange>
        </w:rPr>
        <w:pPrChange w:id="4183" w:author="Petter Vang Brakalsvaalet [pev2]" w:date="2021-04-29T11:31:00Z">
          <w:pPr>
            <w:tabs>
              <w:tab w:val="left" w:pos="543"/>
            </w:tabs>
            <w:autoSpaceDE w:val="0"/>
            <w:autoSpaceDN w:val="0"/>
            <w:adjustRightInd w:val="0"/>
          </w:pPr>
        </w:pPrChange>
      </w:pPr>
      <w:ins w:id="4184" w:author="Petter Vang Brakalsvaalet [pev2]" w:date="2021-04-27T23:31:00Z">
        <w:r w:rsidRPr="00555D5E">
          <w:rPr>
            <w:rFonts w:eastAsiaTheme="minorEastAsia" w:cstheme="majorHAnsi"/>
            <w:color w:val="000000"/>
            <w:sz w:val="20"/>
            <w:szCs w:val="20"/>
            <w:lang w:eastAsia="ja-JP"/>
            <w:rPrChange w:id="41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186"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18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188" w:author="Petter Vang Brakalsvaalet [pev2]" w:date="2021-04-29T15:52:00Z">
              <w:rPr>
                <w:rFonts w:eastAsiaTheme="minorEastAsia" w:cstheme="majorHAnsi"/>
                <w:color w:val="0F68A0"/>
                <w:sz w:val="21"/>
                <w:szCs w:val="21"/>
                <w:lang w:eastAsia="ja-JP"/>
              </w:rPr>
            </w:rPrChange>
          </w:rPr>
          <w:t>testNumberOfSegmentsOfDurationOption</w:t>
        </w:r>
        <w:r w:rsidRPr="00555D5E">
          <w:rPr>
            <w:rFonts w:eastAsiaTheme="minorEastAsia" w:cstheme="majorHAnsi"/>
            <w:color w:val="000000"/>
            <w:sz w:val="20"/>
            <w:szCs w:val="20"/>
            <w:lang w:eastAsia="ja-JP"/>
            <w:rPrChange w:id="4189" w:author="Petter Vang Brakalsvaalet [pev2]" w:date="2021-04-29T15:52:00Z">
              <w:rPr>
                <w:rFonts w:eastAsiaTheme="minorEastAsia" w:cstheme="majorHAnsi"/>
                <w:color w:val="000000"/>
                <w:sz w:val="21"/>
                <w:szCs w:val="21"/>
                <w:lang w:eastAsia="ja-JP"/>
              </w:rPr>
            </w:rPrChange>
          </w:rPr>
          <w:t>(){</w:t>
        </w:r>
      </w:ins>
    </w:p>
    <w:p w14:paraId="4BAA692D" w14:textId="77777777" w:rsidR="008E1C7E" w:rsidRPr="00555D5E" w:rsidRDefault="008E1C7E" w:rsidP="00DD38F8">
      <w:pPr>
        <w:tabs>
          <w:tab w:val="left" w:pos="543"/>
        </w:tabs>
        <w:autoSpaceDE w:val="0"/>
        <w:autoSpaceDN w:val="0"/>
        <w:adjustRightInd w:val="0"/>
        <w:rPr>
          <w:ins w:id="4190" w:author="Petter Vang Brakalsvaalet [pev2]" w:date="2021-04-27T23:31:00Z"/>
          <w:rFonts w:eastAsiaTheme="minorEastAsia" w:cstheme="majorHAnsi"/>
          <w:color w:val="000000"/>
          <w:sz w:val="20"/>
          <w:szCs w:val="20"/>
          <w:lang w:eastAsia="ja-JP"/>
          <w:rPrChange w:id="4191" w:author="Petter Vang Brakalsvaalet [pev2]" w:date="2021-04-29T15:52:00Z">
            <w:rPr>
              <w:ins w:id="4192" w:author="Petter Vang Brakalsvaalet [pev2]" w:date="2021-04-27T23:31:00Z"/>
              <w:rFonts w:eastAsiaTheme="minorEastAsia" w:cstheme="majorHAnsi"/>
              <w:color w:val="000000"/>
              <w:sz w:val="21"/>
              <w:szCs w:val="21"/>
              <w:lang w:eastAsia="ja-JP"/>
            </w:rPr>
          </w:rPrChange>
        </w:rPr>
        <w:pPrChange w:id="4193" w:author="Petter Vang Brakalsvaalet [pev2]" w:date="2021-04-29T11:31:00Z">
          <w:pPr>
            <w:tabs>
              <w:tab w:val="left" w:pos="543"/>
            </w:tabs>
            <w:autoSpaceDE w:val="0"/>
            <w:autoSpaceDN w:val="0"/>
            <w:adjustRightInd w:val="0"/>
          </w:pPr>
        </w:pPrChange>
      </w:pPr>
      <w:ins w:id="4194" w:author="Petter Vang Brakalsvaalet [pev2]" w:date="2021-04-27T23:31:00Z">
        <w:r w:rsidRPr="00555D5E">
          <w:rPr>
            <w:rFonts w:eastAsiaTheme="minorEastAsia" w:cstheme="majorHAnsi"/>
            <w:color w:val="000000"/>
            <w:sz w:val="20"/>
            <w:szCs w:val="20"/>
            <w:lang w:eastAsia="ja-JP"/>
            <w:rPrChange w:id="419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196"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197"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198"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19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200" w:author="Petter Vang Brakalsvaalet [pev2]" w:date="2021-04-29T15:52:00Z">
              <w:rPr>
                <w:rFonts w:eastAsiaTheme="minorEastAsia" w:cstheme="majorHAnsi"/>
                <w:color w:val="2B839F"/>
                <w:sz w:val="21"/>
                <w:szCs w:val="21"/>
                <w:lang w:eastAsia="ja-JP"/>
              </w:rPr>
            </w:rPrChange>
          </w:rPr>
          <w:t>gameOptions</w:t>
        </w:r>
      </w:ins>
    </w:p>
    <w:p w14:paraId="6391B9D0" w14:textId="77777777" w:rsidR="008E1C7E" w:rsidRPr="00555D5E" w:rsidRDefault="008E1C7E" w:rsidP="00DD38F8">
      <w:pPr>
        <w:tabs>
          <w:tab w:val="left" w:pos="543"/>
        </w:tabs>
        <w:autoSpaceDE w:val="0"/>
        <w:autoSpaceDN w:val="0"/>
        <w:adjustRightInd w:val="0"/>
        <w:rPr>
          <w:ins w:id="4201" w:author="Petter Vang Brakalsvaalet [pev2]" w:date="2021-04-27T23:31:00Z"/>
          <w:rFonts w:eastAsiaTheme="minorEastAsia" w:cstheme="majorHAnsi"/>
          <w:color w:val="000000"/>
          <w:sz w:val="20"/>
          <w:szCs w:val="20"/>
          <w:lang w:eastAsia="ja-JP"/>
          <w:rPrChange w:id="4202" w:author="Petter Vang Brakalsvaalet [pev2]" w:date="2021-04-29T15:52:00Z">
            <w:rPr>
              <w:ins w:id="4203" w:author="Petter Vang Brakalsvaalet [pev2]" w:date="2021-04-27T23:31:00Z"/>
              <w:rFonts w:eastAsiaTheme="minorEastAsia" w:cstheme="majorHAnsi"/>
              <w:color w:val="000000"/>
              <w:sz w:val="21"/>
              <w:szCs w:val="21"/>
              <w:lang w:eastAsia="ja-JP"/>
            </w:rPr>
          </w:rPrChange>
        </w:rPr>
        <w:pPrChange w:id="4204" w:author="Petter Vang Brakalsvaalet [pev2]" w:date="2021-04-29T11:31:00Z">
          <w:pPr>
            <w:tabs>
              <w:tab w:val="left" w:pos="543"/>
            </w:tabs>
            <w:autoSpaceDE w:val="0"/>
            <w:autoSpaceDN w:val="0"/>
            <w:adjustRightInd w:val="0"/>
          </w:pPr>
        </w:pPrChange>
      </w:pPr>
      <w:ins w:id="4205" w:author="Petter Vang Brakalsvaalet [pev2]" w:date="2021-04-27T23:31:00Z">
        <w:r w:rsidRPr="00555D5E">
          <w:rPr>
            <w:rFonts w:eastAsiaTheme="minorEastAsia" w:cstheme="majorHAnsi"/>
            <w:color w:val="000000"/>
            <w:sz w:val="20"/>
            <w:szCs w:val="20"/>
            <w:lang w:eastAsia="ja-JP"/>
            <w:rPrChange w:id="420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207" w:author="Petter Vang Brakalsvaalet [pev2]" w:date="2021-04-29T15:52:00Z">
              <w:rPr>
                <w:rFonts w:eastAsiaTheme="minorEastAsia" w:cstheme="majorHAnsi"/>
                <w:color w:val="2B839F"/>
                <w:sz w:val="21"/>
                <w:szCs w:val="21"/>
                <w:lang w:eastAsia="ja-JP"/>
              </w:rPr>
            </w:rPrChange>
          </w:rPr>
          <w:t>XCTAssertNil</w:t>
        </w:r>
        <w:r w:rsidRPr="00555D5E">
          <w:rPr>
            <w:rFonts w:eastAsiaTheme="minorEastAsia" w:cstheme="majorHAnsi"/>
            <w:color w:val="000000"/>
            <w:sz w:val="20"/>
            <w:szCs w:val="20"/>
            <w:lang w:eastAsia="ja-JP"/>
            <w:rPrChange w:id="4208" w:author="Petter Vang Brakalsvaalet [pev2]" w:date="2021-04-29T15:52:00Z">
              <w:rPr>
                <w:rFonts w:eastAsiaTheme="minorEastAsia" w:cstheme="majorHAnsi"/>
                <w:color w:val="000000"/>
                <w:sz w:val="21"/>
                <w:szCs w:val="21"/>
                <w:lang w:eastAsia="ja-JP"/>
              </w:rPr>
            </w:rPrChange>
          </w:rPr>
          <w:t>(gameOptions[4].</w:t>
        </w:r>
        <w:r w:rsidRPr="00555D5E">
          <w:rPr>
            <w:rFonts w:eastAsiaTheme="minorEastAsia" w:cstheme="majorHAnsi"/>
            <w:color w:val="2B839F"/>
            <w:sz w:val="20"/>
            <w:szCs w:val="20"/>
            <w:lang w:eastAsia="ja-JP"/>
            <w:rPrChange w:id="4209"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21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211" w:author="Petter Vang Brakalsvaalet [pev2]" w:date="2021-04-29T15:52:00Z">
              <w:rPr>
                <w:rFonts w:eastAsiaTheme="minorEastAsia" w:cstheme="majorHAnsi"/>
                <w:color w:val="A31515"/>
                <w:sz w:val="21"/>
                <w:szCs w:val="21"/>
                <w:lang w:eastAsia="ja-JP"/>
              </w:rPr>
            </w:rPrChange>
          </w:rPr>
          <w:t>"Number of segments of duration option is not nil"</w:t>
        </w:r>
        <w:r w:rsidRPr="00555D5E">
          <w:rPr>
            <w:rFonts w:eastAsiaTheme="minorEastAsia" w:cstheme="majorHAnsi"/>
            <w:color w:val="000000"/>
            <w:sz w:val="20"/>
            <w:szCs w:val="20"/>
            <w:lang w:eastAsia="ja-JP"/>
            <w:rPrChange w:id="4212" w:author="Petter Vang Brakalsvaalet [pev2]" w:date="2021-04-29T15:52:00Z">
              <w:rPr>
                <w:rFonts w:eastAsiaTheme="minorEastAsia" w:cstheme="majorHAnsi"/>
                <w:color w:val="000000"/>
                <w:sz w:val="21"/>
                <w:szCs w:val="21"/>
                <w:lang w:eastAsia="ja-JP"/>
              </w:rPr>
            </w:rPrChange>
          </w:rPr>
          <w:t>)</w:t>
        </w:r>
      </w:ins>
    </w:p>
    <w:p w14:paraId="689251ED" w14:textId="77777777" w:rsidR="008E1C7E" w:rsidRPr="00555D5E" w:rsidRDefault="008E1C7E" w:rsidP="00DD38F8">
      <w:pPr>
        <w:tabs>
          <w:tab w:val="left" w:pos="543"/>
        </w:tabs>
        <w:autoSpaceDE w:val="0"/>
        <w:autoSpaceDN w:val="0"/>
        <w:adjustRightInd w:val="0"/>
        <w:rPr>
          <w:ins w:id="4213" w:author="Petter Vang Brakalsvaalet [pev2]" w:date="2021-04-27T23:31:00Z"/>
          <w:rFonts w:eastAsiaTheme="minorEastAsia" w:cstheme="majorHAnsi"/>
          <w:color w:val="000000"/>
          <w:sz w:val="20"/>
          <w:szCs w:val="20"/>
          <w:lang w:eastAsia="ja-JP"/>
          <w:rPrChange w:id="4214" w:author="Petter Vang Brakalsvaalet [pev2]" w:date="2021-04-29T15:52:00Z">
            <w:rPr>
              <w:ins w:id="4215" w:author="Petter Vang Brakalsvaalet [pev2]" w:date="2021-04-27T23:31:00Z"/>
              <w:rFonts w:eastAsiaTheme="minorEastAsia" w:cstheme="majorHAnsi"/>
              <w:color w:val="000000"/>
              <w:sz w:val="21"/>
              <w:szCs w:val="21"/>
              <w:lang w:eastAsia="ja-JP"/>
            </w:rPr>
          </w:rPrChange>
        </w:rPr>
        <w:pPrChange w:id="4216" w:author="Petter Vang Brakalsvaalet [pev2]" w:date="2021-04-29T11:31:00Z">
          <w:pPr>
            <w:tabs>
              <w:tab w:val="left" w:pos="543"/>
            </w:tabs>
            <w:autoSpaceDE w:val="0"/>
            <w:autoSpaceDN w:val="0"/>
            <w:adjustRightInd w:val="0"/>
          </w:pPr>
        </w:pPrChange>
      </w:pPr>
      <w:ins w:id="4217" w:author="Petter Vang Brakalsvaalet [pev2]" w:date="2021-04-27T23:31:00Z">
        <w:r w:rsidRPr="00555D5E">
          <w:rPr>
            <w:rFonts w:eastAsiaTheme="minorEastAsia" w:cstheme="majorHAnsi"/>
            <w:color w:val="000000"/>
            <w:sz w:val="20"/>
            <w:szCs w:val="20"/>
            <w:lang w:eastAsia="ja-JP"/>
            <w:rPrChange w:id="4218" w:author="Petter Vang Brakalsvaalet [pev2]" w:date="2021-04-29T15:52:00Z">
              <w:rPr>
                <w:rFonts w:eastAsiaTheme="minorEastAsia" w:cstheme="majorHAnsi"/>
                <w:color w:val="000000"/>
                <w:sz w:val="21"/>
                <w:szCs w:val="21"/>
                <w:lang w:eastAsia="ja-JP"/>
              </w:rPr>
            </w:rPrChange>
          </w:rPr>
          <w:t xml:space="preserve">    }</w:t>
        </w:r>
      </w:ins>
    </w:p>
    <w:p w14:paraId="505DEA7B" w14:textId="77777777" w:rsidR="008E1C7E" w:rsidRPr="00555D5E" w:rsidRDefault="008E1C7E" w:rsidP="00DD38F8">
      <w:pPr>
        <w:tabs>
          <w:tab w:val="left" w:pos="543"/>
        </w:tabs>
        <w:autoSpaceDE w:val="0"/>
        <w:autoSpaceDN w:val="0"/>
        <w:adjustRightInd w:val="0"/>
        <w:rPr>
          <w:ins w:id="4219" w:author="Petter Vang Brakalsvaalet [pev2]" w:date="2021-04-27T23:31:00Z"/>
          <w:rFonts w:eastAsiaTheme="minorEastAsia" w:cstheme="majorHAnsi"/>
          <w:color w:val="000000"/>
          <w:sz w:val="20"/>
          <w:szCs w:val="20"/>
          <w:lang w:eastAsia="ja-JP"/>
          <w:rPrChange w:id="4220" w:author="Petter Vang Brakalsvaalet [pev2]" w:date="2021-04-29T15:52:00Z">
            <w:rPr>
              <w:ins w:id="4221" w:author="Petter Vang Brakalsvaalet [pev2]" w:date="2021-04-27T23:31:00Z"/>
              <w:rFonts w:eastAsiaTheme="minorEastAsia" w:cstheme="majorHAnsi"/>
              <w:color w:val="000000"/>
              <w:sz w:val="21"/>
              <w:szCs w:val="21"/>
              <w:lang w:eastAsia="ja-JP"/>
            </w:rPr>
          </w:rPrChange>
        </w:rPr>
        <w:pPrChange w:id="4222" w:author="Petter Vang Brakalsvaalet [pev2]" w:date="2021-04-29T11:31:00Z">
          <w:pPr>
            <w:tabs>
              <w:tab w:val="left" w:pos="543"/>
            </w:tabs>
            <w:autoSpaceDE w:val="0"/>
            <w:autoSpaceDN w:val="0"/>
            <w:adjustRightInd w:val="0"/>
          </w:pPr>
        </w:pPrChange>
      </w:pPr>
      <w:ins w:id="4223" w:author="Petter Vang Brakalsvaalet [pev2]" w:date="2021-04-27T23:31:00Z">
        <w:r w:rsidRPr="00555D5E">
          <w:rPr>
            <w:rFonts w:eastAsiaTheme="minorEastAsia" w:cstheme="majorHAnsi"/>
            <w:color w:val="000000"/>
            <w:sz w:val="20"/>
            <w:szCs w:val="20"/>
            <w:lang w:eastAsia="ja-JP"/>
            <w:rPrChange w:id="4224" w:author="Petter Vang Brakalsvaalet [pev2]" w:date="2021-04-29T15:52:00Z">
              <w:rPr>
                <w:rFonts w:eastAsiaTheme="minorEastAsia" w:cstheme="majorHAnsi"/>
                <w:color w:val="000000"/>
                <w:sz w:val="21"/>
                <w:szCs w:val="21"/>
                <w:lang w:eastAsia="ja-JP"/>
              </w:rPr>
            </w:rPrChange>
          </w:rPr>
          <w:t xml:space="preserve">    </w:t>
        </w:r>
      </w:ins>
    </w:p>
    <w:p w14:paraId="3DF9546A" w14:textId="77777777" w:rsidR="008E1C7E" w:rsidRPr="00555D5E" w:rsidRDefault="008E1C7E" w:rsidP="00DD38F8">
      <w:pPr>
        <w:tabs>
          <w:tab w:val="left" w:pos="543"/>
        </w:tabs>
        <w:autoSpaceDE w:val="0"/>
        <w:autoSpaceDN w:val="0"/>
        <w:adjustRightInd w:val="0"/>
        <w:rPr>
          <w:ins w:id="4225" w:author="Petter Vang Brakalsvaalet [pev2]" w:date="2021-04-27T23:31:00Z"/>
          <w:rFonts w:eastAsiaTheme="minorEastAsia" w:cstheme="majorHAnsi"/>
          <w:color w:val="000000"/>
          <w:sz w:val="20"/>
          <w:szCs w:val="20"/>
          <w:lang w:eastAsia="ja-JP"/>
          <w:rPrChange w:id="4226" w:author="Petter Vang Brakalsvaalet [pev2]" w:date="2021-04-29T15:52:00Z">
            <w:rPr>
              <w:ins w:id="4227" w:author="Petter Vang Brakalsvaalet [pev2]" w:date="2021-04-27T23:31:00Z"/>
              <w:rFonts w:eastAsiaTheme="minorEastAsia" w:cstheme="majorHAnsi"/>
              <w:color w:val="000000"/>
              <w:sz w:val="21"/>
              <w:szCs w:val="21"/>
              <w:lang w:eastAsia="ja-JP"/>
            </w:rPr>
          </w:rPrChange>
        </w:rPr>
        <w:pPrChange w:id="4228" w:author="Petter Vang Brakalsvaalet [pev2]" w:date="2021-04-29T11:31:00Z">
          <w:pPr>
            <w:tabs>
              <w:tab w:val="left" w:pos="543"/>
            </w:tabs>
            <w:autoSpaceDE w:val="0"/>
            <w:autoSpaceDN w:val="0"/>
            <w:adjustRightInd w:val="0"/>
          </w:pPr>
        </w:pPrChange>
      </w:pPr>
      <w:ins w:id="4229" w:author="Petter Vang Brakalsvaalet [pev2]" w:date="2021-04-27T23:31:00Z">
        <w:r w:rsidRPr="00555D5E">
          <w:rPr>
            <w:rFonts w:eastAsiaTheme="minorEastAsia" w:cstheme="majorHAnsi"/>
            <w:color w:val="000000"/>
            <w:sz w:val="20"/>
            <w:szCs w:val="20"/>
            <w:lang w:eastAsia="ja-JP"/>
            <w:rPrChange w:id="423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231"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23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233" w:author="Petter Vang Brakalsvaalet [pev2]" w:date="2021-04-29T15:52:00Z">
              <w:rPr>
                <w:rFonts w:eastAsiaTheme="minorEastAsia" w:cstheme="majorHAnsi"/>
                <w:color w:val="0F68A0"/>
                <w:sz w:val="21"/>
                <w:szCs w:val="21"/>
                <w:lang w:eastAsia="ja-JP"/>
              </w:rPr>
            </w:rPrChange>
          </w:rPr>
          <w:t>testNumberOfSegmentsOfBotsOption</w:t>
        </w:r>
        <w:r w:rsidRPr="00555D5E">
          <w:rPr>
            <w:rFonts w:eastAsiaTheme="minorEastAsia" w:cstheme="majorHAnsi"/>
            <w:color w:val="000000"/>
            <w:sz w:val="20"/>
            <w:szCs w:val="20"/>
            <w:lang w:eastAsia="ja-JP"/>
            <w:rPrChange w:id="4234" w:author="Petter Vang Brakalsvaalet [pev2]" w:date="2021-04-29T15:52:00Z">
              <w:rPr>
                <w:rFonts w:eastAsiaTheme="minorEastAsia" w:cstheme="majorHAnsi"/>
                <w:color w:val="000000"/>
                <w:sz w:val="21"/>
                <w:szCs w:val="21"/>
                <w:lang w:eastAsia="ja-JP"/>
              </w:rPr>
            </w:rPrChange>
          </w:rPr>
          <w:t>(){</w:t>
        </w:r>
      </w:ins>
    </w:p>
    <w:p w14:paraId="21283748" w14:textId="77777777" w:rsidR="008E1C7E" w:rsidRPr="00555D5E" w:rsidRDefault="008E1C7E" w:rsidP="00DD38F8">
      <w:pPr>
        <w:tabs>
          <w:tab w:val="left" w:pos="543"/>
        </w:tabs>
        <w:autoSpaceDE w:val="0"/>
        <w:autoSpaceDN w:val="0"/>
        <w:adjustRightInd w:val="0"/>
        <w:rPr>
          <w:ins w:id="4235" w:author="Petter Vang Brakalsvaalet [pev2]" w:date="2021-04-27T23:31:00Z"/>
          <w:rFonts w:eastAsiaTheme="minorEastAsia" w:cstheme="majorHAnsi"/>
          <w:color w:val="000000"/>
          <w:sz w:val="20"/>
          <w:szCs w:val="20"/>
          <w:lang w:eastAsia="ja-JP"/>
          <w:rPrChange w:id="4236" w:author="Petter Vang Brakalsvaalet [pev2]" w:date="2021-04-29T15:52:00Z">
            <w:rPr>
              <w:ins w:id="4237" w:author="Petter Vang Brakalsvaalet [pev2]" w:date="2021-04-27T23:31:00Z"/>
              <w:rFonts w:eastAsiaTheme="minorEastAsia" w:cstheme="majorHAnsi"/>
              <w:color w:val="000000"/>
              <w:sz w:val="21"/>
              <w:szCs w:val="21"/>
              <w:lang w:eastAsia="ja-JP"/>
            </w:rPr>
          </w:rPrChange>
        </w:rPr>
        <w:pPrChange w:id="4238" w:author="Petter Vang Brakalsvaalet [pev2]" w:date="2021-04-29T11:31:00Z">
          <w:pPr>
            <w:tabs>
              <w:tab w:val="left" w:pos="543"/>
            </w:tabs>
            <w:autoSpaceDE w:val="0"/>
            <w:autoSpaceDN w:val="0"/>
            <w:adjustRightInd w:val="0"/>
          </w:pPr>
        </w:pPrChange>
      </w:pPr>
      <w:ins w:id="4239" w:author="Petter Vang Brakalsvaalet [pev2]" w:date="2021-04-27T23:31:00Z">
        <w:r w:rsidRPr="00555D5E">
          <w:rPr>
            <w:rFonts w:eastAsiaTheme="minorEastAsia" w:cstheme="majorHAnsi"/>
            <w:color w:val="000000"/>
            <w:sz w:val="20"/>
            <w:szCs w:val="20"/>
            <w:lang w:eastAsia="ja-JP"/>
            <w:rPrChange w:id="424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241"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242" w:author="Petter Vang Brakalsvaalet [pev2]" w:date="2021-04-29T15:52:00Z">
              <w:rPr>
                <w:rFonts w:eastAsiaTheme="minorEastAsia" w:cstheme="majorHAnsi"/>
                <w:color w:val="000000"/>
                <w:sz w:val="21"/>
                <w:szCs w:val="21"/>
                <w:lang w:eastAsia="ja-JP"/>
              </w:rPr>
            </w:rPrChange>
          </w:rPr>
          <w:t xml:space="preserve"> gameOptions = </w:t>
        </w:r>
        <w:r w:rsidRPr="00555D5E">
          <w:rPr>
            <w:rFonts w:eastAsiaTheme="minorEastAsia" w:cstheme="majorHAnsi"/>
            <w:color w:val="2B839F"/>
            <w:sz w:val="20"/>
            <w:szCs w:val="20"/>
            <w:lang w:eastAsia="ja-JP"/>
            <w:rPrChange w:id="4243"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244"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245" w:author="Petter Vang Brakalsvaalet [pev2]" w:date="2021-04-29T15:52:00Z">
              <w:rPr>
                <w:rFonts w:eastAsiaTheme="minorEastAsia" w:cstheme="majorHAnsi"/>
                <w:color w:val="2B839F"/>
                <w:sz w:val="21"/>
                <w:szCs w:val="21"/>
                <w:lang w:eastAsia="ja-JP"/>
              </w:rPr>
            </w:rPrChange>
          </w:rPr>
          <w:t>gameOptions</w:t>
        </w:r>
      </w:ins>
    </w:p>
    <w:p w14:paraId="1EDD97A8" w14:textId="77777777" w:rsidR="008E1C7E" w:rsidRPr="00555D5E" w:rsidRDefault="008E1C7E" w:rsidP="00DD38F8">
      <w:pPr>
        <w:tabs>
          <w:tab w:val="left" w:pos="543"/>
        </w:tabs>
        <w:autoSpaceDE w:val="0"/>
        <w:autoSpaceDN w:val="0"/>
        <w:adjustRightInd w:val="0"/>
        <w:rPr>
          <w:ins w:id="4246" w:author="Petter Vang Brakalsvaalet [pev2]" w:date="2021-04-27T23:31:00Z"/>
          <w:rFonts w:eastAsiaTheme="minorEastAsia" w:cstheme="majorHAnsi"/>
          <w:color w:val="000000"/>
          <w:sz w:val="20"/>
          <w:szCs w:val="20"/>
          <w:lang w:eastAsia="ja-JP"/>
          <w:rPrChange w:id="4247" w:author="Petter Vang Brakalsvaalet [pev2]" w:date="2021-04-29T15:52:00Z">
            <w:rPr>
              <w:ins w:id="4248" w:author="Petter Vang Brakalsvaalet [pev2]" w:date="2021-04-27T23:31:00Z"/>
              <w:rFonts w:eastAsiaTheme="minorEastAsia" w:cstheme="majorHAnsi"/>
              <w:color w:val="000000"/>
              <w:sz w:val="21"/>
              <w:szCs w:val="21"/>
              <w:lang w:eastAsia="ja-JP"/>
            </w:rPr>
          </w:rPrChange>
        </w:rPr>
        <w:pPrChange w:id="4249" w:author="Petter Vang Brakalsvaalet [pev2]" w:date="2021-04-29T11:31:00Z">
          <w:pPr>
            <w:tabs>
              <w:tab w:val="left" w:pos="543"/>
            </w:tabs>
            <w:autoSpaceDE w:val="0"/>
            <w:autoSpaceDN w:val="0"/>
            <w:adjustRightInd w:val="0"/>
          </w:pPr>
        </w:pPrChange>
      </w:pPr>
      <w:ins w:id="4250" w:author="Petter Vang Brakalsvaalet [pev2]" w:date="2021-04-27T23:31:00Z">
        <w:r w:rsidRPr="00555D5E">
          <w:rPr>
            <w:rFonts w:eastAsiaTheme="minorEastAsia" w:cstheme="majorHAnsi"/>
            <w:color w:val="000000"/>
            <w:sz w:val="20"/>
            <w:szCs w:val="20"/>
            <w:lang w:eastAsia="ja-JP"/>
            <w:rPrChange w:id="4251"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252" w:author="Petter Vang Brakalsvaalet [pev2]" w:date="2021-04-29T15:52:00Z">
              <w:rPr>
                <w:rFonts w:eastAsiaTheme="minorEastAsia" w:cstheme="majorHAnsi"/>
                <w:color w:val="2B839F"/>
                <w:sz w:val="21"/>
                <w:szCs w:val="21"/>
                <w:lang w:eastAsia="ja-JP"/>
              </w:rPr>
            </w:rPrChange>
          </w:rPr>
          <w:t>XCTAssertNil</w:t>
        </w:r>
        <w:r w:rsidRPr="00555D5E">
          <w:rPr>
            <w:rFonts w:eastAsiaTheme="minorEastAsia" w:cstheme="majorHAnsi"/>
            <w:color w:val="000000"/>
            <w:sz w:val="20"/>
            <w:szCs w:val="20"/>
            <w:lang w:eastAsia="ja-JP"/>
            <w:rPrChange w:id="4253" w:author="Petter Vang Brakalsvaalet [pev2]" w:date="2021-04-29T15:52:00Z">
              <w:rPr>
                <w:rFonts w:eastAsiaTheme="minorEastAsia" w:cstheme="majorHAnsi"/>
                <w:color w:val="000000"/>
                <w:sz w:val="21"/>
                <w:szCs w:val="21"/>
                <w:lang w:eastAsia="ja-JP"/>
              </w:rPr>
            </w:rPrChange>
          </w:rPr>
          <w:t>(gameOptions[5].</w:t>
        </w:r>
        <w:r w:rsidRPr="00555D5E">
          <w:rPr>
            <w:rFonts w:eastAsiaTheme="minorEastAsia" w:cstheme="majorHAnsi"/>
            <w:color w:val="2B839F"/>
            <w:sz w:val="20"/>
            <w:szCs w:val="20"/>
            <w:lang w:eastAsia="ja-JP"/>
            <w:rPrChange w:id="4254"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25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A31515"/>
            <w:sz w:val="20"/>
            <w:szCs w:val="20"/>
            <w:lang w:eastAsia="ja-JP"/>
            <w:rPrChange w:id="4256" w:author="Petter Vang Brakalsvaalet [pev2]" w:date="2021-04-29T15:52:00Z">
              <w:rPr>
                <w:rFonts w:eastAsiaTheme="minorEastAsia" w:cstheme="majorHAnsi"/>
                <w:color w:val="A31515"/>
                <w:sz w:val="21"/>
                <w:szCs w:val="21"/>
                <w:lang w:eastAsia="ja-JP"/>
              </w:rPr>
            </w:rPrChange>
          </w:rPr>
          <w:t>"Number of segments of bots option is not nil"</w:t>
        </w:r>
        <w:r w:rsidRPr="00555D5E">
          <w:rPr>
            <w:rFonts w:eastAsiaTheme="minorEastAsia" w:cstheme="majorHAnsi"/>
            <w:color w:val="000000"/>
            <w:sz w:val="20"/>
            <w:szCs w:val="20"/>
            <w:lang w:eastAsia="ja-JP"/>
            <w:rPrChange w:id="4257" w:author="Petter Vang Brakalsvaalet [pev2]" w:date="2021-04-29T15:52:00Z">
              <w:rPr>
                <w:rFonts w:eastAsiaTheme="minorEastAsia" w:cstheme="majorHAnsi"/>
                <w:color w:val="000000"/>
                <w:sz w:val="21"/>
                <w:szCs w:val="21"/>
                <w:lang w:eastAsia="ja-JP"/>
              </w:rPr>
            </w:rPrChange>
          </w:rPr>
          <w:t>)</w:t>
        </w:r>
      </w:ins>
    </w:p>
    <w:p w14:paraId="360FBAFC" w14:textId="77777777" w:rsidR="008E1C7E" w:rsidRPr="00555D5E" w:rsidRDefault="008E1C7E" w:rsidP="00DD38F8">
      <w:pPr>
        <w:tabs>
          <w:tab w:val="left" w:pos="543"/>
        </w:tabs>
        <w:autoSpaceDE w:val="0"/>
        <w:autoSpaceDN w:val="0"/>
        <w:adjustRightInd w:val="0"/>
        <w:rPr>
          <w:ins w:id="4258" w:author="Petter Vang Brakalsvaalet [pev2]" w:date="2021-04-27T23:31:00Z"/>
          <w:rFonts w:eastAsiaTheme="minorEastAsia" w:cstheme="majorHAnsi"/>
          <w:color w:val="000000"/>
          <w:sz w:val="20"/>
          <w:szCs w:val="20"/>
          <w:lang w:eastAsia="ja-JP"/>
          <w:rPrChange w:id="4259" w:author="Petter Vang Brakalsvaalet [pev2]" w:date="2021-04-29T15:52:00Z">
            <w:rPr>
              <w:ins w:id="4260" w:author="Petter Vang Brakalsvaalet [pev2]" w:date="2021-04-27T23:31:00Z"/>
              <w:rFonts w:eastAsiaTheme="minorEastAsia" w:cstheme="majorHAnsi"/>
              <w:color w:val="000000"/>
              <w:sz w:val="21"/>
              <w:szCs w:val="21"/>
              <w:lang w:eastAsia="ja-JP"/>
            </w:rPr>
          </w:rPrChange>
        </w:rPr>
        <w:pPrChange w:id="4261" w:author="Petter Vang Brakalsvaalet [pev2]" w:date="2021-04-29T11:31:00Z">
          <w:pPr>
            <w:tabs>
              <w:tab w:val="left" w:pos="543"/>
            </w:tabs>
            <w:autoSpaceDE w:val="0"/>
            <w:autoSpaceDN w:val="0"/>
            <w:adjustRightInd w:val="0"/>
          </w:pPr>
        </w:pPrChange>
      </w:pPr>
      <w:ins w:id="4262" w:author="Petter Vang Brakalsvaalet [pev2]" w:date="2021-04-27T23:31:00Z">
        <w:r w:rsidRPr="00555D5E">
          <w:rPr>
            <w:rFonts w:eastAsiaTheme="minorEastAsia" w:cstheme="majorHAnsi"/>
            <w:color w:val="000000"/>
            <w:sz w:val="20"/>
            <w:szCs w:val="20"/>
            <w:lang w:eastAsia="ja-JP"/>
            <w:rPrChange w:id="4263" w:author="Petter Vang Brakalsvaalet [pev2]" w:date="2021-04-29T15:52:00Z">
              <w:rPr>
                <w:rFonts w:eastAsiaTheme="minorEastAsia" w:cstheme="majorHAnsi"/>
                <w:color w:val="000000"/>
                <w:sz w:val="21"/>
                <w:szCs w:val="21"/>
                <w:lang w:eastAsia="ja-JP"/>
              </w:rPr>
            </w:rPrChange>
          </w:rPr>
          <w:t xml:space="preserve">    }</w:t>
        </w:r>
      </w:ins>
    </w:p>
    <w:p w14:paraId="14851CCF" w14:textId="77777777" w:rsidR="008E1C7E" w:rsidRPr="00555D5E" w:rsidRDefault="008E1C7E" w:rsidP="00DD38F8">
      <w:pPr>
        <w:tabs>
          <w:tab w:val="left" w:pos="543"/>
        </w:tabs>
        <w:autoSpaceDE w:val="0"/>
        <w:autoSpaceDN w:val="0"/>
        <w:adjustRightInd w:val="0"/>
        <w:rPr>
          <w:ins w:id="4264" w:author="Petter Vang Brakalsvaalet [pev2]" w:date="2021-04-27T23:31:00Z"/>
          <w:rFonts w:eastAsiaTheme="minorEastAsia" w:cstheme="majorHAnsi"/>
          <w:color w:val="000000"/>
          <w:sz w:val="20"/>
          <w:szCs w:val="20"/>
          <w:lang w:eastAsia="ja-JP"/>
          <w:rPrChange w:id="4265" w:author="Petter Vang Brakalsvaalet [pev2]" w:date="2021-04-29T15:52:00Z">
            <w:rPr>
              <w:ins w:id="4266" w:author="Petter Vang Brakalsvaalet [pev2]" w:date="2021-04-27T23:31:00Z"/>
              <w:rFonts w:eastAsiaTheme="minorEastAsia" w:cstheme="majorHAnsi"/>
              <w:color w:val="000000"/>
              <w:sz w:val="21"/>
              <w:szCs w:val="21"/>
              <w:lang w:eastAsia="ja-JP"/>
            </w:rPr>
          </w:rPrChange>
        </w:rPr>
        <w:pPrChange w:id="4267" w:author="Petter Vang Brakalsvaalet [pev2]" w:date="2021-04-29T11:31:00Z">
          <w:pPr>
            <w:tabs>
              <w:tab w:val="left" w:pos="543"/>
            </w:tabs>
            <w:autoSpaceDE w:val="0"/>
            <w:autoSpaceDN w:val="0"/>
            <w:adjustRightInd w:val="0"/>
          </w:pPr>
        </w:pPrChange>
      </w:pPr>
      <w:ins w:id="4268" w:author="Petter Vang Brakalsvaalet [pev2]" w:date="2021-04-27T23:31:00Z">
        <w:r w:rsidRPr="00555D5E">
          <w:rPr>
            <w:rFonts w:eastAsiaTheme="minorEastAsia" w:cstheme="majorHAnsi"/>
            <w:color w:val="000000"/>
            <w:sz w:val="20"/>
            <w:szCs w:val="20"/>
            <w:lang w:eastAsia="ja-JP"/>
            <w:rPrChange w:id="4269" w:author="Petter Vang Brakalsvaalet [pev2]" w:date="2021-04-29T15:52:00Z">
              <w:rPr>
                <w:rFonts w:eastAsiaTheme="minorEastAsia" w:cstheme="majorHAnsi"/>
                <w:color w:val="000000"/>
                <w:sz w:val="21"/>
                <w:szCs w:val="21"/>
                <w:lang w:eastAsia="ja-JP"/>
              </w:rPr>
            </w:rPrChange>
          </w:rPr>
          <w:t xml:space="preserve">    </w:t>
        </w:r>
      </w:ins>
    </w:p>
    <w:p w14:paraId="51AEDAB5" w14:textId="77777777" w:rsidR="008E1C7E" w:rsidRPr="00555D5E" w:rsidRDefault="008E1C7E" w:rsidP="00DD38F8">
      <w:pPr>
        <w:tabs>
          <w:tab w:val="left" w:pos="543"/>
        </w:tabs>
        <w:autoSpaceDE w:val="0"/>
        <w:autoSpaceDN w:val="0"/>
        <w:adjustRightInd w:val="0"/>
        <w:rPr>
          <w:ins w:id="4270" w:author="Petter Vang Brakalsvaalet [pev2]" w:date="2021-04-27T23:31:00Z"/>
          <w:rFonts w:eastAsiaTheme="minorEastAsia" w:cstheme="majorHAnsi"/>
          <w:color w:val="000000"/>
          <w:sz w:val="20"/>
          <w:szCs w:val="20"/>
          <w:lang w:eastAsia="ja-JP"/>
          <w:rPrChange w:id="4271" w:author="Petter Vang Brakalsvaalet [pev2]" w:date="2021-04-29T15:52:00Z">
            <w:rPr>
              <w:ins w:id="4272" w:author="Petter Vang Brakalsvaalet [pev2]" w:date="2021-04-27T23:31:00Z"/>
              <w:rFonts w:eastAsiaTheme="minorEastAsia" w:cstheme="majorHAnsi"/>
              <w:color w:val="000000"/>
              <w:sz w:val="21"/>
              <w:szCs w:val="21"/>
              <w:lang w:eastAsia="ja-JP"/>
            </w:rPr>
          </w:rPrChange>
        </w:rPr>
        <w:pPrChange w:id="4273" w:author="Petter Vang Brakalsvaalet [pev2]" w:date="2021-04-29T11:31:00Z">
          <w:pPr>
            <w:tabs>
              <w:tab w:val="left" w:pos="543"/>
            </w:tabs>
            <w:autoSpaceDE w:val="0"/>
            <w:autoSpaceDN w:val="0"/>
            <w:adjustRightInd w:val="0"/>
          </w:pPr>
        </w:pPrChange>
      </w:pPr>
      <w:ins w:id="4274" w:author="Petter Vang Brakalsvaalet [pev2]" w:date="2021-04-27T23:31:00Z">
        <w:r w:rsidRPr="00555D5E">
          <w:rPr>
            <w:rFonts w:eastAsiaTheme="minorEastAsia" w:cstheme="majorHAnsi"/>
            <w:color w:val="000000"/>
            <w:sz w:val="20"/>
            <w:szCs w:val="20"/>
            <w:lang w:eastAsia="ja-JP"/>
            <w:rPrChange w:id="427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276"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27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278" w:author="Petter Vang Brakalsvaalet [pev2]" w:date="2021-04-29T15:52:00Z">
              <w:rPr>
                <w:rFonts w:eastAsiaTheme="minorEastAsia" w:cstheme="majorHAnsi"/>
                <w:color w:val="0F68A0"/>
                <w:sz w:val="21"/>
                <w:szCs w:val="21"/>
                <w:lang w:eastAsia="ja-JP"/>
              </w:rPr>
            </w:rPrChange>
          </w:rPr>
          <w:t>testRoleOption</w:t>
        </w:r>
        <w:r w:rsidRPr="00555D5E">
          <w:rPr>
            <w:rFonts w:eastAsiaTheme="minorEastAsia" w:cstheme="majorHAnsi"/>
            <w:color w:val="000000"/>
            <w:sz w:val="20"/>
            <w:szCs w:val="20"/>
            <w:lang w:eastAsia="ja-JP"/>
            <w:rPrChange w:id="4279" w:author="Petter Vang Brakalsvaalet [pev2]" w:date="2021-04-29T15:52:00Z">
              <w:rPr>
                <w:rFonts w:eastAsiaTheme="minorEastAsia" w:cstheme="majorHAnsi"/>
                <w:color w:val="000000"/>
                <w:sz w:val="21"/>
                <w:szCs w:val="21"/>
                <w:lang w:eastAsia="ja-JP"/>
              </w:rPr>
            </w:rPrChange>
          </w:rPr>
          <w:t>(){</w:t>
        </w:r>
      </w:ins>
    </w:p>
    <w:p w14:paraId="3C0943B8" w14:textId="77777777" w:rsidR="008E1C7E" w:rsidRPr="00555D5E" w:rsidRDefault="008E1C7E" w:rsidP="00DD38F8">
      <w:pPr>
        <w:tabs>
          <w:tab w:val="left" w:pos="543"/>
        </w:tabs>
        <w:autoSpaceDE w:val="0"/>
        <w:autoSpaceDN w:val="0"/>
        <w:adjustRightInd w:val="0"/>
        <w:rPr>
          <w:ins w:id="4280" w:author="Petter Vang Brakalsvaalet [pev2]" w:date="2021-04-27T23:31:00Z"/>
          <w:rFonts w:eastAsiaTheme="minorEastAsia" w:cstheme="majorHAnsi"/>
          <w:color w:val="000000"/>
          <w:sz w:val="20"/>
          <w:szCs w:val="20"/>
          <w:lang w:eastAsia="ja-JP"/>
          <w:rPrChange w:id="4281" w:author="Petter Vang Brakalsvaalet [pev2]" w:date="2021-04-29T15:52:00Z">
            <w:rPr>
              <w:ins w:id="4282" w:author="Petter Vang Brakalsvaalet [pev2]" w:date="2021-04-27T23:31:00Z"/>
              <w:rFonts w:eastAsiaTheme="minorEastAsia" w:cstheme="majorHAnsi"/>
              <w:color w:val="000000"/>
              <w:sz w:val="21"/>
              <w:szCs w:val="21"/>
              <w:lang w:eastAsia="ja-JP"/>
            </w:rPr>
          </w:rPrChange>
        </w:rPr>
        <w:pPrChange w:id="4283" w:author="Petter Vang Brakalsvaalet [pev2]" w:date="2021-04-29T11:31:00Z">
          <w:pPr>
            <w:tabs>
              <w:tab w:val="left" w:pos="543"/>
            </w:tabs>
            <w:autoSpaceDE w:val="0"/>
            <w:autoSpaceDN w:val="0"/>
            <w:adjustRightInd w:val="0"/>
          </w:pPr>
        </w:pPrChange>
      </w:pPr>
      <w:ins w:id="4284" w:author="Petter Vang Brakalsvaalet [pev2]" w:date="2021-04-27T23:31:00Z">
        <w:r w:rsidRPr="00555D5E">
          <w:rPr>
            <w:rFonts w:eastAsiaTheme="minorEastAsia" w:cstheme="majorHAnsi"/>
            <w:color w:val="000000"/>
            <w:sz w:val="20"/>
            <w:szCs w:val="20"/>
            <w:lang w:eastAsia="ja-JP"/>
            <w:rPrChange w:id="42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286"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287" w:author="Petter Vang Brakalsvaalet [pev2]" w:date="2021-04-29T15:52:00Z">
              <w:rPr>
                <w:rFonts w:eastAsiaTheme="minorEastAsia" w:cstheme="majorHAnsi"/>
                <w:color w:val="000000"/>
                <w:sz w:val="21"/>
                <w:szCs w:val="21"/>
                <w:lang w:eastAsia="ja-JP"/>
              </w:rPr>
            </w:rPrChange>
          </w:rPr>
          <w:t xml:space="preserve"> gameOption = </w:t>
        </w:r>
        <w:r w:rsidRPr="00555D5E">
          <w:rPr>
            <w:rFonts w:eastAsiaTheme="minorEastAsia" w:cstheme="majorHAnsi"/>
            <w:color w:val="2B839F"/>
            <w:sz w:val="20"/>
            <w:szCs w:val="20"/>
            <w:lang w:eastAsia="ja-JP"/>
            <w:rPrChange w:id="4288"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289"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290"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4291" w:author="Petter Vang Brakalsvaalet [pev2]" w:date="2021-04-29T15:52:00Z">
              <w:rPr>
                <w:rFonts w:eastAsiaTheme="minorEastAsia" w:cstheme="majorHAnsi"/>
                <w:color w:val="000000"/>
                <w:sz w:val="21"/>
                <w:szCs w:val="21"/>
                <w:lang w:eastAsia="ja-JP"/>
              </w:rPr>
            </w:rPrChange>
          </w:rPr>
          <w:t>[0]</w:t>
        </w:r>
      </w:ins>
    </w:p>
    <w:p w14:paraId="4A77CE3F" w14:textId="77777777" w:rsidR="008E1C7E" w:rsidRPr="00555D5E" w:rsidRDefault="008E1C7E" w:rsidP="00DD38F8">
      <w:pPr>
        <w:tabs>
          <w:tab w:val="left" w:pos="543"/>
        </w:tabs>
        <w:autoSpaceDE w:val="0"/>
        <w:autoSpaceDN w:val="0"/>
        <w:adjustRightInd w:val="0"/>
        <w:rPr>
          <w:ins w:id="4292" w:author="Petter Vang Brakalsvaalet [pev2]" w:date="2021-04-27T23:31:00Z"/>
          <w:rFonts w:eastAsiaTheme="minorEastAsia" w:cstheme="majorHAnsi"/>
          <w:color w:val="000000"/>
          <w:sz w:val="20"/>
          <w:szCs w:val="20"/>
          <w:lang w:eastAsia="ja-JP"/>
          <w:rPrChange w:id="4293" w:author="Petter Vang Brakalsvaalet [pev2]" w:date="2021-04-29T15:52:00Z">
            <w:rPr>
              <w:ins w:id="4294" w:author="Petter Vang Brakalsvaalet [pev2]" w:date="2021-04-27T23:31:00Z"/>
              <w:rFonts w:eastAsiaTheme="minorEastAsia" w:cstheme="majorHAnsi"/>
              <w:color w:val="000000"/>
              <w:sz w:val="21"/>
              <w:szCs w:val="21"/>
              <w:lang w:eastAsia="ja-JP"/>
            </w:rPr>
          </w:rPrChange>
        </w:rPr>
        <w:pPrChange w:id="4295" w:author="Petter Vang Brakalsvaalet [pev2]" w:date="2021-04-29T11:31:00Z">
          <w:pPr>
            <w:tabs>
              <w:tab w:val="left" w:pos="543"/>
            </w:tabs>
            <w:autoSpaceDE w:val="0"/>
            <w:autoSpaceDN w:val="0"/>
            <w:adjustRightInd w:val="0"/>
          </w:pPr>
        </w:pPrChange>
      </w:pPr>
      <w:ins w:id="4296" w:author="Petter Vang Brakalsvaalet [pev2]" w:date="2021-04-27T23:31:00Z">
        <w:r w:rsidRPr="00555D5E">
          <w:rPr>
            <w:rFonts w:eastAsiaTheme="minorEastAsia" w:cstheme="majorHAnsi"/>
            <w:color w:val="000000"/>
            <w:sz w:val="20"/>
            <w:szCs w:val="20"/>
            <w:lang w:eastAsia="ja-JP"/>
            <w:rPrChange w:id="429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298"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4299" w:author="Petter Vang Brakalsvaalet [pev2]" w:date="2021-04-29T15:52:00Z">
              <w:rPr>
                <w:rFonts w:eastAsiaTheme="minorEastAsia" w:cstheme="majorHAnsi"/>
                <w:color w:val="000000"/>
                <w:sz w:val="21"/>
                <w:szCs w:val="21"/>
                <w:lang w:eastAsia="ja-JP"/>
              </w:rPr>
            </w:rPrChange>
          </w:rPr>
          <w:t>(</w:t>
        </w:r>
      </w:ins>
    </w:p>
    <w:p w14:paraId="71303002" w14:textId="77777777" w:rsidR="008E1C7E" w:rsidRPr="00555D5E" w:rsidRDefault="008E1C7E" w:rsidP="00DD38F8">
      <w:pPr>
        <w:tabs>
          <w:tab w:val="left" w:pos="543"/>
        </w:tabs>
        <w:autoSpaceDE w:val="0"/>
        <w:autoSpaceDN w:val="0"/>
        <w:adjustRightInd w:val="0"/>
        <w:rPr>
          <w:ins w:id="4300" w:author="Petter Vang Brakalsvaalet [pev2]" w:date="2021-04-27T23:31:00Z"/>
          <w:rFonts w:eastAsiaTheme="minorEastAsia" w:cstheme="majorHAnsi"/>
          <w:color w:val="000000"/>
          <w:sz w:val="20"/>
          <w:szCs w:val="20"/>
          <w:lang w:eastAsia="ja-JP"/>
          <w:rPrChange w:id="4301" w:author="Petter Vang Brakalsvaalet [pev2]" w:date="2021-04-29T15:52:00Z">
            <w:rPr>
              <w:ins w:id="4302" w:author="Petter Vang Brakalsvaalet [pev2]" w:date="2021-04-27T23:31:00Z"/>
              <w:rFonts w:eastAsiaTheme="minorEastAsia" w:cstheme="majorHAnsi"/>
              <w:color w:val="000000"/>
              <w:sz w:val="21"/>
              <w:szCs w:val="21"/>
              <w:lang w:eastAsia="ja-JP"/>
            </w:rPr>
          </w:rPrChange>
        </w:rPr>
        <w:pPrChange w:id="4303" w:author="Petter Vang Brakalsvaalet [pev2]" w:date="2021-04-29T11:31:00Z">
          <w:pPr>
            <w:tabs>
              <w:tab w:val="left" w:pos="543"/>
            </w:tabs>
            <w:autoSpaceDE w:val="0"/>
            <w:autoSpaceDN w:val="0"/>
            <w:adjustRightInd w:val="0"/>
          </w:pPr>
        </w:pPrChange>
      </w:pPr>
      <w:ins w:id="4304" w:author="Petter Vang Brakalsvaalet [pev2]" w:date="2021-04-27T23:31:00Z">
        <w:r w:rsidRPr="00555D5E">
          <w:rPr>
            <w:rFonts w:eastAsiaTheme="minorEastAsia" w:cstheme="majorHAnsi"/>
            <w:color w:val="000000"/>
            <w:sz w:val="20"/>
            <w:szCs w:val="20"/>
            <w:lang w:eastAsia="ja-JP"/>
            <w:rPrChange w:id="4305"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306"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307"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308"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309"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310"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311"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4312"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313"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314" w:author="Petter Vang Brakalsvaalet [pev2]" w:date="2021-04-29T15:52:00Z">
              <w:rPr>
                <w:rFonts w:eastAsiaTheme="minorEastAsia" w:cstheme="majorHAnsi"/>
                <w:color w:val="2B839F"/>
                <w:sz w:val="21"/>
                <w:szCs w:val="21"/>
                <w:lang w:eastAsia="ja-JP"/>
              </w:rPr>
            </w:rPrChange>
          </w:rPr>
          <w:t>&amp;&amp;</w:t>
        </w:r>
      </w:ins>
    </w:p>
    <w:p w14:paraId="60AEB6DC" w14:textId="77777777" w:rsidR="008E1C7E" w:rsidRPr="00555D5E" w:rsidRDefault="008E1C7E" w:rsidP="00DD38F8">
      <w:pPr>
        <w:tabs>
          <w:tab w:val="left" w:pos="543"/>
        </w:tabs>
        <w:autoSpaceDE w:val="0"/>
        <w:autoSpaceDN w:val="0"/>
        <w:adjustRightInd w:val="0"/>
        <w:rPr>
          <w:ins w:id="4315" w:author="Petter Vang Brakalsvaalet [pev2]" w:date="2021-04-27T23:31:00Z"/>
          <w:rFonts w:eastAsiaTheme="minorEastAsia" w:cstheme="majorHAnsi"/>
          <w:color w:val="000000"/>
          <w:sz w:val="20"/>
          <w:szCs w:val="20"/>
          <w:lang w:eastAsia="ja-JP"/>
          <w:rPrChange w:id="4316" w:author="Petter Vang Brakalsvaalet [pev2]" w:date="2021-04-29T15:52:00Z">
            <w:rPr>
              <w:ins w:id="4317" w:author="Petter Vang Brakalsvaalet [pev2]" w:date="2021-04-27T23:31:00Z"/>
              <w:rFonts w:eastAsiaTheme="minorEastAsia" w:cstheme="majorHAnsi"/>
              <w:color w:val="000000"/>
              <w:sz w:val="21"/>
              <w:szCs w:val="21"/>
              <w:lang w:eastAsia="ja-JP"/>
            </w:rPr>
          </w:rPrChange>
        </w:rPr>
        <w:pPrChange w:id="4318" w:author="Petter Vang Brakalsvaalet [pev2]" w:date="2021-04-29T11:31:00Z">
          <w:pPr>
            <w:tabs>
              <w:tab w:val="left" w:pos="543"/>
            </w:tabs>
            <w:autoSpaceDE w:val="0"/>
            <w:autoSpaceDN w:val="0"/>
            <w:adjustRightInd w:val="0"/>
          </w:pPr>
        </w:pPrChange>
      </w:pPr>
      <w:ins w:id="4319" w:author="Petter Vang Brakalsvaalet [pev2]" w:date="2021-04-27T23:31:00Z">
        <w:r w:rsidRPr="00555D5E">
          <w:rPr>
            <w:rFonts w:eastAsiaTheme="minorEastAsia" w:cstheme="majorHAnsi"/>
            <w:color w:val="000000"/>
            <w:sz w:val="20"/>
            <w:szCs w:val="20"/>
            <w:lang w:eastAsia="ja-JP"/>
            <w:rPrChange w:id="4320"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321"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322"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323"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32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325"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326" w:author="Petter Vang Brakalsvaalet [pev2]" w:date="2021-04-29T15:52:00Z">
              <w:rPr>
                <w:rFonts w:eastAsiaTheme="minorEastAsia" w:cstheme="majorHAnsi"/>
                <w:color w:val="000000"/>
                <w:sz w:val="21"/>
                <w:szCs w:val="21"/>
                <w:lang w:eastAsia="ja-JP"/>
              </w:rPr>
            </w:rPrChange>
          </w:rPr>
          <w:t>[0].</w:t>
        </w:r>
        <w:r w:rsidRPr="00555D5E">
          <w:rPr>
            <w:rFonts w:eastAsiaTheme="minorEastAsia" w:cstheme="majorHAnsi"/>
            <w:color w:val="2B839F"/>
            <w:sz w:val="20"/>
            <w:szCs w:val="20"/>
            <w:lang w:eastAsia="ja-JP"/>
            <w:rPrChange w:id="4327"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328"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A31515"/>
            <w:sz w:val="20"/>
            <w:szCs w:val="20"/>
            <w:lang w:eastAsia="ja-JP"/>
            <w:rPrChange w:id="4329" w:author="Petter Vang Brakalsvaalet [pev2]" w:date="2021-04-29T15:52:00Z">
              <w:rPr>
                <w:rFonts w:eastAsiaTheme="minorEastAsia" w:cstheme="majorHAnsi"/>
                <w:color w:val="A31515"/>
                <w:sz w:val="21"/>
                <w:szCs w:val="21"/>
                <w:lang w:eastAsia="ja-JP"/>
              </w:rPr>
            </w:rPrChange>
          </w:rPr>
          <w:t>"The role options isn't matching the expected options."</w:t>
        </w:r>
        <w:r w:rsidRPr="00555D5E">
          <w:rPr>
            <w:rFonts w:eastAsiaTheme="minorEastAsia" w:cstheme="majorHAnsi"/>
            <w:color w:val="000000"/>
            <w:sz w:val="20"/>
            <w:szCs w:val="20"/>
            <w:lang w:eastAsia="ja-JP"/>
            <w:rPrChange w:id="4330" w:author="Petter Vang Brakalsvaalet [pev2]" w:date="2021-04-29T15:52:00Z">
              <w:rPr>
                <w:rFonts w:eastAsiaTheme="minorEastAsia" w:cstheme="majorHAnsi"/>
                <w:color w:val="000000"/>
                <w:sz w:val="21"/>
                <w:szCs w:val="21"/>
                <w:lang w:eastAsia="ja-JP"/>
              </w:rPr>
            </w:rPrChange>
          </w:rPr>
          <w:t>)</w:t>
        </w:r>
      </w:ins>
    </w:p>
    <w:p w14:paraId="29A9F2C2" w14:textId="77777777" w:rsidR="008E1C7E" w:rsidRPr="00555D5E" w:rsidRDefault="008E1C7E" w:rsidP="00DD38F8">
      <w:pPr>
        <w:tabs>
          <w:tab w:val="left" w:pos="543"/>
        </w:tabs>
        <w:autoSpaceDE w:val="0"/>
        <w:autoSpaceDN w:val="0"/>
        <w:adjustRightInd w:val="0"/>
        <w:rPr>
          <w:ins w:id="4331" w:author="Petter Vang Brakalsvaalet [pev2]" w:date="2021-04-27T23:31:00Z"/>
          <w:rFonts w:eastAsiaTheme="minorEastAsia" w:cstheme="majorHAnsi"/>
          <w:color w:val="000000"/>
          <w:sz w:val="20"/>
          <w:szCs w:val="20"/>
          <w:lang w:eastAsia="ja-JP"/>
          <w:rPrChange w:id="4332" w:author="Petter Vang Brakalsvaalet [pev2]" w:date="2021-04-29T15:52:00Z">
            <w:rPr>
              <w:ins w:id="4333" w:author="Petter Vang Brakalsvaalet [pev2]" w:date="2021-04-27T23:31:00Z"/>
              <w:rFonts w:eastAsiaTheme="minorEastAsia" w:cstheme="majorHAnsi"/>
              <w:color w:val="000000"/>
              <w:sz w:val="21"/>
              <w:szCs w:val="21"/>
              <w:lang w:eastAsia="ja-JP"/>
            </w:rPr>
          </w:rPrChange>
        </w:rPr>
        <w:pPrChange w:id="4334" w:author="Petter Vang Brakalsvaalet [pev2]" w:date="2021-04-29T11:31:00Z">
          <w:pPr>
            <w:tabs>
              <w:tab w:val="left" w:pos="543"/>
            </w:tabs>
            <w:autoSpaceDE w:val="0"/>
            <w:autoSpaceDN w:val="0"/>
            <w:adjustRightInd w:val="0"/>
          </w:pPr>
        </w:pPrChange>
      </w:pPr>
      <w:ins w:id="4335" w:author="Petter Vang Brakalsvaalet [pev2]" w:date="2021-04-27T23:31:00Z">
        <w:r w:rsidRPr="00555D5E">
          <w:rPr>
            <w:rFonts w:eastAsiaTheme="minorEastAsia" w:cstheme="majorHAnsi"/>
            <w:color w:val="000000"/>
            <w:sz w:val="20"/>
            <w:szCs w:val="20"/>
            <w:lang w:eastAsia="ja-JP"/>
            <w:rPrChange w:id="4336" w:author="Petter Vang Brakalsvaalet [pev2]" w:date="2021-04-29T15:52:00Z">
              <w:rPr>
                <w:rFonts w:eastAsiaTheme="minorEastAsia" w:cstheme="majorHAnsi"/>
                <w:color w:val="000000"/>
                <w:sz w:val="21"/>
                <w:szCs w:val="21"/>
                <w:lang w:eastAsia="ja-JP"/>
              </w:rPr>
            </w:rPrChange>
          </w:rPr>
          <w:t xml:space="preserve">    }</w:t>
        </w:r>
      </w:ins>
    </w:p>
    <w:p w14:paraId="77D2D856" w14:textId="77777777" w:rsidR="008E1C7E" w:rsidRPr="00555D5E" w:rsidRDefault="008E1C7E" w:rsidP="00DD38F8">
      <w:pPr>
        <w:tabs>
          <w:tab w:val="left" w:pos="543"/>
        </w:tabs>
        <w:autoSpaceDE w:val="0"/>
        <w:autoSpaceDN w:val="0"/>
        <w:adjustRightInd w:val="0"/>
        <w:rPr>
          <w:ins w:id="4337" w:author="Petter Vang Brakalsvaalet [pev2]" w:date="2021-04-27T23:31:00Z"/>
          <w:rFonts w:eastAsiaTheme="minorEastAsia" w:cstheme="majorHAnsi"/>
          <w:color w:val="000000"/>
          <w:sz w:val="20"/>
          <w:szCs w:val="20"/>
          <w:lang w:eastAsia="ja-JP"/>
          <w:rPrChange w:id="4338" w:author="Petter Vang Brakalsvaalet [pev2]" w:date="2021-04-29T15:52:00Z">
            <w:rPr>
              <w:ins w:id="4339" w:author="Petter Vang Brakalsvaalet [pev2]" w:date="2021-04-27T23:31:00Z"/>
              <w:rFonts w:eastAsiaTheme="minorEastAsia" w:cstheme="majorHAnsi"/>
              <w:color w:val="000000"/>
              <w:sz w:val="21"/>
              <w:szCs w:val="21"/>
              <w:lang w:eastAsia="ja-JP"/>
            </w:rPr>
          </w:rPrChange>
        </w:rPr>
        <w:pPrChange w:id="4340" w:author="Petter Vang Brakalsvaalet [pev2]" w:date="2021-04-29T11:31:00Z">
          <w:pPr>
            <w:tabs>
              <w:tab w:val="left" w:pos="543"/>
            </w:tabs>
            <w:autoSpaceDE w:val="0"/>
            <w:autoSpaceDN w:val="0"/>
            <w:adjustRightInd w:val="0"/>
          </w:pPr>
        </w:pPrChange>
      </w:pPr>
      <w:ins w:id="4341" w:author="Petter Vang Brakalsvaalet [pev2]" w:date="2021-04-27T23:31:00Z">
        <w:r w:rsidRPr="00555D5E">
          <w:rPr>
            <w:rFonts w:eastAsiaTheme="minorEastAsia" w:cstheme="majorHAnsi"/>
            <w:color w:val="000000"/>
            <w:sz w:val="20"/>
            <w:szCs w:val="20"/>
            <w:lang w:eastAsia="ja-JP"/>
            <w:rPrChange w:id="4342" w:author="Petter Vang Brakalsvaalet [pev2]" w:date="2021-04-29T15:52:00Z">
              <w:rPr>
                <w:rFonts w:eastAsiaTheme="minorEastAsia" w:cstheme="majorHAnsi"/>
                <w:color w:val="000000"/>
                <w:sz w:val="21"/>
                <w:szCs w:val="21"/>
                <w:lang w:eastAsia="ja-JP"/>
              </w:rPr>
            </w:rPrChange>
          </w:rPr>
          <w:t xml:space="preserve">    </w:t>
        </w:r>
      </w:ins>
    </w:p>
    <w:p w14:paraId="6EC24F9A" w14:textId="77777777" w:rsidR="008E1C7E" w:rsidRPr="00555D5E" w:rsidRDefault="008E1C7E" w:rsidP="00DD38F8">
      <w:pPr>
        <w:tabs>
          <w:tab w:val="left" w:pos="543"/>
        </w:tabs>
        <w:autoSpaceDE w:val="0"/>
        <w:autoSpaceDN w:val="0"/>
        <w:adjustRightInd w:val="0"/>
        <w:rPr>
          <w:ins w:id="4343" w:author="Petter Vang Brakalsvaalet [pev2]" w:date="2021-04-27T23:31:00Z"/>
          <w:rFonts w:eastAsiaTheme="minorEastAsia" w:cstheme="majorHAnsi"/>
          <w:color w:val="000000"/>
          <w:sz w:val="20"/>
          <w:szCs w:val="20"/>
          <w:lang w:eastAsia="ja-JP"/>
          <w:rPrChange w:id="4344" w:author="Petter Vang Brakalsvaalet [pev2]" w:date="2021-04-29T15:52:00Z">
            <w:rPr>
              <w:ins w:id="4345" w:author="Petter Vang Brakalsvaalet [pev2]" w:date="2021-04-27T23:31:00Z"/>
              <w:rFonts w:eastAsiaTheme="minorEastAsia" w:cstheme="majorHAnsi"/>
              <w:color w:val="000000"/>
              <w:sz w:val="21"/>
              <w:szCs w:val="21"/>
              <w:lang w:eastAsia="ja-JP"/>
            </w:rPr>
          </w:rPrChange>
        </w:rPr>
        <w:pPrChange w:id="4346" w:author="Petter Vang Brakalsvaalet [pev2]" w:date="2021-04-29T11:31:00Z">
          <w:pPr>
            <w:tabs>
              <w:tab w:val="left" w:pos="543"/>
            </w:tabs>
            <w:autoSpaceDE w:val="0"/>
            <w:autoSpaceDN w:val="0"/>
            <w:adjustRightInd w:val="0"/>
          </w:pPr>
        </w:pPrChange>
      </w:pPr>
      <w:ins w:id="4347" w:author="Petter Vang Brakalsvaalet [pev2]" w:date="2021-04-27T23:31:00Z">
        <w:r w:rsidRPr="00555D5E">
          <w:rPr>
            <w:rFonts w:eastAsiaTheme="minorEastAsia" w:cstheme="majorHAnsi"/>
            <w:color w:val="000000"/>
            <w:sz w:val="20"/>
            <w:szCs w:val="20"/>
            <w:lang w:eastAsia="ja-JP"/>
            <w:rPrChange w:id="434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349"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35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351" w:author="Petter Vang Brakalsvaalet [pev2]" w:date="2021-04-29T15:52:00Z">
              <w:rPr>
                <w:rFonts w:eastAsiaTheme="minorEastAsia" w:cstheme="majorHAnsi"/>
                <w:color w:val="0F68A0"/>
                <w:sz w:val="21"/>
                <w:szCs w:val="21"/>
                <w:lang w:eastAsia="ja-JP"/>
              </w:rPr>
            </w:rPrChange>
          </w:rPr>
          <w:t>testDifficultyOption</w:t>
        </w:r>
        <w:r w:rsidRPr="00555D5E">
          <w:rPr>
            <w:rFonts w:eastAsiaTheme="minorEastAsia" w:cstheme="majorHAnsi"/>
            <w:color w:val="000000"/>
            <w:sz w:val="20"/>
            <w:szCs w:val="20"/>
            <w:lang w:eastAsia="ja-JP"/>
            <w:rPrChange w:id="4352" w:author="Petter Vang Brakalsvaalet [pev2]" w:date="2021-04-29T15:52:00Z">
              <w:rPr>
                <w:rFonts w:eastAsiaTheme="minorEastAsia" w:cstheme="majorHAnsi"/>
                <w:color w:val="000000"/>
                <w:sz w:val="21"/>
                <w:szCs w:val="21"/>
                <w:lang w:eastAsia="ja-JP"/>
              </w:rPr>
            </w:rPrChange>
          </w:rPr>
          <w:t>(){</w:t>
        </w:r>
      </w:ins>
    </w:p>
    <w:p w14:paraId="2F74CA98" w14:textId="77777777" w:rsidR="008E1C7E" w:rsidRPr="00555D5E" w:rsidRDefault="008E1C7E" w:rsidP="00DD38F8">
      <w:pPr>
        <w:tabs>
          <w:tab w:val="left" w:pos="543"/>
        </w:tabs>
        <w:autoSpaceDE w:val="0"/>
        <w:autoSpaceDN w:val="0"/>
        <w:adjustRightInd w:val="0"/>
        <w:rPr>
          <w:ins w:id="4353" w:author="Petter Vang Brakalsvaalet [pev2]" w:date="2021-04-27T23:31:00Z"/>
          <w:rFonts w:eastAsiaTheme="minorEastAsia" w:cstheme="majorHAnsi"/>
          <w:color w:val="000000"/>
          <w:sz w:val="20"/>
          <w:szCs w:val="20"/>
          <w:lang w:eastAsia="ja-JP"/>
          <w:rPrChange w:id="4354" w:author="Petter Vang Brakalsvaalet [pev2]" w:date="2021-04-29T15:52:00Z">
            <w:rPr>
              <w:ins w:id="4355" w:author="Petter Vang Brakalsvaalet [pev2]" w:date="2021-04-27T23:31:00Z"/>
              <w:rFonts w:eastAsiaTheme="minorEastAsia" w:cstheme="majorHAnsi"/>
              <w:color w:val="000000"/>
              <w:sz w:val="21"/>
              <w:szCs w:val="21"/>
              <w:lang w:eastAsia="ja-JP"/>
            </w:rPr>
          </w:rPrChange>
        </w:rPr>
        <w:pPrChange w:id="4356" w:author="Petter Vang Brakalsvaalet [pev2]" w:date="2021-04-29T11:31:00Z">
          <w:pPr>
            <w:tabs>
              <w:tab w:val="left" w:pos="543"/>
            </w:tabs>
            <w:autoSpaceDE w:val="0"/>
            <w:autoSpaceDN w:val="0"/>
            <w:adjustRightInd w:val="0"/>
          </w:pPr>
        </w:pPrChange>
      </w:pPr>
      <w:ins w:id="4357" w:author="Petter Vang Brakalsvaalet [pev2]" w:date="2021-04-27T23:31:00Z">
        <w:r w:rsidRPr="00555D5E">
          <w:rPr>
            <w:rFonts w:eastAsiaTheme="minorEastAsia" w:cstheme="majorHAnsi"/>
            <w:color w:val="000000"/>
            <w:sz w:val="20"/>
            <w:szCs w:val="20"/>
            <w:lang w:eastAsia="ja-JP"/>
            <w:rPrChange w:id="435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359"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360" w:author="Petter Vang Brakalsvaalet [pev2]" w:date="2021-04-29T15:52:00Z">
              <w:rPr>
                <w:rFonts w:eastAsiaTheme="minorEastAsia" w:cstheme="majorHAnsi"/>
                <w:color w:val="000000"/>
                <w:sz w:val="21"/>
                <w:szCs w:val="21"/>
                <w:lang w:eastAsia="ja-JP"/>
              </w:rPr>
            </w:rPrChange>
          </w:rPr>
          <w:t xml:space="preserve"> gameOption = </w:t>
        </w:r>
        <w:r w:rsidRPr="00555D5E">
          <w:rPr>
            <w:rFonts w:eastAsiaTheme="minorEastAsia" w:cstheme="majorHAnsi"/>
            <w:color w:val="2B839F"/>
            <w:sz w:val="20"/>
            <w:szCs w:val="20"/>
            <w:lang w:eastAsia="ja-JP"/>
            <w:rPrChange w:id="4361"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362"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363"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4364" w:author="Petter Vang Brakalsvaalet [pev2]" w:date="2021-04-29T15:52:00Z">
              <w:rPr>
                <w:rFonts w:eastAsiaTheme="minorEastAsia" w:cstheme="majorHAnsi"/>
                <w:color w:val="000000"/>
                <w:sz w:val="21"/>
                <w:szCs w:val="21"/>
                <w:lang w:eastAsia="ja-JP"/>
              </w:rPr>
            </w:rPrChange>
          </w:rPr>
          <w:t>[1]</w:t>
        </w:r>
      </w:ins>
    </w:p>
    <w:p w14:paraId="2E8D089B" w14:textId="77777777" w:rsidR="008E1C7E" w:rsidRPr="00555D5E" w:rsidRDefault="008E1C7E" w:rsidP="00DD38F8">
      <w:pPr>
        <w:tabs>
          <w:tab w:val="left" w:pos="543"/>
        </w:tabs>
        <w:autoSpaceDE w:val="0"/>
        <w:autoSpaceDN w:val="0"/>
        <w:adjustRightInd w:val="0"/>
        <w:rPr>
          <w:ins w:id="4365" w:author="Petter Vang Brakalsvaalet [pev2]" w:date="2021-04-27T23:31:00Z"/>
          <w:rFonts w:eastAsiaTheme="minorEastAsia" w:cstheme="majorHAnsi"/>
          <w:color w:val="000000"/>
          <w:sz w:val="20"/>
          <w:szCs w:val="20"/>
          <w:lang w:eastAsia="ja-JP"/>
          <w:rPrChange w:id="4366" w:author="Petter Vang Brakalsvaalet [pev2]" w:date="2021-04-29T15:52:00Z">
            <w:rPr>
              <w:ins w:id="4367" w:author="Petter Vang Brakalsvaalet [pev2]" w:date="2021-04-27T23:31:00Z"/>
              <w:rFonts w:eastAsiaTheme="minorEastAsia" w:cstheme="majorHAnsi"/>
              <w:color w:val="000000"/>
              <w:sz w:val="21"/>
              <w:szCs w:val="21"/>
              <w:lang w:eastAsia="ja-JP"/>
            </w:rPr>
          </w:rPrChange>
        </w:rPr>
        <w:pPrChange w:id="4368" w:author="Petter Vang Brakalsvaalet [pev2]" w:date="2021-04-29T11:31:00Z">
          <w:pPr>
            <w:tabs>
              <w:tab w:val="left" w:pos="543"/>
            </w:tabs>
            <w:autoSpaceDE w:val="0"/>
            <w:autoSpaceDN w:val="0"/>
            <w:adjustRightInd w:val="0"/>
          </w:pPr>
        </w:pPrChange>
      </w:pPr>
      <w:ins w:id="4369" w:author="Petter Vang Brakalsvaalet [pev2]" w:date="2021-04-27T23:31:00Z">
        <w:r w:rsidRPr="00555D5E">
          <w:rPr>
            <w:rFonts w:eastAsiaTheme="minorEastAsia" w:cstheme="majorHAnsi"/>
            <w:color w:val="000000"/>
            <w:sz w:val="20"/>
            <w:szCs w:val="20"/>
            <w:lang w:eastAsia="ja-JP"/>
            <w:rPrChange w:id="437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371"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4372" w:author="Petter Vang Brakalsvaalet [pev2]" w:date="2021-04-29T15:52:00Z">
              <w:rPr>
                <w:rFonts w:eastAsiaTheme="minorEastAsia" w:cstheme="majorHAnsi"/>
                <w:color w:val="000000"/>
                <w:sz w:val="21"/>
                <w:szCs w:val="21"/>
                <w:lang w:eastAsia="ja-JP"/>
              </w:rPr>
            </w:rPrChange>
          </w:rPr>
          <w:t>(</w:t>
        </w:r>
      </w:ins>
    </w:p>
    <w:p w14:paraId="738FDE8C" w14:textId="77777777" w:rsidR="008E1C7E" w:rsidRPr="00555D5E" w:rsidRDefault="008E1C7E" w:rsidP="00DD38F8">
      <w:pPr>
        <w:tabs>
          <w:tab w:val="left" w:pos="543"/>
        </w:tabs>
        <w:autoSpaceDE w:val="0"/>
        <w:autoSpaceDN w:val="0"/>
        <w:adjustRightInd w:val="0"/>
        <w:rPr>
          <w:ins w:id="4373" w:author="Petter Vang Brakalsvaalet [pev2]" w:date="2021-04-27T23:31:00Z"/>
          <w:rFonts w:eastAsiaTheme="minorEastAsia" w:cstheme="majorHAnsi"/>
          <w:color w:val="000000"/>
          <w:sz w:val="20"/>
          <w:szCs w:val="20"/>
          <w:lang w:eastAsia="ja-JP"/>
          <w:rPrChange w:id="4374" w:author="Petter Vang Brakalsvaalet [pev2]" w:date="2021-04-29T15:52:00Z">
            <w:rPr>
              <w:ins w:id="4375" w:author="Petter Vang Brakalsvaalet [pev2]" w:date="2021-04-27T23:31:00Z"/>
              <w:rFonts w:eastAsiaTheme="minorEastAsia" w:cstheme="majorHAnsi"/>
              <w:color w:val="000000"/>
              <w:sz w:val="21"/>
              <w:szCs w:val="21"/>
              <w:lang w:eastAsia="ja-JP"/>
            </w:rPr>
          </w:rPrChange>
        </w:rPr>
        <w:pPrChange w:id="4376" w:author="Petter Vang Brakalsvaalet [pev2]" w:date="2021-04-29T11:31:00Z">
          <w:pPr>
            <w:tabs>
              <w:tab w:val="left" w:pos="543"/>
            </w:tabs>
            <w:autoSpaceDE w:val="0"/>
            <w:autoSpaceDN w:val="0"/>
            <w:adjustRightInd w:val="0"/>
          </w:pPr>
        </w:pPrChange>
      </w:pPr>
      <w:ins w:id="4377" w:author="Petter Vang Brakalsvaalet [pev2]" w:date="2021-04-27T23:31:00Z">
        <w:r w:rsidRPr="00555D5E">
          <w:rPr>
            <w:rFonts w:eastAsiaTheme="minorEastAsia" w:cstheme="majorHAnsi"/>
            <w:color w:val="000000"/>
            <w:sz w:val="20"/>
            <w:szCs w:val="20"/>
            <w:lang w:eastAsia="ja-JP"/>
            <w:rPrChange w:id="4378"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379"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380"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381"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38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383"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384"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4385"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386"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387" w:author="Petter Vang Brakalsvaalet [pev2]" w:date="2021-04-29T15:52:00Z">
              <w:rPr>
                <w:rFonts w:eastAsiaTheme="minorEastAsia" w:cstheme="majorHAnsi"/>
                <w:color w:val="2B839F"/>
                <w:sz w:val="21"/>
                <w:szCs w:val="21"/>
                <w:lang w:eastAsia="ja-JP"/>
              </w:rPr>
            </w:rPrChange>
          </w:rPr>
          <w:t>&amp;&amp;</w:t>
        </w:r>
      </w:ins>
    </w:p>
    <w:p w14:paraId="7159A28F" w14:textId="77777777" w:rsidR="008E1C7E" w:rsidRPr="00555D5E" w:rsidRDefault="008E1C7E" w:rsidP="00DD38F8">
      <w:pPr>
        <w:tabs>
          <w:tab w:val="left" w:pos="543"/>
        </w:tabs>
        <w:autoSpaceDE w:val="0"/>
        <w:autoSpaceDN w:val="0"/>
        <w:adjustRightInd w:val="0"/>
        <w:rPr>
          <w:ins w:id="4388" w:author="Petter Vang Brakalsvaalet [pev2]" w:date="2021-04-27T23:31:00Z"/>
          <w:rFonts w:eastAsiaTheme="minorEastAsia" w:cstheme="majorHAnsi"/>
          <w:color w:val="000000"/>
          <w:sz w:val="20"/>
          <w:szCs w:val="20"/>
          <w:lang w:eastAsia="ja-JP"/>
          <w:rPrChange w:id="4389" w:author="Petter Vang Brakalsvaalet [pev2]" w:date="2021-04-29T15:52:00Z">
            <w:rPr>
              <w:ins w:id="4390" w:author="Petter Vang Brakalsvaalet [pev2]" w:date="2021-04-27T23:31:00Z"/>
              <w:rFonts w:eastAsiaTheme="minorEastAsia" w:cstheme="majorHAnsi"/>
              <w:color w:val="000000"/>
              <w:sz w:val="21"/>
              <w:szCs w:val="21"/>
              <w:lang w:eastAsia="ja-JP"/>
            </w:rPr>
          </w:rPrChange>
        </w:rPr>
        <w:pPrChange w:id="4391" w:author="Petter Vang Brakalsvaalet [pev2]" w:date="2021-04-29T11:31:00Z">
          <w:pPr>
            <w:tabs>
              <w:tab w:val="left" w:pos="543"/>
            </w:tabs>
            <w:autoSpaceDE w:val="0"/>
            <w:autoSpaceDN w:val="0"/>
            <w:adjustRightInd w:val="0"/>
          </w:pPr>
        </w:pPrChange>
      </w:pPr>
      <w:ins w:id="4392" w:author="Petter Vang Brakalsvaalet [pev2]" w:date="2021-04-27T23:31:00Z">
        <w:r w:rsidRPr="00555D5E">
          <w:rPr>
            <w:rFonts w:eastAsiaTheme="minorEastAsia" w:cstheme="majorHAnsi"/>
            <w:color w:val="000000"/>
            <w:sz w:val="20"/>
            <w:szCs w:val="20"/>
            <w:lang w:eastAsia="ja-JP"/>
            <w:rPrChange w:id="4393"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394"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395"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396"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397"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398"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399"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4400"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401"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402" w:author="Petter Vang Brakalsvaalet [pev2]" w:date="2021-04-29T15:52:00Z">
              <w:rPr>
                <w:rFonts w:eastAsiaTheme="minorEastAsia" w:cstheme="majorHAnsi"/>
                <w:color w:val="2B839F"/>
                <w:sz w:val="21"/>
                <w:szCs w:val="21"/>
                <w:lang w:eastAsia="ja-JP"/>
              </w:rPr>
            </w:rPrChange>
          </w:rPr>
          <w:t>&amp;&amp;</w:t>
        </w:r>
      </w:ins>
    </w:p>
    <w:p w14:paraId="16BE31FA" w14:textId="77777777" w:rsidR="008E1C7E" w:rsidRPr="00555D5E" w:rsidRDefault="008E1C7E" w:rsidP="00DD38F8">
      <w:pPr>
        <w:tabs>
          <w:tab w:val="left" w:pos="543"/>
        </w:tabs>
        <w:autoSpaceDE w:val="0"/>
        <w:autoSpaceDN w:val="0"/>
        <w:adjustRightInd w:val="0"/>
        <w:rPr>
          <w:ins w:id="4403" w:author="Petter Vang Brakalsvaalet [pev2]" w:date="2021-04-27T23:31:00Z"/>
          <w:rFonts w:eastAsiaTheme="minorEastAsia" w:cstheme="majorHAnsi"/>
          <w:color w:val="000000"/>
          <w:sz w:val="20"/>
          <w:szCs w:val="20"/>
          <w:lang w:eastAsia="ja-JP"/>
          <w:rPrChange w:id="4404" w:author="Petter Vang Brakalsvaalet [pev2]" w:date="2021-04-29T15:52:00Z">
            <w:rPr>
              <w:ins w:id="4405" w:author="Petter Vang Brakalsvaalet [pev2]" w:date="2021-04-27T23:31:00Z"/>
              <w:rFonts w:eastAsiaTheme="minorEastAsia" w:cstheme="majorHAnsi"/>
              <w:color w:val="000000"/>
              <w:sz w:val="21"/>
              <w:szCs w:val="21"/>
              <w:lang w:eastAsia="ja-JP"/>
            </w:rPr>
          </w:rPrChange>
        </w:rPr>
        <w:pPrChange w:id="4406" w:author="Petter Vang Brakalsvaalet [pev2]" w:date="2021-04-29T11:31:00Z">
          <w:pPr>
            <w:tabs>
              <w:tab w:val="left" w:pos="543"/>
            </w:tabs>
            <w:autoSpaceDE w:val="0"/>
            <w:autoSpaceDN w:val="0"/>
            <w:adjustRightInd w:val="0"/>
          </w:pPr>
        </w:pPrChange>
      </w:pPr>
      <w:ins w:id="4407" w:author="Petter Vang Brakalsvaalet [pev2]" w:date="2021-04-27T23:31:00Z">
        <w:r w:rsidRPr="00555D5E">
          <w:rPr>
            <w:rFonts w:eastAsiaTheme="minorEastAsia" w:cstheme="majorHAnsi"/>
            <w:color w:val="000000"/>
            <w:sz w:val="20"/>
            <w:szCs w:val="20"/>
            <w:lang w:eastAsia="ja-JP"/>
            <w:rPrChange w:id="4408"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409"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410"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2B839F"/>
            <w:sz w:val="20"/>
            <w:szCs w:val="20"/>
            <w:lang w:eastAsia="ja-JP"/>
            <w:rPrChange w:id="4411"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412"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413"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414" w:author="Petter Vang Brakalsvaalet [pev2]" w:date="2021-04-29T15:52:00Z">
              <w:rPr>
                <w:rFonts w:eastAsiaTheme="minorEastAsia" w:cstheme="majorHAnsi"/>
                <w:color w:val="000000"/>
                <w:sz w:val="21"/>
                <w:szCs w:val="21"/>
                <w:lang w:eastAsia="ja-JP"/>
              </w:rPr>
            </w:rPrChange>
          </w:rPr>
          <w:t>[1].</w:t>
        </w:r>
        <w:r w:rsidRPr="00555D5E">
          <w:rPr>
            <w:rFonts w:eastAsiaTheme="minorEastAsia" w:cstheme="majorHAnsi"/>
            <w:color w:val="2B839F"/>
            <w:sz w:val="20"/>
            <w:szCs w:val="20"/>
            <w:lang w:eastAsia="ja-JP"/>
            <w:rPrChange w:id="4415"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416"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A31515"/>
            <w:sz w:val="20"/>
            <w:szCs w:val="20"/>
            <w:lang w:eastAsia="ja-JP"/>
            <w:rPrChange w:id="4417" w:author="Petter Vang Brakalsvaalet [pev2]" w:date="2021-04-29T15:52:00Z">
              <w:rPr>
                <w:rFonts w:eastAsiaTheme="minorEastAsia" w:cstheme="majorHAnsi"/>
                <w:color w:val="A31515"/>
                <w:sz w:val="21"/>
                <w:szCs w:val="21"/>
                <w:lang w:eastAsia="ja-JP"/>
              </w:rPr>
            </w:rPrChange>
          </w:rPr>
          <w:t>"The difficulty options isn't matching the expected options."</w:t>
        </w:r>
        <w:r w:rsidRPr="00555D5E">
          <w:rPr>
            <w:rFonts w:eastAsiaTheme="minorEastAsia" w:cstheme="majorHAnsi"/>
            <w:color w:val="000000"/>
            <w:sz w:val="20"/>
            <w:szCs w:val="20"/>
            <w:lang w:eastAsia="ja-JP"/>
            <w:rPrChange w:id="4418" w:author="Petter Vang Brakalsvaalet [pev2]" w:date="2021-04-29T15:52:00Z">
              <w:rPr>
                <w:rFonts w:eastAsiaTheme="minorEastAsia" w:cstheme="majorHAnsi"/>
                <w:color w:val="000000"/>
                <w:sz w:val="21"/>
                <w:szCs w:val="21"/>
                <w:lang w:eastAsia="ja-JP"/>
              </w:rPr>
            </w:rPrChange>
          </w:rPr>
          <w:t>)</w:t>
        </w:r>
      </w:ins>
    </w:p>
    <w:p w14:paraId="198FF833" w14:textId="77777777" w:rsidR="008E1C7E" w:rsidRPr="00555D5E" w:rsidRDefault="008E1C7E" w:rsidP="00DD38F8">
      <w:pPr>
        <w:tabs>
          <w:tab w:val="left" w:pos="543"/>
        </w:tabs>
        <w:autoSpaceDE w:val="0"/>
        <w:autoSpaceDN w:val="0"/>
        <w:adjustRightInd w:val="0"/>
        <w:rPr>
          <w:ins w:id="4419" w:author="Petter Vang Brakalsvaalet [pev2]" w:date="2021-04-27T23:31:00Z"/>
          <w:rFonts w:eastAsiaTheme="minorEastAsia" w:cstheme="majorHAnsi"/>
          <w:color w:val="000000"/>
          <w:sz w:val="20"/>
          <w:szCs w:val="20"/>
          <w:lang w:eastAsia="ja-JP"/>
          <w:rPrChange w:id="4420" w:author="Petter Vang Brakalsvaalet [pev2]" w:date="2021-04-29T15:52:00Z">
            <w:rPr>
              <w:ins w:id="4421" w:author="Petter Vang Brakalsvaalet [pev2]" w:date="2021-04-27T23:31:00Z"/>
              <w:rFonts w:eastAsiaTheme="minorEastAsia" w:cstheme="majorHAnsi"/>
              <w:color w:val="000000"/>
              <w:sz w:val="21"/>
              <w:szCs w:val="21"/>
              <w:lang w:eastAsia="ja-JP"/>
            </w:rPr>
          </w:rPrChange>
        </w:rPr>
        <w:pPrChange w:id="4422" w:author="Petter Vang Brakalsvaalet [pev2]" w:date="2021-04-29T11:31:00Z">
          <w:pPr>
            <w:tabs>
              <w:tab w:val="left" w:pos="543"/>
            </w:tabs>
            <w:autoSpaceDE w:val="0"/>
            <w:autoSpaceDN w:val="0"/>
            <w:adjustRightInd w:val="0"/>
          </w:pPr>
        </w:pPrChange>
      </w:pPr>
      <w:ins w:id="4423" w:author="Petter Vang Brakalsvaalet [pev2]" w:date="2021-04-27T23:31:00Z">
        <w:r w:rsidRPr="00555D5E">
          <w:rPr>
            <w:rFonts w:eastAsiaTheme="minorEastAsia" w:cstheme="majorHAnsi"/>
            <w:color w:val="000000"/>
            <w:sz w:val="20"/>
            <w:szCs w:val="20"/>
            <w:lang w:eastAsia="ja-JP"/>
            <w:rPrChange w:id="4424" w:author="Petter Vang Brakalsvaalet [pev2]" w:date="2021-04-29T15:52:00Z">
              <w:rPr>
                <w:rFonts w:eastAsiaTheme="minorEastAsia" w:cstheme="majorHAnsi"/>
                <w:color w:val="000000"/>
                <w:sz w:val="21"/>
                <w:szCs w:val="21"/>
                <w:lang w:eastAsia="ja-JP"/>
              </w:rPr>
            </w:rPrChange>
          </w:rPr>
          <w:t xml:space="preserve">    }</w:t>
        </w:r>
      </w:ins>
    </w:p>
    <w:p w14:paraId="43316EBB" w14:textId="77777777" w:rsidR="008E1C7E" w:rsidRPr="00555D5E" w:rsidRDefault="008E1C7E" w:rsidP="00DD38F8">
      <w:pPr>
        <w:tabs>
          <w:tab w:val="left" w:pos="543"/>
        </w:tabs>
        <w:autoSpaceDE w:val="0"/>
        <w:autoSpaceDN w:val="0"/>
        <w:adjustRightInd w:val="0"/>
        <w:rPr>
          <w:ins w:id="4425" w:author="Petter Vang Brakalsvaalet [pev2]" w:date="2021-04-27T23:31:00Z"/>
          <w:rFonts w:eastAsiaTheme="minorEastAsia" w:cstheme="majorHAnsi"/>
          <w:color w:val="000000"/>
          <w:sz w:val="20"/>
          <w:szCs w:val="20"/>
          <w:lang w:eastAsia="ja-JP"/>
          <w:rPrChange w:id="4426" w:author="Petter Vang Brakalsvaalet [pev2]" w:date="2021-04-29T15:52:00Z">
            <w:rPr>
              <w:ins w:id="4427" w:author="Petter Vang Brakalsvaalet [pev2]" w:date="2021-04-27T23:31:00Z"/>
              <w:rFonts w:eastAsiaTheme="minorEastAsia" w:cstheme="majorHAnsi"/>
              <w:color w:val="000000"/>
              <w:sz w:val="21"/>
              <w:szCs w:val="21"/>
              <w:lang w:eastAsia="ja-JP"/>
            </w:rPr>
          </w:rPrChange>
        </w:rPr>
        <w:pPrChange w:id="4428" w:author="Petter Vang Brakalsvaalet [pev2]" w:date="2021-04-29T11:31:00Z">
          <w:pPr>
            <w:tabs>
              <w:tab w:val="left" w:pos="543"/>
            </w:tabs>
            <w:autoSpaceDE w:val="0"/>
            <w:autoSpaceDN w:val="0"/>
            <w:adjustRightInd w:val="0"/>
          </w:pPr>
        </w:pPrChange>
      </w:pPr>
      <w:ins w:id="4429" w:author="Petter Vang Brakalsvaalet [pev2]" w:date="2021-04-27T23:31:00Z">
        <w:r w:rsidRPr="00555D5E">
          <w:rPr>
            <w:rFonts w:eastAsiaTheme="minorEastAsia" w:cstheme="majorHAnsi"/>
            <w:color w:val="000000"/>
            <w:sz w:val="20"/>
            <w:szCs w:val="20"/>
            <w:lang w:eastAsia="ja-JP"/>
            <w:rPrChange w:id="4430" w:author="Petter Vang Brakalsvaalet [pev2]" w:date="2021-04-29T15:52:00Z">
              <w:rPr>
                <w:rFonts w:eastAsiaTheme="minorEastAsia" w:cstheme="majorHAnsi"/>
                <w:color w:val="000000"/>
                <w:sz w:val="21"/>
                <w:szCs w:val="21"/>
                <w:lang w:eastAsia="ja-JP"/>
              </w:rPr>
            </w:rPrChange>
          </w:rPr>
          <w:t xml:space="preserve">    </w:t>
        </w:r>
      </w:ins>
    </w:p>
    <w:p w14:paraId="5A71CA3B" w14:textId="77777777" w:rsidR="008E1C7E" w:rsidRPr="00555D5E" w:rsidRDefault="008E1C7E" w:rsidP="00DD38F8">
      <w:pPr>
        <w:tabs>
          <w:tab w:val="left" w:pos="543"/>
        </w:tabs>
        <w:autoSpaceDE w:val="0"/>
        <w:autoSpaceDN w:val="0"/>
        <w:adjustRightInd w:val="0"/>
        <w:rPr>
          <w:ins w:id="4431" w:author="Petter Vang Brakalsvaalet [pev2]" w:date="2021-04-27T23:31:00Z"/>
          <w:rFonts w:eastAsiaTheme="minorEastAsia" w:cstheme="majorHAnsi"/>
          <w:color w:val="000000"/>
          <w:sz w:val="20"/>
          <w:szCs w:val="20"/>
          <w:lang w:eastAsia="ja-JP"/>
          <w:rPrChange w:id="4432" w:author="Petter Vang Brakalsvaalet [pev2]" w:date="2021-04-29T15:52:00Z">
            <w:rPr>
              <w:ins w:id="4433" w:author="Petter Vang Brakalsvaalet [pev2]" w:date="2021-04-27T23:31:00Z"/>
              <w:rFonts w:eastAsiaTheme="minorEastAsia" w:cstheme="majorHAnsi"/>
              <w:color w:val="000000"/>
              <w:sz w:val="21"/>
              <w:szCs w:val="21"/>
              <w:lang w:eastAsia="ja-JP"/>
            </w:rPr>
          </w:rPrChange>
        </w:rPr>
        <w:pPrChange w:id="4434" w:author="Petter Vang Brakalsvaalet [pev2]" w:date="2021-04-29T11:31:00Z">
          <w:pPr>
            <w:tabs>
              <w:tab w:val="left" w:pos="543"/>
            </w:tabs>
            <w:autoSpaceDE w:val="0"/>
            <w:autoSpaceDN w:val="0"/>
            <w:adjustRightInd w:val="0"/>
          </w:pPr>
        </w:pPrChange>
      </w:pPr>
      <w:ins w:id="4435" w:author="Petter Vang Brakalsvaalet [pev2]" w:date="2021-04-27T23:31:00Z">
        <w:r w:rsidRPr="00555D5E">
          <w:rPr>
            <w:rFonts w:eastAsiaTheme="minorEastAsia" w:cstheme="majorHAnsi"/>
            <w:color w:val="000000"/>
            <w:sz w:val="20"/>
            <w:szCs w:val="20"/>
            <w:lang w:eastAsia="ja-JP"/>
            <w:rPrChange w:id="443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437"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43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439" w:author="Petter Vang Brakalsvaalet [pev2]" w:date="2021-04-29T15:52:00Z">
              <w:rPr>
                <w:rFonts w:eastAsiaTheme="minorEastAsia" w:cstheme="majorHAnsi"/>
                <w:color w:val="0F68A0"/>
                <w:sz w:val="21"/>
                <w:szCs w:val="21"/>
                <w:lang w:eastAsia="ja-JP"/>
              </w:rPr>
            </w:rPrChange>
          </w:rPr>
          <w:t>testSpeedOption</w:t>
        </w:r>
        <w:r w:rsidRPr="00555D5E">
          <w:rPr>
            <w:rFonts w:eastAsiaTheme="minorEastAsia" w:cstheme="majorHAnsi"/>
            <w:color w:val="000000"/>
            <w:sz w:val="20"/>
            <w:szCs w:val="20"/>
            <w:lang w:eastAsia="ja-JP"/>
            <w:rPrChange w:id="4440" w:author="Petter Vang Brakalsvaalet [pev2]" w:date="2021-04-29T15:52:00Z">
              <w:rPr>
                <w:rFonts w:eastAsiaTheme="minorEastAsia" w:cstheme="majorHAnsi"/>
                <w:color w:val="000000"/>
                <w:sz w:val="21"/>
                <w:szCs w:val="21"/>
                <w:lang w:eastAsia="ja-JP"/>
              </w:rPr>
            </w:rPrChange>
          </w:rPr>
          <w:t>(){</w:t>
        </w:r>
      </w:ins>
    </w:p>
    <w:p w14:paraId="5A683284" w14:textId="77777777" w:rsidR="008E1C7E" w:rsidRPr="00555D5E" w:rsidRDefault="008E1C7E" w:rsidP="00DD38F8">
      <w:pPr>
        <w:tabs>
          <w:tab w:val="left" w:pos="543"/>
        </w:tabs>
        <w:autoSpaceDE w:val="0"/>
        <w:autoSpaceDN w:val="0"/>
        <w:adjustRightInd w:val="0"/>
        <w:rPr>
          <w:ins w:id="4441" w:author="Petter Vang Brakalsvaalet [pev2]" w:date="2021-04-27T23:31:00Z"/>
          <w:rFonts w:eastAsiaTheme="minorEastAsia" w:cstheme="majorHAnsi"/>
          <w:color w:val="000000"/>
          <w:sz w:val="20"/>
          <w:szCs w:val="20"/>
          <w:lang w:eastAsia="ja-JP"/>
          <w:rPrChange w:id="4442" w:author="Petter Vang Brakalsvaalet [pev2]" w:date="2021-04-29T15:52:00Z">
            <w:rPr>
              <w:ins w:id="4443" w:author="Petter Vang Brakalsvaalet [pev2]" w:date="2021-04-27T23:31:00Z"/>
              <w:rFonts w:eastAsiaTheme="minorEastAsia" w:cstheme="majorHAnsi"/>
              <w:color w:val="000000"/>
              <w:sz w:val="21"/>
              <w:szCs w:val="21"/>
              <w:lang w:eastAsia="ja-JP"/>
            </w:rPr>
          </w:rPrChange>
        </w:rPr>
        <w:pPrChange w:id="4444" w:author="Petter Vang Brakalsvaalet [pev2]" w:date="2021-04-29T11:31:00Z">
          <w:pPr>
            <w:tabs>
              <w:tab w:val="left" w:pos="543"/>
            </w:tabs>
            <w:autoSpaceDE w:val="0"/>
            <w:autoSpaceDN w:val="0"/>
            <w:adjustRightInd w:val="0"/>
          </w:pPr>
        </w:pPrChange>
      </w:pPr>
      <w:ins w:id="4445" w:author="Petter Vang Brakalsvaalet [pev2]" w:date="2021-04-27T23:31:00Z">
        <w:r w:rsidRPr="00555D5E">
          <w:rPr>
            <w:rFonts w:eastAsiaTheme="minorEastAsia" w:cstheme="majorHAnsi"/>
            <w:color w:val="000000"/>
            <w:sz w:val="20"/>
            <w:szCs w:val="20"/>
            <w:lang w:eastAsia="ja-JP"/>
            <w:rPrChange w:id="44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447"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448" w:author="Petter Vang Brakalsvaalet [pev2]" w:date="2021-04-29T15:52:00Z">
              <w:rPr>
                <w:rFonts w:eastAsiaTheme="minorEastAsia" w:cstheme="majorHAnsi"/>
                <w:color w:val="000000"/>
                <w:sz w:val="21"/>
                <w:szCs w:val="21"/>
                <w:lang w:eastAsia="ja-JP"/>
              </w:rPr>
            </w:rPrChange>
          </w:rPr>
          <w:t xml:space="preserve"> gameOption = </w:t>
        </w:r>
        <w:r w:rsidRPr="00555D5E">
          <w:rPr>
            <w:rFonts w:eastAsiaTheme="minorEastAsia" w:cstheme="majorHAnsi"/>
            <w:color w:val="2B839F"/>
            <w:sz w:val="20"/>
            <w:szCs w:val="20"/>
            <w:lang w:eastAsia="ja-JP"/>
            <w:rPrChange w:id="4449"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450"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451"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4452" w:author="Petter Vang Brakalsvaalet [pev2]" w:date="2021-04-29T15:52:00Z">
              <w:rPr>
                <w:rFonts w:eastAsiaTheme="minorEastAsia" w:cstheme="majorHAnsi"/>
                <w:color w:val="000000"/>
                <w:sz w:val="21"/>
                <w:szCs w:val="21"/>
                <w:lang w:eastAsia="ja-JP"/>
              </w:rPr>
            </w:rPrChange>
          </w:rPr>
          <w:t>[2]</w:t>
        </w:r>
      </w:ins>
    </w:p>
    <w:p w14:paraId="6A66E02C" w14:textId="77777777" w:rsidR="008E1C7E" w:rsidRPr="00555D5E" w:rsidRDefault="008E1C7E" w:rsidP="00DD38F8">
      <w:pPr>
        <w:tabs>
          <w:tab w:val="left" w:pos="543"/>
        </w:tabs>
        <w:autoSpaceDE w:val="0"/>
        <w:autoSpaceDN w:val="0"/>
        <w:adjustRightInd w:val="0"/>
        <w:rPr>
          <w:ins w:id="4453" w:author="Petter Vang Brakalsvaalet [pev2]" w:date="2021-04-27T23:31:00Z"/>
          <w:rFonts w:eastAsiaTheme="minorEastAsia" w:cstheme="majorHAnsi"/>
          <w:color w:val="000000"/>
          <w:sz w:val="20"/>
          <w:szCs w:val="20"/>
          <w:lang w:eastAsia="ja-JP"/>
          <w:rPrChange w:id="4454" w:author="Petter Vang Brakalsvaalet [pev2]" w:date="2021-04-29T15:52:00Z">
            <w:rPr>
              <w:ins w:id="4455" w:author="Petter Vang Brakalsvaalet [pev2]" w:date="2021-04-27T23:31:00Z"/>
              <w:rFonts w:eastAsiaTheme="minorEastAsia" w:cstheme="majorHAnsi"/>
              <w:color w:val="000000"/>
              <w:sz w:val="21"/>
              <w:szCs w:val="21"/>
              <w:lang w:eastAsia="ja-JP"/>
            </w:rPr>
          </w:rPrChange>
        </w:rPr>
        <w:pPrChange w:id="4456" w:author="Petter Vang Brakalsvaalet [pev2]" w:date="2021-04-29T11:31:00Z">
          <w:pPr>
            <w:tabs>
              <w:tab w:val="left" w:pos="543"/>
            </w:tabs>
            <w:autoSpaceDE w:val="0"/>
            <w:autoSpaceDN w:val="0"/>
            <w:adjustRightInd w:val="0"/>
          </w:pPr>
        </w:pPrChange>
      </w:pPr>
      <w:ins w:id="4457" w:author="Petter Vang Brakalsvaalet [pev2]" w:date="2021-04-27T23:31:00Z">
        <w:r w:rsidRPr="00555D5E">
          <w:rPr>
            <w:rFonts w:eastAsiaTheme="minorEastAsia" w:cstheme="majorHAnsi"/>
            <w:color w:val="000000"/>
            <w:sz w:val="20"/>
            <w:szCs w:val="20"/>
            <w:lang w:eastAsia="ja-JP"/>
            <w:rPrChange w:id="445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459"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4460" w:author="Petter Vang Brakalsvaalet [pev2]" w:date="2021-04-29T15:52:00Z">
              <w:rPr>
                <w:rFonts w:eastAsiaTheme="minorEastAsia" w:cstheme="majorHAnsi"/>
                <w:color w:val="000000"/>
                <w:sz w:val="21"/>
                <w:szCs w:val="21"/>
                <w:lang w:eastAsia="ja-JP"/>
              </w:rPr>
            </w:rPrChange>
          </w:rPr>
          <w:t>(</w:t>
        </w:r>
      </w:ins>
    </w:p>
    <w:p w14:paraId="07B2D93F" w14:textId="77777777" w:rsidR="008E1C7E" w:rsidRPr="00555D5E" w:rsidRDefault="008E1C7E" w:rsidP="00DD38F8">
      <w:pPr>
        <w:tabs>
          <w:tab w:val="left" w:pos="543"/>
        </w:tabs>
        <w:autoSpaceDE w:val="0"/>
        <w:autoSpaceDN w:val="0"/>
        <w:adjustRightInd w:val="0"/>
        <w:rPr>
          <w:ins w:id="4461" w:author="Petter Vang Brakalsvaalet [pev2]" w:date="2021-04-27T23:31:00Z"/>
          <w:rFonts w:eastAsiaTheme="minorEastAsia" w:cstheme="majorHAnsi"/>
          <w:color w:val="000000"/>
          <w:sz w:val="20"/>
          <w:szCs w:val="20"/>
          <w:lang w:eastAsia="ja-JP"/>
          <w:rPrChange w:id="4462" w:author="Petter Vang Brakalsvaalet [pev2]" w:date="2021-04-29T15:52:00Z">
            <w:rPr>
              <w:ins w:id="4463" w:author="Petter Vang Brakalsvaalet [pev2]" w:date="2021-04-27T23:31:00Z"/>
              <w:rFonts w:eastAsiaTheme="minorEastAsia" w:cstheme="majorHAnsi"/>
              <w:color w:val="000000"/>
              <w:sz w:val="21"/>
              <w:szCs w:val="21"/>
              <w:lang w:eastAsia="ja-JP"/>
            </w:rPr>
          </w:rPrChange>
        </w:rPr>
        <w:pPrChange w:id="4464" w:author="Petter Vang Brakalsvaalet [pev2]" w:date="2021-04-29T11:31:00Z">
          <w:pPr>
            <w:tabs>
              <w:tab w:val="left" w:pos="543"/>
            </w:tabs>
            <w:autoSpaceDE w:val="0"/>
            <w:autoSpaceDN w:val="0"/>
            <w:adjustRightInd w:val="0"/>
          </w:pPr>
        </w:pPrChange>
      </w:pPr>
      <w:ins w:id="4465" w:author="Petter Vang Brakalsvaalet [pev2]" w:date="2021-04-27T23:31:00Z">
        <w:r w:rsidRPr="00555D5E">
          <w:rPr>
            <w:rFonts w:eastAsiaTheme="minorEastAsia" w:cstheme="majorHAnsi"/>
            <w:color w:val="000000"/>
            <w:sz w:val="20"/>
            <w:szCs w:val="20"/>
            <w:lang w:eastAsia="ja-JP"/>
            <w:rPrChange w:id="4466"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467"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468"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469"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47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471"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472"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4473"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474"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475" w:author="Petter Vang Brakalsvaalet [pev2]" w:date="2021-04-29T15:52:00Z">
              <w:rPr>
                <w:rFonts w:eastAsiaTheme="minorEastAsia" w:cstheme="majorHAnsi"/>
                <w:color w:val="2B839F"/>
                <w:sz w:val="21"/>
                <w:szCs w:val="21"/>
                <w:lang w:eastAsia="ja-JP"/>
              </w:rPr>
            </w:rPrChange>
          </w:rPr>
          <w:t>&amp;&amp;</w:t>
        </w:r>
      </w:ins>
    </w:p>
    <w:p w14:paraId="7344F085" w14:textId="77777777" w:rsidR="008E1C7E" w:rsidRPr="00555D5E" w:rsidRDefault="008E1C7E" w:rsidP="00DD38F8">
      <w:pPr>
        <w:tabs>
          <w:tab w:val="left" w:pos="543"/>
        </w:tabs>
        <w:autoSpaceDE w:val="0"/>
        <w:autoSpaceDN w:val="0"/>
        <w:adjustRightInd w:val="0"/>
        <w:rPr>
          <w:ins w:id="4476" w:author="Petter Vang Brakalsvaalet [pev2]" w:date="2021-04-27T23:31:00Z"/>
          <w:rFonts w:eastAsiaTheme="minorEastAsia" w:cstheme="majorHAnsi"/>
          <w:color w:val="000000"/>
          <w:sz w:val="20"/>
          <w:szCs w:val="20"/>
          <w:lang w:eastAsia="ja-JP"/>
          <w:rPrChange w:id="4477" w:author="Petter Vang Brakalsvaalet [pev2]" w:date="2021-04-29T15:52:00Z">
            <w:rPr>
              <w:ins w:id="4478" w:author="Petter Vang Brakalsvaalet [pev2]" w:date="2021-04-27T23:31:00Z"/>
              <w:rFonts w:eastAsiaTheme="minorEastAsia" w:cstheme="majorHAnsi"/>
              <w:color w:val="000000"/>
              <w:sz w:val="21"/>
              <w:szCs w:val="21"/>
              <w:lang w:eastAsia="ja-JP"/>
            </w:rPr>
          </w:rPrChange>
        </w:rPr>
        <w:pPrChange w:id="4479" w:author="Petter Vang Brakalsvaalet [pev2]" w:date="2021-04-29T11:31:00Z">
          <w:pPr>
            <w:tabs>
              <w:tab w:val="left" w:pos="543"/>
            </w:tabs>
            <w:autoSpaceDE w:val="0"/>
            <w:autoSpaceDN w:val="0"/>
            <w:adjustRightInd w:val="0"/>
          </w:pPr>
        </w:pPrChange>
      </w:pPr>
      <w:ins w:id="4480" w:author="Petter Vang Brakalsvaalet [pev2]" w:date="2021-04-27T23:31:00Z">
        <w:r w:rsidRPr="00555D5E">
          <w:rPr>
            <w:rFonts w:eastAsiaTheme="minorEastAsia" w:cstheme="majorHAnsi"/>
            <w:color w:val="000000"/>
            <w:sz w:val="20"/>
            <w:szCs w:val="20"/>
            <w:lang w:eastAsia="ja-JP"/>
            <w:rPrChange w:id="4481"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482"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483"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484"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485"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486"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487"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4488"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489"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490" w:author="Petter Vang Brakalsvaalet [pev2]" w:date="2021-04-29T15:52:00Z">
              <w:rPr>
                <w:rFonts w:eastAsiaTheme="minorEastAsia" w:cstheme="majorHAnsi"/>
                <w:color w:val="2B839F"/>
                <w:sz w:val="21"/>
                <w:szCs w:val="21"/>
                <w:lang w:eastAsia="ja-JP"/>
              </w:rPr>
            </w:rPrChange>
          </w:rPr>
          <w:t>&amp;&amp;</w:t>
        </w:r>
      </w:ins>
    </w:p>
    <w:p w14:paraId="36CC05B8" w14:textId="77777777" w:rsidR="008E1C7E" w:rsidRPr="00555D5E" w:rsidRDefault="008E1C7E" w:rsidP="00DD38F8">
      <w:pPr>
        <w:tabs>
          <w:tab w:val="left" w:pos="543"/>
        </w:tabs>
        <w:autoSpaceDE w:val="0"/>
        <w:autoSpaceDN w:val="0"/>
        <w:adjustRightInd w:val="0"/>
        <w:rPr>
          <w:ins w:id="4491" w:author="Petter Vang Brakalsvaalet [pev2]" w:date="2021-04-27T23:31:00Z"/>
          <w:rFonts w:eastAsiaTheme="minorEastAsia" w:cstheme="majorHAnsi"/>
          <w:color w:val="000000"/>
          <w:sz w:val="20"/>
          <w:szCs w:val="20"/>
          <w:lang w:eastAsia="ja-JP"/>
          <w:rPrChange w:id="4492" w:author="Petter Vang Brakalsvaalet [pev2]" w:date="2021-04-29T15:52:00Z">
            <w:rPr>
              <w:ins w:id="4493" w:author="Petter Vang Brakalsvaalet [pev2]" w:date="2021-04-27T23:31:00Z"/>
              <w:rFonts w:eastAsiaTheme="minorEastAsia" w:cstheme="majorHAnsi"/>
              <w:color w:val="000000"/>
              <w:sz w:val="21"/>
              <w:szCs w:val="21"/>
              <w:lang w:eastAsia="ja-JP"/>
            </w:rPr>
          </w:rPrChange>
        </w:rPr>
        <w:pPrChange w:id="4494" w:author="Petter Vang Brakalsvaalet [pev2]" w:date="2021-04-29T11:31:00Z">
          <w:pPr>
            <w:tabs>
              <w:tab w:val="left" w:pos="543"/>
            </w:tabs>
            <w:autoSpaceDE w:val="0"/>
            <w:autoSpaceDN w:val="0"/>
            <w:adjustRightInd w:val="0"/>
          </w:pPr>
        </w:pPrChange>
      </w:pPr>
      <w:ins w:id="4495" w:author="Petter Vang Brakalsvaalet [pev2]" w:date="2021-04-27T23:31:00Z">
        <w:r w:rsidRPr="00555D5E">
          <w:rPr>
            <w:rFonts w:eastAsiaTheme="minorEastAsia" w:cstheme="majorHAnsi"/>
            <w:color w:val="000000"/>
            <w:sz w:val="20"/>
            <w:szCs w:val="20"/>
            <w:lang w:eastAsia="ja-JP"/>
            <w:rPrChange w:id="4496"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497"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498"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2B839F"/>
            <w:sz w:val="20"/>
            <w:szCs w:val="20"/>
            <w:lang w:eastAsia="ja-JP"/>
            <w:rPrChange w:id="4499"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500"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501"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502" w:author="Petter Vang Brakalsvaalet [pev2]" w:date="2021-04-29T15:52:00Z">
              <w:rPr>
                <w:rFonts w:eastAsiaTheme="minorEastAsia" w:cstheme="majorHAnsi"/>
                <w:color w:val="000000"/>
                <w:sz w:val="21"/>
                <w:szCs w:val="21"/>
                <w:lang w:eastAsia="ja-JP"/>
              </w:rPr>
            </w:rPrChange>
          </w:rPr>
          <w:t>[2].</w:t>
        </w:r>
        <w:r w:rsidRPr="00555D5E">
          <w:rPr>
            <w:rFonts w:eastAsiaTheme="minorEastAsia" w:cstheme="majorHAnsi"/>
            <w:color w:val="2B839F"/>
            <w:sz w:val="20"/>
            <w:szCs w:val="20"/>
            <w:lang w:eastAsia="ja-JP"/>
            <w:rPrChange w:id="4503"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504"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A31515"/>
            <w:sz w:val="20"/>
            <w:szCs w:val="20"/>
            <w:lang w:eastAsia="ja-JP"/>
            <w:rPrChange w:id="4505" w:author="Petter Vang Brakalsvaalet [pev2]" w:date="2021-04-29T15:52:00Z">
              <w:rPr>
                <w:rFonts w:eastAsiaTheme="minorEastAsia" w:cstheme="majorHAnsi"/>
                <w:color w:val="A31515"/>
                <w:sz w:val="21"/>
                <w:szCs w:val="21"/>
                <w:lang w:eastAsia="ja-JP"/>
              </w:rPr>
            </w:rPrChange>
          </w:rPr>
          <w:t>"The speed options isn't matching the expected options."</w:t>
        </w:r>
        <w:r w:rsidRPr="00555D5E">
          <w:rPr>
            <w:rFonts w:eastAsiaTheme="minorEastAsia" w:cstheme="majorHAnsi"/>
            <w:color w:val="000000"/>
            <w:sz w:val="20"/>
            <w:szCs w:val="20"/>
            <w:lang w:eastAsia="ja-JP"/>
            <w:rPrChange w:id="4506" w:author="Petter Vang Brakalsvaalet [pev2]" w:date="2021-04-29T15:52:00Z">
              <w:rPr>
                <w:rFonts w:eastAsiaTheme="minorEastAsia" w:cstheme="majorHAnsi"/>
                <w:color w:val="000000"/>
                <w:sz w:val="21"/>
                <w:szCs w:val="21"/>
                <w:lang w:eastAsia="ja-JP"/>
              </w:rPr>
            </w:rPrChange>
          </w:rPr>
          <w:t>)</w:t>
        </w:r>
      </w:ins>
    </w:p>
    <w:p w14:paraId="4C0430CB" w14:textId="77777777" w:rsidR="008E1C7E" w:rsidRPr="00555D5E" w:rsidRDefault="008E1C7E" w:rsidP="00DD38F8">
      <w:pPr>
        <w:tabs>
          <w:tab w:val="left" w:pos="543"/>
        </w:tabs>
        <w:autoSpaceDE w:val="0"/>
        <w:autoSpaceDN w:val="0"/>
        <w:adjustRightInd w:val="0"/>
        <w:rPr>
          <w:ins w:id="4507" w:author="Petter Vang Brakalsvaalet [pev2]" w:date="2021-04-27T23:31:00Z"/>
          <w:rFonts w:eastAsiaTheme="minorEastAsia" w:cstheme="majorHAnsi"/>
          <w:color w:val="000000"/>
          <w:sz w:val="20"/>
          <w:szCs w:val="20"/>
          <w:lang w:eastAsia="ja-JP"/>
          <w:rPrChange w:id="4508" w:author="Petter Vang Brakalsvaalet [pev2]" w:date="2021-04-29T15:52:00Z">
            <w:rPr>
              <w:ins w:id="4509" w:author="Petter Vang Brakalsvaalet [pev2]" w:date="2021-04-27T23:31:00Z"/>
              <w:rFonts w:eastAsiaTheme="minorEastAsia" w:cstheme="majorHAnsi"/>
              <w:color w:val="000000"/>
              <w:sz w:val="21"/>
              <w:szCs w:val="21"/>
              <w:lang w:eastAsia="ja-JP"/>
            </w:rPr>
          </w:rPrChange>
        </w:rPr>
        <w:pPrChange w:id="4510" w:author="Petter Vang Brakalsvaalet [pev2]" w:date="2021-04-29T11:31:00Z">
          <w:pPr>
            <w:tabs>
              <w:tab w:val="left" w:pos="543"/>
            </w:tabs>
            <w:autoSpaceDE w:val="0"/>
            <w:autoSpaceDN w:val="0"/>
            <w:adjustRightInd w:val="0"/>
          </w:pPr>
        </w:pPrChange>
      </w:pPr>
      <w:ins w:id="4511" w:author="Petter Vang Brakalsvaalet [pev2]" w:date="2021-04-27T23:31:00Z">
        <w:r w:rsidRPr="00555D5E">
          <w:rPr>
            <w:rFonts w:eastAsiaTheme="minorEastAsia" w:cstheme="majorHAnsi"/>
            <w:color w:val="000000"/>
            <w:sz w:val="20"/>
            <w:szCs w:val="20"/>
            <w:lang w:eastAsia="ja-JP"/>
            <w:rPrChange w:id="4512" w:author="Petter Vang Brakalsvaalet [pev2]" w:date="2021-04-29T15:52:00Z">
              <w:rPr>
                <w:rFonts w:eastAsiaTheme="minorEastAsia" w:cstheme="majorHAnsi"/>
                <w:color w:val="000000"/>
                <w:sz w:val="21"/>
                <w:szCs w:val="21"/>
                <w:lang w:eastAsia="ja-JP"/>
              </w:rPr>
            </w:rPrChange>
          </w:rPr>
          <w:t xml:space="preserve">    }</w:t>
        </w:r>
      </w:ins>
    </w:p>
    <w:p w14:paraId="57D0CA7D" w14:textId="77777777" w:rsidR="008E1C7E" w:rsidRPr="00555D5E" w:rsidRDefault="008E1C7E" w:rsidP="00DD38F8">
      <w:pPr>
        <w:tabs>
          <w:tab w:val="left" w:pos="543"/>
        </w:tabs>
        <w:autoSpaceDE w:val="0"/>
        <w:autoSpaceDN w:val="0"/>
        <w:adjustRightInd w:val="0"/>
        <w:rPr>
          <w:ins w:id="4513" w:author="Petter Vang Brakalsvaalet [pev2]" w:date="2021-04-27T23:31:00Z"/>
          <w:rFonts w:eastAsiaTheme="minorEastAsia" w:cstheme="majorHAnsi"/>
          <w:color w:val="000000"/>
          <w:sz w:val="20"/>
          <w:szCs w:val="20"/>
          <w:lang w:eastAsia="ja-JP"/>
          <w:rPrChange w:id="4514" w:author="Petter Vang Brakalsvaalet [pev2]" w:date="2021-04-29T15:52:00Z">
            <w:rPr>
              <w:ins w:id="4515" w:author="Petter Vang Brakalsvaalet [pev2]" w:date="2021-04-27T23:31:00Z"/>
              <w:rFonts w:eastAsiaTheme="minorEastAsia" w:cstheme="majorHAnsi"/>
              <w:color w:val="000000"/>
              <w:sz w:val="21"/>
              <w:szCs w:val="21"/>
              <w:lang w:eastAsia="ja-JP"/>
            </w:rPr>
          </w:rPrChange>
        </w:rPr>
        <w:pPrChange w:id="4516" w:author="Petter Vang Brakalsvaalet [pev2]" w:date="2021-04-29T11:31:00Z">
          <w:pPr>
            <w:tabs>
              <w:tab w:val="left" w:pos="543"/>
            </w:tabs>
            <w:autoSpaceDE w:val="0"/>
            <w:autoSpaceDN w:val="0"/>
            <w:adjustRightInd w:val="0"/>
          </w:pPr>
        </w:pPrChange>
      </w:pPr>
      <w:ins w:id="4517" w:author="Petter Vang Brakalsvaalet [pev2]" w:date="2021-04-27T23:31:00Z">
        <w:r w:rsidRPr="00555D5E">
          <w:rPr>
            <w:rFonts w:eastAsiaTheme="minorEastAsia" w:cstheme="majorHAnsi"/>
            <w:color w:val="000000"/>
            <w:sz w:val="20"/>
            <w:szCs w:val="20"/>
            <w:lang w:eastAsia="ja-JP"/>
            <w:rPrChange w:id="4518" w:author="Petter Vang Brakalsvaalet [pev2]" w:date="2021-04-29T15:52:00Z">
              <w:rPr>
                <w:rFonts w:eastAsiaTheme="minorEastAsia" w:cstheme="majorHAnsi"/>
                <w:color w:val="000000"/>
                <w:sz w:val="21"/>
                <w:szCs w:val="21"/>
                <w:lang w:eastAsia="ja-JP"/>
              </w:rPr>
            </w:rPrChange>
          </w:rPr>
          <w:t xml:space="preserve">    </w:t>
        </w:r>
      </w:ins>
    </w:p>
    <w:p w14:paraId="7FF50914" w14:textId="77777777" w:rsidR="008E1C7E" w:rsidRPr="00555D5E" w:rsidRDefault="008E1C7E" w:rsidP="00DD38F8">
      <w:pPr>
        <w:tabs>
          <w:tab w:val="left" w:pos="543"/>
        </w:tabs>
        <w:autoSpaceDE w:val="0"/>
        <w:autoSpaceDN w:val="0"/>
        <w:adjustRightInd w:val="0"/>
        <w:rPr>
          <w:ins w:id="4519" w:author="Petter Vang Brakalsvaalet [pev2]" w:date="2021-04-27T23:31:00Z"/>
          <w:rFonts w:eastAsiaTheme="minorEastAsia" w:cstheme="majorHAnsi"/>
          <w:color w:val="000000"/>
          <w:sz w:val="20"/>
          <w:szCs w:val="20"/>
          <w:lang w:eastAsia="ja-JP"/>
          <w:rPrChange w:id="4520" w:author="Petter Vang Brakalsvaalet [pev2]" w:date="2021-04-29T15:52:00Z">
            <w:rPr>
              <w:ins w:id="4521" w:author="Petter Vang Brakalsvaalet [pev2]" w:date="2021-04-27T23:31:00Z"/>
              <w:rFonts w:eastAsiaTheme="minorEastAsia" w:cstheme="majorHAnsi"/>
              <w:color w:val="000000"/>
              <w:sz w:val="21"/>
              <w:szCs w:val="21"/>
              <w:lang w:eastAsia="ja-JP"/>
            </w:rPr>
          </w:rPrChange>
        </w:rPr>
        <w:pPrChange w:id="4522" w:author="Petter Vang Brakalsvaalet [pev2]" w:date="2021-04-29T11:31:00Z">
          <w:pPr>
            <w:tabs>
              <w:tab w:val="left" w:pos="543"/>
            </w:tabs>
            <w:autoSpaceDE w:val="0"/>
            <w:autoSpaceDN w:val="0"/>
            <w:adjustRightInd w:val="0"/>
          </w:pPr>
        </w:pPrChange>
      </w:pPr>
      <w:ins w:id="4523" w:author="Petter Vang Brakalsvaalet [pev2]" w:date="2021-04-27T23:31:00Z">
        <w:r w:rsidRPr="00555D5E">
          <w:rPr>
            <w:rFonts w:eastAsiaTheme="minorEastAsia" w:cstheme="majorHAnsi"/>
            <w:color w:val="000000"/>
            <w:sz w:val="20"/>
            <w:szCs w:val="20"/>
            <w:lang w:eastAsia="ja-JP"/>
            <w:rPrChange w:id="452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525" w:author="Petter Vang Brakalsvaalet [pev2]" w:date="2021-04-29T15:52:00Z">
              <w:rPr>
                <w:rFonts w:eastAsiaTheme="minorEastAsia" w:cstheme="majorHAnsi"/>
                <w:color w:val="0000FF"/>
                <w:sz w:val="21"/>
                <w:szCs w:val="21"/>
                <w:lang w:eastAsia="ja-JP"/>
              </w:rPr>
            </w:rPrChange>
          </w:rPr>
          <w:t>func</w:t>
        </w:r>
        <w:r w:rsidRPr="00555D5E">
          <w:rPr>
            <w:rFonts w:eastAsiaTheme="minorEastAsia" w:cstheme="majorHAnsi"/>
            <w:color w:val="000000"/>
            <w:sz w:val="20"/>
            <w:szCs w:val="20"/>
            <w:lang w:eastAsia="ja-JP"/>
            <w:rPrChange w:id="452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F68A0"/>
            <w:sz w:val="20"/>
            <w:szCs w:val="20"/>
            <w:lang w:eastAsia="ja-JP"/>
            <w:rPrChange w:id="4527" w:author="Petter Vang Brakalsvaalet [pev2]" w:date="2021-04-29T15:52:00Z">
              <w:rPr>
                <w:rFonts w:eastAsiaTheme="minorEastAsia" w:cstheme="majorHAnsi"/>
                <w:color w:val="0F68A0"/>
                <w:sz w:val="21"/>
                <w:szCs w:val="21"/>
                <w:lang w:eastAsia="ja-JP"/>
              </w:rPr>
            </w:rPrChange>
          </w:rPr>
          <w:t>testReachOption</w:t>
        </w:r>
        <w:r w:rsidRPr="00555D5E">
          <w:rPr>
            <w:rFonts w:eastAsiaTheme="minorEastAsia" w:cstheme="majorHAnsi"/>
            <w:color w:val="000000"/>
            <w:sz w:val="20"/>
            <w:szCs w:val="20"/>
            <w:lang w:eastAsia="ja-JP"/>
            <w:rPrChange w:id="4528" w:author="Petter Vang Brakalsvaalet [pev2]" w:date="2021-04-29T15:52:00Z">
              <w:rPr>
                <w:rFonts w:eastAsiaTheme="minorEastAsia" w:cstheme="majorHAnsi"/>
                <w:color w:val="000000"/>
                <w:sz w:val="21"/>
                <w:szCs w:val="21"/>
                <w:lang w:eastAsia="ja-JP"/>
              </w:rPr>
            </w:rPrChange>
          </w:rPr>
          <w:t>(){</w:t>
        </w:r>
      </w:ins>
    </w:p>
    <w:p w14:paraId="766A4524" w14:textId="77777777" w:rsidR="008E1C7E" w:rsidRPr="00555D5E" w:rsidRDefault="008E1C7E" w:rsidP="00DD38F8">
      <w:pPr>
        <w:tabs>
          <w:tab w:val="left" w:pos="543"/>
        </w:tabs>
        <w:autoSpaceDE w:val="0"/>
        <w:autoSpaceDN w:val="0"/>
        <w:adjustRightInd w:val="0"/>
        <w:rPr>
          <w:ins w:id="4529" w:author="Petter Vang Brakalsvaalet [pev2]" w:date="2021-04-27T23:31:00Z"/>
          <w:rFonts w:eastAsiaTheme="minorEastAsia" w:cstheme="majorHAnsi"/>
          <w:color w:val="000000"/>
          <w:sz w:val="20"/>
          <w:szCs w:val="20"/>
          <w:lang w:eastAsia="ja-JP"/>
          <w:rPrChange w:id="4530" w:author="Petter Vang Brakalsvaalet [pev2]" w:date="2021-04-29T15:52:00Z">
            <w:rPr>
              <w:ins w:id="4531" w:author="Petter Vang Brakalsvaalet [pev2]" w:date="2021-04-27T23:31:00Z"/>
              <w:rFonts w:eastAsiaTheme="minorEastAsia" w:cstheme="majorHAnsi"/>
              <w:color w:val="000000"/>
              <w:sz w:val="21"/>
              <w:szCs w:val="21"/>
              <w:lang w:eastAsia="ja-JP"/>
            </w:rPr>
          </w:rPrChange>
        </w:rPr>
        <w:pPrChange w:id="4532" w:author="Petter Vang Brakalsvaalet [pev2]" w:date="2021-04-29T11:31:00Z">
          <w:pPr>
            <w:tabs>
              <w:tab w:val="left" w:pos="543"/>
            </w:tabs>
            <w:autoSpaceDE w:val="0"/>
            <w:autoSpaceDN w:val="0"/>
            <w:adjustRightInd w:val="0"/>
          </w:pPr>
        </w:pPrChange>
      </w:pPr>
      <w:ins w:id="4533" w:author="Petter Vang Brakalsvaalet [pev2]" w:date="2021-04-27T23:31:00Z">
        <w:r w:rsidRPr="00555D5E">
          <w:rPr>
            <w:rFonts w:eastAsiaTheme="minorEastAsia" w:cstheme="majorHAnsi"/>
            <w:color w:val="000000"/>
            <w:sz w:val="20"/>
            <w:szCs w:val="20"/>
            <w:lang w:eastAsia="ja-JP"/>
            <w:rPrChange w:id="4534"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0000FF"/>
            <w:sz w:val="20"/>
            <w:szCs w:val="20"/>
            <w:lang w:eastAsia="ja-JP"/>
            <w:rPrChange w:id="4535" w:author="Petter Vang Brakalsvaalet [pev2]" w:date="2021-04-29T15:52:00Z">
              <w:rPr>
                <w:rFonts w:eastAsiaTheme="minorEastAsia" w:cstheme="majorHAnsi"/>
                <w:color w:val="0000FF"/>
                <w:sz w:val="21"/>
                <w:szCs w:val="21"/>
                <w:lang w:eastAsia="ja-JP"/>
              </w:rPr>
            </w:rPrChange>
          </w:rPr>
          <w:t>let</w:t>
        </w:r>
        <w:r w:rsidRPr="00555D5E">
          <w:rPr>
            <w:rFonts w:eastAsiaTheme="minorEastAsia" w:cstheme="majorHAnsi"/>
            <w:color w:val="000000"/>
            <w:sz w:val="20"/>
            <w:szCs w:val="20"/>
            <w:lang w:eastAsia="ja-JP"/>
            <w:rPrChange w:id="4536" w:author="Petter Vang Brakalsvaalet [pev2]" w:date="2021-04-29T15:52:00Z">
              <w:rPr>
                <w:rFonts w:eastAsiaTheme="minorEastAsia" w:cstheme="majorHAnsi"/>
                <w:color w:val="000000"/>
                <w:sz w:val="21"/>
                <w:szCs w:val="21"/>
                <w:lang w:eastAsia="ja-JP"/>
              </w:rPr>
            </w:rPrChange>
          </w:rPr>
          <w:t xml:space="preserve"> gameOption = </w:t>
        </w:r>
        <w:r w:rsidRPr="00555D5E">
          <w:rPr>
            <w:rFonts w:eastAsiaTheme="minorEastAsia" w:cstheme="majorHAnsi"/>
            <w:color w:val="2B839F"/>
            <w:sz w:val="20"/>
            <w:szCs w:val="20"/>
            <w:lang w:eastAsia="ja-JP"/>
            <w:rPrChange w:id="4537" w:author="Petter Vang Brakalsvaalet [pev2]" w:date="2021-04-29T15:52:00Z">
              <w:rPr>
                <w:rFonts w:eastAsiaTheme="minorEastAsia" w:cstheme="majorHAnsi"/>
                <w:color w:val="2B839F"/>
                <w:sz w:val="21"/>
                <w:szCs w:val="21"/>
                <w:lang w:eastAsia="ja-JP"/>
              </w:rPr>
            </w:rPrChange>
          </w:rPr>
          <w:t>setUpVC</w:t>
        </w:r>
        <w:r w:rsidRPr="00555D5E">
          <w:rPr>
            <w:rFonts w:eastAsiaTheme="minorEastAsia" w:cstheme="majorHAnsi"/>
            <w:color w:val="000000"/>
            <w:sz w:val="20"/>
            <w:szCs w:val="20"/>
            <w:lang w:eastAsia="ja-JP"/>
            <w:rPrChange w:id="4538" w:author="Petter Vang Brakalsvaalet [pev2]" w:date="2021-04-29T15:52:00Z">
              <w:rPr>
                <w:rFonts w:eastAsiaTheme="minorEastAsia" w:cstheme="majorHAnsi"/>
                <w:color w:val="000000"/>
                <w:sz w:val="21"/>
                <w:szCs w:val="21"/>
                <w:lang w:eastAsia="ja-JP"/>
              </w:rPr>
            </w:rPrChange>
          </w:rPr>
          <w:t>.</w:t>
        </w:r>
        <w:r w:rsidRPr="00555D5E">
          <w:rPr>
            <w:rFonts w:eastAsiaTheme="minorEastAsia" w:cstheme="majorHAnsi"/>
            <w:color w:val="2B839F"/>
            <w:sz w:val="20"/>
            <w:szCs w:val="20"/>
            <w:lang w:eastAsia="ja-JP"/>
            <w:rPrChange w:id="4539" w:author="Petter Vang Brakalsvaalet [pev2]" w:date="2021-04-29T15:52:00Z">
              <w:rPr>
                <w:rFonts w:eastAsiaTheme="minorEastAsia" w:cstheme="majorHAnsi"/>
                <w:color w:val="2B839F"/>
                <w:sz w:val="21"/>
                <w:szCs w:val="21"/>
                <w:lang w:eastAsia="ja-JP"/>
              </w:rPr>
            </w:rPrChange>
          </w:rPr>
          <w:t>gameOptions</w:t>
        </w:r>
        <w:r w:rsidRPr="00555D5E">
          <w:rPr>
            <w:rFonts w:eastAsiaTheme="minorEastAsia" w:cstheme="majorHAnsi"/>
            <w:color w:val="000000"/>
            <w:sz w:val="20"/>
            <w:szCs w:val="20"/>
            <w:lang w:eastAsia="ja-JP"/>
            <w:rPrChange w:id="4540" w:author="Petter Vang Brakalsvaalet [pev2]" w:date="2021-04-29T15:52:00Z">
              <w:rPr>
                <w:rFonts w:eastAsiaTheme="minorEastAsia" w:cstheme="majorHAnsi"/>
                <w:color w:val="000000"/>
                <w:sz w:val="21"/>
                <w:szCs w:val="21"/>
                <w:lang w:eastAsia="ja-JP"/>
              </w:rPr>
            </w:rPrChange>
          </w:rPr>
          <w:t>[3]</w:t>
        </w:r>
      </w:ins>
    </w:p>
    <w:p w14:paraId="65EB601A" w14:textId="77777777" w:rsidR="008E1C7E" w:rsidRPr="00555D5E" w:rsidRDefault="008E1C7E" w:rsidP="00DD38F8">
      <w:pPr>
        <w:tabs>
          <w:tab w:val="left" w:pos="543"/>
        </w:tabs>
        <w:autoSpaceDE w:val="0"/>
        <w:autoSpaceDN w:val="0"/>
        <w:adjustRightInd w:val="0"/>
        <w:rPr>
          <w:ins w:id="4541" w:author="Petter Vang Brakalsvaalet [pev2]" w:date="2021-04-27T23:31:00Z"/>
          <w:rFonts w:eastAsiaTheme="minorEastAsia" w:cstheme="majorHAnsi"/>
          <w:color w:val="000000"/>
          <w:sz w:val="20"/>
          <w:szCs w:val="20"/>
          <w:lang w:eastAsia="ja-JP"/>
          <w:rPrChange w:id="4542" w:author="Petter Vang Brakalsvaalet [pev2]" w:date="2021-04-29T15:52:00Z">
            <w:rPr>
              <w:ins w:id="4543" w:author="Petter Vang Brakalsvaalet [pev2]" w:date="2021-04-27T23:31:00Z"/>
              <w:rFonts w:eastAsiaTheme="minorEastAsia" w:cstheme="majorHAnsi"/>
              <w:color w:val="000000"/>
              <w:sz w:val="21"/>
              <w:szCs w:val="21"/>
              <w:lang w:eastAsia="ja-JP"/>
            </w:rPr>
          </w:rPrChange>
        </w:rPr>
        <w:pPrChange w:id="4544" w:author="Petter Vang Brakalsvaalet [pev2]" w:date="2021-04-29T11:31:00Z">
          <w:pPr>
            <w:tabs>
              <w:tab w:val="left" w:pos="543"/>
            </w:tabs>
            <w:autoSpaceDE w:val="0"/>
            <w:autoSpaceDN w:val="0"/>
            <w:adjustRightInd w:val="0"/>
          </w:pPr>
        </w:pPrChange>
      </w:pPr>
      <w:ins w:id="4545" w:author="Petter Vang Brakalsvaalet [pev2]" w:date="2021-04-27T23:31:00Z">
        <w:r w:rsidRPr="00555D5E">
          <w:rPr>
            <w:rFonts w:eastAsiaTheme="minorEastAsia" w:cstheme="majorHAnsi"/>
            <w:color w:val="000000"/>
            <w:sz w:val="20"/>
            <w:szCs w:val="20"/>
            <w:lang w:eastAsia="ja-JP"/>
            <w:rPrChange w:id="4546"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547" w:author="Petter Vang Brakalsvaalet [pev2]" w:date="2021-04-29T15:52:00Z">
              <w:rPr>
                <w:rFonts w:eastAsiaTheme="minorEastAsia" w:cstheme="majorHAnsi"/>
                <w:color w:val="2B839F"/>
                <w:sz w:val="21"/>
                <w:szCs w:val="21"/>
                <w:lang w:eastAsia="ja-JP"/>
              </w:rPr>
            </w:rPrChange>
          </w:rPr>
          <w:t>XCTAssert</w:t>
        </w:r>
        <w:r w:rsidRPr="00555D5E">
          <w:rPr>
            <w:rFonts w:eastAsiaTheme="minorEastAsia" w:cstheme="majorHAnsi"/>
            <w:color w:val="000000"/>
            <w:sz w:val="20"/>
            <w:szCs w:val="20"/>
            <w:lang w:eastAsia="ja-JP"/>
            <w:rPrChange w:id="4548" w:author="Petter Vang Brakalsvaalet [pev2]" w:date="2021-04-29T15:52:00Z">
              <w:rPr>
                <w:rFonts w:eastAsiaTheme="minorEastAsia" w:cstheme="majorHAnsi"/>
                <w:color w:val="000000"/>
                <w:sz w:val="21"/>
                <w:szCs w:val="21"/>
                <w:lang w:eastAsia="ja-JP"/>
              </w:rPr>
            </w:rPrChange>
          </w:rPr>
          <w:t>(</w:t>
        </w:r>
      </w:ins>
    </w:p>
    <w:p w14:paraId="11D2A030" w14:textId="77777777" w:rsidR="008E1C7E" w:rsidRPr="00555D5E" w:rsidRDefault="008E1C7E" w:rsidP="00DD38F8">
      <w:pPr>
        <w:tabs>
          <w:tab w:val="left" w:pos="543"/>
        </w:tabs>
        <w:autoSpaceDE w:val="0"/>
        <w:autoSpaceDN w:val="0"/>
        <w:adjustRightInd w:val="0"/>
        <w:rPr>
          <w:ins w:id="4549" w:author="Petter Vang Brakalsvaalet [pev2]" w:date="2021-04-27T23:31:00Z"/>
          <w:rFonts w:eastAsiaTheme="minorEastAsia" w:cstheme="majorHAnsi"/>
          <w:color w:val="000000"/>
          <w:sz w:val="20"/>
          <w:szCs w:val="20"/>
          <w:lang w:eastAsia="ja-JP"/>
          <w:rPrChange w:id="4550" w:author="Petter Vang Brakalsvaalet [pev2]" w:date="2021-04-29T15:52:00Z">
            <w:rPr>
              <w:ins w:id="4551" w:author="Petter Vang Brakalsvaalet [pev2]" w:date="2021-04-27T23:31:00Z"/>
              <w:rFonts w:eastAsiaTheme="minorEastAsia" w:cstheme="majorHAnsi"/>
              <w:color w:val="000000"/>
              <w:sz w:val="21"/>
              <w:szCs w:val="21"/>
              <w:lang w:eastAsia="ja-JP"/>
            </w:rPr>
          </w:rPrChange>
        </w:rPr>
        <w:pPrChange w:id="4552" w:author="Petter Vang Brakalsvaalet [pev2]" w:date="2021-04-29T11:31:00Z">
          <w:pPr>
            <w:tabs>
              <w:tab w:val="left" w:pos="543"/>
            </w:tabs>
            <w:autoSpaceDE w:val="0"/>
            <w:autoSpaceDN w:val="0"/>
            <w:adjustRightInd w:val="0"/>
          </w:pPr>
        </w:pPrChange>
      </w:pPr>
      <w:ins w:id="4553" w:author="Petter Vang Brakalsvaalet [pev2]" w:date="2021-04-27T23:31:00Z">
        <w:r w:rsidRPr="00555D5E">
          <w:rPr>
            <w:rFonts w:eastAsiaTheme="minorEastAsia" w:cstheme="majorHAnsi"/>
            <w:color w:val="000000"/>
            <w:sz w:val="20"/>
            <w:szCs w:val="20"/>
            <w:lang w:eastAsia="ja-JP"/>
            <w:rPrChange w:id="4554" w:author="Petter Vang Brakalsvaalet [pev2]" w:date="2021-04-29T15:52:00Z">
              <w:rPr>
                <w:rFonts w:eastAsiaTheme="minorEastAsia" w:cstheme="majorHAnsi"/>
                <w:color w:val="000000"/>
                <w:sz w:val="21"/>
                <w:szCs w:val="21"/>
                <w:lang w:eastAsia="ja-JP"/>
              </w:rPr>
            </w:rPrChange>
          </w:rPr>
          <w:lastRenderedPageBreak/>
          <w:t xml:space="preserve">            gameOption.</w:t>
        </w:r>
        <w:r w:rsidRPr="00555D5E">
          <w:rPr>
            <w:rFonts w:eastAsiaTheme="minorEastAsia" w:cstheme="majorHAnsi"/>
            <w:color w:val="2B839F"/>
            <w:sz w:val="20"/>
            <w:szCs w:val="20"/>
            <w:lang w:eastAsia="ja-JP"/>
            <w:rPrChange w:id="4555"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556"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55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55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559"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560"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4561"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562" w:author="Petter Vang Brakalsvaalet [pev2]" w:date="2021-04-29T15:52:00Z">
              <w:rPr>
                <w:rFonts w:eastAsiaTheme="minorEastAsia" w:cstheme="majorHAnsi"/>
                <w:color w:val="000000"/>
                <w:sz w:val="21"/>
                <w:szCs w:val="21"/>
                <w:lang w:eastAsia="ja-JP"/>
              </w:rPr>
            </w:rPrChange>
          </w:rPr>
          <w:t xml:space="preserve">?[0] </w:t>
        </w:r>
        <w:r w:rsidRPr="00555D5E">
          <w:rPr>
            <w:rFonts w:eastAsiaTheme="minorEastAsia" w:cstheme="majorHAnsi"/>
            <w:color w:val="2B839F"/>
            <w:sz w:val="20"/>
            <w:szCs w:val="20"/>
            <w:lang w:eastAsia="ja-JP"/>
            <w:rPrChange w:id="4563" w:author="Petter Vang Brakalsvaalet [pev2]" w:date="2021-04-29T15:52:00Z">
              <w:rPr>
                <w:rFonts w:eastAsiaTheme="minorEastAsia" w:cstheme="majorHAnsi"/>
                <w:color w:val="2B839F"/>
                <w:sz w:val="21"/>
                <w:szCs w:val="21"/>
                <w:lang w:eastAsia="ja-JP"/>
              </w:rPr>
            </w:rPrChange>
          </w:rPr>
          <w:t>&amp;&amp;</w:t>
        </w:r>
      </w:ins>
    </w:p>
    <w:p w14:paraId="585803A3" w14:textId="77777777" w:rsidR="008E1C7E" w:rsidRPr="00555D5E" w:rsidRDefault="008E1C7E" w:rsidP="00DD38F8">
      <w:pPr>
        <w:tabs>
          <w:tab w:val="left" w:pos="543"/>
        </w:tabs>
        <w:autoSpaceDE w:val="0"/>
        <w:autoSpaceDN w:val="0"/>
        <w:adjustRightInd w:val="0"/>
        <w:rPr>
          <w:ins w:id="4564" w:author="Petter Vang Brakalsvaalet [pev2]" w:date="2021-04-27T23:31:00Z"/>
          <w:rFonts w:eastAsiaTheme="minorEastAsia" w:cstheme="majorHAnsi"/>
          <w:color w:val="000000"/>
          <w:sz w:val="20"/>
          <w:szCs w:val="20"/>
          <w:lang w:eastAsia="ja-JP"/>
          <w:rPrChange w:id="4565" w:author="Petter Vang Brakalsvaalet [pev2]" w:date="2021-04-29T15:52:00Z">
            <w:rPr>
              <w:ins w:id="4566" w:author="Petter Vang Brakalsvaalet [pev2]" w:date="2021-04-27T23:31:00Z"/>
              <w:rFonts w:eastAsiaTheme="minorEastAsia" w:cstheme="majorHAnsi"/>
              <w:color w:val="000000"/>
              <w:sz w:val="21"/>
              <w:szCs w:val="21"/>
              <w:lang w:eastAsia="ja-JP"/>
            </w:rPr>
          </w:rPrChange>
        </w:rPr>
        <w:pPrChange w:id="4567" w:author="Petter Vang Brakalsvaalet [pev2]" w:date="2021-04-29T11:31:00Z">
          <w:pPr>
            <w:tabs>
              <w:tab w:val="left" w:pos="543"/>
            </w:tabs>
            <w:autoSpaceDE w:val="0"/>
            <w:autoSpaceDN w:val="0"/>
            <w:adjustRightInd w:val="0"/>
          </w:pPr>
        </w:pPrChange>
      </w:pPr>
      <w:ins w:id="4568" w:author="Petter Vang Brakalsvaalet [pev2]" w:date="2021-04-27T23:31:00Z">
        <w:r w:rsidRPr="00555D5E">
          <w:rPr>
            <w:rFonts w:eastAsiaTheme="minorEastAsia" w:cstheme="majorHAnsi"/>
            <w:color w:val="000000"/>
            <w:sz w:val="20"/>
            <w:szCs w:val="20"/>
            <w:lang w:eastAsia="ja-JP"/>
            <w:rPrChange w:id="4569"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570"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571"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572"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573"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574"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575"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4576"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577" w:author="Petter Vang Brakalsvaalet [pev2]" w:date="2021-04-29T15:52:00Z">
              <w:rPr>
                <w:rFonts w:eastAsiaTheme="minorEastAsia" w:cstheme="majorHAnsi"/>
                <w:color w:val="000000"/>
                <w:sz w:val="21"/>
                <w:szCs w:val="21"/>
                <w:lang w:eastAsia="ja-JP"/>
              </w:rPr>
            </w:rPrChange>
          </w:rPr>
          <w:t xml:space="preserve">?[1] </w:t>
        </w:r>
        <w:r w:rsidRPr="00555D5E">
          <w:rPr>
            <w:rFonts w:eastAsiaTheme="minorEastAsia" w:cstheme="majorHAnsi"/>
            <w:color w:val="2B839F"/>
            <w:sz w:val="20"/>
            <w:szCs w:val="20"/>
            <w:lang w:eastAsia="ja-JP"/>
            <w:rPrChange w:id="4578" w:author="Petter Vang Brakalsvaalet [pev2]" w:date="2021-04-29T15:52:00Z">
              <w:rPr>
                <w:rFonts w:eastAsiaTheme="minorEastAsia" w:cstheme="majorHAnsi"/>
                <w:color w:val="2B839F"/>
                <w:sz w:val="21"/>
                <w:szCs w:val="21"/>
                <w:lang w:eastAsia="ja-JP"/>
              </w:rPr>
            </w:rPrChange>
          </w:rPr>
          <w:t>&amp;&amp;</w:t>
        </w:r>
      </w:ins>
    </w:p>
    <w:p w14:paraId="439078E1" w14:textId="77777777" w:rsidR="008E1C7E" w:rsidRPr="00555D5E" w:rsidRDefault="008E1C7E" w:rsidP="00DD38F8">
      <w:pPr>
        <w:tabs>
          <w:tab w:val="left" w:pos="543"/>
        </w:tabs>
        <w:autoSpaceDE w:val="0"/>
        <w:autoSpaceDN w:val="0"/>
        <w:adjustRightInd w:val="0"/>
        <w:rPr>
          <w:ins w:id="4579" w:author="Petter Vang Brakalsvaalet [pev2]" w:date="2021-04-27T23:31:00Z"/>
          <w:rFonts w:eastAsiaTheme="minorEastAsia" w:cstheme="majorHAnsi"/>
          <w:color w:val="000000"/>
          <w:sz w:val="20"/>
          <w:szCs w:val="20"/>
          <w:lang w:eastAsia="ja-JP"/>
          <w:rPrChange w:id="4580" w:author="Petter Vang Brakalsvaalet [pev2]" w:date="2021-04-29T15:52:00Z">
            <w:rPr>
              <w:ins w:id="4581" w:author="Petter Vang Brakalsvaalet [pev2]" w:date="2021-04-27T23:31:00Z"/>
              <w:rFonts w:eastAsiaTheme="minorEastAsia" w:cstheme="majorHAnsi"/>
              <w:color w:val="000000"/>
              <w:sz w:val="21"/>
              <w:szCs w:val="21"/>
              <w:lang w:eastAsia="ja-JP"/>
            </w:rPr>
          </w:rPrChange>
        </w:rPr>
        <w:pPrChange w:id="4582" w:author="Petter Vang Brakalsvaalet [pev2]" w:date="2021-04-29T11:31:00Z">
          <w:pPr>
            <w:tabs>
              <w:tab w:val="left" w:pos="543"/>
            </w:tabs>
            <w:autoSpaceDE w:val="0"/>
            <w:autoSpaceDN w:val="0"/>
            <w:adjustRightInd w:val="0"/>
          </w:pPr>
        </w:pPrChange>
      </w:pPr>
      <w:ins w:id="4583" w:author="Petter Vang Brakalsvaalet [pev2]" w:date="2021-04-27T23:31:00Z">
        <w:r w:rsidRPr="00555D5E">
          <w:rPr>
            <w:rFonts w:eastAsiaTheme="minorEastAsia" w:cstheme="majorHAnsi"/>
            <w:color w:val="000000"/>
            <w:sz w:val="20"/>
            <w:szCs w:val="20"/>
            <w:lang w:eastAsia="ja-JP"/>
            <w:rPrChange w:id="4584" w:author="Petter Vang Brakalsvaalet [pev2]" w:date="2021-04-29T15:52:00Z">
              <w:rPr>
                <w:rFonts w:eastAsiaTheme="minorEastAsia" w:cstheme="majorHAnsi"/>
                <w:color w:val="000000"/>
                <w:sz w:val="21"/>
                <w:szCs w:val="21"/>
                <w:lang w:eastAsia="ja-JP"/>
              </w:rPr>
            </w:rPrChange>
          </w:rPr>
          <w:t xml:space="preserve">                gameOption.</w:t>
        </w:r>
        <w:r w:rsidRPr="00555D5E">
          <w:rPr>
            <w:rFonts w:eastAsiaTheme="minorEastAsia" w:cstheme="majorHAnsi"/>
            <w:color w:val="2B839F"/>
            <w:sz w:val="20"/>
            <w:szCs w:val="20"/>
            <w:lang w:eastAsia="ja-JP"/>
            <w:rPrChange w:id="4585" w:author="Petter Vang Brakalsvaalet [pev2]" w:date="2021-04-29T15:52:00Z">
              <w:rPr>
                <w:rFonts w:eastAsiaTheme="minorEastAsia" w:cstheme="majorHAnsi"/>
                <w:color w:val="2B839F"/>
                <w:sz w:val="21"/>
                <w:szCs w:val="21"/>
                <w:lang w:eastAsia="ja-JP"/>
              </w:rPr>
            </w:rPrChange>
          </w:rPr>
          <w:t>segments</w:t>
        </w:r>
        <w:r w:rsidRPr="00555D5E">
          <w:rPr>
            <w:rFonts w:eastAsiaTheme="minorEastAsia" w:cstheme="majorHAnsi"/>
            <w:color w:val="000000"/>
            <w:sz w:val="20"/>
            <w:szCs w:val="20"/>
            <w:lang w:eastAsia="ja-JP"/>
            <w:rPrChange w:id="4586"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2B839F"/>
            <w:sz w:val="20"/>
            <w:szCs w:val="20"/>
            <w:lang w:eastAsia="ja-JP"/>
            <w:rPrChange w:id="4587" w:author="Petter Vang Brakalsvaalet [pev2]" w:date="2021-04-29T15:52:00Z">
              <w:rPr>
                <w:rFonts w:eastAsiaTheme="minorEastAsia" w:cstheme="majorHAnsi"/>
                <w:color w:val="2B839F"/>
                <w:sz w:val="21"/>
                <w:szCs w:val="21"/>
                <w:lang w:eastAsia="ja-JP"/>
              </w:rPr>
            </w:rPrChange>
          </w:rPr>
          <w:t>==</w:t>
        </w:r>
        <w:r w:rsidRPr="00555D5E">
          <w:rPr>
            <w:rFonts w:eastAsiaTheme="minorEastAsia" w:cstheme="majorHAnsi"/>
            <w:color w:val="000000"/>
            <w:sz w:val="20"/>
            <w:szCs w:val="20"/>
            <w:lang w:eastAsia="ja-JP"/>
            <w:rPrChange w:id="4588" w:author="Petter Vang Brakalsvaalet [pev2]" w:date="2021-04-29T15:52:00Z">
              <w:rPr>
                <w:rFonts w:eastAsiaTheme="minorEastAsia" w:cstheme="majorHAnsi"/>
                <w:color w:val="000000"/>
                <w:sz w:val="21"/>
                <w:szCs w:val="21"/>
                <w:lang w:eastAsia="ja-JP"/>
              </w:rPr>
            </w:rPrChange>
          </w:rPr>
          <w:t xml:space="preserve"> </w:t>
        </w:r>
        <w:r w:rsidRPr="00555D5E">
          <w:rPr>
            <w:rFonts w:eastAsiaTheme="minorEastAsia" w:cstheme="majorHAnsi"/>
            <w:color w:val="2B839F"/>
            <w:sz w:val="20"/>
            <w:szCs w:val="20"/>
            <w:lang w:eastAsia="ja-JP"/>
            <w:rPrChange w:id="4589" w:author="Petter Vang Brakalsvaalet [pev2]" w:date="2021-04-29T15:52:00Z">
              <w:rPr>
                <w:rFonts w:eastAsiaTheme="minorEastAsia" w:cstheme="majorHAnsi"/>
                <w:color w:val="2B839F"/>
                <w:sz w:val="21"/>
                <w:szCs w:val="21"/>
                <w:lang w:eastAsia="ja-JP"/>
              </w:rPr>
            </w:rPrChange>
          </w:rPr>
          <w:t>defaultOptions</w:t>
        </w:r>
        <w:r w:rsidRPr="00555D5E">
          <w:rPr>
            <w:rFonts w:eastAsiaTheme="minorEastAsia" w:cstheme="majorHAnsi"/>
            <w:color w:val="000000"/>
            <w:sz w:val="20"/>
            <w:szCs w:val="20"/>
            <w:lang w:eastAsia="ja-JP"/>
            <w:rPrChange w:id="4590" w:author="Petter Vang Brakalsvaalet [pev2]" w:date="2021-04-29T15:52:00Z">
              <w:rPr>
                <w:rFonts w:eastAsiaTheme="minorEastAsia" w:cstheme="majorHAnsi"/>
                <w:color w:val="000000"/>
                <w:sz w:val="21"/>
                <w:szCs w:val="21"/>
                <w:lang w:eastAsia="ja-JP"/>
              </w:rPr>
            </w:rPrChange>
          </w:rPr>
          <w:t>[3].</w:t>
        </w:r>
        <w:r w:rsidRPr="00555D5E">
          <w:rPr>
            <w:rFonts w:eastAsiaTheme="minorEastAsia" w:cstheme="majorHAnsi"/>
            <w:color w:val="2B839F"/>
            <w:sz w:val="20"/>
            <w:szCs w:val="20"/>
            <w:lang w:eastAsia="ja-JP"/>
            <w:rPrChange w:id="4591" w:author="Petter Vang Brakalsvaalet [pev2]" w:date="2021-04-29T15:52:00Z">
              <w:rPr>
                <w:rFonts w:eastAsiaTheme="minorEastAsia" w:cstheme="majorHAnsi"/>
                <w:color w:val="2B839F"/>
                <w:sz w:val="21"/>
                <w:szCs w:val="21"/>
                <w:lang w:eastAsia="ja-JP"/>
              </w:rPr>
            </w:rPrChange>
          </w:rPr>
          <w:t>options</w:t>
        </w:r>
        <w:r w:rsidRPr="00555D5E">
          <w:rPr>
            <w:rFonts w:eastAsiaTheme="minorEastAsia" w:cstheme="majorHAnsi"/>
            <w:color w:val="000000"/>
            <w:sz w:val="20"/>
            <w:szCs w:val="20"/>
            <w:lang w:eastAsia="ja-JP"/>
            <w:rPrChange w:id="4592" w:author="Petter Vang Brakalsvaalet [pev2]" w:date="2021-04-29T15:52:00Z">
              <w:rPr>
                <w:rFonts w:eastAsiaTheme="minorEastAsia" w:cstheme="majorHAnsi"/>
                <w:color w:val="000000"/>
                <w:sz w:val="21"/>
                <w:szCs w:val="21"/>
                <w:lang w:eastAsia="ja-JP"/>
              </w:rPr>
            </w:rPrChange>
          </w:rPr>
          <w:t xml:space="preserve">?[2], </w:t>
        </w:r>
        <w:r w:rsidRPr="00555D5E">
          <w:rPr>
            <w:rFonts w:eastAsiaTheme="minorEastAsia" w:cstheme="majorHAnsi"/>
            <w:color w:val="A31515"/>
            <w:sz w:val="20"/>
            <w:szCs w:val="20"/>
            <w:lang w:eastAsia="ja-JP"/>
            <w:rPrChange w:id="4593" w:author="Petter Vang Brakalsvaalet [pev2]" w:date="2021-04-29T15:52:00Z">
              <w:rPr>
                <w:rFonts w:eastAsiaTheme="minorEastAsia" w:cstheme="majorHAnsi"/>
                <w:color w:val="A31515"/>
                <w:sz w:val="21"/>
                <w:szCs w:val="21"/>
                <w:lang w:eastAsia="ja-JP"/>
              </w:rPr>
            </w:rPrChange>
          </w:rPr>
          <w:t>"The reach options isn't matching the expected options."</w:t>
        </w:r>
        <w:r w:rsidRPr="00555D5E">
          <w:rPr>
            <w:rFonts w:eastAsiaTheme="minorEastAsia" w:cstheme="majorHAnsi"/>
            <w:color w:val="000000"/>
            <w:sz w:val="20"/>
            <w:szCs w:val="20"/>
            <w:lang w:eastAsia="ja-JP"/>
            <w:rPrChange w:id="4594" w:author="Petter Vang Brakalsvaalet [pev2]" w:date="2021-04-29T15:52:00Z">
              <w:rPr>
                <w:rFonts w:eastAsiaTheme="minorEastAsia" w:cstheme="majorHAnsi"/>
                <w:color w:val="000000"/>
                <w:sz w:val="21"/>
                <w:szCs w:val="21"/>
                <w:lang w:eastAsia="ja-JP"/>
              </w:rPr>
            </w:rPrChange>
          </w:rPr>
          <w:t>)</w:t>
        </w:r>
      </w:ins>
    </w:p>
    <w:p w14:paraId="187A2276" w14:textId="77777777" w:rsidR="008E1C7E" w:rsidRPr="00555D5E" w:rsidRDefault="008E1C7E" w:rsidP="00DD38F8">
      <w:pPr>
        <w:tabs>
          <w:tab w:val="left" w:pos="543"/>
        </w:tabs>
        <w:autoSpaceDE w:val="0"/>
        <w:autoSpaceDN w:val="0"/>
        <w:adjustRightInd w:val="0"/>
        <w:rPr>
          <w:ins w:id="4595" w:author="Petter Vang Brakalsvaalet [pev2]" w:date="2021-04-27T23:31:00Z"/>
          <w:rFonts w:eastAsiaTheme="minorEastAsia" w:cstheme="majorHAnsi"/>
          <w:color w:val="000000"/>
          <w:sz w:val="20"/>
          <w:szCs w:val="20"/>
          <w:lang w:eastAsia="ja-JP"/>
          <w:rPrChange w:id="4596" w:author="Petter Vang Brakalsvaalet [pev2]" w:date="2021-04-29T15:52:00Z">
            <w:rPr>
              <w:ins w:id="4597" w:author="Petter Vang Brakalsvaalet [pev2]" w:date="2021-04-27T23:31:00Z"/>
              <w:rFonts w:eastAsiaTheme="minorEastAsia" w:cstheme="majorHAnsi"/>
              <w:color w:val="000000"/>
              <w:sz w:val="21"/>
              <w:szCs w:val="21"/>
              <w:lang w:eastAsia="ja-JP"/>
            </w:rPr>
          </w:rPrChange>
        </w:rPr>
        <w:pPrChange w:id="4598" w:author="Petter Vang Brakalsvaalet [pev2]" w:date="2021-04-29T11:31:00Z">
          <w:pPr>
            <w:tabs>
              <w:tab w:val="left" w:pos="543"/>
            </w:tabs>
            <w:autoSpaceDE w:val="0"/>
            <w:autoSpaceDN w:val="0"/>
            <w:adjustRightInd w:val="0"/>
          </w:pPr>
        </w:pPrChange>
      </w:pPr>
      <w:ins w:id="4599" w:author="Petter Vang Brakalsvaalet [pev2]" w:date="2021-04-27T23:31:00Z">
        <w:r w:rsidRPr="00555D5E">
          <w:rPr>
            <w:rFonts w:eastAsiaTheme="minorEastAsia" w:cstheme="majorHAnsi"/>
            <w:color w:val="000000"/>
            <w:sz w:val="20"/>
            <w:szCs w:val="20"/>
            <w:lang w:eastAsia="ja-JP"/>
            <w:rPrChange w:id="4600" w:author="Petter Vang Brakalsvaalet [pev2]" w:date="2021-04-29T15:52:00Z">
              <w:rPr>
                <w:rFonts w:eastAsiaTheme="minorEastAsia" w:cstheme="majorHAnsi"/>
                <w:color w:val="000000"/>
                <w:sz w:val="21"/>
                <w:szCs w:val="21"/>
                <w:lang w:eastAsia="ja-JP"/>
              </w:rPr>
            </w:rPrChange>
          </w:rPr>
          <w:t xml:space="preserve">    }</w:t>
        </w:r>
      </w:ins>
    </w:p>
    <w:p w14:paraId="149820B6" w14:textId="012A70C5" w:rsidR="00B84309" w:rsidRPr="00555D5E" w:rsidRDefault="008E1C7E" w:rsidP="00DD38F8">
      <w:pPr>
        <w:rPr>
          <w:rFonts w:cstheme="majorHAnsi"/>
          <w:sz w:val="20"/>
          <w:szCs w:val="20"/>
          <w:rPrChange w:id="4601" w:author="Petter Vang Brakalsvaalet [pev2]" w:date="2021-04-29T15:52:00Z">
            <w:rPr>
              <w:rFonts w:cstheme="majorHAnsi"/>
            </w:rPr>
          </w:rPrChange>
        </w:rPr>
        <w:pPrChange w:id="4602" w:author="Petter Vang Brakalsvaalet [pev2]" w:date="2021-04-29T11:31:00Z">
          <w:pPr/>
        </w:pPrChange>
      </w:pPr>
      <w:ins w:id="4603" w:author="Petter Vang Brakalsvaalet [pev2]" w:date="2021-04-27T23:31:00Z">
        <w:r w:rsidRPr="00555D5E">
          <w:rPr>
            <w:rFonts w:eastAsiaTheme="minorEastAsia" w:cstheme="majorHAnsi"/>
            <w:color w:val="000000"/>
            <w:sz w:val="20"/>
            <w:szCs w:val="20"/>
            <w:lang w:eastAsia="ja-JP"/>
            <w:rPrChange w:id="4604" w:author="Petter Vang Brakalsvaalet [pev2]" w:date="2021-04-29T15:52:00Z">
              <w:rPr>
                <w:rFonts w:eastAsiaTheme="minorEastAsia" w:cstheme="majorHAnsi"/>
                <w:color w:val="000000"/>
                <w:sz w:val="21"/>
                <w:szCs w:val="21"/>
                <w:lang w:eastAsia="ja-JP"/>
              </w:rPr>
            </w:rPrChange>
          </w:rPr>
          <w:t>}</w:t>
        </w:r>
      </w:ins>
    </w:p>
    <w:p w14:paraId="2DB86406" w14:textId="7F58C6B7" w:rsidR="00694611" w:rsidRPr="00555D5E" w:rsidRDefault="00B84309" w:rsidP="00DD38F8">
      <w:pPr>
        <w:pStyle w:val="Heading2"/>
        <w:rPr>
          <w:ins w:id="4605" w:author="Petter Vang Brakalsvaalet [pev2]" w:date="2021-04-28T00:02:00Z"/>
          <w:rFonts w:cstheme="majorHAnsi"/>
          <w:lang w:val="en-GB"/>
        </w:rPr>
        <w:pPrChange w:id="4606" w:author="Petter Vang Brakalsvaalet [pev2]" w:date="2021-04-29T11:31:00Z">
          <w:pPr>
            <w:pStyle w:val="Heading2"/>
          </w:pPr>
        </w:pPrChange>
      </w:pPr>
      <w:bookmarkStart w:id="4607" w:name="_Toc70592425"/>
      <w:ins w:id="4608" w:author="Petter Vang Brakalsvaalet [pev2]" w:date="2021-04-27T23:27:00Z">
        <w:r w:rsidRPr="00555D5E">
          <w:rPr>
            <w:rFonts w:cstheme="majorHAnsi"/>
            <w:lang w:val="en-GB"/>
          </w:rPr>
          <w:t>Manual Testing</w:t>
        </w:r>
      </w:ins>
      <w:bookmarkEnd w:id="4607"/>
    </w:p>
    <w:p w14:paraId="0BCC5BBC" w14:textId="2CD42738" w:rsidR="00B24B31" w:rsidRPr="00555D5E" w:rsidRDefault="00B24B31" w:rsidP="00DD38F8">
      <w:pPr>
        <w:pStyle w:val="Heading3"/>
        <w:rPr>
          <w:lang w:val="en-GB"/>
          <w:rPrChange w:id="4609" w:author="Petter Vang Brakalsvaalet [pev2]" w:date="2021-04-29T15:52:00Z">
            <w:rPr>
              <w:lang w:val="en-GB"/>
            </w:rPr>
          </w:rPrChange>
        </w:rPr>
        <w:pPrChange w:id="4610" w:author="Petter Vang Brakalsvaalet [pev2]" w:date="2021-04-29T11:31:00Z">
          <w:pPr>
            <w:pStyle w:val="Heading3"/>
          </w:pPr>
        </w:pPrChange>
      </w:pPr>
      <w:bookmarkStart w:id="4611" w:name="_Toc70592426"/>
      <w:ins w:id="4612" w:author="Petter Vang Brakalsvaalet [pev2]" w:date="2021-04-28T00:02:00Z">
        <w:r w:rsidRPr="00555D5E">
          <w:rPr>
            <w:lang w:val="en-GB"/>
            <w:rPrChange w:id="4613" w:author="Petter Vang Brakalsvaalet [pev2]" w:date="2021-04-29T15:52:00Z">
              <w:rPr>
                <w:lang w:val="en-GB"/>
              </w:rPr>
            </w:rPrChange>
          </w:rPr>
          <w:t>MainMenu</w:t>
        </w:r>
      </w:ins>
      <w:bookmarkEnd w:id="4611"/>
    </w:p>
    <w:tbl>
      <w:tblPr>
        <w:tblStyle w:val="TableGrid"/>
        <w:tblW w:w="0" w:type="auto"/>
        <w:tblLook w:val="04A0" w:firstRow="1" w:lastRow="0" w:firstColumn="1" w:lastColumn="0" w:noHBand="0" w:noVBand="1"/>
      </w:tblPr>
      <w:tblGrid>
        <w:gridCol w:w="1129"/>
        <w:gridCol w:w="2694"/>
        <w:gridCol w:w="2394"/>
        <w:gridCol w:w="2073"/>
      </w:tblGrid>
      <w:tr w:rsidR="00B24B31" w:rsidRPr="00555D5E" w14:paraId="1354BA3D" w14:textId="77777777" w:rsidTr="005C6B1B">
        <w:trPr>
          <w:ins w:id="4614" w:author="Petter Vang Brakalsvaalet [pev2]" w:date="2021-04-28T00:01:00Z"/>
        </w:trPr>
        <w:tc>
          <w:tcPr>
            <w:tcW w:w="1129" w:type="dxa"/>
            <w:vAlign w:val="center"/>
          </w:tcPr>
          <w:p w14:paraId="106F4D44" w14:textId="307F050E" w:rsidR="00B24B31" w:rsidRPr="00555D5E" w:rsidRDefault="00B24B31" w:rsidP="00DD38F8">
            <w:pPr>
              <w:jc w:val="center"/>
              <w:rPr>
                <w:ins w:id="4615" w:author="Petter Vang Brakalsvaalet [pev2]" w:date="2021-04-28T00:01:00Z"/>
                <w:rFonts w:cstheme="majorHAnsi"/>
                <w:rPrChange w:id="4616" w:author="Petter Vang Brakalsvaalet [pev2]" w:date="2021-04-29T15:52:00Z">
                  <w:rPr>
                    <w:ins w:id="4617" w:author="Petter Vang Brakalsvaalet [pev2]" w:date="2021-04-28T00:01:00Z"/>
                    <w:rFonts w:cstheme="majorHAnsi"/>
                  </w:rPr>
                </w:rPrChange>
              </w:rPr>
              <w:pPrChange w:id="4618" w:author="Petter Vang Brakalsvaalet [pev2]" w:date="2021-04-29T11:31:00Z">
                <w:pPr>
                  <w:jc w:val="center"/>
                </w:pPr>
              </w:pPrChange>
            </w:pPr>
            <w:ins w:id="4619" w:author="Petter Vang Brakalsvaalet [pev2]" w:date="2021-04-28T00:01:00Z">
              <w:r w:rsidRPr="00555D5E">
                <w:rPr>
                  <w:rFonts w:cstheme="majorHAnsi"/>
                  <w:rPrChange w:id="4620" w:author="Petter Vang Brakalsvaalet [pev2]" w:date="2021-04-29T15:52:00Z">
                    <w:rPr>
                      <w:rFonts w:cstheme="majorHAnsi"/>
                    </w:rPr>
                  </w:rPrChange>
                </w:rPr>
                <w:t>Number</w:t>
              </w:r>
            </w:ins>
          </w:p>
        </w:tc>
        <w:tc>
          <w:tcPr>
            <w:tcW w:w="2694" w:type="dxa"/>
            <w:vAlign w:val="center"/>
          </w:tcPr>
          <w:p w14:paraId="18F3D610" w14:textId="78DCEC04" w:rsidR="00B24B31" w:rsidRPr="00555D5E" w:rsidRDefault="00B24B31" w:rsidP="00DD38F8">
            <w:pPr>
              <w:jc w:val="center"/>
              <w:rPr>
                <w:ins w:id="4621" w:author="Petter Vang Brakalsvaalet [pev2]" w:date="2021-04-28T00:01:00Z"/>
                <w:rFonts w:cstheme="majorHAnsi"/>
                <w:rPrChange w:id="4622" w:author="Petter Vang Brakalsvaalet [pev2]" w:date="2021-04-29T15:52:00Z">
                  <w:rPr>
                    <w:ins w:id="4623" w:author="Petter Vang Brakalsvaalet [pev2]" w:date="2021-04-28T00:01:00Z"/>
                    <w:rFonts w:cstheme="majorHAnsi"/>
                  </w:rPr>
                </w:rPrChange>
              </w:rPr>
              <w:pPrChange w:id="4624" w:author="Petter Vang Brakalsvaalet [pev2]" w:date="2021-04-29T11:31:00Z">
                <w:pPr>
                  <w:jc w:val="center"/>
                </w:pPr>
              </w:pPrChange>
            </w:pPr>
            <w:ins w:id="4625" w:author="Petter Vang Brakalsvaalet [pev2]" w:date="2021-04-28T00:01:00Z">
              <w:r w:rsidRPr="00555D5E">
                <w:rPr>
                  <w:rFonts w:cstheme="majorHAnsi"/>
                  <w:rPrChange w:id="4626" w:author="Petter Vang Brakalsvaalet [pev2]" w:date="2021-04-29T15:52:00Z">
                    <w:rPr>
                      <w:rFonts w:cstheme="majorHAnsi"/>
                    </w:rPr>
                  </w:rPrChange>
                </w:rPr>
                <w:t>Description</w:t>
              </w:r>
            </w:ins>
          </w:p>
        </w:tc>
        <w:tc>
          <w:tcPr>
            <w:tcW w:w="2394" w:type="dxa"/>
            <w:vAlign w:val="center"/>
          </w:tcPr>
          <w:p w14:paraId="5D67EBAB" w14:textId="349C1BFE" w:rsidR="00B24B31" w:rsidRPr="00555D5E" w:rsidRDefault="00B24B31" w:rsidP="00DD38F8">
            <w:pPr>
              <w:jc w:val="center"/>
              <w:rPr>
                <w:ins w:id="4627" w:author="Petter Vang Brakalsvaalet [pev2]" w:date="2021-04-28T00:01:00Z"/>
                <w:rFonts w:cstheme="majorHAnsi"/>
                <w:rPrChange w:id="4628" w:author="Petter Vang Brakalsvaalet [pev2]" w:date="2021-04-29T15:52:00Z">
                  <w:rPr>
                    <w:ins w:id="4629" w:author="Petter Vang Brakalsvaalet [pev2]" w:date="2021-04-28T00:01:00Z"/>
                    <w:rFonts w:cstheme="majorHAnsi"/>
                  </w:rPr>
                </w:rPrChange>
              </w:rPr>
              <w:pPrChange w:id="4630" w:author="Petter Vang Brakalsvaalet [pev2]" w:date="2021-04-29T11:31:00Z">
                <w:pPr>
                  <w:jc w:val="center"/>
                </w:pPr>
              </w:pPrChange>
            </w:pPr>
            <w:ins w:id="4631" w:author="Petter Vang Brakalsvaalet [pev2]" w:date="2021-04-28T00:01:00Z">
              <w:r w:rsidRPr="00555D5E">
                <w:rPr>
                  <w:rFonts w:cstheme="majorHAnsi"/>
                  <w:rPrChange w:id="4632" w:author="Petter Vang Brakalsvaalet [pev2]" w:date="2021-04-29T15:52:00Z">
                    <w:rPr>
                      <w:rFonts w:cstheme="majorHAnsi"/>
                    </w:rPr>
                  </w:rPrChange>
                </w:rPr>
                <w:t>Outcome</w:t>
              </w:r>
            </w:ins>
          </w:p>
        </w:tc>
        <w:tc>
          <w:tcPr>
            <w:tcW w:w="2073" w:type="dxa"/>
            <w:vAlign w:val="center"/>
          </w:tcPr>
          <w:p w14:paraId="76C8E060" w14:textId="0EAC0A8E" w:rsidR="00B24B31" w:rsidRPr="00555D5E" w:rsidRDefault="00B24B31" w:rsidP="00DD38F8">
            <w:pPr>
              <w:jc w:val="center"/>
              <w:rPr>
                <w:ins w:id="4633" w:author="Petter Vang Brakalsvaalet [pev2]" w:date="2021-04-28T00:01:00Z"/>
                <w:rFonts w:cstheme="majorHAnsi"/>
                <w:rPrChange w:id="4634" w:author="Petter Vang Brakalsvaalet [pev2]" w:date="2021-04-29T15:52:00Z">
                  <w:rPr>
                    <w:ins w:id="4635" w:author="Petter Vang Brakalsvaalet [pev2]" w:date="2021-04-28T00:01:00Z"/>
                    <w:rFonts w:cstheme="majorHAnsi"/>
                  </w:rPr>
                </w:rPrChange>
              </w:rPr>
              <w:pPrChange w:id="4636" w:author="Petter Vang Brakalsvaalet [pev2]" w:date="2021-04-29T11:31:00Z">
                <w:pPr>
                  <w:jc w:val="center"/>
                </w:pPr>
              </w:pPrChange>
            </w:pPr>
            <w:ins w:id="4637" w:author="Petter Vang Brakalsvaalet [pev2]" w:date="2021-04-28T00:01:00Z">
              <w:r w:rsidRPr="00555D5E">
                <w:rPr>
                  <w:rFonts w:cstheme="majorHAnsi"/>
                  <w:rPrChange w:id="4638" w:author="Petter Vang Brakalsvaalet [pev2]" w:date="2021-04-29T15:52:00Z">
                    <w:rPr>
                      <w:rFonts w:cstheme="majorHAnsi"/>
                    </w:rPr>
                  </w:rPrChange>
                </w:rPr>
                <w:t>Pass/Fail</w:t>
              </w:r>
            </w:ins>
          </w:p>
        </w:tc>
      </w:tr>
      <w:tr w:rsidR="00B24B31" w:rsidRPr="00555D5E" w14:paraId="552D3EEE" w14:textId="77777777" w:rsidTr="005C6B1B">
        <w:trPr>
          <w:ins w:id="4639" w:author="Petter Vang Brakalsvaalet [pev2]" w:date="2021-04-28T00:01:00Z"/>
        </w:trPr>
        <w:tc>
          <w:tcPr>
            <w:tcW w:w="1129" w:type="dxa"/>
            <w:vAlign w:val="center"/>
          </w:tcPr>
          <w:p w14:paraId="34797746" w14:textId="3A3EDCED" w:rsidR="00B24B31" w:rsidRPr="00555D5E" w:rsidRDefault="00B24B31" w:rsidP="003C79F9">
            <w:pPr>
              <w:jc w:val="center"/>
              <w:rPr>
                <w:ins w:id="4640" w:author="Petter Vang Brakalsvaalet [pev2]" w:date="2021-04-28T00:01:00Z"/>
                <w:rFonts w:cstheme="majorHAnsi"/>
                <w:rPrChange w:id="4641" w:author="Petter Vang Brakalsvaalet [pev2]" w:date="2021-04-29T15:52:00Z">
                  <w:rPr>
                    <w:ins w:id="4642" w:author="Petter Vang Brakalsvaalet [pev2]" w:date="2021-04-28T00:01:00Z"/>
                    <w:rFonts w:cstheme="majorHAnsi"/>
                  </w:rPr>
                </w:rPrChange>
              </w:rPr>
            </w:pPr>
            <w:ins w:id="4643" w:author="Petter Vang Brakalsvaalet [pev2]" w:date="2021-04-28T00:01:00Z">
              <w:r w:rsidRPr="00555D5E">
                <w:rPr>
                  <w:rFonts w:cstheme="majorHAnsi"/>
                  <w:rPrChange w:id="4644" w:author="Petter Vang Brakalsvaalet [pev2]" w:date="2021-04-29T15:52:00Z">
                    <w:rPr>
                      <w:rFonts w:cstheme="majorHAnsi"/>
                    </w:rPr>
                  </w:rPrChange>
                </w:rPr>
                <w:t>1</w:t>
              </w:r>
            </w:ins>
          </w:p>
        </w:tc>
        <w:tc>
          <w:tcPr>
            <w:tcW w:w="2694" w:type="dxa"/>
            <w:vAlign w:val="center"/>
          </w:tcPr>
          <w:p w14:paraId="32E18C5A" w14:textId="69B089EF" w:rsidR="00B24B31" w:rsidRPr="00555D5E" w:rsidRDefault="00B24B31" w:rsidP="003C79F9">
            <w:pPr>
              <w:jc w:val="center"/>
              <w:rPr>
                <w:ins w:id="4645" w:author="Petter Vang Brakalsvaalet [pev2]" w:date="2021-04-28T00:01:00Z"/>
                <w:rFonts w:cstheme="majorHAnsi"/>
                <w:rPrChange w:id="4646" w:author="Petter Vang Brakalsvaalet [pev2]" w:date="2021-04-29T15:52:00Z">
                  <w:rPr>
                    <w:ins w:id="4647" w:author="Petter Vang Brakalsvaalet [pev2]" w:date="2021-04-28T00:01:00Z"/>
                    <w:rFonts w:cstheme="majorHAnsi"/>
                  </w:rPr>
                </w:rPrChange>
              </w:rPr>
            </w:pPr>
            <w:ins w:id="4648" w:author="Petter Vang Brakalsvaalet [pev2]" w:date="2021-04-28T00:02:00Z">
              <w:r w:rsidRPr="00555D5E">
                <w:rPr>
                  <w:rFonts w:cstheme="majorHAnsi"/>
                  <w:rPrChange w:id="4649" w:author="Petter Vang Brakalsvaalet [pev2]" w:date="2021-04-29T15:52:00Z">
                    <w:rPr>
                      <w:rFonts w:cstheme="majorHAnsi"/>
                    </w:rPr>
                  </w:rPrChange>
                </w:rPr>
                <w:t xml:space="preserve">When clicking on </w:t>
              </w:r>
            </w:ins>
            <w:ins w:id="4650" w:author="Petter Vang Brakalsvaalet [pev2]" w:date="2021-04-28T00:04:00Z">
              <w:r w:rsidR="002F1905" w:rsidRPr="00555D5E">
                <w:rPr>
                  <w:rFonts w:cstheme="majorHAnsi"/>
                  <w:rPrChange w:id="4651" w:author="Petter Vang Brakalsvaalet [pev2]" w:date="2021-04-29T15:52:00Z">
                    <w:rPr>
                      <w:rFonts w:cstheme="majorHAnsi"/>
                    </w:rPr>
                  </w:rPrChange>
                </w:rPr>
                <w:t>the Play</w:t>
              </w:r>
            </w:ins>
            <w:ins w:id="4652" w:author="Petter Vang Brakalsvaalet [pev2]" w:date="2021-04-28T00:02:00Z">
              <w:r w:rsidRPr="00555D5E">
                <w:rPr>
                  <w:rFonts w:cstheme="majorHAnsi"/>
                  <w:rPrChange w:id="4653" w:author="Petter Vang Brakalsvaalet [pev2]" w:date="2021-04-29T15:52:00Z">
                    <w:rPr>
                      <w:rFonts w:cstheme="majorHAnsi"/>
                    </w:rPr>
                  </w:rPrChange>
                </w:rPr>
                <w:t xml:space="preserve"> button, </w:t>
              </w:r>
            </w:ins>
            <w:ins w:id="4654" w:author="Petter Vang Brakalsvaalet [pev2]" w:date="2021-04-28T00:04:00Z">
              <w:r w:rsidR="002F1905" w:rsidRPr="00555D5E">
                <w:rPr>
                  <w:rFonts w:cstheme="majorHAnsi"/>
                  <w:rPrChange w:id="4655" w:author="Petter Vang Brakalsvaalet [pev2]" w:date="2021-04-29T15:52:00Z">
                    <w:rPr>
                      <w:rFonts w:cstheme="majorHAnsi"/>
                    </w:rPr>
                  </w:rPrChange>
                </w:rPr>
                <w:t xml:space="preserve">the setup screen </w:t>
              </w:r>
            </w:ins>
            <w:ins w:id="4656" w:author="Petter Vang Brakalsvaalet [pev2]" w:date="2021-04-28T00:05:00Z">
              <w:r w:rsidR="002F1905" w:rsidRPr="00555D5E">
                <w:rPr>
                  <w:rFonts w:cstheme="majorHAnsi"/>
                  <w:rPrChange w:id="4657" w:author="Petter Vang Brakalsvaalet [pev2]" w:date="2021-04-29T15:52:00Z">
                    <w:rPr>
                      <w:rFonts w:cstheme="majorHAnsi"/>
                    </w:rPr>
                  </w:rPrChange>
                </w:rPr>
                <w:t xml:space="preserve">should </w:t>
              </w:r>
            </w:ins>
            <w:ins w:id="4658" w:author="Petter Vang Brakalsvaalet [pev2]" w:date="2021-04-28T00:03:00Z">
              <w:r w:rsidRPr="00555D5E">
                <w:rPr>
                  <w:rFonts w:cstheme="majorHAnsi"/>
                  <w:rPrChange w:id="4659" w:author="Petter Vang Brakalsvaalet [pev2]" w:date="2021-04-29T15:52:00Z">
                    <w:rPr>
                      <w:rFonts w:cstheme="majorHAnsi"/>
                    </w:rPr>
                  </w:rPrChange>
                </w:rPr>
                <w:t>appear</w:t>
              </w:r>
            </w:ins>
            <w:ins w:id="4660" w:author="Petter Vang Brakalsvaalet [pev2]" w:date="2021-04-28T00:02:00Z">
              <w:r w:rsidRPr="00555D5E">
                <w:rPr>
                  <w:rFonts w:cstheme="majorHAnsi"/>
                  <w:rPrChange w:id="4661" w:author="Petter Vang Brakalsvaalet [pev2]" w:date="2021-04-29T15:52:00Z">
                    <w:rPr>
                      <w:rFonts w:cstheme="majorHAnsi"/>
                    </w:rPr>
                  </w:rPrChange>
                </w:rPr>
                <w:t>.</w:t>
              </w:r>
            </w:ins>
          </w:p>
        </w:tc>
        <w:tc>
          <w:tcPr>
            <w:tcW w:w="2394" w:type="dxa"/>
            <w:vAlign w:val="center"/>
          </w:tcPr>
          <w:p w14:paraId="11D21CF5" w14:textId="069E7B34" w:rsidR="00B24B31" w:rsidRPr="00555D5E" w:rsidRDefault="00B24B31" w:rsidP="003C79F9">
            <w:pPr>
              <w:jc w:val="center"/>
              <w:rPr>
                <w:ins w:id="4662" w:author="Petter Vang Brakalsvaalet [pev2]" w:date="2021-04-28T00:01:00Z"/>
                <w:rFonts w:cstheme="majorHAnsi"/>
                <w:rPrChange w:id="4663" w:author="Petter Vang Brakalsvaalet [pev2]" w:date="2021-04-29T15:52:00Z">
                  <w:rPr>
                    <w:ins w:id="4664" w:author="Petter Vang Brakalsvaalet [pev2]" w:date="2021-04-28T00:01:00Z"/>
                    <w:rFonts w:cstheme="majorHAnsi"/>
                  </w:rPr>
                </w:rPrChange>
              </w:rPr>
            </w:pPr>
            <w:ins w:id="4665" w:author="Petter Vang Brakalsvaalet [pev2]" w:date="2021-04-28T00:02:00Z">
              <w:r w:rsidRPr="00555D5E">
                <w:rPr>
                  <w:rFonts w:cstheme="majorHAnsi"/>
                  <w:rPrChange w:id="4666" w:author="Petter Vang Brakalsvaalet [pev2]" w:date="2021-04-29T15:52:00Z">
                    <w:rPr>
                      <w:rFonts w:cstheme="majorHAnsi"/>
                    </w:rPr>
                  </w:rPrChange>
                </w:rPr>
                <w:t xml:space="preserve">When clicking the Play </w:t>
              </w:r>
            </w:ins>
            <w:ins w:id="4667" w:author="Petter Vang Brakalsvaalet [pev2]" w:date="2021-04-28T00:03:00Z">
              <w:r w:rsidRPr="00555D5E">
                <w:rPr>
                  <w:rFonts w:cstheme="majorHAnsi"/>
                  <w:rPrChange w:id="4668" w:author="Petter Vang Brakalsvaalet [pev2]" w:date="2021-04-29T15:52:00Z">
                    <w:rPr>
                      <w:rFonts w:cstheme="majorHAnsi"/>
                    </w:rPr>
                  </w:rPrChange>
                </w:rPr>
                <w:t xml:space="preserve">button </w:t>
              </w:r>
            </w:ins>
            <w:ins w:id="4669" w:author="Petter Vang Brakalsvaalet [pev2]" w:date="2021-04-28T00:05:00Z">
              <w:r w:rsidR="002F1905" w:rsidRPr="00555D5E">
                <w:rPr>
                  <w:rFonts w:cstheme="majorHAnsi"/>
                  <w:rPrChange w:id="4670" w:author="Petter Vang Brakalsvaalet [pev2]" w:date="2021-04-29T15:52:00Z">
                    <w:rPr>
                      <w:rFonts w:cstheme="majorHAnsi"/>
                    </w:rPr>
                  </w:rPrChange>
                </w:rPr>
                <w:t>the setup scene appeared.</w:t>
              </w:r>
            </w:ins>
          </w:p>
        </w:tc>
        <w:tc>
          <w:tcPr>
            <w:tcW w:w="2073" w:type="dxa"/>
            <w:vAlign w:val="center"/>
          </w:tcPr>
          <w:p w14:paraId="44ADA8B0" w14:textId="53D1411D" w:rsidR="002F1905" w:rsidRPr="00555D5E" w:rsidRDefault="002F1905" w:rsidP="00555D5E">
            <w:pPr>
              <w:jc w:val="center"/>
              <w:rPr>
                <w:ins w:id="4671" w:author="Petter Vang Brakalsvaalet [pev2]" w:date="2021-04-28T00:01:00Z"/>
                <w:rFonts w:cstheme="majorHAnsi"/>
                <w:rPrChange w:id="4672" w:author="Petter Vang Brakalsvaalet [pev2]" w:date="2021-04-29T15:52:00Z">
                  <w:rPr>
                    <w:ins w:id="4673" w:author="Petter Vang Brakalsvaalet [pev2]" w:date="2021-04-28T00:01:00Z"/>
                    <w:rFonts w:cstheme="majorHAnsi"/>
                  </w:rPr>
                </w:rPrChange>
              </w:rPr>
            </w:pPr>
            <w:ins w:id="4674" w:author="Petter Vang Brakalsvaalet [pev2]" w:date="2021-04-28T00:03:00Z">
              <w:r w:rsidRPr="00555D5E">
                <w:rPr>
                  <w:rFonts w:cstheme="majorHAnsi"/>
                  <w:rPrChange w:id="4675" w:author="Petter Vang Brakalsvaalet [pev2]" w:date="2021-04-29T15:52:00Z">
                    <w:rPr>
                      <w:rFonts w:cstheme="majorHAnsi"/>
                    </w:rPr>
                  </w:rPrChange>
                </w:rPr>
                <w:t>Pass</w:t>
              </w:r>
            </w:ins>
          </w:p>
        </w:tc>
      </w:tr>
      <w:tr w:rsidR="002F1905" w:rsidRPr="00555D5E" w14:paraId="30284F4A" w14:textId="77777777" w:rsidTr="002F1905">
        <w:trPr>
          <w:ins w:id="4676" w:author="Petter Vang Brakalsvaalet [pev2]" w:date="2021-04-28T00:03:00Z"/>
        </w:trPr>
        <w:tc>
          <w:tcPr>
            <w:tcW w:w="1129" w:type="dxa"/>
            <w:vAlign w:val="center"/>
          </w:tcPr>
          <w:p w14:paraId="146879C1" w14:textId="1BDD0B3C" w:rsidR="002F1905" w:rsidRPr="00555D5E" w:rsidRDefault="002F1905" w:rsidP="003C79F9">
            <w:pPr>
              <w:jc w:val="center"/>
              <w:rPr>
                <w:ins w:id="4677" w:author="Petter Vang Brakalsvaalet [pev2]" w:date="2021-04-28T00:03:00Z"/>
                <w:rFonts w:cstheme="majorHAnsi"/>
                <w:rPrChange w:id="4678" w:author="Petter Vang Brakalsvaalet [pev2]" w:date="2021-04-29T15:52:00Z">
                  <w:rPr>
                    <w:ins w:id="4679" w:author="Petter Vang Brakalsvaalet [pev2]" w:date="2021-04-28T00:03:00Z"/>
                    <w:rFonts w:cstheme="majorHAnsi"/>
                  </w:rPr>
                </w:rPrChange>
              </w:rPr>
            </w:pPr>
            <w:ins w:id="4680" w:author="Petter Vang Brakalsvaalet [pev2]" w:date="2021-04-28T00:04:00Z">
              <w:r w:rsidRPr="00555D5E">
                <w:rPr>
                  <w:rFonts w:cstheme="majorHAnsi"/>
                  <w:rPrChange w:id="4681" w:author="Petter Vang Brakalsvaalet [pev2]" w:date="2021-04-29T15:52:00Z">
                    <w:rPr>
                      <w:rFonts w:cstheme="majorHAnsi"/>
                    </w:rPr>
                  </w:rPrChange>
                </w:rPr>
                <w:t>2</w:t>
              </w:r>
            </w:ins>
          </w:p>
        </w:tc>
        <w:tc>
          <w:tcPr>
            <w:tcW w:w="2694" w:type="dxa"/>
            <w:vAlign w:val="center"/>
          </w:tcPr>
          <w:p w14:paraId="0713ADFE" w14:textId="579836AC" w:rsidR="002F1905" w:rsidRPr="00555D5E" w:rsidRDefault="002F1905" w:rsidP="003C79F9">
            <w:pPr>
              <w:jc w:val="center"/>
              <w:rPr>
                <w:ins w:id="4682" w:author="Petter Vang Brakalsvaalet [pev2]" w:date="2021-04-28T00:03:00Z"/>
                <w:rFonts w:cstheme="majorHAnsi"/>
                <w:rPrChange w:id="4683" w:author="Petter Vang Brakalsvaalet [pev2]" w:date="2021-04-29T15:52:00Z">
                  <w:rPr>
                    <w:ins w:id="4684" w:author="Petter Vang Brakalsvaalet [pev2]" w:date="2021-04-28T00:03:00Z"/>
                    <w:rFonts w:cstheme="majorHAnsi"/>
                  </w:rPr>
                </w:rPrChange>
              </w:rPr>
            </w:pPr>
            <w:ins w:id="4685" w:author="Petter Vang Brakalsvaalet [pev2]" w:date="2021-04-28T00:04:00Z">
              <w:r w:rsidRPr="00555D5E">
                <w:rPr>
                  <w:rFonts w:cstheme="majorHAnsi"/>
                  <w:rPrChange w:id="4686" w:author="Petter Vang Brakalsvaalet [pev2]" w:date="2021-04-29T15:52:00Z">
                    <w:rPr>
                      <w:rFonts w:cstheme="majorHAnsi"/>
                    </w:rPr>
                  </w:rPrChange>
                </w:rPr>
                <w:t xml:space="preserve">When clicking on the Help button the help scene </w:t>
              </w:r>
            </w:ins>
            <w:ins w:id="4687" w:author="Petter Vang Brakalsvaalet [pev2]" w:date="2021-04-28T00:05:00Z">
              <w:r w:rsidRPr="00555D5E">
                <w:rPr>
                  <w:rFonts w:cstheme="majorHAnsi"/>
                  <w:rPrChange w:id="4688" w:author="Petter Vang Brakalsvaalet [pev2]" w:date="2021-04-29T15:52:00Z">
                    <w:rPr>
                      <w:rFonts w:cstheme="majorHAnsi"/>
                    </w:rPr>
                  </w:rPrChange>
                </w:rPr>
                <w:t xml:space="preserve">should </w:t>
              </w:r>
            </w:ins>
            <w:ins w:id="4689" w:author="Petter Vang Brakalsvaalet [pev2]" w:date="2021-04-28T00:04:00Z">
              <w:r w:rsidRPr="00555D5E">
                <w:rPr>
                  <w:rFonts w:cstheme="majorHAnsi"/>
                  <w:rPrChange w:id="4690" w:author="Petter Vang Brakalsvaalet [pev2]" w:date="2021-04-29T15:52:00Z">
                    <w:rPr>
                      <w:rFonts w:cstheme="majorHAnsi"/>
                    </w:rPr>
                  </w:rPrChange>
                </w:rPr>
                <w:t>appear.</w:t>
              </w:r>
            </w:ins>
          </w:p>
        </w:tc>
        <w:tc>
          <w:tcPr>
            <w:tcW w:w="2394" w:type="dxa"/>
            <w:vAlign w:val="center"/>
          </w:tcPr>
          <w:p w14:paraId="1906AAB0" w14:textId="3F589CBA" w:rsidR="002F1905" w:rsidRPr="00555D5E" w:rsidRDefault="002F1905" w:rsidP="00555D5E">
            <w:pPr>
              <w:jc w:val="center"/>
              <w:rPr>
                <w:ins w:id="4691" w:author="Petter Vang Brakalsvaalet [pev2]" w:date="2021-04-28T00:03:00Z"/>
                <w:rFonts w:cstheme="majorHAnsi"/>
                <w:rPrChange w:id="4692" w:author="Petter Vang Brakalsvaalet [pev2]" w:date="2021-04-29T15:52:00Z">
                  <w:rPr>
                    <w:ins w:id="4693" w:author="Petter Vang Brakalsvaalet [pev2]" w:date="2021-04-28T00:03:00Z"/>
                    <w:rFonts w:cstheme="majorHAnsi"/>
                  </w:rPr>
                </w:rPrChange>
              </w:rPr>
            </w:pPr>
            <w:ins w:id="4694" w:author="Petter Vang Brakalsvaalet [pev2]" w:date="2021-04-28T00:05:00Z">
              <w:r w:rsidRPr="00555D5E">
                <w:rPr>
                  <w:rFonts w:cstheme="majorHAnsi"/>
                  <w:rPrChange w:id="4695" w:author="Petter Vang Brakalsvaalet [pev2]" w:date="2021-04-29T15:52:00Z">
                    <w:rPr>
                      <w:rFonts w:cstheme="majorHAnsi"/>
                    </w:rPr>
                  </w:rPrChange>
                </w:rPr>
                <w:t>When clicking the Help button the help scene appeared.</w:t>
              </w:r>
            </w:ins>
          </w:p>
        </w:tc>
        <w:tc>
          <w:tcPr>
            <w:tcW w:w="2073" w:type="dxa"/>
            <w:vAlign w:val="center"/>
          </w:tcPr>
          <w:p w14:paraId="2FCEEB5E" w14:textId="0A14ABFB" w:rsidR="002F1905" w:rsidRPr="00555D5E" w:rsidRDefault="002F1905" w:rsidP="00555D5E">
            <w:pPr>
              <w:jc w:val="center"/>
              <w:rPr>
                <w:ins w:id="4696" w:author="Petter Vang Brakalsvaalet [pev2]" w:date="2021-04-28T00:03:00Z"/>
                <w:rFonts w:cstheme="majorHAnsi"/>
                <w:rPrChange w:id="4697" w:author="Petter Vang Brakalsvaalet [pev2]" w:date="2021-04-29T15:52:00Z">
                  <w:rPr>
                    <w:ins w:id="4698" w:author="Petter Vang Brakalsvaalet [pev2]" w:date="2021-04-28T00:03:00Z"/>
                    <w:rFonts w:cstheme="majorHAnsi"/>
                  </w:rPr>
                </w:rPrChange>
              </w:rPr>
            </w:pPr>
            <w:ins w:id="4699" w:author="Petter Vang Brakalsvaalet [pev2]" w:date="2021-04-28T00:05:00Z">
              <w:r w:rsidRPr="00555D5E">
                <w:rPr>
                  <w:rFonts w:cstheme="majorHAnsi"/>
                  <w:rPrChange w:id="4700" w:author="Petter Vang Brakalsvaalet [pev2]" w:date="2021-04-29T15:52:00Z">
                    <w:rPr>
                      <w:rFonts w:cstheme="majorHAnsi"/>
                    </w:rPr>
                  </w:rPrChange>
                </w:rPr>
                <w:t>Pass</w:t>
              </w:r>
            </w:ins>
          </w:p>
        </w:tc>
      </w:tr>
      <w:tr w:rsidR="002F1905" w:rsidRPr="00555D5E" w14:paraId="2E711472" w14:textId="77777777" w:rsidTr="002F1905">
        <w:trPr>
          <w:ins w:id="4701" w:author="Petter Vang Brakalsvaalet [pev2]" w:date="2021-04-28T00:04:00Z"/>
        </w:trPr>
        <w:tc>
          <w:tcPr>
            <w:tcW w:w="1129" w:type="dxa"/>
            <w:vAlign w:val="center"/>
          </w:tcPr>
          <w:p w14:paraId="6AA31152" w14:textId="1D70DA64" w:rsidR="002F1905" w:rsidRPr="00555D5E" w:rsidRDefault="002F1905" w:rsidP="003C79F9">
            <w:pPr>
              <w:jc w:val="center"/>
              <w:rPr>
                <w:ins w:id="4702" w:author="Petter Vang Brakalsvaalet [pev2]" w:date="2021-04-28T00:04:00Z"/>
                <w:rFonts w:cstheme="majorHAnsi"/>
                <w:rPrChange w:id="4703" w:author="Petter Vang Brakalsvaalet [pev2]" w:date="2021-04-29T15:52:00Z">
                  <w:rPr>
                    <w:ins w:id="4704" w:author="Petter Vang Brakalsvaalet [pev2]" w:date="2021-04-28T00:04:00Z"/>
                    <w:rFonts w:cstheme="majorHAnsi"/>
                  </w:rPr>
                </w:rPrChange>
              </w:rPr>
            </w:pPr>
            <w:ins w:id="4705" w:author="Petter Vang Brakalsvaalet [pev2]" w:date="2021-04-28T00:05:00Z">
              <w:r w:rsidRPr="00555D5E">
                <w:rPr>
                  <w:rFonts w:cstheme="majorHAnsi"/>
                  <w:rPrChange w:id="4706" w:author="Petter Vang Brakalsvaalet [pev2]" w:date="2021-04-29T15:52:00Z">
                    <w:rPr>
                      <w:rFonts w:cstheme="majorHAnsi"/>
                    </w:rPr>
                  </w:rPrChange>
                </w:rPr>
                <w:t>3</w:t>
              </w:r>
            </w:ins>
          </w:p>
        </w:tc>
        <w:tc>
          <w:tcPr>
            <w:tcW w:w="2694" w:type="dxa"/>
            <w:vAlign w:val="center"/>
          </w:tcPr>
          <w:p w14:paraId="0CDC792B" w14:textId="2622E6D4" w:rsidR="002F1905" w:rsidRPr="00555D5E" w:rsidRDefault="002F1905" w:rsidP="003C79F9">
            <w:pPr>
              <w:jc w:val="center"/>
              <w:rPr>
                <w:ins w:id="4707" w:author="Petter Vang Brakalsvaalet [pev2]" w:date="2021-04-28T00:04:00Z"/>
                <w:rFonts w:cstheme="majorHAnsi"/>
                <w:rPrChange w:id="4708" w:author="Petter Vang Brakalsvaalet [pev2]" w:date="2021-04-29T15:52:00Z">
                  <w:rPr>
                    <w:ins w:id="4709" w:author="Petter Vang Brakalsvaalet [pev2]" w:date="2021-04-28T00:04:00Z"/>
                    <w:rFonts w:cstheme="majorHAnsi"/>
                  </w:rPr>
                </w:rPrChange>
              </w:rPr>
            </w:pPr>
            <w:ins w:id="4710" w:author="Petter Vang Brakalsvaalet [pev2]" w:date="2021-04-28T00:05:00Z">
              <w:r w:rsidRPr="00555D5E">
                <w:rPr>
                  <w:rFonts w:cstheme="majorHAnsi"/>
                  <w:rPrChange w:id="4711" w:author="Petter Vang Brakalsvaalet [pev2]" w:date="2021-04-29T15:52:00Z">
                    <w:rPr>
                      <w:rFonts w:cstheme="majorHAnsi"/>
                    </w:rPr>
                  </w:rPrChange>
                </w:rPr>
                <w:t>When clic</w:t>
              </w:r>
            </w:ins>
            <w:ins w:id="4712" w:author="Petter Vang Brakalsvaalet [pev2]" w:date="2021-04-28T00:06:00Z">
              <w:r w:rsidRPr="00555D5E">
                <w:rPr>
                  <w:rFonts w:cstheme="majorHAnsi"/>
                  <w:rPrChange w:id="4713" w:author="Petter Vang Brakalsvaalet [pev2]" w:date="2021-04-29T15:52:00Z">
                    <w:rPr>
                      <w:rFonts w:cstheme="majorHAnsi"/>
                    </w:rPr>
                  </w:rPrChange>
                </w:rPr>
                <w:t>king on any other object nothing happens.</w:t>
              </w:r>
            </w:ins>
          </w:p>
        </w:tc>
        <w:tc>
          <w:tcPr>
            <w:tcW w:w="2394" w:type="dxa"/>
            <w:vAlign w:val="center"/>
          </w:tcPr>
          <w:p w14:paraId="01211C33" w14:textId="55451E0A" w:rsidR="002F1905" w:rsidRPr="00555D5E" w:rsidRDefault="002F1905" w:rsidP="00555D5E">
            <w:pPr>
              <w:jc w:val="center"/>
              <w:rPr>
                <w:ins w:id="4714" w:author="Petter Vang Brakalsvaalet [pev2]" w:date="2021-04-28T00:04:00Z"/>
                <w:rFonts w:cstheme="majorHAnsi"/>
                <w:rPrChange w:id="4715" w:author="Petter Vang Brakalsvaalet [pev2]" w:date="2021-04-29T15:52:00Z">
                  <w:rPr>
                    <w:ins w:id="4716" w:author="Petter Vang Brakalsvaalet [pev2]" w:date="2021-04-28T00:04:00Z"/>
                    <w:rFonts w:cstheme="majorHAnsi"/>
                  </w:rPr>
                </w:rPrChange>
              </w:rPr>
            </w:pPr>
            <w:ins w:id="4717" w:author="Petter Vang Brakalsvaalet [pev2]" w:date="2021-04-28T00:06:00Z">
              <w:r w:rsidRPr="00555D5E">
                <w:rPr>
                  <w:rFonts w:cstheme="majorHAnsi"/>
                  <w:rPrChange w:id="4718" w:author="Petter Vang Brakalsvaalet [pev2]" w:date="2021-04-29T15:52:00Z">
                    <w:rPr>
                      <w:rFonts w:cstheme="majorHAnsi"/>
                    </w:rPr>
                  </w:rPrChange>
                </w:rPr>
                <w:t>When clicking anywhere except for the button, noting happens.</w:t>
              </w:r>
            </w:ins>
          </w:p>
        </w:tc>
        <w:tc>
          <w:tcPr>
            <w:tcW w:w="2073" w:type="dxa"/>
            <w:vAlign w:val="center"/>
          </w:tcPr>
          <w:p w14:paraId="6E437F21" w14:textId="44CD5EC8" w:rsidR="002F1905" w:rsidRPr="00555D5E" w:rsidRDefault="002F1905" w:rsidP="00555D5E">
            <w:pPr>
              <w:jc w:val="center"/>
              <w:rPr>
                <w:ins w:id="4719" w:author="Petter Vang Brakalsvaalet [pev2]" w:date="2021-04-28T00:04:00Z"/>
                <w:rFonts w:cstheme="majorHAnsi"/>
                <w:rPrChange w:id="4720" w:author="Petter Vang Brakalsvaalet [pev2]" w:date="2021-04-29T15:52:00Z">
                  <w:rPr>
                    <w:ins w:id="4721" w:author="Petter Vang Brakalsvaalet [pev2]" w:date="2021-04-28T00:04:00Z"/>
                    <w:rFonts w:cstheme="majorHAnsi"/>
                  </w:rPr>
                </w:rPrChange>
              </w:rPr>
            </w:pPr>
            <w:ins w:id="4722" w:author="Petter Vang Brakalsvaalet [pev2]" w:date="2021-04-28T00:06:00Z">
              <w:r w:rsidRPr="00555D5E">
                <w:rPr>
                  <w:rFonts w:cstheme="majorHAnsi"/>
                  <w:rPrChange w:id="4723" w:author="Petter Vang Brakalsvaalet [pev2]" w:date="2021-04-29T15:52:00Z">
                    <w:rPr>
                      <w:rFonts w:cstheme="majorHAnsi"/>
                    </w:rPr>
                  </w:rPrChange>
                </w:rPr>
                <w:t>Pass</w:t>
              </w:r>
            </w:ins>
          </w:p>
        </w:tc>
      </w:tr>
      <w:tr w:rsidR="002F1905" w:rsidRPr="00555D5E" w14:paraId="242FA091" w14:textId="77777777" w:rsidTr="002F1905">
        <w:trPr>
          <w:ins w:id="4724" w:author="Petter Vang Brakalsvaalet [pev2]" w:date="2021-04-28T00:04:00Z"/>
        </w:trPr>
        <w:tc>
          <w:tcPr>
            <w:tcW w:w="1129" w:type="dxa"/>
            <w:vAlign w:val="center"/>
          </w:tcPr>
          <w:p w14:paraId="53F1230A" w14:textId="63BBC7BD" w:rsidR="002F1905" w:rsidRPr="00555D5E" w:rsidRDefault="002F1905" w:rsidP="003C79F9">
            <w:pPr>
              <w:jc w:val="center"/>
              <w:rPr>
                <w:ins w:id="4725" w:author="Petter Vang Brakalsvaalet [pev2]" w:date="2021-04-28T00:04:00Z"/>
                <w:rFonts w:cstheme="majorHAnsi"/>
                <w:rPrChange w:id="4726" w:author="Petter Vang Brakalsvaalet [pev2]" w:date="2021-04-29T15:52:00Z">
                  <w:rPr>
                    <w:ins w:id="4727" w:author="Petter Vang Brakalsvaalet [pev2]" w:date="2021-04-28T00:04:00Z"/>
                    <w:rFonts w:cstheme="majorHAnsi"/>
                  </w:rPr>
                </w:rPrChange>
              </w:rPr>
            </w:pPr>
          </w:p>
        </w:tc>
        <w:tc>
          <w:tcPr>
            <w:tcW w:w="2694" w:type="dxa"/>
            <w:vAlign w:val="center"/>
          </w:tcPr>
          <w:p w14:paraId="64DA2620" w14:textId="77777777" w:rsidR="002F1905" w:rsidRPr="00555D5E" w:rsidRDefault="002F1905" w:rsidP="003C79F9">
            <w:pPr>
              <w:jc w:val="center"/>
              <w:rPr>
                <w:ins w:id="4728" w:author="Petter Vang Brakalsvaalet [pev2]" w:date="2021-04-28T00:04:00Z"/>
                <w:rFonts w:cstheme="majorHAnsi"/>
                <w:rPrChange w:id="4729" w:author="Petter Vang Brakalsvaalet [pev2]" w:date="2021-04-29T15:52:00Z">
                  <w:rPr>
                    <w:ins w:id="4730" w:author="Petter Vang Brakalsvaalet [pev2]" w:date="2021-04-28T00:04:00Z"/>
                    <w:rFonts w:cstheme="majorHAnsi"/>
                  </w:rPr>
                </w:rPrChange>
              </w:rPr>
            </w:pPr>
          </w:p>
        </w:tc>
        <w:tc>
          <w:tcPr>
            <w:tcW w:w="2394" w:type="dxa"/>
            <w:vAlign w:val="center"/>
          </w:tcPr>
          <w:p w14:paraId="1FF57E42" w14:textId="77777777" w:rsidR="002F1905" w:rsidRPr="00555D5E" w:rsidRDefault="002F1905" w:rsidP="00555D5E">
            <w:pPr>
              <w:jc w:val="center"/>
              <w:rPr>
                <w:ins w:id="4731" w:author="Petter Vang Brakalsvaalet [pev2]" w:date="2021-04-28T00:04:00Z"/>
                <w:rFonts w:cstheme="majorHAnsi"/>
                <w:rPrChange w:id="4732" w:author="Petter Vang Brakalsvaalet [pev2]" w:date="2021-04-29T15:52:00Z">
                  <w:rPr>
                    <w:ins w:id="4733" w:author="Petter Vang Brakalsvaalet [pev2]" w:date="2021-04-28T00:04:00Z"/>
                    <w:rFonts w:cstheme="majorHAnsi"/>
                  </w:rPr>
                </w:rPrChange>
              </w:rPr>
            </w:pPr>
          </w:p>
        </w:tc>
        <w:tc>
          <w:tcPr>
            <w:tcW w:w="2073" w:type="dxa"/>
            <w:vAlign w:val="center"/>
          </w:tcPr>
          <w:p w14:paraId="27F95B48" w14:textId="77777777" w:rsidR="002F1905" w:rsidRPr="00555D5E" w:rsidRDefault="002F1905" w:rsidP="00555D5E">
            <w:pPr>
              <w:jc w:val="center"/>
              <w:rPr>
                <w:ins w:id="4734" w:author="Petter Vang Brakalsvaalet [pev2]" w:date="2021-04-28T00:04:00Z"/>
                <w:rFonts w:cstheme="majorHAnsi"/>
                <w:rPrChange w:id="4735" w:author="Petter Vang Brakalsvaalet [pev2]" w:date="2021-04-29T15:52:00Z">
                  <w:rPr>
                    <w:ins w:id="4736" w:author="Petter Vang Brakalsvaalet [pev2]" w:date="2021-04-28T00:04:00Z"/>
                    <w:rFonts w:cstheme="majorHAnsi"/>
                  </w:rPr>
                </w:rPrChange>
              </w:rPr>
            </w:pPr>
          </w:p>
        </w:tc>
      </w:tr>
    </w:tbl>
    <w:p w14:paraId="0814CDFE" w14:textId="1FC1FA57" w:rsidR="002F1905" w:rsidRPr="00555D5E" w:rsidRDefault="002F1905" w:rsidP="003C79F9">
      <w:pPr>
        <w:pStyle w:val="Heading3"/>
        <w:rPr>
          <w:ins w:id="4737" w:author="Petter Vang Brakalsvaalet [pev2]" w:date="2021-04-28T00:07:00Z"/>
          <w:lang w:val="en-GB"/>
          <w:rPrChange w:id="4738" w:author="Petter Vang Brakalsvaalet [pev2]" w:date="2021-04-29T15:52:00Z">
            <w:rPr>
              <w:ins w:id="4739" w:author="Petter Vang Brakalsvaalet [pev2]" w:date="2021-04-28T00:07:00Z"/>
              <w:lang w:val="en-GB"/>
            </w:rPr>
          </w:rPrChange>
        </w:rPr>
      </w:pPr>
      <w:bookmarkStart w:id="4740" w:name="_Toc70592427"/>
      <w:ins w:id="4741" w:author="Petter Vang Brakalsvaalet [pev2]" w:date="2021-04-28T00:07:00Z">
        <w:r w:rsidRPr="00555D5E">
          <w:rPr>
            <w:lang w:val="en-GB"/>
            <w:rPrChange w:id="4742" w:author="Petter Vang Brakalsvaalet [pev2]" w:date="2021-04-29T15:52:00Z">
              <w:rPr>
                <w:lang w:val="en-GB"/>
              </w:rPr>
            </w:rPrChange>
          </w:rPr>
          <w:t>Help Test</w:t>
        </w:r>
        <w:bookmarkEnd w:id="4740"/>
      </w:ins>
    </w:p>
    <w:tbl>
      <w:tblPr>
        <w:tblStyle w:val="TableGrid"/>
        <w:tblW w:w="0" w:type="auto"/>
        <w:tblLook w:val="04A0" w:firstRow="1" w:lastRow="0" w:firstColumn="1" w:lastColumn="0" w:noHBand="0" w:noVBand="1"/>
      </w:tblPr>
      <w:tblGrid>
        <w:gridCol w:w="1129"/>
        <w:gridCol w:w="2694"/>
        <w:gridCol w:w="2394"/>
        <w:gridCol w:w="2073"/>
      </w:tblGrid>
      <w:tr w:rsidR="002F1905" w:rsidRPr="00555D5E" w14:paraId="2D379353" w14:textId="77777777" w:rsidTr="00B83249">
        <w:trPr>
          <w:ins w:id="4743" w:author="Petter Vang Brakalsvaalet [pev2]" w:date="2021-04-28T00:07:00Z"/>
        </w:trPr>
        <w:tc>
          <w:tcPr>
            <w:tcW w:w="1129" w:type="dxa"/>
            <w:vAlign w:val="center"/>
          </w:tcPr>
          <w:p w14:paraId="4E7DCDBC" w14:textId="77777777" w:rsidR="002F1905" w:rsidRPr="00555D5E" w:rsidRDefault="002F1905" w:rsidP="003C79F9">
            <w:pPr>
              <w:jc w:val="center"/>
              <w:rPr>
                <w:ins w:id="4744" w:author="Petter Vang Brakalsvaalet [pev2]" w:date="2021-04-28T00:07:00Z"/>
                <w:rFonts w:cstheme="majorHAnsi"/>
                <w:rPrChange w:id="4745" w:author="Petter Vang Brakalsvaalet [pev2]" w:date="2021-04-29T15:52:00Z">
                  <w:rPr>
                    <w:ins w:id="4746" w:author="Petter Vang Brakalsvaalet [pev2]" w:date="2021-04-28T00:07:00Z"/>
                    <w:rFonts w:cstheme="majorHAnsi"/>
                  </w:rPr>
                </w:rPrChange>
              </w:rPr>
            </w:pPr>
            <w:ins w:id="4747" w:author="Petter Vang Brakalsvaalet [pev2]" w:date="2021-04-28T00:07:00Z">
              <w:r w:rsidRPr="00555D5E">
                <w:rPr>
                  <w:rFonts w:cstheme="majorHAnsi"/>
                  <w:rPrChange w:id="4748" w:author="Petter Vang Brakalsvaalet [pev2]" w:date="2021-04-29T15:52:00Z">
                    <w:rPr>
                      <w:rFonts w:cstheme="majorHAnsi"/>
                    </w:rPr>
                  </w:rPrChange>
                </w:rPr>
                <w:t>Number</w:t>
              </w:r>
            </w:ins>
          </w:p>
        </w:tc>
        <w:tc>
          <w:tcPr>
            <w:tcW w:w="2694" w:type="dxa"/>
            <w:vAlign w:val="center"/>
          </w:tcPr>
          <w:p w14:paraId="4B4A7AB7" w14:textId="77777777" w:rsidR="002F1905" w:rsidRPr="00555D5E" w:rsidRDefault="002F1905" w:rsidP="00555D5E">
            <w:pPr>
              <w:jc w:val="center"/>
              <w:rPr>
                <w:ins w:id="4749" w:author="Petter Vang Brakalsvaalet [pev2]" w:date="2021-04-28T00:07:00Z"/>
                <w:rFonts w:cstheme="majorHAnsi"/>
                <w:rPrChange w:id="4750" w:author="Petter Vang Brakalsvaalet [pev2]" w:date="2021-04-29T15:52:00Z">
                  <w:rPr>
                    <w:ins w:id="4751" w:author="Petter Vang Brakalsvaalet [pev2]" w:date="2021-04-28T00:07:00Z"/>
                    <w:rFonts w:cstheme="majorHAnsi"/>
                  </w:rPr>
                </w:rPrChange>
              </w:rPr>
            </w:pPr>
            <w:ins w:id="4752" w:author="Petter Vang Brakalsvaalet [pev2]" w:date="2021-04-28T00:07:00Z">
              <w:r w:rsidRPr="00555D5E">
                <w:rPr>
                  <w:rFonts w:cstheme="majorHAnsi"/>
                  <w:rPrChange w:id="4753" w:author="Petter Vang Brakalsvaalet [pev2]" w:date="2021-04-29T15:52:00Z">
                    <w:rPr>
                      <w:rFonts w:cstheme="majorHAnsi"/>
                    </w:rPr>
                  </w:rPrChange>
                </w:rPr>
                <w:t>Description</w:t>
              </w:r>
            </w:ins>
          </w:p>
        </w:tc>
        <w:tc>
          <w:tcPr>
            <w:tcW w:w="2394" w:type="dxa"/>
            <w:vAlign w:val="center"/>
          </w:tcPr>
          <w:p w14:paraId="03529B05" w14:textId="77777777" w:rsidR="002F1905" w:rsidRPr="00555D5E" w:rsidRDefault="002F1905" w:rsidP="00555D5E">
            <w:pPr>
              <w:jc w:val="center"/>
              <w:rPr>
                <w:ins w:id="4754" w:author="Petter Vang Brakalsvaalet [pev2]" w:date="2021-04-28T00:07:00Z"/>
                <w:rFonts w:cstheme="majorHAnsi"/>
                <w:rPrChange w:id="4755" w:author="Petter Vang Brakalsvaalet [pev2]" w:date="2021-04-29T15:52:00Z">
                  <w:rPr>
                    <w:ins w:id="4756" w:author="Petter Vang Brakalsvaalet [pev2]" w:date="2021-04-28T00:07:00Z"/>
                    <w:rFonts w:cstheme="majorHAnsi"/>
                  </w:rPr>
                </w:rPrChange>
              </w:rPr>
            </w:pPr>
            <w:ins w:id="4757" w:author="Petter Vang Brakalsvaalet [pev2]" w:date="2021-04-28T00:07:00Z">
              <w:r w:rsidRPr="00555D5E">
                <w:rPr>
                  <w:rFonts w:cstheme="majorHAnsi"/>
                  <w:rPrChange w:id="4758" w:author="Petter Vang Brakalsvaalet [pev2]" w:date="2021-04-29T15:52:00Z">
                    <w:rPr>
                      <w:rFonts w:cstheme="majorHAnsi"/>
                    </w:rPr>
                  </w:rPrChange>
                </w:rPr>
                <w:t>Outcome</w:t>
              </w:r>
            </w:ins>
          </w:p>
        </w:tc>
        <w:tc>
          <w:tcPr>
            <w:tcW w:w="2073" w:type="dxa"/>
            <w:vAlign w:val="center"/>
          </w:tcPr>
          <w:p w14:paraId="1311CECF" w14:textId="77777777" w:rsidR="002F1905" w:rsidRPr="00555D5E" w:rsidRDefault="002F1905" w:rsidP="00DD38F8">
            <w:pPr>
              <w:jc w:val="center"/>
              <w:rPr>
                <w:ins w:id="4759" w:author="Petter Vang Brakalsvaalet [pev2]" w:date="2021-04-28T00:07:00Z"/>
                <w:rFonts w:cstheme="majorHAnsi"/>
                <w:rPrChange w:id="4760" w:author="Petter Vang Brakalsvaalet [pev2]" w:date="2021-04-29T15:52:00Z">
                  <w:rPr>
                    <w:ins w:id="4761" w:author="Petter Vang Brakalsvaalet [pev2]" w:date="2021-04-28T00:07:00Z"/>
                    <w:rFonts w:cstheme="majorHAnsi"/>
                  </w:rPr>
                </w:rPrChange>
              </w:rPr>
              <w:pPrChange w:id="4762" w:author="Petter Vang Brakalsvaalet [pev2]" w:date="2021-04-29T11:31:00Z">
                <w:pPr>
                  <w:jc w:val="center"/>
                </w:pPr>
              </w:pPrChange>
            </w:pPr>
            <w:ins w:id="4763" w:author="Petter Vang Brakalsvaalet [pev2]" w:date="2021-04-28T00:07:00Z">
              <w:r w:rsidRPr="00555D5E">
                <w:rPr>
                  <w:rFonts w:cstheme="majorHAnsi"/>
                  <w:rPrChange w:id="4764" w:author="Petter Vang Brakalsvaalet [pev2]" w:date="2021-04-29T15:52:00Z">
                    <w:rPr>
                      <w:rFonts w:cstheme="majorHAnsi"/>
                    </w:rPr>
                  </w:rPrChange>
                </w:rPr>
                <w:t>Pass/Fail</w:t>
              </w:r>
            </w:ins>
          </w:p>
        </w:tc>
      </w:tr>
      <w:tr w:rsidR="002F1905" w:rsidRPr="00555D5E" w14:paraId="68CE91A5" w14:textId="77777777" w:rsidTr="00B83249">
        <w:trPr>
          <w:ins w:id="4765" w:author="Petter Vang Brakalsvaalet [pev2]" w:date="2021-04-28T00:07:00Z"/>
        </w:trPr>
        <w:tc>
          <w:tcPr>
            <w:tcW w:w="1129" w:type="dxa"/>
            <w:vAlign w:val="center"/>
          </w:tcPr>
          <w:p w14:paraId="481BA381" w14:textId="77777777" w:rsidR="002F1905" w:rsidRPr="00555D5E" w:rsidRDefault="002F1905" w:rsidP="003C79F9">
            <w:pPr>
              <w:jc w:val="center"/>
              <w:rPr>
                <w:ins w:id="4766" w:author="Petter Vang Brakalsvaalet [pev2]" w:date="2021-04-28T00:07:00Z"/>
                <w:rFonts w:cstheme="majorHAnsi"/>
                <w:rPrChange w:id="4767" w:author="Petter Vang Brakalsvaalet [pev2]" w:date="2021-04-29T15:52:00Z">
                  <w:rPr>
                    <w:ins w:id="4768" w:author="Petter Vang Brakalsvaalet [pev2]" w:date="2021-04-28T00:07:00Z"/>
                    <w:rFonts w:cstheme="majorHAnsi"/>
                  </w:rPr>
                </w:rPrChange>
              </w:rPr>
            </w:pPr>
            <w:ins w:id="4769" w:author="Petter Vang Brakalsvaalet [pev2]" w:date="2021-04-28T00:07:00Z">
              <w:r w:rsidRPr="00555D5E">
                <w:rPr>
                  <w:rFonts w:cstheme="majorHAnsi"/>
                  <w:rPrChange w:id="4770" w:author="Petter Vang Brakalsvaalet [pev2]" w:date="2021-04-29T15:52:00Z">
                    <w:rPr>
                      <w:rFonts w:cstheme="majorHAnsi"/>
                    </w:rPr>
                  </w:rPrChange>
                </w:rPr>
                <w:t>1</w:t>
              </w:r>
            </w:ins>
          </w:p>
        </w:tc>
        <w:tc>
          <w:tcPr>
            <w:tcW w:w="2694" w:type="dxa"/>
            <w:vAlign w:val="center"/>
          </w:tcPr>
          <w:p w14:paraId="675C6939" w14:textId="6770DC2C" w:rsidR="002F1905" w:rsidRPr="00555D5E" w:rsidRDefault="002F1905" w:rsidP="003C79F9">
            <w:pPr>
              <w:jc w:val="center"/>
              <w:rPr>
                <w:ins w:id="4771" w:author="Petter Vang Brakalsvaalet [pev2]" w:date="2021-04-28T00:07:00Z"/>
                <w:rFonts w:cstheme="majorHAnsi"/>
                <w:rPrChange w:id="4772" w:author="Petter Vang Brakalsvaalet [pev2]" w:date="2021-04-29T15:52:00Z">
                  <w:rPr>
                    <w:ins w:id="4773" w:author="Petter Vang Brakalsvaalet [pev2]" w:date="2021-04-28T00:07:00Z"/>
                    <w:rFonts w:cstheme="majorHAnsi"/>
                  </w:rPr>
                </w:rPrChange>
              </w:rPr>
            </w:pPr>
            <w:ins w:id="4774" w:author="Petter Vang Brakalsvaalet [pev2]" w:date="2021-04-28T00:07:00Z">
              <w:r w:rsidRPr="00555D5E">
                <w:rPr>
                  <w:rFonts w:cstheme="majorHAnsi"/>
                  <w:rPrChange w:id="4775" w:author="Petter Vang Brakalsvaalet [pev2]" w:date="2021-04-29T15:52:00Z">
                    <w:rPr>
                      <w:rFonts w:cstheme="majorHAnsi"/>
                    </w:rPr>
                  </w:rPrChange>
                </w:rPr>
                <w:t>When scrolling in the list the list moves up or down.</w:t>
              </w:r>
            </w:ins>
          </w:p>
        </w:tc>
        <w:tc>
          <w:tcPr>
            <w:tcW w:w="2394" w:type="dxa"/>
            <w:vAlign w:val="center"/>
          </w:tcPr>
          <w:p w14:paraId="5F3D95FC" w14:textId="594AFB39" w:rsidR="002F1905" w:rsidRPr="00555D5E" w:rsidRDefault="002F1905" w:rsidP="00555D5E">
            <w:pPr>
              <w:jc w:val="center"/>
              <w:rPr>
                <w:ins w:id="4776" w:author="Petter Vang Brakalsvaalet [pev2]" w:date="2021-04-28T00:07:00Z"/>
                <w:rFonts w:cstheme="majorHAnsi"/>
                <w:rPrChange w:id="4777" w:author="Petter Vang Brakalsvaalet [pev2]" w:date="2021-04-29T15:52:00Z">
                  <w:rPr>
                    <w:ins w:id="4778" w:author="Petter Vang Brakalsvaalet [pev2]" w:date="2021-04-28T00:07:00Z"/>
                    <w:rFonts w:cstheme="majorHAnsi"/>
                  </w:rPr>
                </w:rPrChange>
              </w:rPr>
            </w:pPr>
            <w:ins w:id="4779" w:author="Petter Vang Brakalsvaalet [pev2]" w:date="2021-04-28T00:08:00Z">
              <w:r w:rsidRPr="00555D5E">
                <w:rPr>
                  <w:rFonts w:cstheme="majorHAnsi"/>
                  <w:rPrChange w:id="4780" w:author="Petter Vang Brakalsvaalet [pev2]" w:date="2021-04-29T15:52:00Z">
                    <w:rPr>
                      <w:rFonts w:cstheme="majorHAnsi"/>
                    </w:rPr>
                  </w:rPrChange>
                </w:rPr>
                <w:t>When dragging up or down the list moves up or down revealing more content.</w:t>
              </w:r>
            </w:ins>
          </w:p>
        </w:tc>
        <w:tc>
          <w:tcPr>
            <w:tcW w:w="2073" w:type="dxa"/>
            <w:vAlign w:val="center"/>
          </w:tcPr>
          <w:p w14:paraId="58AFBC10" w14:textId="77777777" w:rsidR="002F1905" w:rsidRPr="00555D5E" w:rsidRDefault="002F1905" w:rsidP="00555D5E">
            <w:pPr>
              <w:jc w:val="center"/>
              <w:rPr>
                <w:ins w:id="4781" w:author="Petter Vang Brakalsvaalet [pev2]" w:date="2021-04-28T00:07:00Z"/>
                <w:rFonts w:cstheme="majorHAnsi"/>
                <w:rPrChange w:id="4782" w:author="Petter Vang Brakalsvaalet [pev2]" w:date="2021-04-29T15:52:00Z">
                  <w:rPr>
                    <w:ins w:id="4783" w:author="Petter Vang Brakalsvaalet [pev2]" w:date="2021-04-28T00:07:00Z"/>
                    <w:rFonts w:cstheme="majorHAnsi"/>
                  </w:rPr>
                </w:rPrChange>
              </w:rPr>
            </w:pPr>
            <w:ins w:id="4784" w:author="Petter Vang Brakalsvaalet [pev2]" w:date="2021-04-28T00:07:00Z">
              <w:r w:rsidRPr="00555D5E">
                <w:rPr>
                  <w:rFonts w:cstheme="majorHAnsi"/>
                  <w:rPrChange w:id="4785" w:author="Petter Vang Brakalsvaalet [pev2]" w:date="2021-04-29T15:52:00Z">
                    <w:rPr>
                      <w:rFonts w:cstheme="majorHAnsi"/>
                    </w:rPr>
                  </w:rPrChange>
                </w:rPr>
                <w:t>Pass</w:t>
              </w:r>
            </w:ins>
          </w:p>
        </w:tc>
      </w:tr>
      <w:tr w:rsidR="002F1905" w:rsidRPr="00555D5E" w14:paraId="0598CB21" w14:textId="77777777" w:rsidTr="00B83249">
        <w:trPr>
          <w:ins w:id="4786" w:author="Petter Vang Brakalsvaalet [pev2]" w:date="2021-04-28T00:07:00Z"/>
        </w:trPr>
        <w:tc>
          <w:tcPr>
            <w:tcW w:w="1129" w:type="dxa"/>
            <w:vAlign w:val="center"/>
          </w:tcPr>
          <w:p w14:paraId="57B64CFE" w14:textId="77777777" w:rsidR="002F1905" w:rsidRPr="00555D5E" w:rsidRDefault="002F1905" w:rsidP="003C79F9">
            <w:pPr>
              <w:jc w:val="center"/>
              <w:rPr>
                <w:ins w:id="4787" w:author="Petter Vang Brakalsvaalet [pev2]" w:date="2021-04-28T00:07:00Z"/>
                <w:rFonts w:cstheme="majorHAnsi"/>
                <w:rPrChange w:id="4788" w:author="Petter Vang Brakalsvaalet [pev2]" w:date="2021-04-29T15:52:00Z">
                  <w:rPr>
                    <w:ins w:id="4789" w:author="Petter Vang Brakalsvaalet [pev2]" w:date="2021-04-28T00:07:00Z"/>
                    <w:rFonts w:cstheme="majorHAnsi"/>
                  </w:rPr>
                </w:rPrChange>
              </w:rPr>
            </w:pPr>
            <w:ins w:id="4790" w:author="Petter Vang Brakalsvaalet [pev2]" w:date="2021-04-28T00:07:00Z">
              <w:r w:rsidRPr="00555D5E">
                <w:rPr>
                  <w:rFonts w:cstheme="majorHAnsi"/>
                  <w:rPrChange w:id="4791" w:author="Petter Vang Brakalsvaalet [pev2]" w:date="2021-04-29T15:52:00Z">
                    <w:rPr>
                      <w:rFonts w:cstheme="majorHAnsi"/>
                    </w:rPr>
                  </w:rPrChange>
                </w:rPr>
                <w:t>2</w:t>
              </w:r>
            </w:ins>
          </w:p>
        </w:tc>
        <w:tc>
          <w:tcPr>
            <w:tcW w:w="2694" w:type="dxa"/>
            <w:vAlign w:val="center"/>
          </w:tcPr>
          <w:p w14:paraId="07B49540" w14:textId="4803186E" w:rsidR="002F1905" w:rsidRPr="00555D5E" w:rsidRDefault="002F1905" w:rsidP="003C79F9">
            <w:pPr>
              <w:jc w:val="center"/>
              <w:rPr>
                <w:ins w:id="4792" w:author="Petter Vang Brakalsvaalet [pev2]" w:date="2021-04-28T00:07:00Z"/>
                <w:rFonts w:cstheme="majorHAnsi"/>
                <w:rPrChange w:id="4793" w:author="Petter Vang Brakalsvaalet [pev2]" w:date="2021-04-29T15:52:00Z">
                  <w:rPr>
                    <w:ins w:id="4794" w:author="Petter Vang Brakalsvaalet [pev2]" w:date="2021-04-28T00:07:00Z"/>
                    <w:rFonts w:cstheme="majorHAnsi"/>
                  </w:rPr>
                </w:rPrChange>
              </w:rPr>
            </w:pPr>
            <w:ins w:id="4795" w:author="Petter Vang Brakalsvaalet [pev2]" w:date="2021-04-28T00:08:00Z">
              <w:r w:rsidRPr="00555D5E">
                <w:rPr>
                  <w:rFonts w:cstheme="majorHAnsi"/>
                  <w:rPrChange w:id="4796" w:author="Petter Vang Brakalsvaalet [pev2]" w:date="2021-04-29T15:52:00Z">
                    <w:rPr>
                      <w:rFonts w:cstheme="majorHAnsi"/>
                    </w:rPr>
                  </w:rPrChange>
                </w:rPr>
                <w:t xml:space="preserve">When clicking on an item in the list it becomes </w:t>
              </w:r>
            </w:ins>
            <w:ins w:id="4797" w:author="Petter Vang Brakalsvaalet [pev2]" w:date="2021-04-28T00:09:00Z">
              <w:r w:rsidRPr="00555D5E">
                <w:rPr>
                  <w:rFonts w:cstheme="majorHAnsi"/>
                  <w:rPrChange w:id="4798" w:author="Petter Vang Brakalsvaalet [pev2]" w:date="2021-04-29T15:52:00Z">
                    <w:rPr>
                      <w:rFonts w:cstheme="majorHAnsi"/>
                    </w:rPr>
                  </w:rPrChange>
                </w:rPr>
                <w:t>highlighted.</w:t>
              </w:r>
            </w:ins>
          </w:p>
        </w:tc>
        <w:tc>
          <w:tcPr>
            <w:tcW w:w="2394" w:type="dxa"/>
            <w:vAlign w:val="center"/>
          </w:tcPr>
          <w:p w14:paraId="35CE7E16" w14:textId="71A26C81" w:rsidR="002F1905" w:rsidRPr="00555D5E" w:rsidRDefault="002F1905" w:rsidP="00555D5E">
            <w:pPr>
              <w:jc w:val="center"/>
              <w:rPr>
                <w:ins w:id="4799" w:author="Petter Vang Brakalsvaalet [pev2]" w:date="2021-04-28T00:07:00Z"/>
                <w:rFonts w:cstheme="majorHAnsi"/>
                <w:rPrChange w:id="4800" w:author="Petter Vang Brakalsvaalet [pev2]" w:date="2021-04-29T15:52:00Z">
                  <w:rPr>
                    <w:ins w:id="4801" w:author="Petter Vang Brakalsvaalet [pev2]" w:date="2021-04-28T00:07:00Z"/>
                    <w:rFonts w:cstheme="majorHAnsi"/>
                  </w:rPr>
                </w:rPrChange>
              </w:rPr>
            </w:pPr>
            <w:ins w:id="4802" w:author="Petter Vang Brakalsvaalet [pev2]" w:date="2021-04-28T00:09:00Z">
              <w:r w:rsidRPr="00555D5E">
                <w:rPr>
                  <w:rFonts w:cstheme="majorHAnsi"/>
                  <w:rPrChange w:id="4803" w:author="Petter Vang Brakalsvaalet [pev2]" w:date="2021-04-29T15:52:00Z">
                    <w:rPr>
                      <w:rFonts w:cstheme="majorHAnsi"/>
                    </w:rPr>
                  </w:rPrChange>
                </w:rPr>
                <w:t>When tapping on any of the rows in the list that list becomes highlighted.</w:t>
              </w:r>
            </w:ins>
          </w:p>
        </w:tc>
        <w:tc>
          <w:tcPr>
            <w:tcW w:w="2073" w:type="dxa"/>
            <w:vAlign w:val="center"/>
          </w:tcPr>
          <w:p w14:paraId="4DC7D08F" w14:textId="77777777" w:rsidR="002F1905" w:rsidRPr="00555D5E" w:rsidRDefault="002F1905" w:rsidP="00555D5E">
            <w:pPr>
              <w:jc w:val="center"/>
              <w:rPr>
                <w:ins w:id="4804" w:author="Petter Vang Brakalsvaalet [pev2]" w:date="2021-04-28T00:07:00Z"/>
                <w:rFonts w:cstheme="majorHAnsi"/>
                <w:rPrChange w:id="4805" w:author="Petter Vang Brakalsvaalet [pev2]" w:date="2021-04-29T15:52:00Z">
                  <w:rPr>
                    <w:ins w:id="4806" w:author="Petter Vang Brakalsvaalet [pev2]" w:date="2021-04-28T00:07:00Z"/>
                    <w:rFonts w:cstheme="majorHAnsi"/>
                  </w:rPr>
                </w:rPrChange>
              </w:rPr>
            </w:pPr>
            <w:ins w:id="4807" w:author="Petter Vang Brakalsvaalet [pev2]" w:date="2021-04-28T00:07:00Z">
              <w:r w:rsidRPr="00555D5E">
                <w:rPr>
                  <w:rFonts w:cstheme="majorHAnsi"/>
                  <w:rPrChange w:id="4808" w:author="Petter Vang Brakalsvaalet [pev2]" w:date="2021-04-29T15:52:00Z">
                    <w:rPr>
                      <w:rFonts w:cstheme="majorHAnsi"/>
                    </w:rPr>
                  </w:rPrChange>
                </w:rPr>
                <w:t>Pass</w:t>
              </w:r>
            </w:ins>
          </w:p>
        </w:tc>
      </w:tr>
      <w:tr w:rsidR="002F1905" w:rsidRPr="00555D5E" w14:paraId="741DE7D3" w14:textId="77777777" w:rsidTr="00B83249">
        <w:trPr>
          <w:ins w:id="4809" w:author="Petter Vang Brakalsvaalet [pev2]" w:date="2021-04-28T00:07:00Z"/>
        </w:trPr>
        <w:tc>
          <w:tcPr>
            <w:tcW w:w="1129" w:type="dxa"/>
            <w:vAlign w:val="center"/>
          </w:tcPr>
          <w:p w14:paraId="51B567E9" w14:textId="77777777" w:rsidR="002F1905" w:rsidRPr="00555D5E" w:rsidRDefault="002F1905" w:rsidP="003C79F9">
            <w:pPr>
              <w:jc w:val="center"/>
              <w:rPr>
                <w:ins w:id="4810" w:author="Petter Vang Brakalsvaalet [pev2]" w:date="2021-04-28T00:07:00Z"/>
                <w:rFonts w:cstheme="majorHAnsi"/>
                <w:rPrChange w:id="4811" w:author="Petter Vang Brakalsvaalet [pev2]" w:date="2021-04-29T15:52:00Z">
                  <w:rPr>
                    <w:ins w:id="4812" w:author="Petter Vang Brakalsvaalet [pev2]" w:date="2021-04-28T00:07:00Z"/>
                    <w:rFonts w:cstheme="majorHAnsi"/>
                  </w:rPr>
                </w:rPrChange>
              </w:rPr>
            </w:pPr>
            <w:ins w:id="4813" w:author="Petter Vang Brakalsvaalet [pev2]" w:date="2021-04-28T00:07:00Z">
              <w:r w:rsidRPr="00555D5E">
                <w:rPr>
                  <w:rFonts w:cstheme="majorHAnsi"/>
                  <w:rPrChange w:id="4814" w:author="Petter Vang Brakalsvaalet [pev2]" w:date="2021-04-29T15:52:00Z">
                    <w:rPr>
                      <w:rFonts w:cstheme="majorHAnsi"/>
                    </w:rPr>
                  </w:rPrChange>
                </w:rPr>
                <w:t>3</w:t>
              </w:r>
            </w:ins>
          </w:p>
        </w:tc>
        <w:tc>
          <w:tcPr>
            <w:tcW w:w="2694" w:type="dxa"/>
            <w:vAlign w:val="center"/>
          </w:tcPr>
          <w:p w14:paraId="376034F4" w14:textId="3042E055" w:rsidR="002F1905" w:rsidRPr="00555D5E" w:rsidRDefault="002F1905" w:rsidP="003C79F9">
            <w:pPr>
              <w:jc w:val="center"/>
              <w:rPr>
                <w:ins w:id="4815" w:author="Petter Vang Brakalsvaalet [pev2]" w:date="2021-04-28T00:07:00Z"/>
                <w:rFonts w:cstheme="majorHAnsi"/>
                <w:rPrChange w:id="4816" w:author="Petter Vang Brakalsvaalet [pev2]" w:date="2021-04-29T15:52:00Z">
                  <w:rPr>
                    <w:ins w:id="4817" w:author="Petter Vang Brakalsvaalet [pev2]" w:date="2021-04-28T00:07:00Z"/>
                    <w:rFonts w:cstheme="majorHAnsi"/>
                  </w:rPr>
                </w:rPrChange>
              </w:rPr>
            </w:pPr>
            <w:ins w:id="4818" w:author="Petter Vang Brakalsvaalet [pev2]" w:date="2021-04-28T00:07:00Z">
              <w:r w:rsidRPr="00555D5E">
                <w:rPr>
                  <w:rFonts w:cstheme="majorHAnsi"/>
                  <w:rPrChange w:id="4819" w:author="Petter Vang Brakalsvaalet [pev2]" w:date="2021-04-29T15:52:00Z">
                    <w:rPr>
                      <w:rFonts w:cstheme="majorHAnsi"/>
                    </w:rPr>
                  </w:rPrChange>
                </w:rPr>
                <w:t xml:space="preserve">When clicking on </w:t>
              </w:r>
            </w:ins>
            <w:ins w:id="4820" w:author="Petter Vang Brakalsvaalet [pev2]" w:date="2021-04-28T00:09:00Z">
              <w:r w:rsidRPr="00555D5E">
                <w:rPr>
                  <w:rFonts w:cstheme="majorHAnsi"/>
                  <w:rPrChange w:id="4821" w:author="Petter Vang Brakalsvaalet [pev2]" w:date="2021-04-29T15:52:00Z">
                    <w:rPr>
                      <w:rFonts w:cstheme="majorHAnsi"/>
                    </w:rPr>
                  </w:rPrChange>
                </w:rPr>
                <w:t>the cancel button the scene closes</w:t>
              </w:r>
            </w:ins>
          </w:p>
        </w:tc>
        <w:tc>
          <w:tcPr>
            <w:tcW w:w="2394" w:type="dxa"/>
            <w:vAlign w:val="center"/>
          </w:tcPr>
          <w:p w14:paraId="00DC5048" w14:textId="0F54FAB4" w:rsidR="002F1905" w:rsidRPr="00555D5E" w:rsidRDefault="002F1905" w:rsidP="00555D5E">
            <w:pPr>
              <w:jc w:val="center"/>
              <w:rPr>
                <w:ins w:id="4822" w:author="Petter Vang Brakalsvaalet [pev2]" w:date="2021-04-28T00:07:00Z"/>
                <w:rFonts w:cstheme="majorHAnsi"/>
                <w:rPrChange w:id="4823" w:author="Petter Vang Brakalsvaalet [pev2]" w:date="2021-04-29T15:52:00Z">
                  <w:rPr>
                    <w:ins w:id="4824" w:author="Petter Vang Brakalsvaalet [pev2]" w:date="2021-04-28T00:07:00Z"/>
                    <w:rFonts w:cstheme="majorHAnsi"/>
                  </w:rPr>
                </w:rPrChange>
              </w:rPr>
            </w:pPr>
            <w:ins w:id="4825" w:author="Petter Vang Brakalsvaalet [pev2]" w:date="2021-04-28T00:10:00Z">
              <w:r w:rsidRPr="00555D5E">
                <w:rPr>
                  <w:rFonts w:cstheme="majorHAnsi"/>
                  <w:rPrChange w:id="4826" w:author="Petter Vang Brakalsvaalet [pev2]" w:date="2021-04-29T15:52:00Z">
                    <w:rPr>
                      <w:rFonts w:cstheme="majorHAnsi"/>
                    </w:rPr>
                  </w:rPrChange>
                </w:rPr>
                <w:t>When cancel is clicked the scene is closed and the previous scene is showed.</w:t>
              </w:r>
            </w:ins>
          </w:p>
        </w:tc>
        <w:tc>
          <w:tcPr>
            <w:tcW w:w="2073" w:type="dxa"/>
            <w:vAlign w:val="center"/>
          </w:tcPr>
          <w:p w14:paraId="1F009341" w14:textId="77777777" w:rsidR="002F1905" w:rsidRPr="00555D5E" w:rsidRDefault="002F1905" w:rsidP="00555D5E">
            <w:pPr>
              <w:jc w:val="center"/>
              <w:rPr>
                <w:ins w:id="4827" w:author="Petter Vang Brakalsvaalet [pev2]" w:date="2021-04-28T00:07:00Z"/>
                <w:rFonts w:cstheme="majorHAnsi"/>
                <w:rPrChange w:id="4828" w:author="Petter Vang Brakalsvaalet [pev2]" w:date="2021-04-29T15:52:00Z">
                  <w:rPr>
                    <w:ins w:id="4829" w:author="Petter Vang Brakalsvaalet [pev2]" w:date="2021-04-28T00:07:00Z"/>
                    <w:rFonts w:cstheme="majorHAnsi"/>
                  </w:rPr>
                </w:rPrChange>
              </w:rPr>
            </w:pPr>
            <w:ins w:id="4830" w:author="Petter Vang Brakalsvaalet [pev2]" w:date="2021-04-28T00:07:00Z">
              <w:r w:rsidRPr="00555D5E">
                <w:rPr>
                  <w:rFonts w:cstheme="majorHAnsi"/>
                  <w:rPrChange w:id="4831" w:author="Petter Vang Brakalsvaalet [pev2]" w:date="2021-04-29T15:52:00Z">
                    <w:rPr>
                      <w:rFonts w:cstheme="majorHAnsi"/>
                    </w:rPr>
                  </w:rPrChange>
                </w:rPr>
                <w:t>Pass</w:t>
              </w:r>
            </w:ins>
          </w:p>
        </w:tc>
      </w:tr>
      <w:tr w:rsidR="002F1905" w:rsidRPr="00555D5E" w14:paraId="1D4A13F8" w14:textId="77777777" w:rsidTr="00B83249">
        <w:trPr>
          <w:ins w:id="4832" w:author="Petter Vang Brakalsvaalet [pev2]" w:date="2021-04-28T00:07:00Z"/>
        </w:trPr>
        <w:tc>
          <w:tcPr>
            <w:tcW w:w="1129" w:type="dxa"/>
            <w:vAlign w:val="center"/>
          </w:tcPr>
          <w:p w14:paraId="3A536C5F" w14:textId="77777777" w:rsidR="002F1905" w:rsidRPr="00555D5E" w:rsidRDefault="002F1905" w:rsidP="003C79F9">
            <w:pPr>
              <w:jc w:val="center"/>
              <w:rPr>
                <w:ins w:id="4833" w:author="Petter Vang Brakalsvaalet [pev2]" w:date="2021-04-28T00:07:00Z"/>
                <w:rFonts w:cstheme="majorHAnsi"/>
                <w:rPrChange w:id="4834" w:author="Petter Vang Brakalsvaalet [pev2]" w:date="2021-04-29T15:52:00Z">
                  <w:rPr>
                    <w:ins w:id="4835" w:author="Petter Vang Brakalsvaalet [pev2]" w:date="2021-04-28T00:07:00Z"/>
                    <w:rFonts w:cstheme="majorHAnsi"/>
                  </w:rPr>
                </w:rPrChange>
              </w:rPr>
            </w:pPr>
          </w:p>
        </w:tc>
        <w:tc>
          <w:tcPr>
            <w:tcW w:w="2694" w:type="dxa"/>
            <w:vAlign w:val="center"/>
          </w:tcPr>
          <w:p w14:paraId="2D714B29" w14:textId="77777777" w:rsidR="002F1905" w:rsidRPr="00555D5E" w:rsidRDefault="002F1905" w:rsidP="003C79F9">
            <w:pPr>
              <w:jc w:val="center"/>
              <w:rPr>
                <w:ins w:id="4836" w:author="Petter Vang Brakalsvaalet [pev2]" w:date="2021-04-28T00:07:00Z"/>
                <w:rFonts w:cstheme="majorHAnsi"/>
                <w:rPrChange w:id="4837" w:author="Petter Vang Brakalsvaalet [pev2]" w:date="2021-04-29T15:52:00Z">
                  <w:rPr>
                    <w:ins w:id="4838" w:author="Petter Vang Brakalsvaalet [pev2]" w:date="2021-04-28T00:07:00Z"/>
                    <w:rFonts w:cstheme="majorHAnsi"/>
                  </w:rPr>
                </w:rPrChange>
              </w:rPr>
            </w:pPr>
          </w:p>
        </w:tc>
        <w:tc>
          <w:tcPr>
            <w:tcW w:w="2394" w:type="dxa"/>
            <w:vAlign w:val="center"/>
          </w:tcPr>
          <w:p w14:paraId="6E5D24C8" w14:textId="77777777" w:rsidR="002F1905" w:rsidRPr="00555D5E" w:rsidRDefault="002F1905" w:rsidP="00555D5E">
            <w:pPr>
              <w:jc w:val="center"/>
              <w:rPr>
                <w:ins w:id="4839" w:author="Petter Vang Brakalsvaalet [pev2]" w:date="2021-04-28T00:07:00Z"/>
                <w:rFonts w:cstheme="majorHAnsi"/>
                <w:rPrChange w:id="4840" w:author="Petter Vang Brakalsvaalet [pev2]" w:date="2021-04-29T15:52:00Z">
                  <w:rPr>
                    <w:ins w:id="4841" w:author="Petter Vang Brakalsvaalet [pev2]" w:date="2021-04-28T00:07:00Z"/>
                    <w:rFonts w:cstheme="majorHAnsi"/>
                  </w:rPr>
                </w:rPrChange>
              </w:rPr>
            </w:pPr>
          </w:p>
        </w:tc>
        <w:tc>
          <w:tcPr>
            <w:tcW w:w="2073" w:type="dxa"/>
            <w:vAlign w:val="center"/>
          </w:tcPr>
          <w:p w14:paraId="0658F20A" w14:textId="77777777" w:rsidR="002F1905" w:rsidRPr="00555D5E" w:rsidRDefault="002F1905" w:rsidP="00555D5E">
            <w:pPr>
              <w:jc w:val="center"/>
              <w:rPr>
                <w:ins w:id="4842" w:author="Petter Vang Brakalsvaalet [pev2]" w:date="2021-04-28T00:07:00Z"/>
                <w:rFonts w:cstheme="majorHAnsi"/>
                <w:rPrChange w:id="4843" w:author="Petter Vang Brakalsvaalet [pev2]" w:date="2021-04-29T15:52:00Z">
                  <w:rPr>
                    <w:ins w:id="4844" w:author="Petter Vang Brakalsvaalet [pev2]" w:date="2021-04-28T00:07:00Z"/>
                    <w:rFonts w:cstheme="majorHAnsi"/>
                  </w:rPr>
                </w:rPrChange>
              </w:rPr>
            </w:pPr>
          </w:p>
        </w:tc>
      </w:tr>
    </w:tbl>
    <w:p w14:paraId="79679491" w14:textId="0F212F4D" w:rsidR="002F1905" w:rsidRPr="00555D5E" w:rsidRDefault="002F1905" w:rsidP="003C79F9">
      <w:pPr>
        <w:pStyle w:val="Heading3"/>
        <w:rPr>
          <w:ins w:id="4845" w:author="Petter Vang Brakalsvaalet [pev2]" w:date="2021-04-28T00:11:00Z"/>
          <w:lang w:val="en-GB"/>
          <w:rPrChange w:id="4846" w:author="Petter Vang Brakalsvaalet [pev2]" w:date="2021-04-29T15:52:00Z">
            <w:rPr>
              <w:ins w:id="4847" w:author="Petter Vang Brakalsvaalet [pev2]" w:date="2021-04-28T00:11:00Z"/>
              <w:lang w:val="en-GB"/>
            </w:rPr>
          </w:rPrChange>
        </w:rPr>
      </w:pPr>
      <w:bookmarkStart w:id="4848" w:name="_Toc70592428"/>
      <w:ins w:id="4849" w:author="Petter Vang Brakalsvaalet [pev2]" w:date="2021-04-28T00:11:00Z">
        <w:r w:rsidRPr="00555D5E">
          <w:rPr>
            <w:lang w:val="en-GB"/>
            <w:rPrChange w:id="4850" w:author="Petter Vang Brakalsvaalet [pev2]" w:date="2021-04-29T15:52:00Z">
              <w:rPr>
                <w:lang w:val="en-GB"/>
              </w:rPr>
            </w:rPrChange>
          </w:rPr>
          <w:t>SetUp</w:t>
        </w:r>
        <w:bookmarkEnd w:id="4848"/>
      </w:ins>
    </w:p>
    <w:tbl>
      <w:tblPr>
        <w:tblStyle w:val="TableGrid"/>
        <w:tblW w:w="0" w:type="auto"/>
        <w:tblLook w:val="04A0" w:firstRow="1" w:lastRow="0" w:firstColumn="1" w:lastColumn="0" w:noHBand="0" w:noVBand="1"/>
      </w:tblPr>
      <w:tblGrid>
        <w:gridCol w:w="1129"/>
        <w:gridCol w:w="2694"/>
        <w:gridCol w:w="2394"/>
        <w:gridCol w:w="2073"/>
      </w:tblGrid>
      <w:tr w:rsidR="002F1905" w:rsidRPr="00555D5E" w14:paraId="39BF73E9" w14:textId="77777777" w:rsidTr="00B83249">
        <w:trPr>
          <w:ins w:id="4851" w:author="Petter Vang Brakalsvaalet [pev2]" w:date="2021-04-28T00:11:00Z"/>
        </w:trPr>
        <w:tc>
          <w:tcPr>
            <w:tcW w:w="1129" w:type="dxa"/>
            <w:vAlign w:val="center"/>
          </w:tcPr>
          <w:p w14:paraId="5BE7FC43" w14:textId="77777777" w:rsidR="002F1905" w:rsidRPr="00555D5E" w:rsidRDefault="002F1905" w:rsidP="003C79F9">
            <w:pPr>
              <w:jc w:val="center"/>
              <w:rPr>
                <w:ins w:id="4852" w:author="Petter Vang Brakalsvaalet [pev2]" w:date="2021-04-28T00:11:00Z"/>
                <w:rFonts w:cstheme="majorHAnsi"/>
                <w:rPrChange w:id="4853" w:author="Petter Vang Brakalsvaalet [pev2]" w:date="2021-04-29T15:52:00Z">
                  <w:rPr>
                    <w:ins w:id="4854" w:author="Petter Vang Brakalsvaalet [pev2]" w:date="2021-04-28T00:11:00Z"/>
                    <w:rFonts w:cstheme="majorHAnsi"/>
                  </w:rPr>
                </w:rPrChange>
              </w:rPr>
            </w:pPr>
            <w:ins w:id="4855" w:author="Petter Vang Brakalsvaalet [pev2]" w:date="2021-04-28T00:11:00Z">
              <w:r w:rsidRPr="00555D5E">
                <w:rPr>
                  <w:rFonts w:cstheme="majorHAnsi"/>
                  <w:rPrChange w:id="4856" w:author="Petter Vang Brakalsvaalet [pev2]" w:date="2021-04-29T15:52:00Z">
                    <w:rPr>
                      <w:rFonts w:cstheme="majorHAnsi"/>
                    </w:rPr>
                  </w:rPrChange>
                </w:rPr>
                <w:t>Number</w:t>
              </w:r>
            </w:ins>
          </w:p>
        </w:tc>
        <w:tc>
          <w:tcPr>
            <w:tcW w:w="2694" w:type="dxa"/>
            <w:vAlign w:val="center"/>
          </w:tcPr>
          <w:p w14:paraId="6DC58D1A" w14:textId="77777777" w:rsidR="002F1905" w:rsidRPr="00555D5E" w:rsidRDefault="002F1905" w:rsidP="00555D5E">
            <w:pPr>
              <w:jc w:val="center"/>
              <w:rPr>
                <w:ins w:id="4857" w:author="Petter Vang Brakalsvaalet [pev2]" w:date="2021-04-28T00:11:00Z"/>
                <w:rFonts w:cstheme="majorHAnsi"/>
                <w:rPrChange w:id="4858" w:author="Petter Vang Brakalsvaalet [pev2]" w:date="2021-04-29T15:52:00Z">
                  <w:rPr>
                    <w:ins w:id="4859" w:author="Petter Vang Brakalsvaalet [pev2]" w:date="2021-04-28T00:11:00Z"/>
                    <w:rFonts w:cstheme="majorHAnsi"/>
                  </w:rPr>
                </w:rPrChange>
              </w:rPr>
            </w:pPr>
            <w:ins w:id="4860" w:author="Petter Vang Brakalsvaalet [pev2]" w:date="2021-04-28T00:11:00Z">
              <w:r w:rsidRPr="00555D5E">
                <w:rPr>
                  <w:rFonts w:cstheme="majorHAnsi"/>
                  <w:rPrChange w:id="4861" w:author="Petter Vang Brakalsvaalet [pev2]" w:date="2021-04-29T15:52:00Z">
                    <w:rPr>
                      <w:rFonts w:cstheme="majorHAnsi"/>
                    </w:rPr>
                  </w:rPrChange>
                </w:rPr>
                <w:t>Description</w:t>
              </w:r>
            </w:ins>
          </w:p>
        </w:tc>
        <w:tc>
          <w:tcPr>
            <w:tcW w:w="2394" w:type="dxa"/>
            <w:vAlign w:val="center"/>
          </w:tcPr>
          <w:p w14:paraId="4EC2FFED" w14:textId="77777777" w:rsidR="002F1905" w:rsidRPr="00555D5E" w:rsidRDefault="002F1905" w:rsidP="00555D5E">
            <w:pPr>
              <w:jc w:val="center"/>
              <w:rPr>
                <w:ins w:id="4862" w:author="Petter Vang Brakalsvaalet [pev2]" w:date="2021-04-28T00:11:00Z"/>
                <w:rFonts w:cstheme="majorHAnsi"/>
                <w:rPrChange w:id="4863" w:author="Petter Vang Brakalsvaalet [pev2]" w:date="2021-04-29T15:52:00Z">
                  <w:rPr>
                    <w:ins w:id="4864" w:author="Petter Vang Brakalsvaalet [pev2]" w:date="2021-04-28T00:11:00Z"/>
                    <w:rFonts w:cstheme="majorHAnsi"/>
                  </w:rPr>
                </w:rPrChange>
              </w:rPr>
            </w:pPr>
            <w:ins w:id="4865" w:author="Petter Vang Brakalsvaalet [pev2]" w:date="2021-04-28T00:11:00Z">
              <w:r w:rsidRPr="00555D5E">
                <w:rPr>
                  <w:rFonts w:cstheme="majorHAnsi"/>
                  <w:rPrChange w:id="4866" w:author="Petter Vang Brakalsvaalet [pev2]" w:date="2021-04-29T15:52:00Z">
                    <w:rPr>
                      <w:rFonts w:cstheme="majorHAnsi"/>
                    </w:rPr>
                  </w:rPrChange>
                </w:rPr>
                <w:t>Outcome</w:t>
              </w:r>
            </w:ins>
          </w:p>
        </w:tc>
        <w:tc>
          <w:tcPr>
            <w:tcW w:w="2073" w:type="dxa"/>
            <w:vAlign w:val="center"/>
          </w:tcPr>
          <w:p w14:paraId="29E10D14" w14:textId="77777777" w:rsidR="002F1905" w:rsidRPr="00555D5E" w:rsidRDefault="002F1905" w:rsidP="00DD38F8">
            <w:pPr>
              <w:jc w:val="center"/>
              <w:rPr>
                <w:ins w:id="4867" w:author="Petter Vang Brakalsvaalet [pev2]" w:date="2021-04-28T00:11:00Z"/>
                <w:rFonts w:cstheme="majorHAnsi"/>
                <w:rPrChange w:id="4868" w:author="Petter Vang Brakalsvaalet [pev2]" w:date="2021-04-29T15:52:00Z">
                  <w:rPr>
                    <w:ins w:id="4869" w:author="Petter Vang Brakalsvaalet [pev2]" w:date="2021-04-28T00:11:00Z"/>
                    <w:rFonts w:cstheme="majorHAnsi"/>
                  </w:rPr>
                </w:rPrChange>
              </w:rPr>
              <w:pPrChange w:id="4870" w:author="Petter Vang Brakalsvaalet [pev2]" w:date="2021-04-29T11:31:00Z">
                <w:pPr>
                  <w:jc w:val="center"/>
                </w:pPr>
              </w:pPrChange>
            </w:pPr>
            <w:ins w:id="4871" w:author="Petter Vang Brakalsvaalet [pev2]" w:date="2021-04-28T00:11:00Z">
              <w:r w:rsidRPr="00555D5E">
                <w:rPr>
                  <w:rFonts w:cstheme="majorHAnsi"/>
                  <w:rPrChange w:id="4872" w:author="Petter Vang Brakalsvaalet [pev2]" w:date="2021-04-29T15:52:00Z">
                    <w:rPr>
                      <w:rFonts w:cstheme="majorHAnsi"/>
                    </w:rPr>
                  </w:rPrChange>
                </w:rPr>
                <w:t>Pass/Fail</w:t>
              </w:r>
            </w:ins>
          </w:p>
        </w:tc>
      </w:tr>
      <w:tr w:rsidR="002F1905" w:rsidRPr="00555D5E" w14:paraId="3519F4DB" w14:textId="77777777" w:rsidTr="00B83249">
        <w:trPr>
          <w:ins w:id="4873" w:author="Petter Vang Brakalsvaalet [pev2]" w:date="2021-04-28T00:11:00Z"/>
        </w:trPr>
        <w:tc>
          <w:tcPr>
            <w:tcW w:w="1129" w:type="dxa"/>
            <w:vAlign w:val="center"/>
          </w:tcPr>
          <w:p w14:paraId="00CE7B9A" w14:textId="77777777" w:rsidR="002F1905" w:rsidRPr="00555D5E" w:rsidRDefault="002F1905" w:rsidP="003C79F9">
            <w:pPr>
              <w:jc w:val="center"/>
              <w:rPr>
                <w:ins w:id="4874" w:author="Petter Vang Brakalsvaalet [pev2]" w:date="2021-04-28T00:11:00Z"/>
                <w:rFonts w:cstheme="majorHAnsi"/>
                <w:rPrChange w:id="4875" w:author="Petter Vang Brakalsvaalet [pev2]" w:date="2021-04-29T15:52:00Z">
                  <w:rPr>
                    <w:ins w:id="4876" w:author="Petter Vang Brakalsvaalet [pev2]" w:date="2021-04-28T00:11:00Z"/>
                    <w:rFonts w:cstheme="majorHAnsi"/>
                  </w:rPr>
                </w:rPrChange>
              </w:rPr>
            </w:pPr>
            <w:ins w:id="4877" w:author="Petter Vang Brakalsvaalet [pev2]" w:date="2021-04-28T00:11:00Z">
              <w:r w:rsidRPr="00555D5E">
                <w:rPr>
                  <w:rFonts w:cstheme="majorHAnsi"/>
                  <w:rPrChange w:id="4878" w:author="Petter Vang Brakalsvaalet [pev2]" w:date="2021-04-29T15:52:00Z">
                    <w:rPr>
                      <w:rFonts w:cstheme="majorHAnsi"/>
                    </w:rPr>
                  </w:rPrChange>
                </w:rPr>
                <w:t>1</w:t>
              </w:r>
            </w:ins>
          </w:p>
        </w:tc>
        <w:tc>
          <w:tcPr>
            <w:tcW w:w="2694" w:type="dxa"/>
            <w:vAlign w:val="center"/>
          </w:tcPr>
          <w:p w14:paraId="0C688124" w14:textId="5019FBB2" w:rsidR="002F1905" w:rsidRPr="00555D5E" w:rsidRDefault="002F1905" w:rsidP="003C79F9">
            <w:pPr>
              <w:jc w:val="center"/>
              <w:rPr>
                <w:ins w:id="4879" w:author="Petter Vang Brakalsvaalet [pev2]" w:date="2021-04-28T00:11:00Z"/>
                <w:rFonts w:cstheme="majorHAnsi"/>
                <w:rPrChange w:id="4880" w:author="Petter Vang Brakalsvaalet [pev2]" w:date="2021-04-29T15:52:00Z">
                  <w:rPr>
                    <w:ins w:id="4881" w:author="Petter Vang Brakalsvaalet [pev2]" w:date="2021-04-28T00:11:00Z"/>
                    <w:rFonts w:cstheme="majorHAnsi"/>
                  </w:rPr>
                </w:rPrChange>
              </w:rPr>
            </w:pPr>
            <w:ins w:id="4882" w:author="Petter Vang Brakalsvaalet [pev2]" w:date="2021-04-28T00:11:00Z">
              <w:r w:rsidRPr="00555D5E">
                <w:rPr>
                  <w:rFonts w:cstheme="majorHAnsi"/>
                  <w:rPrChange w:id="4883" w:author="Petter Vang Brakalsvaalet [pev2]" w:date="2021-04-29T15:52:00Z">
                    <w:rPr>
                      <w:rFonts w:cstheme="majorHAnsi"/>
                    </w:rPr>
                  </w:rPrChange>
                </w:rPr>
                <w:t xml:space="preserve">When clicking on one of the segments in a row the selection </w:t>
              </w:r>
            </w:ins>
            <w:ins w:id="4884" w:author="Petter Vang Brakalsvaalet [pev2]" w:date="2021-04-28T00:12:00Z">
              <w:r w:rsidRPr="00555D5E">
                <w:rPr>
                  <w:rFonts w:cstheme="majorHAnsi"/>
                  <w:rPrChange w:id="4885" w:author="Petter Vang Brakalsvaalet [pev2]" w:date="2021-04-29T15:52:00Z">
                    <w:rPr>
                      <w:rFonts w:cstheme="majorHAnsi"/>
                    </w:rPr>
                  </w:rPrChange>
                </w:rPr>
                <w:t xml:space="preserve">is moved to that one. </w:t>
              </w:r>
            </w:ins>
          </w:p>
        </w:tc>
        <w:tc>
          <w:tcPr>
            <w:tcW w:w="2394" w:type="dxa"/>
            <w:vAlign w:val="center"/>
          </w:tcPr>
          <w:p w14:paraId="202EEC6B" w14:textId="173CB08C" w:rsidR="002F1905" w:rsidRPr="00555D5E" w:rsidRDefault="002F1905" w:rsidP="00555D5E">
            <w:pPr>
              <w:jc w:val="center"/>
              <w:rPr>
                <w:ins w:id="4886" w:author="Petter Vang Brakalsvaalet [pev2]" w:date="2021-04-28T00:11:00Z"/>
                <w:rFonts w:cstheme="majorHAnsi"/>
                <w:rPrChange w:id="4887" w:author="Petter Vang Brakalsvaalet [pev2]" w:date="2021-04-29T15:52:00Z">
                  <w:rPr>
                    <w:ins w:id="4888" w:author="Petter Vang Brakalsvaalet [pev2]" w:date="2021-04-28T00:11:00Z"/>
                    <w:rFonts w:cstheme="majorHAnsi"/>
                  </w:rPr>
                </w:rPrChange>
              </w:rPr>
            </w:pPr>
            <w:ins w:id="4889" w:author="Petter Vang Brakalsvaalet [pev2]" w:date="2021-04-28T00:12:00Z">
              <w:r w:rsidRPr="00555D5E">
                <w:rPr>
                  <w:rFonts w:cstheme="majorHAnsi"/>
                  <w:rPrChange w:id="4890" w:author="Petter Vang Brakalsvaalet [pev2]" w:date="2021-04-29T15:52:00Z">
                    <w:rPr>
                      <w:rFonts w:cstheme="majorHAnsi"/>
                    </w:rPr>
                  </w:rPrChange>
                </w:rPr>
                <w:t>When clicking on the seeker segment the selection highlight is moved to that one.</w:t>
              </w:r>
            </w:ins>
          </w:p>
        </w:tc>
        <w:tc>
          <w:tcPr>
            <w:tcW w:w="2073" w:type="dxa"/>
            <w:vAlign w:val="center"/>
          </w:tcPr>
          <w:p w14:paraId="4330758A" w14:textId="77777777" w:rsidR="002F1905" w:rsidRPr="00555D5E" w:rsidRDefault="002F1905" w:rsidP="00555D5E">
            <w:pPr>
              <w:jc w:val="center"/>
              <w:rPr>
                <w:ins w:id="4891" w:author="Petter Vang Brakalsvaalet [pev2]" w:date="2021-04-28T00:11:00Z"/>
                <w:rFonts w:cstheme="majorHAnsi"/>
                <w:rPrChange w:id="4892" w:author="Petter Vang Brakalsvaalet [pev2]" w:date="2021-04-29T15:52:00Z">
                  <w:rPr>
                    <w:ins w:id="4893" w:author="Petter Vang Brakalsvaalet [pev2]" w:date="2021-04-28T00:11:00Z"/>
                    <w:rFonts w:cstheme="majorHAnsi"/>
                  </w:rPr>
                </w:rPrChange>
              </w:rPr>
            </w:pPr>
            <w:ins w:id="4894" w:author="Petter Vang Brakalsvaalet [pev2]" w:date="2021-04-28T00:11:00Z">
              <w:r w:rsidRPr="00555D5E">
                <w:rPr>
                  <w:rFonts w:cstheme="majorHAnsi"/>
                  <w:rPrChange w:id="4895" w:author="Petter Vang Brakalsvaalet [pev2]" w:date="2021-04-29T15:52:00Z">
                    <w:rPr>
                      <w:rFonts w:cstheme="majorHAnsi"/>
                    </w:rPr>
                  </w:rPrChange>
                </w:rPr>
                <w:t>Pass</w:t>
              </w:r>
            </w:ins>
          </w:p>
        </w:tc>
      </w:tr>
      <w:tr w:rsidR="002F1905" w:rsidRPr="00555D5E" w14:paraId="0B5A5ED5" w14:textId="77777777" w:rsidTr="00B83249">
        <w:trPr>
          <w:ins w:id="4896" w:author="Petter Vang Brakalsvaalet [pev2]" w:date="2021-04-28T00:11:00Z"/>
        </w:trPr>
        <w:tc>
          <w:tcPr>
            <w:tcW w:w="1129" w:type="dxa"/>
            <w:vAlign w:val="center"/>
          </w:tcPr>
          <w:p w14:paraId="3FD33CE4" w14:textId="77777777" w:rsidR="002F1905" w:rsidRPr="00555D5E" w:rsidRDefault="002F1905" w:rsidP="003C79F9">
            <w:pPr>
              <w:jc w:val="center"/>
              <w:rPr>
                <w:ins w:id="4897" w:author="Petter Vang Brakalsvaalet [pev2]" w:date="2021-04-28T00:11:00Z"/>
                <w:rFonts w:cstheme="majorHAnsi"/>
                <w:rPrChange w:id="4898" w:author="Petter Vang Brakalsvaalet [pev2]" w:date="2021-04-29T15:52:00Z">
                  <w:rPr>
                    <w:ins w:id="4899" w:author="Petter Vang Brakalsvaalet [pev2]" w:date="2021-04-28T00:11:00Z"/>
                    <w:rFonts w:cstheme="majorHAnsi"/>
                  </w:rPr>
                </w:rPrChange>
              </w:rPr>
            </w:pPr>
            <w:ins w:id="4900" w:author="Petter Vang Brakalsvaalet [pev2]" w:date="2021-04-28T00:11:00Z">
              <w:r w:rsidRPr="00555D5E">
                <w:rPr>
                  <w:rFonts w:cstheme="majorHAnsi"/>
                  <w:rPrChange w:id="4901" w:author="Petter Vang Brakalsvaalet [pev2]" w:date="2021-04-29T15:52:00Z">
                    <w:rPr>
                      <w:rFonts w:cstheme="majorHAnsi"/>
                    </w:rPr>
                  </w:rPrChange>
                </w:rPr>
                <w:lastRenderedPageBreak/>
                <w:t>2</w:t>
              </w:r>
            </w:ins>
          </w:p>
        </w:tc>
        <w:tc>
          <w:tcPr>
            <w:tcW w:w="2694" w:type="dxa"/>
            <w:vAlign w:val="center"/>
          </w:tcPr>
          <w:p w14:paraId="25D3CDAC" w14:textId="002730DD" w:rsidR="002F1905" w:rsidRPr="00555D5E" w:rsidRDefault="002F1905" w:rsidP="003C79F9">
            <w:pPr>
              <w:jc w:val="center"/>
              <w:rPr>
                <w:ins w:id="4902" w:author="Petter Vang Brakalsvaalet [pev2]" w:date="2021-04-28T00:11:00Z"/>
                <w:rFonts w:cstheme="majorHAnsi"/>
                <w:rPrChange w:id="4903" w:author="Petter Vang Brakalsvaalet [pev2]" w:date="2021-04-29T15:52:00Z">
                  <w:rPr>
                    <w:ins w:id="4904" w:author="Petter Vang Brakalsvaalet [pev2]" w:date="2021-04-28T00:11:00Z"/>
                    <w:rFonts w:cstheme="majorHAnsi"/>
                  </w:rPr>
                </w:rPrChange>
              </w:rPr>
            </w:pPr>
            <w:ins w:id="4905" w:author="Petter Vang Brakalsvaalet [pev2]" w:date="2021-04-28T00:13:00Z">
              <w:r w:rsidRPr="00555D5E">
                <w:rPr>
                  <w:rFonts w:cstheme="majorHAnsi"/>
                  <w:rPrChange w:id="4906" w:author="Petter Vang Brakalsvaalet [pev2]" w:date="2021-04-29T15:52:00Z">
                    <w:rPr>
                      <w:rFonts w:cstheme="majorHAnsi"/>
                    </w:rPr>
                  </w:rPrChange>
                </w:rPr>
                <w:t xml:space="preserve">When clicking on the plus or minus the number next to it increases or decreases. </w:t>
              </w:r>
            </w:ins>
          </w:p>
        </w:tc>
        <w:tc>
          <w:tcPr>
            <w:tcW w:w="2394" w:type="dxa"/>
            <w:vAlign w:val="center"/>
          </w:tcPr>
          <w:p w14:paraId="498606F7" w14:textId="309F3B51" w:rsidR="002F1905" w:rsidRPr="00555D5E" w:rsidRDefault="002F1905" w:rsidP="00555D5E">
            <w:pPr>
              <w:jc w:val="center"/>
              <w:rPr>
                <w:ins w:id="4907" w:author="Petter Vang Brakalsvaalet [pev2]" w:date="2021-04-28T00:11:00Z"/>
                <w:rFonts w:cstheme="majorHAnsi"/>
                <w:rPrChange w:id="4908" w:author="Petter Vang Brakalsvaalet [pev2]" w:date="2021-04-29T15:52:00Z">
                  <w:rPr>
                    <w:ins w:id="4909" w:author="Petter Vang Brakalsvaalet [pev2]" w:date="2021-04-28T00:11:00Z"/>
                    <w:rFonts w:cstheme="majorHAnsi"/>
                  </w:rPr>
                </w:rPrChange>
              </w:rPr>
            </w:pPr>
            <w:ins w:id="4910" w:author="Petter Vang Brakalsvaalet [pev2]" w:date="2021-04-28T00:14:00Z">
              <w:r w:rsidRPr="00555D5E">
                <w:rPr>
                  <w:rFonts w:cstheme="majorHAnsi"/>
                  <w:rPrChange w:id="4911" w:author="Petter Vang Brakalsvaalet [pev2]" w:date="2021-04-29T15:52:00Z">
                    <w:rPr>
                      <w:rFonts w:cstheme="majorHAnsi"/>
                    </w:rPr>
                  </w:rPrChange>
                </w:rPr>
                <w:t xml:space="preserve">When clicking plus the number increases </w:t>
              </w:r>
              <w:r w:rsidR="006E6A94" w:rsidRPr="00555D5E">
                <w:rPr>
                  <w:rFonts w:cstheme="majorHAnsi"/>
                  <w:rPrChange w:id="4912" w:author="Petter Vang Brakalsvaalet [pev2]" w:date="2021-04-29T15:52:00Z">
                    <w:rPr>
                      <w:rFonts w:cstheme="majorHAnsi"/>
                    </w:rPr>
                  </w:rPrChange>
                </w:rPr>
                <w:t xml:space="preserve">and when clicking the </w:t>
              </w:r>
            </w:ins>
            <w:ins w:id="4913" w:author="Petter Vang Brakalsvaalet [pev2]" w:date="2021-04-28T00:15:00Z">
              <w:r w:rsidR="006E6A94" w:rsidRPr="00555D5E">
                <w:rPr>
                  <w:rFonts w:cstheme="majorHAnsi"/>
                  <w:rPrChange w:id="4914" w:author="Petter Vang Brakalsvaalet [pev2]" w:date="2021-04-29T15:52:00Z">
                    <w:rPr>
                      <w:rFonts w:cstheme="majorHAnsi"/>
                    </w:rPr>
                  </w:rPrChange>
                </w:rPr>
                <w:t>minus,</w:t>
              </w:r>
            </w:ins>
            <w:ins w:id="4915" w:author="Petter Vang Brakalsvaalet [pev2]" w:date="2021-04-28T00:14:00Z">
              <w:r w:rsidR="006E6A94" w:rsidRPr="00555D5E">
                <w:rPr>
                  <w:rFonts w:cstheme="majorHAnsi"/>
                  <w:rPrChange w:id="4916" w:author="Petter Vang Brakalsvaalet [pev2]" w:date="2021-04-29T15:52:00Z">
                    <w:rPr>
                      <w:rFonts w:cstheme="majorHAnsi"/>
                    </w:rPr>
                  </w:rPrChange>
                </w:rPr>
                <w:t xml:space="preserve"> the number decreases if the</w:t>
              </w:r>
            </w:ins>
            <w:ins w:id="4917" w:author="Petter Vang Brakalsvaalet [pev2]" w:date="2021-04-28T00:15:00Z">
              <w:r w:rsidR="006E6A94" w:rsidRPr="00555D5E">
                <w:rPr>
                  <w:rFonts w:cstheme="majorHAnsi"/>
                  <w:rPrChange w:id="4918" w:author="Petter Vang Brakalsvaalet [pev2]" w:date="2021-04-29T15:52:00Z">
                    <w:rPr>
                      <w:rFonts w:cstheme="majorHAnsi"/>
                    </w:rPr>
                  </w:rPrChange>
                </w:rPr>
                <w:t xml:space="preserve"> number is higher than the value stated when loading the scene.</w:t>
              </w:r>
            </w:ins>
          </w:p>
        </w:tc>
        <w:tc>
          <w:tcPr>
            <w:tcW w:w="2073" w:type="dxa"/>
            <w:vAlign w:val="center"/>
          </w:tcPr>
          <w:p w14:paraId="35C61683" w14:textId="77777777" w:rsidR="002F1905" w:rsidRPr="00555D5E" w:rsidRDefault="002F1905" w:rsidP="00555D5E">
            <w:pPr>
              <w:jc w:val="center"/>
              <w:rPr>
                <w:ins w:id="4919" w:author="Petter Vang Brakalsvaalet [pev2]" w:date="2021-04-28T00:11:00Z"/>
                <w:rFonts w:cstheme="majorHAnsi"/>
                <w:rPrChange w:id="4920" w:author="Petter Vang Brakalsvaalet [pev2]" w:date="2021-04-29T15:52:00Z">
                  <w:rPr>
                    <w:ins w:id="4921" w:author="Petter Vang Brakalsvaalet [pev2]" w:date="2021-04-28T00:11:00Z"/>
                    <w:rFonts w:cstheme="majorHAnsi"/>
                  </w:rPr>
                </w:rPrChange>
              </w:rPr>
            </w:pPr>
            <w:ins w:id="4922" w:author="Petter Vang Brakalsvaalet [pev2]" w:date="2021-04-28T00:11:00Z">
              <w:r w:rsidRPr="00555D5E">
                <w:rPr>
                  <w:rFonts w:cstheme="majorHAnsi"/>
                  <w:rPrChange w:id="4923" w:author="Petter Vang Brakalsvaalet [pev2]" w:date="2021-04-29T15:52:00Z">
                    <w:rPr>
                      <w:rFonts w:cstheme="majorHAnsi"/>
                    </w:rPr>
                  </w:rPrChange>
                </w:rPr>
                <w:t>Pass</w:t>
              </w:r>
            </w:ins>
          </w:p>
        </w:tc>
      </w:tr>
      <w:tr w:rsidR="002F1905" w:rsidRPr="00555D5E" w14:paraId="2A97CFBD" w14:textId="77777777" w:rsidTr="00B83249">
        <w:trPr>
          <w:ins w:id="4924" w:author="Petter Vang Brakalsvaalet [pev2]" w:date="2021-04-28T00:13:00Z"/>
        </w:trPr>
        <w:tc>
          <w:tcPr>
            <w:tcW w:w="1129" w:type="dxa"/>
            <w:vAlign w:val="center"/>
          </w:tcPr>
          <w:p w14:paraId="16ED0EAC" w14:textId="74010B1D" w:rsidR="002F1905" w:rsidRPr="00555D5E" w:rsidRDefault="006E6A94" w:rsidP="003C79F9">
            <w:pPr>
              <w:jc w:val="center"/>
              <w:rPr>
                <w:ins w:id="4925" w:author="Petter Vang Brakalsvaalet [pev2]" w:date="2021-04-28T00:13:00Z"/>
                <w:rFonts w:cstheme="majorHAnsi"/>
                <w:rPrChange w:id="4926" w:author="Petter Vang Brakalsvaalet [pev2]" w:date="2021-04-29T15:52:00Z">
                  <w:rPr>
                    <w:ins w:id="4927" w:author="Petter Vang Brakalsvaalet [pev2]" w:date="2021-04-28T00:13:00Z"/>
                    <w:rFonts w:cstheme="majorHAnsi"/>
                  </w:rPr>
                </w:rPrChange>
              </w:rPr>
            </w:pPr>
            <w:ins w:id="4928" w:author="Petter Vang Brakalsvaalet [pev2]" w:date="2021-04-28T00:15:00Z">
              <w:r w:rsidRPr="00555D5E">
                <w:rPr>
                  <w:rFonts w:cstheme="majorHAnsi"/>
                  <w:rPrChange w:id="4929" w:author="Petter Vang Brakalsvaalet [pev2]" w:date="2021-04-29T15:52:00Z">
                    <w:rPr>
                      <w:rFonts w:cstheme="majorHAnsi"/>
                    </w:rPr>
                  </w:rPrChange>
                </w:rPr>
                <w:t>3</w:t>
              </w:r>
            </w:ins>
          </w:p>
        </w:tc>
        <w:tc>
          <w:tcPr>
            <w:tcW w:w="2694" w:type="dxa"/>
            <w:vAlign w:val="center"/>
          </w:tcPr>
          <w:p w14:paraId="1F58A937" w14:textId="33BC6A52" w:rsidR="002F1905" w:rsidRPr="00555D5E" w:rsidRDefault="006E6A94" w:rsidP="003C79F9">
            <w:pPr>
              <w:jc w:val="center"/>
              <w:rPr>
                <w:ins w:id="4930" w:author="Petter Vang Brakalsvaalet [pev2]" w:date="2021-04-28T00:13:00Z"/>
                <w:rFonts w:cstheme="majorHAnsi"/>
                <w:rPrChange w:id="4931" w:author="Petter Vang Brakalsvaalet [pev2]" w:date="2021-04-29T15:52:00Z">
                  <w:rPr>
                    <w:ins w:id="4932" w:author="Petter Vang Brakalsvaalet [pev2]" w:date="2021-04-28T00:13:00Z"/>
                    <w:rFonts w:cstheme="majorHAnsi"/>
                  </w:rPr>
                </w:rPrChange>
              </w:rPr>
            </w:pPr>
            <w:ins w:id="4933" w:author="Petter Vang Brakalsvaalet [pev2]" w:date="2021-04-28T00:15:00Z">
              <w:r w:rsidRPr="00555D5E">
                <w:rPr>
                  <w:rFonts w:cstheme="majorHAnsi"/>
                  <w:rPrChange w:id="4934" w:author="Petter Vang Brakalsvaalet [pev2]" w:date="2021-04-29T15:52:00Z">
                    <w:rPr>
                      <w:rFonts w:cstheme="majorHAnsi"/>
                    </w:rPr>
                  </w:rPrChange>
                </w:rPr>
                <w:t>When scrolling the list moves</w:t>
              </w:r>
            </w:ins>
          </w:p>
        </w:tc>
        <w:tc>
          <w:tcPr>
            <w:tcW w:w="2394" w:type="dxa"/>
            <w:vAlign w:val="center"/>
          </w:tcPr>
          <w:p w14:paraId="27605675" w14:textId="6F877E36" w:rsidR="002F1905" w:rsidRPr="00555D5E" w:rsidRDefault="006E6A94" w:rsidP="00555D5E">
            <w:pPr>
              <w:jc w:val="center"/>
              <w:rPr>
                <w:ins w:id="4935" w:author="Petter Vang Brakalsvaalet [pev2]" w:date="2021-04-28T00:13:00Z"/>
                <w:rFonts w:cstheme="majorHAnsi"/>
                <w:rPrChange w:id="4936" w:author="Petter Vang Brakalsvaalet [pev2]" w:date="2021-04-29T15:52:00Z">
                  <w:rPr>
                    <w:ins w:id="4937" w:author="Petter Vang Brakalsvaalet [pev2]" w:date="2021-04-28T00:13:00Z"/>
                    <w:rFonts w:cstheme="majorHAnsi"/>
                  </w:rPr>
                </w:rPrChange>
              </w:rPr>
            </w:pPr>
            <w:ins w:id="4938" w:author="Petter Vang Brakalsvaalet [pev2]" w:date="2021-04-28T00:15:00Z">
              <w:r w:rsidRPr="00555D5E">
                <w:rPr>
                  <w:rFonts w:cstheme="majorHAnsi"/>
                  <w:rPrChange w:id="4939" w:author="Petter Vang Brakalsvaalet [pev2]" w:date="2021-04-29T15:52:00Z">
                    <w:rPr>
                      <w:rFonts w:cstheme="majorHAnsi"/>
                    </w:rPr>
                  </w:rPrChange>
                </w:rPr>
                <w:t>When dragging the lit up or down the list moves up or down.</w:t>
              </w:r>
            </w:ins>
          </w:p>
        </w:tc>
        <w:tc>
          <w:tcPr>
            <w:tcW w:w="2073" w:type="dxa"/>
            <w:vAlign w:val="center"/>
          </w:tcPr>
          <w:p w14:paraId="35E1982D" w14:textId="1E1E9F1B" w:rsidR="006E6A94" w:rsidRPr="00555D5E" w:rsidRDefault="006E6A94" w:rsidP="00555D5E">
            <w:pPr>
              <w:jc w:val="center"/>
              <w:rPr>
                <w:ins w:id="4940" w:author="Petter Vang Brakalsvaalet [pev2]" w:date="2021-04-28T00:13:00Z"/>
                <w:rFonts w:cstheme="majorHAnsi"/>
                <w:rPrChange w:id="4941" w:author="Petter Vang Brakalsvaalet [pev2]" w:date="2021-04-29T15:52:00Z">
                  <w:rPr>
                    <w:ins w:id="4942" w:author="Petter Vang Brakalsvaalet [pev2]" w:date="2021-04-28T00:13:00Z"/>
                    <w:rFonts w:cstheme="majorHAnsi"/>
                  </w:rPr>
                </w:rPrChange>
              </w:rPr>
            </w:pPr>
            <w:ins w:id="4943" w:author="Petter Vang Brakalsvaalet [pev2]" w:date="2021-04-28T00:15:00Z">
              <w:r w:rsidRPr="00555D5E">
                <w:rPr>
                  <w:rFonts w:cstheme="majorHAnsi"/>
                  <w:rPrChange w:id="4944" w:author="Petter Vang Brakalsvaalet [pev2]" w:date="2021-04-29T15:52:00Z">
                    <w:rPr>
                      <w:rFonts w:cstheme="majorHAnsi"/>
                    </w:rPr>
                  </w:rPrChange>
                </w:rPr>
                <w:t>Pass</w:t>
              </w:r>
            </w:ins>
          </w:p>
        </w:tc>
      </w:tr>
      <w:tr w:rsidR="002F1905" w:rsidRPr="00555D5E" w14:paraId="6240600D" w14:textId="77777777" w:rsidTr="00B83249">
        <w:trPr>
          <w:ins w:id="4945" w:author="Petter Vang Brakalsvaalet [pev2]" w:date="2021-04-28T00:11:00Z"/>
        </w:trPr>
        <w:tc>
          <w:tcPr>
            <w:tcW w:w="1129" w:type="dxa"/>
            <w:vAlign w:val="center"/>
          </w:tcPr>
          <w:p w14:paraId="24F4D08C" w14:textId="14129EE0" w:rsidR="002F1905" w:rsidRPr="00555D5E" w:rsidRDefault="006E6A94" w:rsidP="003C79F9">
            <w:pPr>
              <w:jc w:val="center"/>
              <w:rPr>
                <w:ins w:id="4946" w:author="Petter Vang Brakalsvaalet [pev2]" w:date="2021-04-28T00:11:00Z"/>
                <w:rFonts w:cstheme="majorHAnsi"/>
                <w:rPrChange w:id="4947" w:author="Petter Vang Brakalsvaalet [pev2]" w:date="2021-04-29T15:52:00Z">
                  <w:rPr>
                    <w:ins w:id="4948" w:author="Petter Vang Brakalsvaalet [pev2]" w:date="2021-04-28T00:11:00Z"/>
                    <w:rFonts w:cstheme="majorHAnsi"/>
                  </w:rPr>
                </w:rPrChange>
              </w:rPr>
            </w:pPr>
            <w:ins w:id="4949" w:author="Petter Vang Brakalsvaalet [pev2]" w:date="2021-04-28T00:16:00Z">
              <w:r w:rsidRPr="00555D5E">
                <w:rPr>
                  <w:rFonts w:cstheme="majorHAnsi"/>
                  <w:rPrChange w:id="4950" w:author="Petter Vang Brakalsvaalet [pev2]" w:date="2021-04-29T15:52:00Z">
                    <w:rPr>
                      <w:rFonts w:cstheme="majorHAnsi"/>
                    </w:rPr>
                  </w:rPrChange>
                </w:rPr>
                <w:t>4</w:t>
              </w:r>
            </w:ins>
          </w:p>
        </w:tc>
        <w:tc>
          <w:tcPr>
            <w:tcW w:w="2694" w:type="dxa"/>
            <w:vAlign w:val="center"/>
          </w:tcPr>
          <w:p w14:paraId="5EF1430E" w14:textId="11F16D99" w:rsidR="002F1905" w:rsidRPr="00555D5E" w:rsidRDefault="002F1905" w:rsidP="003C79F9">
            <w:pPr>
              <w:jc w:val="center"/>
              <w:rPr>
                <w:ins w:id="4951" w:author="Petter Vang Brakalsvaalet [pev2]" w:date="2021-04-28T00:11:00Z"/>
                <w:rFonts w:cstheme="majorHAnsi"/>
                <w:rPrChange w:id="4952" w:author="Petter Vang Brakalsvaalet [pev2]" w:date="2021-04-29T15:52:00Z">
                  <w:rPr>
                    <w:ins w:id="4953" w:author="Petter Vang Brakalsvaalet [pev2]" w:date="2021-04-28T00:11:00Z"/>
                    <w:rFonts w:cstheme="majorHAnsi"/>
                  </w:rPr>
                </w:rPrChange>
              </w:rPr>
            </w:pPr>
            <w:ins w:id="4954" w:author="Petter Vang Brakalsvaalet [pev2]" w:date="2021-04-28T00:12:00Z">
              <w:r w:rsidRPr="00555D5E">
                <w:rPr>
                  <w:rFonts w:cstheme="majorHAnsi"/>
                  <w:rPrChange w:id="4955" w:author="Petter Vang Brakalsvaalet [pev2]" w:date="2021-04-29T15:52:00Z">
                    <w:rPr>
                      <w:rFonts w:cstheme="majorHAnsi"/>
                    </w:rPr>
                  </w:rPrChange>
                </w:rPr>
                <w:t>When clicking on the cancel button the scene closes</w:t>
              </w:r>
            </w:ins>
          </w:p>
        </w:tc>
        <w:tc>
          <w:tcPr>
            <w:tcW w:w="2394" w:type="dxa"/>
            <w:vAlign w:val="center"/>
          </w:tcPr>
          <w:p w14:paraId="68A652C4" w14:textId="0A315EFD" w:rsidR="002F1905" w:rsidRPr="00555D5E" w:rsidRDefault="002F1905" w:rsidP="00555D5E">
            <w:pPr>
              <w:jc w:val="center"/>
              <w:rPr>
                <w:ins w:id="4956" w:author="Petter Vang Brakalsvaalet [pev2]" w:date="2021-04-28T00:11:00Z"/>
                <w:rFonts w:cstheme="majorHAnsi"/>
                <w:rPrChange w:id="4957" w:author="Petter Vang Brakalsvaalet [pev2]" w:date="2021-04-29T15:52:00Z">
                  <w:rPr>
                    <w:ins w:id="4958" w:author="Petter Vang Brakalsvaalet [pev2]" w:date="2021-04-28T00:11:00Z"/>
                    <w:rFonts w:cstheme="majorHAnsi"/>
                  </w:rPr>
                </w:rPrChange>
              </w:rPr>
            </w:pPr>
            <w:ins w:id="4959" w:author="Petter Vang Brakalsvaalet [pev2]" w:date="2021-04-28T00:13:00Z">
              <w:r w:rsidRPr="00555D5E">
                <w:rPr>
                  <w:rFonts w:cstheme="majorHAnsi"/>
                  <w:rPrChange w:id="4960" w:author="Petter Vang Brakalsvaalet [pev2]" w:date="2021-04-29T15:52:00Z">
                    <w:rPr>
                      <w:rFonts w:cstheme="majorHAnsi"/>
                    </w:rPr>
                  </w:rPrChange>
                </w:rPr>
                <w:t>When cancel is clicked the scene is closed and the previous scene is showed.</w:t>
              </w:r>
            </w:ins>
          </w:p>
        </w:tc>
        <w:tc>
          <w:tcPr>
            <w:tcW w:w="2073" w:type="dxa"/>
            <w:vAlign w:val="center"/>
          </w:tcPr>
          <w:p w14:paraId="4FC20B82" w14:textId="77777777" w:rsidR="002F1905" w:rsidRPr="00555D5E" w:rsidRDefault="002F1905" w:rsidP="00555D5E">
            <w:pPr>
              <w:jc w:val="center"/>
              <w:rPr>
                <w:ins w:id="4961" w:author="Petter Vang Brakalsvaalet [pev2]" w:date="2021-04-28T00:11:00Z"/>
                <w:rFonts w:cstheme="majorHAnsi"/>
                <w:rPrChange w:id="4962" w:author="Petter Vang Brakalsvaalet [pev2]" w:date="2021-04-29T15:52:00Z">
                  <w:rPr>
                    <w:ins w:id="4963" w:author="Petter Vang Brakalsvaalet [pev2]" w:date="2021-04-28T00:11:00Z"/>
                    <w:rFonts w:cstheme="majorHAnsi"/>
                  </w:rPr>
                </w:rPrChange>
              </w:rPr>
            </w:pPr>
            <w:ins w:id="4964" w:author="Petter Vang Brakalsvaalet [pev2]" w:date="2021-04-28T00:11:00Z">
              <w:r w:rsidRPr="00555D5E">
                <w:rPr>
                  <w:rFonts w:cstheme="majorHAnsi"/>
                  <w:rPrChange w:id="4965" w:author="Petter Vang Brakalsvaalet [pev2]" w:date="2021-04-29T15:52:00Z">
                    <w:rPr>
                      <w:rFonts w:cstheme="majorHAnsi"/>
                    </w:rPr>
                  </w:rPrChange>
                </w:rPr>
                <w:t>Pass</w:t>
              </w:r>
            </w:ins>
          </w:p>
        </w:tc>
      </w:tr>
      <w:tr w:rsidR="002F1905" w:rsidRPr="00555D5E" w14:paraId="451E15C6" w14:textId="77777777" w:rsidTr="00B83249">
        <w:trPr>
          <w:ins w:id="4966" w:author="Petter Vang Brakalsvaalet [pev2]" w:date="2021-04-28T00:11:00Z"/>
        </w:trPr>
        <w:tc>
          <w:tcPr>
            <w:tcW w:w="1129" w:type="dxa"/>
            <w:vAlign w:val="center"/>
          </w:tcPr>
          <w:p w14:paraId="5AB1CD27" w14:textId="2A809CA2" w:rsidR="002F1905" w:rsidRPr="00555D5E" w:rsidRDefault="006E6A94" w:rsidP="003C79F9">
            <w:pPr>
              <w:jc w:val="center"/>
              <w:rPr>
                <w:ins w:id="4967" w:author="Petter Vang Brakalsvaalet [pev2]" w:date="2021-04-28T00:11:00Z"/>
                <w:rFonts w:cstheme="majorHAnsi"/>
                <w:rPrChange w:id="4968" w:author="Petter Vang Brakalsvaalet [pev2]" w:date="2021-04-29T15:52:00Z">
                  <w:rPr>
                    <w:ins w:id="4969" w:author="Petter Vang Brakalsvaalet [pev2]" w:date="2021-04-28T00:11:00Z"/>
                    <w:rFonts w:cstheme="majorHAnsi"/>
                  </w:rPr>
                </w:rPrChange>
              </w:rPr>
            </w:pPr>
            <w:ins w:id="4970" w:author="Petter Vang Brakalsvaalet [pev2]" w:date="2021-04-28T00:16:00Z">
              <w:r w:rsidRPr="00555D5E">
                <w:rPr>
                  <w:rFonts w:cstheme="majorHAnsi"/>
                  <w:rPrChange w:id="4971" w:author="Petter Vang Brakalsvaalet [pev2]" w:date="2021-04-29T15:52:00Z">
                    <w:rPr>
                      <w:rFonts w:cstheme="majorHAnsi"/>
                    </w:rPr>
                  </w:rPrChange>
                </w:rPr>
                <w:t>5</w:t>
              </w:r>
            </w:ins>
          </w:p>
        </w:tc>
        <w:tc>
          <w:tcPr>
            <w:tcW w:w="2694" w:type="dxa"/>
            <w:vAlign w:val="center"/>
          </w:tcPr>
          <w:p w14:paraId="721849BA" w14:textId="246034FC" w:rsidR="002F1905" w:rsidRPr="00555D5E" w:rsidRDefault="006E6A94" w:rsidP="003C79F9">
            <w:pPr>
              <w:jc w:val="center"/>
              <w:rPr>
                <w:ins w:id="4972" w:author="Petter Vang Brakalsvaalet [pev2]" w:date="2021-04-28T00:11:00Z"/>
                <w:rFonts w:cstheme="majorHAnsi"/>
                <w:rPrChange w:id="4973" w:author="Petter Vang Brakalsvaalet [pev2]" w:date="2021-04-29T15:52:00Z">
                  <w:rPr>
                    <w:ins w:id="4974" w:author="Petter Vang Brakalsvaalet [pev2]" w:date="2021-04-28T00:11:00Z"/>
                    <w:rFonts w:cstheme="majorHAnsi"/>
                  </w:rPr>
                </w:rPrChange>
              </w:rPr>
            </w:pPr>
            <w:ins w:id="4975" w:author="Petter Vang Brakalsvaalet [pev2]" w:date="2021-04-28T00:16:00Z">
              <w:r w:rsidRPr="00555D5E">
                <w:rPr>
                  <w:rFonts w:cstheme="majorHAnsi"/>
                  <w:rPrChange w:id="4976" w:author="Petter Vang Brakalsvaalet [pev2]" w:date="2021-04-29T15:52:00Z">
                    <w:rPr>
                      <w:rFonts w:cstheme="majorHAnsi"/>
                    </w:rPr>
                  </w:rPrChange>
                </w:rPr>
                <w:t>When clicking on the Done button a new scene will show</w:t>
              </w:r>
            </w:ins>
          </w:p>
        </w:tc>
        <w:tc>
          <w:tcPr>
            <w:tcW w:w="2394" w:type="dxa"/>
            <w:vAlign w:val="center"/>
          </w:tcPr>
          <w:p w14:paraId="28D14860" w14:textId="14D9EF6C" w:rsidR="002F1905" w:rsidRPr="00555D5E" w:rsidRDefault="006E6A94" w:rsidP="00555D5E">
            <w:pPr>
              <w:jc w:val="center"/>
              <w:rPr>
                <w:ins w:id="4977" w:author="Petter Vang Brakalsvaalet [pev2]" w:date="2021-04-28T00:11:00Z"/>
                <w:rFonts w:cstheme="majorHAnsi"/>
                <w:rPrChange w:id="4978" w:author="Petter Vang Brakalsvaalet [pev2]" w:date="2021-04-29T15:52:00Z">
                  <w:rPr>
                    <w:ins w:id="4979" w:author="Petter Vang Brakalsvaalet [pev2]" w:date="2021-04-28T00:11:00Z"/>
                    <w:rFonts w:cstheme="majorHAnsi"/>
                  </w:rPr>
                </w:rPrChange>
              </w:rPr>
            </w:pPr>
            <w:ins w:id="4980" w:author="Petter Vang Brakalsvaalet [pev2]" w:date="2021-04-28T00:16:00Z">
              <w:r w:rsidRPr="00555D5E">
                <w:rPr>
                  <w:rFonts w:cstheme="majorHAnsi"/>
                  <w:rPrChange w:id="4981" w:author="Petter Vang Brakalsvaalet [pev2]" w:date="2021-04-29T15:52:00Z">
                    <w:rPr>
                      <w:rFonts w:cstheme="majorHAnsi"/>
                    </w:rPr>
                  </w:rPrChange>
                </w:rPr>
                <w:t xml:space="preserve">When clicking the Done </w:t>
              </w:r>
            </w:ins>
            <w:ins w:id="4982" w:author="Petter Vang Brakalsvaalet [pev2]" w:date="2021-04-28T00:17:00Z">
              <w:r w:rsidRPr="00555D5E">
                <w:rPr>
                  <w:rFonts w:cstheme="majorHAnsi"/>
                  <w:rPrChange w:id="4983" w:author="Petter Vang Brakalsvaalet [pev2]" w:date="2021-04-29T15:52:00Z">
                    <w:rPr>
                      <w:rFonts w:cstheme="majorHAnsi"/>
                    </w:rPr>
                  </w:rPrChange>
                </w:rPr>
                <w:t>button,</w:t>
              </w:r>
            </w:ins>
            <w:ins w:id="4984" w:author="Petter Vang Brakalsvaalet [pev2]" w:date="2021-04-28T00:16:00Z">
              <w:r w:rsidRPr="00555D5E">
                <w:rPr>
                  <w:rFonts w:cstheme="majorHAnsi"/>
                  <w:rPrChange w:id="4985" w:author="Petter Vang Brakalsvaalet [pev2]" w:date="2021-04-29T15:52:00Z">
                    <w:rPr>
                      <w:rFonts w:cstheme="majorHAnsi"/>
                    </w:rPr>
                  </w:rPrChange>
                </w:rPr>
                <w:t xml:space="preserve"> the game scene is loaded and showed.</w:t>
              </w:r>
            </w:ins>
            <w:ins w:id="4986" w:author="Petter Vang Brakalsvaalet [pev2]" w:date="2021-04-28T00:17:00Z">
              <w:r w:rsidRPr="00555D5E">
                <w:rPr>
                  <w:rFonts w:cstheme="majorHAnsi"/>
                  <w:rPrChange w:id="4987" w:author="Petter Vang Brakalsvaalet [pev2]" w:date="2021-04-29T15:52:00Z">
                    <w:rPr>
                      <w:rFonts w:cstheme="majorHAnsi"/>
                    </w:rPr>
                  </w:rPrChange>
                </w:rPr>
                <w:t xml:space="preserve"> </w:t>
              </w:r>
            </w:ins>
            <w:ins w:id="4988" w:author="Petter Vang Brakalsvaalet [pev2]" w:date="2021-04-28T00:18:00Z">
              <w:r w:rsidRPr="00555D5E">
                <w:rPr>
                  <w:rFonts w:cstheme="majorHAnsi"/>
                  <w:rPrChange w:id="4989" w:author="Petter Vang Brakalsvaalet [pev2]" w:date="2021-04-29T15:52:00Z">
                    <w:rPr>
                      <w:rFonts w:cstheme="majorHAnsi"/>
                    </w:rPr>
                  </w:rPrChange>
                </w:rPr>
                <w:t>However,</w:t>
              </w:r>
            </w:ins>
            <w:ins w:id="4990" w:author="Petter Vang Brakalsvaalet [pev2]" w:date="2021-04-28T00:17:00Z">
              <w:r w:rsidRPr="00555D5E">
                <w:rPr>
                  <w:rFonts w:cstheme="majorHAnsi"/>
                  <w:rPrChange w:id="4991" w:author="Petter Vang Brakalsvaalet [pev2]" w:date="2021-04-29T15:52:00Z">
                    <w:rPr>
                      <w:rFonts w:cstheme="majorHAnsi"/>
                    </w:rPr>
                  </w:rPrChange>
                </w:rPr>
                <w:t xml:space="preserve"> if some of the items of the list is not showed the </w:t>
              </w:r>
            </w:ins>
            <w:ins w:id="4992" w:author="Petter Vang Brakalsvaalet [pev2]" w:date="2021-04-28T00:18:00Z">
              <w:r w:rsidRPr="00555D5E">
                <w:rPr>
                  <w:rFonts w:cstheme="majorHAnsi"/>
                  <w:rPrChange w:id="4993" w:author="Petter Vang Brakalsvaalet [pev2]" w:date="2021-04-29T15:52:00Z">
                    <w:rPr>
                      <w:rFonts w:cstheme="majorHAnsi"/>
                    </w:rPr>
                  </w:rPrChange>
                </w:rPr>
                <w:t>app crashes</w:t>
              </w:r>
            </w:ins>
          </w:p>
        </w:tc>
        <w:tc>
          <w:tcPr>
            <w:tcW w:w="2073" w:type="dxa"/>
            <w:vAlign w:val="center"/>
          </w:tcPr>
          <w:p w14:paraId="7FD2629D" w14:textId="71715097" w:rsidR="002F1905" w:rsidRPr="00555D5E" w:rsidRDefault="006E6A94" w:rsidP="00555D5E">
            <w:pPr>
              <w:jc w:val="center"/>
              <w:rPr>
                <w:ins w:id="4994" w:author="Petter Vang Brakalsvaalet [pev2]" w:date="2021-04-28T00:11:00Z"/>
                <w:rFonts w:cstheme="majorHAnsi"/>
                <w:rPrChange w:id="4995" w:author="Petter Vang Brakalsvaalet [pev2]" w:date="2021-04-29T15:52:00Z">
                  <w:rPr>
                    <w:ins w:id="4996" w:author="Petter Vang Brakalsvaalet [pev2]" w:date="2021-04-28T00:11:00Z"/>
                    <w:rFonts w:cstheme="majorHAnsi"/>
                  </w:rPr>
                </w:rPrChange>
              </w:rPr>
            </w:pPr>
            <w:ins w:id="4997" w:author="Petter Vang Brakalsvaalet [pev2]" w:date="2021-04-28T00:18:00Z">
              <w:r w:rsidRPr="00555D5E">
                <w:rPr>
                  <w:rFonts w:cstheme="majorHAnsi"/>
                  <w:rPrChange w:id="4998" w:author="Petter Vang Brakalsvaalet [pev2]" w:date="2021-04-29T15:52:00Z">
                    <w:rPr>
                      <w:rFonts w:cstheme="majorHAnsi"/>
                    </w:rPr>
                  </w:rPrChange>
                </w:rPr>
                <w:t>Partial Pass</w:t>
              </w:r>
            </w:ins>
          </w:p>
        </w:tc>
      </w:tr>
      <w:tr w:rsidR="006E6A94" w:rsidRPr="00555D5E" w14:paraId="2607B16B" w14:textId="77777777" w:rsidTr="00B83249">
        <w:trPr>
          <w:ins w:id="4999" w:author="Petter Vang Brakalsvaalet [pev2]" w:date="2021-04-28T00:17:00Z"/>
        </w:trPr>
        <w:tc>
          <w:tcPr>
            <w:tcW w:w="1129" w:type="dxa"/>
            <w:vAlign w:val="center"/>
          </w:tcPr>
          <w:p w14:paraId="1001056C" w14:textId="77777777" w:rsidR="006E6A94" w:rsidRPr="00555D5E" w:rsidRDefault="006E6A94" w:rsidP="003C79F9">
            <w:pPr>
              <w:jc w:val="center"/>
              <w:rPr>
                <w:ins w:id="5000" w:author="Petter Vang Brakalsvaalet [pev2]" w:date="2021-04-28T00:17:00Z"/>
                <w:rFonts w:cstheme="majorHAnsi"/>
                <w:rPrChange w:id="5001" w:author="Petter Vang Brakalsvaalet [pev2]" w:date="2021-04-29T15:52:00Z">
                  <w:rPr>
                    <w:ins w:id="5002" w:author="Petter Vang Brakalsvaalet [pev2]" w:date="2021-04-28T00:17:00Z"/>
                    <w:rFonts w:cstheme="majorHAnsi"/>
                  </w:rPr>
                </w:rPrChange>
              </w:rPr>
            </w:pPr>
          </w:p>
        </w:tc>
        <w:tc>
          <w:tcPr>
            <w:tcW w:w="2694" w:type="dxa"/>
            <w:vAlign w:val="center"/>
          </w:tcPr>
          <w:p w14:paraId="1239BAD5" w14:textId="77777777" w:rsidR="006E6A94" w:rsidRPr="00555D5E" w:rsidRDefault="006E6A94" w:rsidP="003C79F9">
            <w:pPr>
              <w:jc w:val="center"/>
              <w:rPr>
                <w:ins w:id="5003" w:author="Petter Vang Brakalsvaalet [pev2]" w:date="2021-04-28T00:17:00Z"/>
                <w:rFonts w:cstheme="majorHAnsi"/>
                <w:rPrChange w:id="5004" w:author="Petter Vang Brakalsvaalet [pev2]" w:date="2021-04-29T15:52:00Z">
                  <w:rPr>
                    <w:ins w:id="5005" w:author="Petter Vang Brakalsvaalet [pev2]" w:date="2021-04-28T00:17:00Z"/>
                    <w:rFonts w:cstheme="majorHAnsi"/>
                  </w:rPr>
                </w:rPrChange>
              </w:rPr>
            </w:pPr>
          </w:p>
        </w:tc>
        <w:tc>
          <w:tcPr>
            <w:tcW w:w="2394" w:type="dxa"/>
            <w:vAlign w:val="center"/>
          </w:tcPr>
          <w:p w14:paraId="4BC13281" w14:textId="77777777" w:rsidR="006E6A94" w:rsidRPr="00555D5E" w:rsidRDefault="006E6A94" w:rsidP="00555D5E">
            <w:pPr>
              <w:jc w:val="center"/>
              <w:rPr>
                <w:ins w:id="5006" w:author="Petter Vang Brakalsvaalet [pev2]" w:date="2021-04-28T00:17:00Z"/>
                <w:rFonts w:cstheme="majorHAnsi"/>
                <w:rPrChange w:id="5007" w:author="Petter Vang Brakalsvaalet [pev2]" w:date="2021-04-29T15:52:00Z">
                  <w:rPr>
                    <w:ins w:id="5008" w:author="Petter Vang Brakalsvaalet [pev2]" w:date="2021-04-28T00:17:00Z"/>
                    <w:rFonts w:cstheme="majorHAnsi"/>
                  </w:rPr>
                </w:rPrChange>
              </w:rPr>
            </w:pPr>
          </w:p>
        </w:tc>
        <w:tc>
          <w:tcPr>
            <w:tcW w:w="2073" w:type="dxa"/>
            <w:vAlign w:val="center"/>
          </w:tcPr>
          <w:p w14:paraId="4DBB5062" w14:textId="77777777" w:rsidR="006E6A94" w:rsidRPr="00555D5E" w:rsidRDefault="006E6A94" w:rsidP="00555D5E">
            <w:pPr>
              <w:jc w:val="center"/>
              <w:rPr>
                <w:ins w:id="5009" w:author="Petter Vang Brakalsvaalet [pev2]" w:date="2021-04-28T00:17:00Z"/>
                <w:rFonts w:cstheme="majorHAnsi"/>
                <w:rPrChange w:id="5010" w:author="Petter Vang Brakalsvaalet [pev2]" w:date="2021-04-29T15:52:00Z">
                  <w:rPr>
                    <w:ins w:id="5011" w:author="Petter Vang Brakalsvaalet [pev2]" w:date="2021-04-28T00:17:00Z"/>
                    <w:rFonts w:cstheme="majorHAnsi"/>
                  </w:rPr>
                </w:rPrChange>
              </w:rPr>
            </w:pPr>
          </w:p>
        </w:tc>
      </w:tr>
    </w:tbl>
    <w:p w14:paraId="17B59E56" w14:textId="07E8F844" w:rsidR="006E6A94" w:rsidRPr="00555D5E" w:rsidRDefault="006E6A94" w:rsidP="003C79F9">
      <w:pPr>
        <w:pStyle w:val="Heading3"/>
        <w:rPr>
          <w:ins w:id="5012" w:author="Petter Vang Brakalsvaalet [pev2]" w:date="2021-04-28T00:18:00Z"/>
          <w:lang w:val="en-GB"/>
          <w:rPrChange w:id="5013" w:author="Petter Vang Brakalsvaalet [pev2]" w:date="2021-04-29T15:52:00Z">
            <w:rPr>
              <w:ins w:id="5014" w:author="Petter Vang Brakalsvaalet [pev2]" w:date="2021-04-28T00:18:00Z"/>
              <w:lang w:val="en-GB"/>
            </w:rPr>
          </w:rPrChange>
        </w:rPr>
      </w:pPr>
      <w:bookmarkStart w:id="5015" w:name="_Toc70592429"/>
      <w:ins w:id="5016" w:author="Petter Vang Brakalsvaalet [pev2]" w:date="2021-04-28T00:18:00Z">
        <w:r w:rsidRPr="00555D5E">
          <w:rPr>
            <w:lang w:val="en-GB"/>
            <w:rPrChange w:id="5017" w:author="Petter Vang Brakalsvaalet [pev2]" w:date="2021-04-29T15:52:00Z">
              <w:rPr>
                <w:lang w:val="en-GB"/>
              </w:rPr>
            </w:rPrChange>
          </w:rPr>
          <w:t>GameScene</w:t>
        </w:r>
        <w:bookmarkEnd w:id="5015"/>
      </w:ins>
    </w:p>
    <w:tbl>
      <w:tblPr>
        <w:tblStyle w:val="TableGrid"/>
        <w:tblW w:w="0" w:type="auto"/>
        <w:tblLook w:val="04A0" w:firstRow="1" w:lastRow="0" w:firstColumn="1" w:lastColumn="0" w:noHBand="0" w:noVBand="1"/>
      </w:tblPr>
      <w:tblGrid>
        <w:gridCol w:w="1129"/>
        <w:gridCol w:w="2694"/>
        <w:gridCol w:w="2394"/>
        <w:gridCol w:w="2073"/>
      </w:tblGrid>
      <w:tr w:rsidR="006E6A94" w:rsidRPr="00555D5E" w14:paraId="0E429CB5" w14:textId="77777777" w:rsidTr="00B83249">
        <w:trPr>
          <w:ins w:id="5018" w:author="Petter Vang Brakalsvaalet [pev2]" w:date="2021-04-28T00:18:00Z"/>
        </w:trPr>
        <w:tc>
          <w:tcPr>
            <w:tcW w:w="1129" w:type="dxa"/>
            <w:vAlign w:val="center"/>
          </w:tcPr>
          <w:p w14:paraId="2D87FC45" w14:textId="77777777" w:rsidR="006E6A94" w:rsidRPr="00555D5E" w:rsidRDefault="006E6A94" w:rsidP="003C79F9">
            <w:pPr>
              <w:jc w:val="center"/>
              <w:rPr>
                <w:ins w:id="5019" w:author="Petter Vang Brakalsvaalet [pev2]" w:date="2021-04-28T00:18:00Z"/>
                <w:rFonts w:cstheme="majorHAnsi"/>
                <w:rPrChange w:id="5020" w:author="Petter Vang Brakalsvaalet [pev2]" w:date="2021-04-29T15:52:00Z">
                  <w:rPr>
                    <w:ins w:id="5021" w:author="Petter Vang Brakalsvaalet [pev2]" w:date="2021-04-28T00:18:00Z"/>
                    <w:rFonts w:cstheme="majorHAnsi"/>
                  </w:rPr>
                </w:rPrChange>
              </w:rPr>
            </w:pPr>
            <w:ins w:id="5022" w:author="Petter Vang Brakalsvaalet [pev2]" w:date="2021-04-28T00:18:00Z">
              <w:r w:rsidRPr="00555D5E">
                <w:rPr>
                  <w:rFonts w:cstheme="majorHAnsi"/>
                  <w:rPrChange w:id="5023" w:author="Petter Vang Brakalsvaalet [pev2]" w:date="2021-04-29T15:52:00Z">
                    <w:rPr>
                      <w:rFonts w:cstheme="majorHAnsi"/>
                    </w:rPr>
                  </w:rPrChange>
                </w:rPr>
                <w:t>Number</w:t>
              </w:r>
            </w:ins>
          </w:p>
        </w:tc>
        <w:tc>
          <w:tcPr>
            <w:tcW w:w="2694" w:type="dxa"/>
            <w:vAlign w:val="center"/>
          </w:tcPr>
          <w:p w14:paraId="54E5B14A" w14:textId="77777777" w:rsidR="006E6A94" w:rsidRPr="00555D5E" w:rsidRDefault="006E6A94" w:rsidP="00555D5E">
            <w:pPr>
              <w:jc w:val="center"/>
              <w:rPr>
                <w:ins w:id="5024" w:author="Petter Vang Brakalsvaalet [pev2]" w:date="2021-04-28T00:18:00Z"/>
                <w:rFonts w:cstheme="majorHAnsi"/>
                <w:rPrChange w:id="5025" w:author="Petter Vang Brakalsvaalet [pev2]" w:date="2021-04-29T15:52:00Z">
                  <w:rPr>
                    <w:ins w:id="5026" w:author="Petter Vang Brakalsvaalet [pev2]" w:date="2021-04-28T00:18:00Z"/>
                    <w:rFonts w:cstheme="majorHAnsi"/>
                  </w:rPr>
                </w:rPrChange>
              </w:rPr>
            </w:pPr>
            <w:ins w:id="5027" w:author="Petter Vang Brakalsvaalet [pev2]" w:date="2021-04-28T00:18:00Z">
              <w:r w:rsidRPr="00555D5E">
                <w:rPr>
                  <w:rFonts w:cstheme="majorHAnsi"/>
                  <w:rPrChange w:id="5028" w:author="Petter Vang Brakalsvaalet [pev2]" w:date="2021-04-29T15:52:00Z">
                    <w:rPr>
                      <w:rFonts w:cstheme="majorHAnsi"/>
                    </w:rPr>
                  </w:rPrChange>
                </w:rPr>
                <w:t>Description</w:t>
              </w:r>
            </w:ins>
          </w:p>
        </w:tc>
        <w:tc>
          <w:tcPr>
            <w:tcW w:w="2394" w:type="dxa"/>
            <w:vAlign w:val="center"/>
          </w:tcPr>
          <w:p w14:paraId="0ACF5601" w14:textId="77777777" w:rsidR="006E6A94" w:rsidRPr="00555D5E" w:rsidRDefault="006E6A94" w:rsidP="00555D5E">
            <w:pPr>
              <w:jc w:val="center"/>
              <w:rPr>
                <w:ins w:id="5029" w:author="Petter Vang Brakalsvaalet [pev2]" w:date="2021-04-28T00:18:00Z"/>
                <w:rFonts w:cstheme="majorHAnsi"/>
                <w:rPrChange w:id="5030" w:author="Petter Vang Brakalsvaalet [pev2]" w:date="2021-04-29T15:52:00Z">
                  <w:rPr>
                    <w:ins w:id="5031" w:author="Petter Vang Brakalsvaalet [pev2]" w:date="2021-04-28T00:18:00Z"/>
                    <w:rFonts w:cstheme="majorHAnsi"/>
                  </w:rPr>
                </w:rPrChange>
              </w:rPr>
            </w:pPr>
            <w:ins w:id="5032" w:author="Petter Vang Brakalsvaalet [pev2]" w:date="2021-04-28T00:18:00Z">
              <w:r w:rsidRPr="00555D5E">
                <w:rPr>
                  <w:rFonts w:cstheme="majorHAnsi"/>
                  <w:rPrChange w:id="5033" w:author="Petter Vang Brakalsvaalet [pev2]" w:date="2021-04-29T15:52:00Z">
                    <w:rPr>
                      <w:rFonts w:cstheme="majorHAnsi"/>
                    </w:rPr>
                  </w:rPrChange>
                </w:rPr>
                <w:t>Outcome</w:t>
              </w:r>
            </w:ins>
          </w:p>
        </w:tc>
        <w:tc>
          <w:tcPr>
            <w:tcW w:w="2073" w:type="dxa"/>
            <w:vAlign w:val="center"/>
          </w:tcPr>
          <w:p w14:paraId="4F2309FA" w14:textId="77777777" w:rsidR="006E6A94" w:rsidRPr="00555D5E" w:rsidRDefault="006E6A94" w:rsidP="00DD38F8">
            <w:pPr>
              <w:jc w:val="center"/>
              <w:rPr>
                <w:ins w:id="5034" w:author="Petter Vang Brakalsvaalet [pev2]" w:date="2021-04-28T00:18:00Z"/>
                <w:rFonts w:cstheme="majorHAnsi"/>
                <w:rPrChange w:id="5035" w:author="Petter Vang Brakalsvaalet [pev2]" w:date="2021-04-29T15:52:00Z">
                  <w:rPr>
                    <w:ins w:id="5036" w:author="Petter Vang Brakalsvaalet [pev2]" w:date="2021-04-28T00:18:00Z"/>
                    <w:rFonts w:cstheme="majorHAnsi"/>
                  </w:rPr>
                </w:rPrChange>
              </w:rPr>
              <w:pPrChange w:id="5037" w:author="Petter Vang Brakalsvaalet [pev2]" w:date="2021-04-29T11:31:00Z">
                <w:pPr>
                  <w:jc w:val="center"/>
                </w:pPr>
              </w:pPrChange>
            </w:pPr>
            <w:ins w:id="5038" w:author="Petter Vang Brakalsvaalet [pev2]" w:date="2021-04-28T00:18:00Z">
              <w:r w:rsidRPr="00555D5E">
                <w:rPr>
                  <w:rFonts w:cstheme="majorHAnsi"/>
                  <w:rPrChange w:id="5039" w:author="Petter Vang Brakalsvaalet [pev2]" w:date="2021-04-29T15:52:00Z">
                    <w:rPr>
                      <w:rFonts w:cstheme="majorHAnsi"/>
                    </w:rPr>
                  </w:rPrChange>
                </w:rPr>
                <w:t>Pass/Fail</w:t>
              </w:r>
            </w:ins>
          </w:p>
        </w:tc>
      </w:tr>
      <w:tr w:rsidR="006E6A94" w:rsidRPr="00555D5E" w14:paraId="2E532FAB" w14:textId="77777777" w:rsidTr="00B83249">
        <w:trPr>
          <w:ins w:id="5040" w:author="Petter Vang Brakalsvaalet [pev2]" w:date="2021-04-28T00:18:00Z"/>
        </w:trPr>
        <w:tc>
          <w:tcPr>
            <w:tcW w:w="1129" w:type="dxa"/>
            <w:vAlign w:val="center"/>
          </w:tcPr>
          <w:p w14:paraId="2C8279E9" w14:textId="77777777" w:rsidR="006E6A94" w:rsidRPr="00555D5E" w:rsidRDefault="006E6A94" w:rsidP="003C79F9">
            <w:pPr>
              <w:jc w:val="center"/>
              <w:rPr>
                <w:ins w:id="5041" w:author="Petter Vang Brakalsvaalet [pev2]" w:date="2021-04-28T00:18:00Z"/>
                <w:rFonts w:cstheme="majorHAnsi"/>
                <w:rPrChange w:id="5042" w:author="Petter Vang Brakalsvaalet [pev2]" w:date="2021-04-29T15:52:00Z">
                  <w:rPr>
                    <w:ins w:id="5043" w:author="Petter Vang Brakalsvaalet [pev2]" w:date="2021-04-28T00:18:00Z"/>
                    <w:rFonts w:cstheme="majorHAnsi"/>
                  </w:rPr>
                </w:rPrChange>
              </w:rPr>
            </w:pPr>
            <w:ins w:id="5044" w:author="Petter Vang Brakalsvaalet [pev2]" w:date="2021-04-28T00:18:00Z">
              <w:r w:rsidRPr="00555D5E">
                <w:rPr>
                  <w:rFonts w:cstheme="majorHAnsi"/>
                  <w:rPrChange w:id="5045" w:author="Petter Vang Brakalsvaalet [pev2]" w:date="2021-04-29T15:52:00Z">
                    <w:rPr>
                      <w:rFonts w:cstheme="majorHAnsi"/>
                    </w:rPr>
                  </w:rPrChange>
                </w:rPr>
                <w:t>1</w:t>
              </w:r>
            </w:ins>
          </w:p>
        </w:tc>
        <w:tc>
          <w:tcPr>
            <w:tcW w:w="2694" w:type="dxa"/>
            <w:vAlign w:val="center"/>
          </w:tcPr>
          <w:p w14:paraId="248BB54A" w14:textId="18D71329" w:rsidR="006E6A94" w:rsidRPr="00555D5E" w:rsidRDefault="006E6A94" w:rsidP="003C79F9">
            <w:pPr>
              <w:jc w:val="center"/>
              <w:rPr>
                <w:ins w:id="5046" w:author="Petter Vang Brakalsvaalet [pev2]" w:date="2021-04-28T00:18:00Z"/>
                <w:rFonts w:cstheme="majorHAnsi"/>
                <w:rPrChange w:id="5047" w:author="Petter Vang Brakalsvaalet [pev2]" w:date="2021-04-29T15:52:00Z">
                  <w:rPr>
                    <w:ins w:id="5048" w:author="Petter Vang Brakalsvaalet [pev2]" w:date="2021-04-28T00:18:00Z"/>
                    <w:rFonts w:cstheme="majorHAnsi"/>
                  </w:rPr>
                </w:rPrChange>
              </w:rPr>
            </w:pPr>
            <w:ins w:id="5049" w:author="Petter Vang Brakalsvaalet [pev2]" w:date="2021-04-28T00:18:00Z">
              <w:r w:rsidRPr="00555D5E">
                <w:rPr>
                  <w:rFonts w:cstheme="majorHAnsi"/>
                  <w:rPrChange w:id="5050" w:author="Petter Vang Brakalsvaalet [pev2]" w:date="2021-04-29T15:52:00Z">
                    <w:rPr>
                      <w:rFonts w:cstheme="majorHAnsi"/>
                    </w:rPr>
                  </w:rPrChange>
                </w:rPr>
                <w:t>When the game starts the</w:t>
              </w:r>
            </w:ins>
            <w:ins w:id="5051" w:author="Petter Vang Brakalsvaalet [pev2]" w:date="2021-04-28T00:19:00Z">
              <w:r w:rsidRPr="00555D5E">
                <w:rPr>
                  <w:rFonts w:cstheme="majorHAnsi"/>
                  <w:rPrChange w:id="5052" w:author="Petter Vang Brakalsvaalet [pev2]" w:date="2021-04-29T15:52:00Z">
                    <w:rPr>
                      <w:rFonts w:cstheme="majorHAnsi"/>
                    </w:rPr>
                  </w:rPrChange>
                </w:rPr>
                <w:t xml:space="preserve"> </w:t>
              </w:r>
            </w:ins>
            <w:ins w:id="5053" w:author="Petter Vang Brakalsvaalet [pev2]" w:date="2021-04-28T00:20:00Z">
              <w:r w:rsidRPr="00555D5E">
                <w:rPr>
                  <w:rFonts w:cstheme="majorHAnsi"/>
                  <w:rPrChange w:id="5054" w:author="Petter Vang Brakalsvaalet [pev2]" w:date="2021-04-29T15:52:00Z">
                    <w:rPr>
                      <w:rFonts w:cstheme="majorHAnsi"/>
                    </w:rPr>
                  </w:rPrChange>
                </w:rPr>
                <w:t>time,</w:t>
              </w:r>
            </w:ins>
            <w:ins w:id="5055" w:author="Petter Vang Brakalsvaalet [pev2]" w:date="2021-04-28T00:19:00Z">
              <w:r w:rsidRPr="00555D5E">
                <w:rPr>
                  <w:rFonts w:cstheme="majorHAnsi"/>
                  <w:rPrChange w:id="5056" w:author="Petter Vang Brakalsvaalet [pev2]" w:date="2021-04-29T15:52:00Z">
                    <w:rPr>
                      <w:rFonts w:cstheme="majorHAnsi"/>
                    </w:rPr>
                  </w:rPrChange>
                </w:rPr>
                <w:t xml:space="preserve"> left is decreasing.</w:t>
              </w:r>
            </w:ins>
            <w:ins w:id="5057" w:author="Petter Vang Brakalsvaalet [pev2]" w:date="2021-04-28T00:18:00Z">
              <w:r w:rsidRPr="00555D5E">
                <w:rPr>
                  <w:rFonts w:cstheme="majorHAnsi"/>
                  <w:rPrChange w:id="5058" w:author="Petter Vang Brakalsvaalet [pev2]" w:date="2021-04-29T15:52:00Z">
                    <w:rPr>
                      <w:rFonts w:cstheme="majorHAnsi"/>
                    </w:rPr>
                  </w:rPrChange>
                </w:rPr>
                <w:t xml:space="preserve"> </w:t>
              </w:r>
            </w:ins>
          </w:p>
        </w:tc>
        <w:tc>
          <w:tcPr>
            <w:tcW w:w="2394" w:type="dxa"/>
            <w:vAlign w:val="center"/>
          </w:tcPr>
          <w:p w14:paraId="1EB6A2F7" w14:textId="0E09F8D9" w:rsidR="006E6A94" w:rsidRPr="00555D5E" w:rsidRDefault="006E6A94" w:rsidP="00555D5E">
            <w:pPr>
              <w:jc w:val="center"/>
              <w:rPr>
                <w:ins w:id="5059" w:author="Petter Vang Brakalsvaalet [pev2]" w:date="2021-04-28T00:18:00Z"/>
                <w:rFonts w:cstheme="majorHAnsi"/>
                <w:rPrChange w:id="5060" w:author="Petter Vang Brakalsvaalet [pev2]" w:date="2021-04-29T15:52:00Z">
                  <w:rPr>
                    <w:ins w:id="5061" w:author="Petter Vang Brakalsvaalet [pev2]" w:date="2021-04-28T00:18:00Z"/>
                    <w:rFonts w:cstheme="majorHAnsi"/>
                  </w:rPr>
                </w:rPrChange>
              </w:rPr>
            </w:pPr>
            <w:ins w:id="5062" w:author="Petter Vang Brakalsvaalet [pev2]" w:date="2021-04-28T00:19:00Z">
              <w:r w:rsidRPr="00555D5E">
                <w:rPr>
                  <w:rFonts w:cstheme="majorHAnsi"/>
                  <w:rPrChange w:id="5063" w:author="Petter Vang Brakalsvaalet [pev2]" w:date="2021-04-29T15:52:00Z">
                    <w:rPr>
                      <w:rFonts w:cstheme="majorHAnsi"/>
                    </w:rPr>
                  </w:rPrChange>
                </w:rPr>
                <w:t>When the game starts the time lefts label at the top of the screens slowly decreases to 0</w:t>
              </w:r>
            </w:ins>
          </w:p>
        </w:tc>
        <w:tc>
          <w:tcPr>
            <w:tcW w:w="2073" w:type="dxa"/>
            <w:vAlign w:val="center"/>
          </w:tcPr>
          <w:p w14:paraId="5F96915B" w14:textId="77777777" w:rsidR="006E6A94" w:rsidRPr="00555D5E" w:rsidRDefault="006E6A94" w:rsidP="00555D5E">
            <w:pPr>
              <w:jc w:val="center"/>
              <w:rPr>
                <w:ins w:id="5064" w:author="Petter Vang Brakalsvaalet [pev2]" w:date="2021-04-28T00:18:00Z"/>
                <w:rFonts w:cstheme="majorHAnsi"/>
                <w:rPrChange w:id="5065" w:author="Petter Vang Brakalsvaalet [pev2]" w:date="2021-04-29T15:52:00Z">
                  <w:rPr>
                    <w:ins w:id="5066" w:author="Petter Vang Brakalsvaalet [pev2]" w:date="2021-04-28T00:18:00Z"/>
                    <w:rFonts w:cstheme="majorHAnsi"/>
                  </w:rPr>
                </w:rPrChange>
              </w:rPr>
            </w:pPr>
            <w:ins w:id="5067" w:author="Petter Vang Brakalsvaalet [pev2]" w:date="2021-04-28T00:18:00Z">
              <w:r w:rsidRPr="00555D5E">
                <w:rPr>
                  <w:rFonts w:cstheme="majorHAnsi"/>
                  <w:rPrChange w:id="5068" w:author="Petter Vang Brakalsvaalet [pev2]" w:date="2021-04-29T15:52:00Z">
                    <w:rPr>
                      <w:rFonts w:cstheme="majorHAnsi"/>
                    </w:rPr>
                  </w:rPrChange>
                </w:rPr>
                <w:t>Pass</w:t>
              </w:r>
            </w:ins>
          </w:p>
        </w:tc>
      </w:tr>
      <w:tr w:rsidR="006E6A94" w:rsidRPr="00555D5E" w14:paraId="7A34C6BA" w14:textId="77777777" w:rsidTr="00B83249">
        <w:trPr>
          <w:ins w:id="5069" w:author="Petter Vang Brakalsvaalet [pev2]" w:date="2021-04-28T00:18:00Z"/>
        </w:trPr>
        <w:tc>
          <w:tcPr>
            <w:tcW w:w="1129" w:type="dxa"/>
            <w:vAlign w:val="center"/>
          </w:tcPr>
          <w:p w14:paraId="48588445" w14:textId="77777777" w:rsidR="006E6A94" w:rsidRPr="00555D5E" w:rsidRDefault="006E6A94" w:rsidP="003C79F9">
            <w:pPr>
              <w:jc w:val="center"/>
              <w:rPr>
                <w:ins w:id="5070" w:author="Petter Vang Brakalsvaalet [pev2]" w:date="2021-04-28T00:18:00Z"/>
                <w:rFonts w:cstheme="majorHAnsi"/>
                <w:rPrChange w:id="5071" w:author="Petter Vang Brakalsvaalet [pev2]" w:date="2021-04-29T15:52:00Z">
                  <w:rPr>
                    <w:ins w:id="5072" w:author="Petter Vang Brakalsvaalet [pev2]" w:date="2021-04-28T00:18:00Z"/>
                    <w:rFonts w:cstheme="majorHAnsi"/>
                  </w:rPr>
                </w:rPrChange>
              </w:rPr>
            </w:pPr>
            <w:ins w:id="5073" w:author="Petter Vang Brakalsvaalet [pev2]" w:date="2021-04-28T00:18:00Z">
              <w:r w:rsidRPr="00555D5E">
                <w:rPr>
                  <w:rFonts w:cstheme="majorHAnsi"/>
                  <w:rPrChange w:id="5074" w:author="Petter Vang Brakalsvaalet [pev2]" w:date="2021-04-29T15:52:00Z">
                    <w:rPr>
                      <w:rFonts w:cstheme="majorHAnsi"/>
                    </w:rPr>
                  </w:rPrChange>
                </w:rPr>
                <w:t>2</w:t>
              </w:r>
            </w:ins>
          </w:p>
        </w:tc>
        <w:tc>
          <w:tcPr>
            <w:tcW w:w="2694" w:type="dxa"/>
            <w:vAlign w:val="center"/>
          </w:tcPr>
          <w:p w14:paraId="06D71A0B" w14:textId="4642A3C3" w:rsidR="006E6A94" w:rsidRPr="00555D5E" w:rsidRDefault="006E6A94" w:rsidP="003C79F9">
            <w:pPr>
              <w:jc w:val="center"/>
              <w:rPr>
                <w:ins w:id="5075" w:author="Petter Vang Brakalsvaalet [pev2]" w:date="2021-04-28T00:18:00Z"/>
                <w:rFonts w:cstheme="majorHAnsi"/>
                <w:rPrChange w:id="5076" w:author="Petter Vang Brakalsvaalet [pev2]" w:date="2021-04-29T15:52:00Z">
                  <w:rPr>
                    <w:ins w:id="5077" w:author="Petter Vang Brakalsvaalet [pev2]" w:date="2021-04-28T00:18:00Z"/>
                    <w:rFonts w:cstheme="majorHAnsi"/>
                  </w:rPr>
                </w:rPrChange>
              </w:rPr>
            </w:pPr>
            <w:ins w:id="5078" w:author="Petter Vang Brakalsvaalet [pev2]" w:date="2021-04-28T00:20:00Z">
              <w:r w:rsidRPr="00555D5E">
                <w:rPr>
                  <w:rFonts w:cstheme="majorHAnsi"/>
                  <w:rPrChange w:id="5079" w:author="Petter Vang Brakalsvaalet [pev2]" w:date="2021-04-29T15:52:00Z">
                    <w:rPr>
                      <w:rFonts w:cstheme="majorHAnsi"/>
                    </w:rPr>
                  </w:rPrChange>
                </w:rPr>
                <w:t>When the time left hit 0 the game ends</w:t>
              </w:r>
            </w:ins>
          </w:p>
        </w:tc>
        <w:tc>
          <w:tcPr>
            <w:tcW w:w="2394" w:type="dxa"/>
            <w:vAlign w:val="center"/>
          </w:tcPr>
          <w:p w14:paraId="050EDCB6" w14:textId="50695FAB" w:rsidR="006E6A94" w:rsidRPr="00555D5E" w:rsidRDefault="006E6A94" w:rsidP="00555D5E">
            <w:pPr>
              <w:jc w:val="center"/>
              <w:rPr>
                <w:ins w:id="5080" w:author="Petter Vang Brakalsvaalet [pev2]" w:date="2021-04-28T00:18:00Z"/>
                <w:rFonts w:cstheme="majorHAnsi"/>
                <w:rPrChange w:id="5081" w:author="Petter Vang Brakalsvaalet [pev2]" w:date="2021-04-29T15:52:00Z">
                  <w:rPr>
                    <w:ins w:id="5082" w:author="Petter Vang Brakalsvaalet [pev2]" w:date="2021-04-28T00:18:00Z"/>
                    <w:rFonts w:cstheme="majorHAnsi"/>
                  </w:rPr>
                </w:rPrChange>
              </w:rPr>
            </w:pPr>
            <w:ins w:id="5083" w:author="Petter Vang Brakalsvaalet [pev2]" w:date="2021-04-28T00:20:00Z">
              <w:r w:rsidRPr="00555D5E">
                <w:rPr>
                  <w:rFonts w:cstheme="majorHAnsi"/>
                  <w:rPrChange w:id="5084" w:author="Petter Vang Brakalsvaalet [pev2]" w:date="2021-04-29T15:52:00Z">
                    <w:rPr>
                      <w:rFonts w:cstheme="majorHAnsi"/>
                    </w:rPr>
                  </w:rPrChange>
                </w:rPr>
                <w:t xml:space="preserve">When the time left label hits 0 a label is showed </w:t>
              </w:r>
            </w:ins>
            <w:ins w:id="5085" w:author="Petter Vang Brakalsvaalet [pev2]" w:date="2021-04-28T00:24:00Z">
              <w:r w:rsidRPr="00555D5E">
                <w:rPr>
                  <w:rFonts w:cstheme="majorHAnsi"/>
                  <w:rPrChange w:id="5086" w:author="Petter Vang Brakalsvaalet [pev2]" w:date="2021-04-29T15:52:00Z">
                    <w:rPr>
                      <w:rFonts w:cstheme="majorHAnsi"/>
                    </w:rPr>
                  </w:rPrChange>
                </w:rPr>
                <w:t>stating,</w:t>
              </w:r>
            </w:ins>
            <w:ins w:id="5087" w:author="Petter Vang Brakalsvaalet [pev2]" w:date="2021-04-28T00:20:00Z">
              <w:r w:rsidRPr="00555D5E">
                <w:rPr>
                  <w:rFonts w:cstheme="majorHAnsi"/>
                  <w:rPrChange w:id="5088" w:author="Petter Vang Brakalsvaalet [pev2]" w:date="2021-04-29T15:52:00Z">
                    <w:rPr>
                      <w:rFonts w:cstheme="majorHAnsi"/>
                    </w:rPr>
                  </w:rPrChange>
                </w:rPr>
                <w:t xml:space="preserve"> who won the </w:t>
              </w:r>
            </w:ins>
            <w:ins w:id="5089" w:author="Petter Vang Brakalsvaalet [pev2]" w:date="2021-04-28T00:24:00Z">
              <w:r w:rsidRPr="00555D5E">
                <w:rPr>
                  <w:rFonts w:cstheme="majorHAnsi"/>
                  <w:rPrChange w:id="5090" w:author="Petter Vang Brakalsvaalet [pev2]" w:date="2021-04-29T15:52:00Z">
                    <w:rPr>
                      <w:rFonts w:cstheme="majorHAnsi"/>
                    </w:rPr>
                  </w:rPrChange>
                </w:rPr>
                <w:t>game,</w:t>
              </w:r>
            </w:ins>
            <w:ins w:id="5091" w:author="Petter Vang Brakalsvaalet [pev2]" w:date="2021-04-28T00:20:00Z">
              <w:r w:rsidRPr="00555D5E">
                <w:rPr>
                  <w:rFonts w:cstheme="majorHAnsi"/>
                  <w:rPrChange w:id="5092" w:author="Petter Vang Brakalsvaalet [pev2]" w:date="2021-04-29T15:52:00Z">
                    <w:rPr>
                      <w:rFonts w:cstheme="majorHAnsi"/>
                    </w:rPr>
                  </w:rPrChange>
                </w:rPr>
                <w:t xml:space="preserve"> and the gam</w:t>
              </w:r>
            </w:ins>
            <w:ins w:id="5093" w:author="Petter Vang Brakalsvaalet [pev2]" w:date="2021-04-28T00:21:00Z">
              <w:r w:rsidRPr="00555D5E">
                <w:rPr>
                  <w:rFonts w:cstheme="majorHAnsi"/>
                  <w:rPrChange w:id="5094" w:author="Petter Vang Brakalsvaalet [pev2]" w:date="2021-04-29T15:52:00Z">
                    <w:rPr>
                      <w:rFonts w:cstheme="majorHAnsi"/>
                    </w:rPr>
                  </w:rPrChange>
                </w:rPr>
                <w:t>e goes back to the main menu.</w:t>
              </w:r>
            </w:ins>
            <w:ins w:id="5095" w:author="Petter Vang Brakalsvaalet [pev2]" w:date="2021-04-28T00:48:00Z">
              <w:r w:rsidR="002841CB" w:rsidRPr="00555D5E">
                <w:rPr>
                  <w:rFonts w:cstheme="majorHAnsi"/>
                  <w:rPrChange w:id="5096" w:author="Petter Vang Brakalsvaalet [pev2]" w:date="2021-04-29T15:52:00Z">
                    <w:rPr>
                      <w:rFonts w:cstheme="majorHAnsi"/>
                    </w:rPr>
                  </w:rPrChange>
                </w:rPr>
                <w:t xml:space="preserve"> But if the seeker catches the last player after the time runs out the seekers will also win.</w:t>
              </w:r>
            </w:ins>
          </w:p>
        </w:tc>
        <w:tc>
          <w:tcPr>
            <w:tcW w:w="2073" w:type="dxa"/>
            <w:vAlign w:val="center"/>
          </w:tcPr>
          <w:p w14:paraId="2635D4E3" w14:textId="4B53A683" w:rsidR="006E6A94" w:rsidRPr="00555D5E" w:rsidRDefault="002841CB" w:rsidP="00555D5E">
            <w:pPr>
              <w:jc w:val="center"/>
              <w:rPr>
                <w:ins w:id="5097" w:author="Petter Vang Brakalsvaalet [pev2]" w:date="2021-04-28T00:18:00Z"/>
                <w:rFonts w:cstheme="majorHAnsi"/>
                <w:rPrChange w:id="5098" w:author="Petter Vang Brakalsvaalet [pev2]" w:date="2021-04-29T15:52:00Z">
                  <w:rPr>
                    <w:ins w:id="5099" w:author="Petter Vang Brakalsvaalet [pev2]" w:date="2021-04-28T00:18:00Z"/>
                    <w:rFonts w:cstheme="majorHAnsi"/>
                  </w:rPr>
                </w:rPrChange>
              </w:rPr>
            </w:pPr>
            <w:ins w:id="5100" w:author="Petter Vang Brakalsvaalet [pev2]" w:date="2021-04-28T00:48:00Z">
              <w:r w:rsidRPr="00555D5E">
                <w:rPr>
                  <w:rFonts w:cstheme="majorHAnsi"/>
                  <w:rPrChange w:id="5101" w:author="Petter Vang Brakalsvaalet [pev2]" w:date="2021-04-29T15:52:00Z">
                    <w:rPr>
                      <w:rFonts w:cstheme="majorHAnsi"/>
                    </w:rPr>
                  </w:rPrChange>
                </w:rPr>
                <w:t>Partial pass</w:t>
              </w:r>
            </w:ins>
          </w:p>
        </w:tc>
      </w:tr>
      <w:tr w:rsidR="006E6A94" w:rsidRPr="00555D5E" w14:paraId="691F3220" w14:textId="77777777" w:rsidTr="00B83249">
        <w:trPr>
          <w:ins w:id="5102" w:author="Petter Vang Brakalsvaalet [pev2]" w:date="2021-04-28T00:18:00Z"/>
        </w:trPr>
        <w:tc>
          <w:tcPr>
            <w:tcW w:w="1129" w:type="dxa"/>
            <w:vAlign w:val="center"/>
          </w:tcPr>
          <w:p w14:paraId="55B8CB99" w14:textId="77777777" w:rsidR="006E6A94" w:rsidRPr="00555D5E" w:rsidRDefault="006E6A94" w:rsidP="003C79F9">
            <w:pPr>
              <w:jc w:val="center"/>
              <w:rPr>
                <w:ins w:id="5103" w:author="Petter Vang Brakalsvaalet [pev2]" w:date="2021-04-28T00:18:00Z"/>
                <w:rFonts w:cstheme="majorHAnsi"/>
                <w:rPrChange w:id="5104" w:author="Petter Vang Brakalsvaalet [pev2]" w:date="2021-04-29T15:52:00Z">
                  <w:rPr>
                    <w:ins w:id="5105" w:author="Petter Vang Brakalsvaalet [pev2]" w:date="2021-04-28T00:18:00Z"/>
                    <w:rFonts w:cstheme="majorHAnsi"/>
                  </w:rPr>
                </w:rPrChange>
              </w:rPr>
            </w:pPr>
            <w:ins w:id="5106" w:author="Petter Vang Brakalsvaalet [pev2]" w:date="2021-04-28T00:18:00Z">
              <w:r w:rsidRPr="00555D5E">
                <w:rPr>
                  <w:rFonts w:cstheme="majorHAnsi"/>
                  <w:rPrChange w:id="5107" w:author="Petter Vang Brakalsvaalet [pev2]" w:date="2021-04-29T15:52:00Z">
                    <w:rPr>
                      <w:rFonts w:cstheme="majorHAnsi"/>
                    </w:rPr>
                  </w:rPrChange>
                </w:rPr>
                <w:t>3</w:t>
              </w:r>
            </w:ins>
          </w:p>
        </w:tc>
        <w:tc>
          <w:tcPr>
            <w:tcW w:w="2694" w:type="dxa"/>
            <w:vAlign w:val="center"/>
          </w:tcPr>
          <w:p w14:paraId="2D679A81" w14:textId="3F30DA9A" w:rsidR="006E6A94" w:rsidRPr="00555D5E" w:rsidRDefault="006E6A94" w:rsidP="003C79F9">
            <w:pPr>
              <w:jc w:val="center"/>
              <w:rPr>
                <w:ins w:id="5108" w:author="Petter Vang Brakalsvaalet [pev2]" w:date="2021-04-28T00:18:00Z"/>
                <w:rFonts w:cstheme="majorHAnsi"/>
                <w:rPrChange w:id="5109" w:author="Petter Vang Brakalsvaalet [pev2]" w:date="2021-04-29T15:52:00Z">
                  <w:rPr>
                    <w:ins w:id="5110" w:author="Petter Vang Brakalsvaalet [pev2]" w:date="2021-04-28T00:18:00Z"/>
                    <w:rFonts w:cstheme="majorHAnsi"/>
                  </w:rPr>
                </w:rPrChange>
              </w:rPr>
            </w:pPr>
            <w:ins w:id="5111" w:author="Petter Vang Brakalsvaalet [pev2]" w:date="2021-04-28T00:22:00Z">
              <w:r w:rsidRPr="00555D5E">
                <w:rPr>
                  <w:rFonts w:cstheme="majorHAnsi"/>
                  <w:rPrChange w:id="5112" w:author="Petter Vang Brakalsvaalet [pev2]" w:date="2021-04-29T15:52:00Z">
                    <w:rPr>
                      <w:rFonts w:cstheme="majorHAnsi"/>
                    </w:rPr>
                  </w:rPrChange>
                </w:rPr>
                <w:t>When a</w:t>
              </w:r>
            </w:ins>
            <w:ins w:id="5113" w:author="Petter Vang Brakalsvaalet [pev2]" w:date="2021-04-28T00:21:00Z">
              <w:r w:rsidRPr="00555D5E">
                <w:rPr>
                  <w:rFonts w:cstheme="majorHAnsi"/>
                  <w:rPrChange w:id="5114" w:author="Petter Vang Brakalsvaalet [pev2]" w:date="2021-04-29T15:52:00Z">
                    <w:rPr>
                      <w:rFonts w:cstheme="majorHAnsi"/>
                    </w:rPr>
                  </w:rPrChange>
                </w:rPr>
                <w:t xml:space="preserve"> bot is the </w:t>
              </w:r>
            </w:ins>
            <w:ins w:id="5115" w:author="Petter Vang Brakalsvaalet [pev2]" w:date="2021-04-28T00:49:00Z">
              <w:r w:rsidR="002841CB" w:rsidRPr="00555D5E">
                <w:rPr>
                  <w:rFonts w:cstheme="majorHAnsi"/>
                  <w:rPrChange w:id="5116" w:author="Petter Vang Brakalsvaalet [pev2]" w:date="2021-04-29T15:52:00Z">
                    <w:rPr>
                      <w:rFonts w:cstheme="majorHAnsi"/>
                    </w:rPr>
                  </w:rPrChange>
                </w:rPr>
                <w:t>seeker,</w:t>
              </w:r>
            </w:ins>
            <w:ins w:id="5117" w:author="Petter Vang Brakalsvaalet [pev2]" w:date="2021-04-28T00:22:00Z">
              <w:r w:rsidRPr="00555D5E">
                <w:rPr>
                  <w:rFonts w:cstheme="majorHAnsi"/>
                  <w:rPrChange w:id="5118" w:author="Petter Vang Brakalsvaalet [pev2]" w:date="2021-04-29T15:52:00Z">
                    <w:rPr>
                      <w:rFonts w:cstheme="majorHAnsi"/>
                    </w:rPr>
                  </w:rPrChange>
                </w:rPr>
                <w:t xml:space="preserve"> the seeker will chas</w:t>
              </w:r>
            </w:ins>
            <w:ins w:id="5119" w:author="Petter Vang Brakalsvaalet [pev2]" w:date="2021-04-28T00:23:00Z">
              <w:r w:rsidRPr="00555D5E">
                <w:rPr>
                  <w:rFonts w:cstheme="majorHAnsi"/>
                  <w:rPrChange w:id="5120" w:author="Petter Vang Brakalsvaalet [pev2]" w:date="2021-04-29T15:52:00Z">
                    <w:rPr>
                      <w:rFonts w:cstheme="majorHAnsi"/>
                    </w:rPr>
                  </w:rPrChange>
                </w:rPr>
                <w:t xml:space="preserve">e </w:t>
              </w:r>
            </w:ins>
            <w:ins w:id="5121" w:author="Petter Vang Brakalsvaalet [pev2]" w:date="2021-04-28T00:22:00Z">
              <w:r w:rsidRPr="00555D5E">
                <w:rPr>
                  <w:rFonts w:cstheme="majorHAnsi"/>
                  <w:rPrChange w:id="5122" w:author="Petter Vang Brakalsvaalet [pev2]" w:date="2021-04-29T15:52:00Z">
                    <w:rPr>
                      <w:rFonts w:cstheme="majorHAnsi"/>
                    </w:rPr>
                  </w:rPrChange>
                </w:rPr>
                <w:t>the player.</w:t>
              </w:r>
            </w:ins>
          </w:p>
        </w:tc>
        <w:tc>
          <w:tcPr>
            <w:tcW w:w="2394" w:type="dxa"/>
            <w:vAlign w:val="center"/>
          </w:tcPr>
          <w:p w14:paraId="7A9F0C3E" w14:textId="7ABAD0AA" w:rsidR="006E6A94" w:rsidRPr="00555D5E" w:rsidRDefault="006E6A94" w:rsidP="00555D5E">
            <w:pPr>
              <w:jc w:val="center"/>
              <w:rPr>
                <w:ins w:id="5123" w:author="Petter Vang Brakalsvaalet [pev2]" w:date="2021-04-28T00:18:00Z"/>
                <w:rFonts w:cstheme="majorHAnsi"/>
                <w:rPrChange w:id="5124" w:author="Petter Vang Brakalsvaalet [pev2]" w:date="2021-04-29T15:52:00Z">
                  <w:rPr>
                    <w:ins w:id="5125" w:author="Petter Vang Brakalsvaalet [pev2]" w:date="2021-04-28T00:18:00Z"/>
                    <w:rFonts w:cstheme="majorHAnsi"/>
                  </w:rPr>
                </w:rPrChange>
              </w:rPr>
            </w:pPr>
            <w:ins w:id="5126" w:author="Petter Vang Brakalsvaalet [pev2]" w:date="2021-04-28T00:22:00Z">
              <w:r w:rsidRPr="00555D5E">
                <w:rPr>
                  <w:rFonts w:cstheme="majorHAnsi"/>
                  <w:rPrChange w:id="5127" w:author="Petter Vang Brakalsvaalet [pev2]" w:date="2021-04-29T15:52:00Z">
                    <w:rPr>
                      <w:rFonts w:cstheme="majorHAnsi"/>
                    </w:rPr>
                  </w:rPrChange>
                </w:rPr>
                <w:t>The seeker starts moving after 5 seconds and will chase the player.</w:t>
              </w:r>
            </w:ins>
          </w:p>
        </w:tc>
        <w:tc>
          <w:tcPr>
            <w:tcW w:w="2073" w:type="dxa"/>
            <w:vAlign w:val="center"/>
          </w:tcPr>
          <w:p w14:paraId="42A5AE5E" w14:textId="77777777" w:rsidR="006E6A94" w:rsidRPr="00555D5E" w:rsidRDefault="006E6A94" w:rsidP="00555D5E">
            <w:pPr>
              <w:jc w:val="center"/>
              <w:rPr>
                <w:ins w:id="5128" w:author="Petter Vang Brakalsvaalet [pev2]" w:date="2021-04-28T00:18:00Z"/>
                <w:rFonts w:cstheme="majorHAnsi"/>
                <w:rPrChange w:id="5129" w:author="Petter Vang Brakalsvaalet [pev2]" w:date="2021-04-29T15:52:00Z">
                  <w:rPr>
                    <w:ins w:id="5130" w:author="Petter Vang Brakalsvaalet [pev2]" w:date="2021-04-28T00:18:00Z"/>
                    <w:rFonts w:cstheme="majorHAnsi"/>
                  </w:rPr>
                </w:rPrChange>
              </w:rPr>
            </w:pPr>
            <w:ins w:id="5131" w:author="Petter Vang Brakalsvaalet [pev2]" w:date="2021-04-28T00:18:00Z">
              <w:r w:rsidRPr="00555D5E">
                <w:rPr>
                  <w:rFonts w:cstheme="majorHAnsi"/>
                  <w:rPrChange w:id="5132" w:author="Petter Vang Brakalsvaalet [pev2]" w:date="2021-04-29T15:52:00Z">
                    <w:rPr>
                      <w:rFonts w:cstheme="majorHAnsi"/>
                    </w:rPr>
                  </w:rPrChange>
                </w:rPr>
                <w:t>Pass</w:t>
              </w:r>
            </w:ins>
          </w:p>
        </w:tc>
      </w:tr>
      <w:tr w:rsidR="006E6A94" w:rsidRPr="00555D5E" w14:paraId="5D0D8CE8" w14:textId="77777777" w:rsidTr="00B83249">
        <w:trPr>
          <w:ins w:id="5133" w:author="Petter Vang Brakalsvaalet [pev2]" w:date="2021-04-28T00:18:00Z"/>
        </w:trPr>
        <w:tc>
          <w:tcPr>
            <w:tcW w:w="1129" w:type="dxa"/>
            <w:vAlign w:val="center"/>
          </w:tcPr>
          <w:p w14:paraId="6CD2D7A1" w14:textId="77777777" w:rsidR="006E6A94" w:rsidRPr="00555D5E" w:rsidRDefault="006E6A94" w:rsidP="003C79F9">
            <w:pPr>
              <w:jc w:val="center"/>
              <w:rPr>
                <w:ins w:id="5134" w:author="Petter Vang Brakalsvaalet [pev2]" w:date="2021-04-28T00:18:00Z"/>
                <w:rFonts w:cstheme="majorHAnsi"/>
                <w:rPrChange w:id="5135" w:author="Petter Vang Brakalsvaalet [pev2]" w:date="2021-04-29T15:52:00Z">
                  <w:rPr>
                    <w:ins w:id="5136" w:author="Petter Vang Brakalsvaalet [pev2]" w:date="2021-04-28T00:18:00Z"/>
                    <w:rFonts w:cstheme="majorHAnsi"/>
                  </w:rPr>
                </w:rPrChange>
              </w:rPr>
            </w:pPr>
            <w:ins w:id="5137" w:author="Petter Vang Brakalsvaalet [pev2]" w:date="2021-04-28T00:18:00Z">
              <w:r w:rsidRPr="00555D5E">
                <w:rPr>
                  <w:rFonts w:cstheme="majorHAnsi"/>
                  <w:rPrChange w:id="5138" w:author="Petter Vang Brakalsvaalet [pev2]" w:date="2021-04-29T15:52:00Z">
                    <w:rPr>
                      <w:rFonts w:cstheme="majorHAnsi"/>
                    </w:rPr>
                  </w:rPrChange>
                </w:rPr>
                <w:lastRenderedPageBreak/>
                <w:t>4</w:t>
              </w:r>
            </w:ins>
          </w:p>
        </w:tc>
        <w:tc>
          <w:tcPr>
            <w:tcW w:w="2694" w:type="dxa"/>
            <w:vAlign w:val="center"/>
          </w:tcPr>
          <w:p w14:paraId="6FA72BCE" w14:textId="31C4BB32" w:rsidR="006E6A94" w:rsidRPr="00555D5E" w:rsidRDefault="006E6A94" w:rsidP="003C79F9">
            <w:pPr>
              <w:jc w:val="center"/>
              <w:rPr>
                <w:ins w:id="5139" w:author="Petter Vang Brakalsvaalet [pev2]" w:date="2021-04-28T00:18:00Z"/>
                <w:rFonts w:cstheme="majorHAnsi"/>
                <w:rPrChange w:id="5140" w:author="Petter Vang Brakalsvaalet [pev2]" w:date="2021-04-29T15:52:00Z">
                  <w:rPr>
                    <w:ins w:id="5141" w:author="Petter Vang Brakalsvaalet [pev2]" w:date="2021-04-28T00:18:00Z"/>
                    <w:rFonts w:cstheme="majorHAnsi"/>
                  </w:rPr>
                </w:rPrChange>
              </w:rPr>
            </w:pPr>
            <w:ins w:id="5142" w:author="Petter Vang Brakalsvaalet [pev2]" w:date="2021-04-28T00:23:00Z">
              <w:r w:rsidRPr="00555D5E">
                <w:rPr>
                  <w:rFonts w:cstheme="majorHAnsi"/>
                  <w:rPrChange w:id="5143" w:author="Petter Vang Brakalsvaalet [pev2]" w:date="2021-04-29T15:52:00Z">
                    <w:rPr>
                      <w:rFonts w:cstheme="majorHAnsi"/>
                    </w:rPr>
                  </w:rPrChange>
                </w:rPr>
                <w:t>When all hiders are caught the game ends.</w:t>
              </w:r>
            </w:ins>
          </w:p>
        </w:tc>
        <w:tc>
          <w:tcPr>
            <w:tcW w:w="2394" w:type="dxa"/>
            <w:vAlign w:val="center"/>
          </w:tcPr>
          <w:p w14:paraId="7B486276" w14:textId="7B488ABC" w:rsidR="006E6A94" w:rsidRPr="00555D5E" w:rsidRDefault="006E6A94" w:rsidP="00555D5E">
            <w:pPr>
              <w:jc w:val="center"/>
              <w:rPr>
                <w:ins w:id="5144" w:author="Petter Vang Brakalsvaalet [pev2]" w:date="2021-04-28T00:18:00Z"/>
                <w:rFonts w:cstheme="majorHAnsi"/>
                <w:rPrChange w:id="5145" w:author="Petter Vang Brakalsvaalet [pev2]" w:date="2021-04-29T15:52:00Z">
                  <w:rPr>
                    <w:ins w:id="5146" w:author="Petter Vang Brakalsvaalet [pev2]" w:date="2021-04-28T00:18:00Z"/>
                    <w:rFonts w:cstheme="majorHAnsi"/>
                  </w:rPr>
                </w:rPrChange>
              </w:rPr>
            </w:pPr>
            <w:ins w:id="5147" w:author="Petter Vang Brakalsvaalet [pev2]" w:date="2021-04-28T00:23:00Z">
              <w:r w:rsidRPr="00555D5E">
                <w:rPr>
                  <w:rFonts w:cstheme="majorHAnsi"/>
                  <w:rPrChange w:id="5148" w:author="Petter Vang Brakalsvaalet [pev2]" w:date="2021-04-29T15:52:00Z">
                    <w:rPr>
                      <w:rFonts w:cstheme="majorHAnsi"/>
                    </w:rPr>
                  </w:rPrChange>
                </w:rPr>
                <w:t xml:space="preserve">When all the hiders are caught a label </w:t>
              </w:r>
            </w:ins>
            <w:ins w:id="5149" w:author="Petter Vang Brakalsvaalet [pev2]" w:date="2021-04-28T00:24:00Z">
              <w:r w:rsidRPr="00555D5E">
                <w:rPr>
                  <w:rFonts w:cstheme="majorHAnsi"/>
                  <w:rPrChange w:id="5150" w:author="Petter Vang Brakalsvaalet [pev2]" w:date="2021-04-29T15:52:00Z">
                    <w:rPr>
                      <w:rFonts w:cstheme="majorHAnsi"/>
                    </w:rPr>
                  </w:rPrChange>
                </w:rPr>
                <w:t>is showed stating who won, and the game goes back to the main menu.</w:t>
              </w:r>
            </w:ins>
          </w:p>
        </w:tc>
        <w:tc>
          <w:tcPr>
            <w:tcW w:w="2073" w:type="dxa"/>
            <w:vAlign w:val="center"/>
          </w:tcPr>
          <w:p w14:paraId="22F646F9" w14:textId="77777777" w:rsidR="006E6A94" w:rsidRPr="00555D5E" w:rsidRDefault="006E6A94" w:rsidP="00555D5E">
            <w:pPr>
              <w:jc w:val="center"/>
              <w:rPr>
                <w:ins w:id="5151" w:author="Petter Vang Brakalsvaalet [pev2]" w:date="2021-04-28T00:18:00Z"/>
                <w:rFonts w:cstheme="majorHAnsi"/>
                <w:rPrChange w:id="5152" w:author="Petter Vang Brakalsvaalet [pev2]" w:date="2021-04-29T15:52:00Z">
                  <w:rPr>
                    <w:ins w:id="5153" w:author="Petter Vang Brakalsvaalet [pev2]" w:date="2021-04-28T00:18:00Z"/>
                    <w:rFonts w:cstheme="majorHAnsi"/>
                  </w:rPr>
                </w:rPrChange>
              </w:rPr>
            </w:pPr>
            <w:ins w:id="5154" w:author="Petter Vang Brakalsvaalet [pev2]" w:date="2021-04-28T00:18:00Z">
              <w:r w:rsidRPr="00555D5E">
                <w:rPr>
                  <w:rFonts w:cstheme="majorHAnsi"/>
                  <w:rPrChange w:id="5155" w:author="Petter Vang Brakalsvaalet [pev2]" w:date="2021-04-29T15:52:00Z">
                    <w:rPr>
                      <w:rFonts w:cstheme="majorHAnsi"/>
                    </w:rPr>
                  </w:rPrChange>
                </w:rPr>
                <w:t>Pass</w:t>
              </w:r>
            </w:ins>
          </w:p>
        </w:tc>
      </w:tr>
      <w:tr w:rsidR="006E6A94" w:rsidRPr="00555D5E" w14:paraId="4000737A" w14:textId="77777777" w:rsidTr="00B83249">
        <w:trPr>
          <w:ins w:id="5156" w:author="Petter Vang Brakalsvaalet [pev2]" w:date="2021-04-28T00:18:00Z"/>
        </w:trPr>
        <w:tc>
          <w:tcPr>
            <w:tcW w:w="1129" w:type="dxa"/>
            <w:vAlign w:val="center"/>
          </w:tcPr>
          <w:p w14:paraId="6BE380F0" w14:textId="77777777" w:rsidR="006E6A94" w:rsidRPr="00555D5E" w:rsidRDefault="006E6A94" w:rsidP="003C79F9">
            <w:pPr>
              <w:jc w:val="center"/>
              <w:rPr>
                <w:ins w:id="5157" w:author="Petter Vang Brakalsvaalet [pev2]" w:date="2021-04-28T00:18:00Z"/>
                <w:rFonts w:cstheme="majorHAnsi"/>
                <w:rPrChange w:id="5158" w:author="Petter Vang Brakalsvaalet [pev2]" w:date="2021-04-29T15:52:00Z">
                  <w:rPr>
                    <w:ins w:id="5159" w:author="Petter Vang Brakalsvaalet [pev2]" w:date="2021-04-28T00:18:00Z"/>
                    <w:rFonts w:cstheme="majorHAnsi"/>
                  </w:rPr>
                </w:rPrChange>
              </w:rPr>
            </w:pPr>
            <w:ins w:id="5160" w:author="Petter Vang Brakalsvaalet [pev2]" w:date="2021-04-28T00:18:00Z">
              <w:r w:rsidRPr="00555D5E">
                <w:rPr>
                  <w:rFonts w:cstheme="majorHAnsi"/>
                  <w:rPrChange w:id="5161" w:author="Petter Vang Brakalsvaalet [pev2]" w:date="2021-04-29T15:52:00Z">
                    <w:rPr>
                      <w:rFonts w:cstheme="majorHAnsi"/>
                    </w:rPr>
                  </w:rPrChange>
                </w:rPr>
                <w:t>5</w:t>
              </w:r>
            </w:ins>
          </w:p>
        </w:tc>
        <w:tc>
          <w:tcPr>
            <w:tcW w:w="2694" w:type="dxa"/>
            <w:vAlign w:val="center"/>
          </w:tcPr>
          <w:p w14:paraId="11D65D2B" w14:textId="0305B958" w:rsidR="006E6A94" w:rsidRPr="00555D5E" w:rsidRDefault="00936C5A" w:rsidP="003C79F9">
            <w:pPr>
              <w:jc w:val="center"/>
              <w:rPr>
                <w:ins w:id="5162" w:author="Petter Vang Brakalsvaalet [pev2]" w:date="2021-04-28T00:18:00Z"/>
                <w:rFonts w:cstheme="majorHAnsi"/>
                <w:rPrChange w:id="5163" w:author="Petter Vang Brakalsvaalet [pev2]" w:date="2021-04-29T15:52:00Z">
                  <w:rPr>
                    <w:ins w:id="5164" w:author="Petter Vang Brakalsvaalet [pev2]" w:date="2021-04-28T00:18:00Z"/>
                    <w:rFonts w:cstheme="majorHAnsi"/>
                  </w:rPr>
                </w:rPrChange>
              </w:rPr>
            </w:pPr>
            <w:ins w:id="5165" w:author="Petter Vang Brakalsvaalet [pev2]" w:date="2021-04-28T00:24:00Z">
              <w:r w:rsidRPr="00555D5E">
                <w:rPr>
                  <w:rFonts w:cstheme="majorHAnsi"/>
                  <w:rPrChange w:id="5166" w:author="Petter Vang Brakalsvaalet [pev2]" w:date="2021-04-29T15:52:00Z">
                    <w:rPr>
                      <w:rFonts w:cstheme="majorHAnsi"/>
                    </w:rPr>
                  </w:rPrChange>
                </w:rPr>
                <w:t xml:space="preserve">When </w:t>
              </w:r>
            </w:ins>
            <w:ins w:id="5167" w:author="Petter Vang Brakalsvaalet [pev2]" w:date="2021-04-28T00:25:00Z">
              <w:r w:rsidRPr="00555D5E">
                <w:rPr>
                  <w:rFonts w:cstheme="majorHAnsi"/>
                  <w:rPrChange w:id="5168" w:author="Petter Vang Brakalsvaalet [pev2]" w:date="2021-04-29T15:52:00Z">
                    <w:rPr>
                      <w:rFonts w:cstheme="majorHAnsi"/>
                    </w:rPr>
                  </w:rPrChange>
                </w:rPr>
                <w:t xml:space="preserve">clicking on the button </w:t>
              </w:r>
            </w:ins>
            <w:ins w:id="5169" w:author="Petter Vang Brakalsvaalet [pev2]" w:date="2021-04-28T00:27:00Z">
              <w:r w:rsidRPr="00555D5E">
                <w:rPr>
                  <w:rFonts w:cstheme="majorHAnsi"/>
                  <w:rPrChange w:id="5170" w:author="Petter Vang Brakalsvaalet [pev2]" w:date="2021-04-29T15:52:00Z">
                    <w:rPr>
                      <w:rFonts w:cstheme="majorHAnsi"/>
                    </w:rPr>
                  </w:rPrChange>
                </w:rPr>
                <w:t xml:space="preserve">when close to a player </w:t>
              </w:r>
            </w:ins>
            <w:ins w:id="5171" w:author="Petter Vang Brakalsvaalet [pev2]" w:date="2021-04-28T00:28:00Z">
              <w:r w:rsidRPr="00555D5E">
                <w:rPr>
                  <w:rFonts w:cstheme="majorHAnsi"/>
                  <w:rPrChange w:id="5172" w:author="Petter Vang Brakalsvaalet [pev2]" w:date="2021-04-29T15:52:00Z">
                    <w:rPr>
                      <w:rFonts w:cstheme="majorHAnsi"/>
                    </w:rPr>
                  </w:rPrChange>
                </w:rPr>
                <w:t xml:space="preserve">a </w:t>
              </w:r>
            </w:ins>
            <w:ins w:id="5173" w:author="Petter Vang Brakalsvaalet [pev2]" w:date="2021-04-28T00:27:00Z">
              <w:r w:rsidRPr="00555D5E">
                <w:rPr>
                  <w:rFonts w:cstheme="majorHAnsi"/>
                  <w:rPrChange w:id="5174" w:author="Petter Vang Brakalsvaalet [pev2]" w:date="2021-04-29T15:52:00Z">
                    <w:rPr>
                      <w:rFonts w:cstheme="majorHAnsi"/>
                    </w:rPr>
                  </w:rPrChange>
                </w:rPr>
                <w:t>player is caught or freed.</w:t>
              </w:r>
            </w:ins>
          </w:p>
        </w:tc>
        <w:tc>
          <w:tcPr>
            <w:tcW w:w="2394" w:type="dxa"/>
            <w:vAlign w:val="center"/>
          </w:tcPr>
          <w:p w14:paraId="67C0F656" w14:textId="2FD962F6" w:rsidR="006E6A94" w:rsidRPr="00555D5E" w:rsidRDefault="00936C5A" w:rsidP="00555D5E">
            <w:pPr>
              <w:jc w:val="center"/>
              <w:rPr>
                <w:ins w:id="5175" w:author="Petter Vang Brakalsvaalet [pev2]" w:date="2021-04-28T00:18:00Z"/>
                <w:rFonts w:cstheme="majorHAnsi"/>
                <w:rPrChange w:id="5176" w:author="Petter Vang Brakalsvaalet [pev2]" w:date="2021-04-29T15:52:00Z">
                  <w:rPr>
                    <w:ins w:id="5177" w:author="Petter Vang Brakalsvaalet [pev2]" w:date="2021-04-28T00:18:00Z"/>
                    <w:rFonts w:cstheme="majorHAnsi"/>
                  </w:rPr>
                </w:rPrChange>
              </w:rPr>
            </w:pPr>
            <w:ins w:id="5178" w:author="Petter Vang Brakalsvaalet [pev2]" w:date="2021-04-28T00:27:00Z">
              <w:r w:rsidRPr="00555D5E">
                <w:rPr>
                  <w:rFonts w:cstheme="majorHAnsi"/>
                  <w:rPrChange w:id="5179" w:author="Petter Vang Brakalsvaalet [pev2]" w:date="2021-04-29T15:52:00Z">
                    <w:rPr>
                      <w:rFonts w:cstheme="majorHAnsi"/>
                    </w:rPr>
                  </w:rPrChange>
                </w:rPr>
                <w:t xml:space="preserve">When clicking the button and a player is close </w:t>
              </w:r>
            </w:ins>
            <w:ins w:id="5180" w:author="Petter Vang Brakalsvaalet [pev2]" w:date="2021-04-28T00:28:00Z">
              <w:r w:rsidRPr="00555D5E">
                <w:rPr>
                  <w:rFonts w:cstheme="majorHAnsi"/>
                  <w:rPrChange w:id="5181" w:author="Petter Vang Brakalsvaalet [pev2]" w:date="2021-04-29T15:52:00Z">
                    <w:rPr>
                      <w:rFonts w:cstheme="majorHAnsi"/>
                    </w:rPr>
                  </w:rPrChange>
                </w:rPr>
                <w:t>the player will be caught or freed depending on if the player is a hider or a seeker.</w:t>
              </w:r>
            </w:ins>
          </w:p>
        </w:tc>
        <w:tc>
          <w:tcPr>
            <w:tcW w:w="2073" w:type="dxa"/>
            <w:vAlign w:val="center"/>
          </w:tcPr>
          <w:p w14:paraId="70B73886" w14:textId="4C627C38" w:rsidR="006E6A94" w:rsidRPr="00555D5E" w:rsidRDefault="006E6A94" w:rsidP="00555D5E">
            <w:pPr>
              <w:jc w:val="center"/>
              <w:rPr>
                <w:ins w:id="5182" w:author="Petter Vang Brakalsvaalet [pev2]" w:date="2021-04-28T00:18:00Z"/>
                <w:rFonts w:cstheme="majorHAnsi"/>
                <w:rPrChange w:id="5183" w:author="Petter Vang Brakalsvaalet [pev2]" w:date="2021-04-29T15:52:00Z">
                  <w:rPr>
                    <w:ins w:id="5184" w:author="Petter Vang Brakalsvaalet [pev2]" w:date="2021-04-28T00:18:00Z"/>
                    <w:rFonts w:cstheme="majorHAnsi"/>
                  </w:rPr>
                </w:rPrChange>
              </w:rPr>
            </w:pPr>
            <w:ins w:id="5185" w:author="Petter Vang Brakalsvaalet [pev2]" w:date="2021-04-28T00:18:00Z">
              <w:r w:rsidRPr="00555D5E">
                <w:rPr>
                  <w:rFonts w:cstheme="majorHAnsi"/>
                  <w:rPrChange w:id="5186" w:author="Petter Vang Brakalsvaalet [pev2]" w:date="2021-04-29T15:52:00Z">
                    <w:rPr>
                      <w:rFonts w:cstheme="majorHAnsi"/>
                    </w:rPr>
                  </w:rPrChange>
                </w:rPr>
                <w:t>Pass</w:t>
              </w:r>
            </w:ins>
          </w:p>
        </w:tc>
      </w:tr>
      <w:tr w:rsidR="006E6A94" w:rsidRPr="00555D5E" w14:paraId="17AA4506" w14:textId="77777777" w:rsidTr="00B83249">
        <w:trPr>
          <w:ins w:id="5187" w:author="Petter Vang Brakalsvaalet [pev2]" w:date="2021-04-28T00:18:00Z"/>
        </w:trPr>
        <w:tc>
          <w:tcPr>
            <w:tcW w:w="1129" w:type="dxa"/>
            <w:vAlign w:val="center"/>
          </w:tcPr>
          <w:p w14:paraId="6C5AE077" w14:textId="393B11BB" w:rsidR="006E6A94" w:rsidRPr="00555D5E" w:rsidRDefault="00936C5A" w:rsidP="003C79F9">
            <w:pPr>
              <w:jc w:val="center"/>
              <w:rPr>
                <w:ins w:id="5188" w:author="Petter Vang Brakalsvaalet [pev2]" w:date="2021-04-28T00:18:00Z"/>
                <w:rFonts w:cstheme="majorHAnsi"/>
                <w:rPrChange w:id="5189" w:author="Petter Vang Brakalsvaalet [pev2]" w:date="2021-04-29T15:52:00Z">
                  <w:rPr>
                    <w:ins w:id="5190" w:author="Petter Vang Brakalsvaalet [pev2]" w:date="2021-04-28T00:18:00Z"/>
                    <w:rFonts w:cstheme="majorHAnsi"/>
                  </w:rPr>
                </w:rPrChange>
              </w:rPr>
            </w:pPr>
            <w:ins w:id="5191" w:author="Petter Vang Brakalsvaalet [pev2]" w:date="2021-04-28T00:26:00Z">
              <w:r w:rsidRPr="00555D5E">
                <w:rPr>
                  <w:rFonts w:cstheme="majorHAnsi"/>
                  <w:rPrChange w:id="5192" w:author="Petter Vang Brakalsvaalet [pev2]" w:date="2021-04-29T15:52:00Z">
                    <w:rPr>
                      <w:rFonts w:cstheme="majorHAnsi"/>
                    </w:rPr>
                  </w:rPrChange>
                </w:rPr>
                <w:t>6</w:t>
              </w:r>
            </w:ins>
          </w:p>
        </w:tc>
        <w:tc>
          <w:tcPr>
            <w:tcW w:w="2694" w:type="dxa"/>
            <w:vAlign w:val="center"/>
          </w:tcPr>
          <w:p w14:paraId="75622A91" w14:textId="147DEE1A" w:rsidR="006E6A94" w:rsidRPr="00555D5E" w:rsidRDefault="00936C5A" w:rsidP="003C79F9">
            <w:pPr>
              <w:jc w:val="center"/>
              <w:rPr>
                <w:ins w:id="5193" w:author="Petter Vang Brakalsvaalet [pev2]" w:date="2021-04-28T00:18:00Z"/>
                <w:rFonts w:cstheme="majorHAnsi"/>
                <w:rPrChange w:id="5194" w:author="Petter Vang Brakalsvaalet [pev2]" w:date="2021-04-29T15:52:00Z">
                  <w:rPr>
                    <w:ins w:id="5195" w:author="Petter Vang Brakalsvaalet [pev2]" w:date="2021-04-28T00:18:00Z"/>
                    <w:rFonts w:cstheme="majorHAnsi"/>
                  </w:rPr>
                </w:rPrChange>
              </w:rPr>
            </w:pPr>
            <w:ins w:id="5196" w:author="Petter Vang Brakalsvaalet [pev2]" w:date="2021-04-28T00:26:00Z">
              <w:r w:rsidRPr="00555D5E">
                <w:rPr>
                  <w:rFonts w:cstheme="majorHAnsi"/>
                  <w:rPrChange w:id="5197" w:author="Petter Vang Brakalsvaalet [pev2]" w:date="2021-04-29T15:52:00Z">
                    <w:rPr>
                      <w:rFonts w:cstheme="majorHAnsi"/>
                    </w:rPr>
                  </w:rPrChange>
                </w:rPr>
                <w:t xml:space="preserve">When clicking on the button when close to a hiding spot the player will be </w:t>
              </w:r>
            </w:ins>
            <w:ins w:id="5198" w:author="Petter Vang Brakalsvaalet [pev2]" w:date="2021-04-28T00:29:00Z">
              <w:r w:rsidRPr="00555D5E">
                <w:rPr>
                  <w:rFonts w:cstheme="majorHAnsi"/>
                  <w:rPrChange w:id="5199" w:author="Petter Vang Brakalsvaalet [pev2]" w:date="2021-04-29T15:52:00Z">
                    <w:rPr>
                      <w:rFonts w:cstheme="majorHAnsi"/>
                    </w:rPr>
                  </w:rPrChange>
                </w:rPr>
                <w:t>hidden</w:t>
              </w:r>
            </w:ins>
            <w:ins w:id="5200" w:author="Petter Vang Brakalsvaalet [pev2]" w:date="2021-04-28T00:26:00Z">
              <w:r w:rsidRPr="00555D5E">
                <w:rPr>
                  <w:rFonts w:cstheme="majorHAnsi"/>
                  <w:rPrChange w:id="5201" w:author="Petter Vang Brakalsvaalet [pev2]" w:date="2021-04-29T15:52:00Z">
                    <w:rPr>
                      <w:rFonts w:cstheme="majorHAnsi"/>
                    </w:rPr>
                  </w:rPrChange>
                </w:rPr>
                <w:t xml:space="preserve">. </w:t>
              </w:r>
            </w:ins>
          </w:p>
        </w:tc>
        <w:tc>
          <w:tcPr>
            <w:tcW w:w="2394" w:type="dxa"/>
            <w:vAlign w:val="center"/>
          </w:tcPr>
          <w:p w14:paraId="5207E7E6" w14:textId="46D5D022" w:rsidR="006E6A94" w:rsidRPr="00555D5E" w:rsidRDefault="00936C5A" w:rsidP="00555D5E">
            <w:pPr>
              <w:jc w:val="center"/>
              <w:rPr>
                <w:ins w:id="5202" w:author="Petter Vang Brakalsvaalet [pev2]" w:date="2021-04-28T00:18:00Z"/>
                <w:rFonts w:cstheme="majorHAnsi"/>
                <w:rPrChange w:id="5203" w:author="Petter Vang Brakalsvaalet [pev2]" w:date="2021-04-29T15:52:00Z">
                  <w:rPr>
                    <w:ins w:id="5204" w:author="Petter Vang Brakalsvaalet [pev2]" w:date="2021-04-28T00:18:00Z"/>
                    <w:rFonts w:cstheme="majorHAnsi"/>
                  </w:rPr>
                </w:rPrChange>
              </w:rPr>
            </w:pPr>
            <w:ins w:id="5205" w:author="Petter Vang Brakalsvaalet [pev2]" w:date="2021-04-28T00:29:00Z">
              <w:r w:rsidRPr="00555D5E">
                <w:rPr>
                  <w:rFonts w:cstheme="majorHAnsi"/>
                  <w:rPrChange w:id="5206" w:author="Petter Vang Brakalsvaalet [pev2]" w:date="2021-04-29T15:52:00Z">
                    <w:rPr>
                      <w:rFonts w:cstheme="majorHAnsi"/>
                    </w:rPr>
                  </w:rPrChange>
                </w:rPr>
                <w:t xml:space="preserve">When clicking the button and a hiding spot is close. The player will hide if they are a hider, if not </w:t>
              </w:r>
            </w:ins>
            <w:ins w:id="5207" w:author="Petter Vang Brakalsvaalet [pev2]" w:date="2021-04-28T00:31:00Z">
              <w:r w:rsidRPr="00555D5E">
                <w:rPr>
                  <w:rFonts w:cstheme="majorHAnsi"/>
                  <w:rPrChange w:id="5208" w:author="Petter Vang Brakalsvaalet [pev2]" w:date="2021-04-29T15:52:00Z">
                    <w:rPr>
                      <w:rFonts w:cstheme="majorHAnsi"/>
                    </w:rPr>
                  </w:rPrChange>
                </w:rPr>
                <w:t>nothing</w:t>
              </w:r>
            </w:ins>
            <w:ins w:id="5209" w:author="Petter Vang Brakalsvaalet [pev2]" w:date="2021-04-28T00:29:00Z">
              <w:r w:rsidRPr="00555D5E">
                <w:rPr>
                  <w:rFonts w:cstheme="majorHAnsi"/>
                  <w:rPrChange w:id="5210" w:author="Petter Vang Brakalsvaalet [pev2]" w:date="2021-04-29T15:52:00Z">
                    <w:rPr>
                      <w:rFonts w:cstheme="majorHAnsi"/>
                    </w:rPr>
                  </w:rPrChange>
                </w:rPr>
                <w:t xml:space="preserve"> will happen.</w:t>
              </w:r>
            </w:ins>
          </w:p>
        </w:tc>
        <w:tc>
          <w:tcPr>
            <w:tcW w:w="2073" w:type="dxa"/>
            <w:vAlign w:val="center"/>
          </w:tcPr>
          <w:p w14:paraId="145839B3" w14:textId="0CE792AD" w:rsidR="006E6A94" w:rsidRPr="00555D5E" w:rsidRDefault="00936C5A" w:rsidP="00555D5E">
            <w:pPr>
              <w:jc w:val="center"/>
              <w:rPr>
                <w:ins w:id="5211" w:author="Petter Vang Brakalsvaalet [pev2]" w:date="2021-04-28T00:18:00Z"/>
                <w:rFonts w:cstheme="majorHAnsi"/>
                <w:rPrChange w:id="5212" w:author="Petter Vang Brakalsvaalet [pev2]" w:date="2021-04-29T15:52:00Z">
                  <w:rPr>
                    <w:ins w:id="5213" w:author="Petter Vang Brakalsvaalet [pev2]" w:date="2021-04-28T00:18:00Z"/>
                    <w:rFonts w:cstheme="majorHAnsi"/>
                  </w:rPr>
                </w:rPrChange>
              </w:rPr>
            </w:pPr>
            <w:ins w:id="5214" w:author="Petter Vang Brakalsvaalet [pev2]" w:date="2021-04-28T00:30:00Z">
              <w:r w:rsidRPr="00555D5E">
                <w:rPr>
                  <w:rFonts w:cstheme="majorHAnsi"/>
                  <w:rPrChange w:id="5215" w:author="Petter Vang Brakalsvaalet [pev2]" w:date="2021-04-29T15:52:00Z">
                    <w:rPr>
                      <w:rFonts w:cstheme="majorHAnsi"/>
                    </w:rPr>
                  </w:rPrChange>
                </w:rPr>
                <w:t>Pass</w:t>
              </w:r>
            </w:ins>
          </w:p>
        </w:tc>
      </w:tr>
      <w:tr w:rsidR="00936C5A" w:rsidRPr="00555D5E" w14:paraId="2BCAC31E" w14:textId="77777777" w:rsidTr="00B83249">
        <w:trPr>
          <w:ins w:id="5216" w:author="Petter Vang Brakalsvaalet [pev2]" w:date="2021-04-28T00:30:00Z"/>
        </w:trPr>
        <w:tc>
          <w:tcPr>
            <w:tcW w:w="1129" w:type="dxa"/>
            <w:vAlign w:val="center"/>
          </w:tcPr>
          <w:p w14:paraId="107DE553" w14:textId="646186F8" w:rsidR="00936C5A" w:rsidRPr="00555D5E" w:rsidRDefault="00936C5A" w:rsidP="003C79F9">
            <w:pPr>
              <w:jc w:val="center"/>
              <w:rPr>
                <w:ins w:id="5217" w:author="Petter Vang Brakalsvaalet [pev2]" w:date="2021-04-28T00:30:00Z"/>
                <w:rFonts w:cstheme="majorHAnsi"/>
                <w:rPrChange w:id="5218" w:author="Petter Vang Brakalsvaalet [pev2]" w:date="2021-04-29T15:52:00Z">
                  <w:rPr>
                    <w:ins w:id="5219" w:author="Petter Vang Brakalsvaalet [pev2]" w:date="2021-04-28T00:30:00Z"/>
                    <w:rFonts w:cstheme="majorHAnsi"/>
                  </w:rPr>
                </w:rPrChange>
              </w:rPr>
            </w:pPr>
            <w:ins w:id="5220" w:author="Petter Vang Brakalsvaalet [pev2]" w:date="2021-04-28T00:30:00Z">
              <w:r w:rsidRPr="00555D5E">
                <w:rPr>
                  <w:rFonts w:cstheme="majorHAnsi"/>
                  <w:rPrChange w:id="5221" w:author="Petter Vang Brakalsvaalet [pev2]" w:date="2021-04-29T15:52:00Z">
                    <w:rPr>
                      <w:rFonts w:cstheme="majorHAnsi"/>
                    </w:rPr>
                  </w:rPrChange>
                </w:rPr>
                <w:t>7</w:t>
              </w:r>
            </w:ins>
          </w:p>
        </w:tc>
        <w:tc>
          <w:tcPr>
            <w:tcW w:w="2694" w:type="dxa"/>
            <w:vAlign w:val="center"/>
          </w:tcPr>
          <w:p w14:paraId="48D351C8" w14:textId="32A8D7D7" w:rsidR="00936C5A" w:rsidRPr="00555D5E" w:rsidRDefault="00936C5A" w:rsidP="003C79F9">
            <w:pPr>
              <w:jc w:val="center"/>
              <w:rPr>
                <w:ins w:id="5222" w:author="Petter Vang Brakalsvaalet [pev2]" w:date="2021-04-28T00:30:00Z"/>
                <w:rFonts w:cstheme="majorHAnsi"/>
                <w:rPrChange w:id="5223" w:author="Petter Vang Brakalsvaalet [pev2]" w:date="2021-04-29T15:52:00Z">
                  <w:rPr>
                    <w:ins w:id="5224" w:author="Petter Vang Brakalsvaalet [pev2]" w:date="2021-04-28T00:30:00Z"/>
                    <w:rFonts w:cstheme="majorHAnsi"/>
                  </w:rPr>
                </w:rPrChange>
              </w:rPr>
            </w:pPr>
            <w:ins w:id="5225" w:author="Petter Vang Brakalsvaalet [pev2]" w:date="2021-04-28T00:30:00Z">
              <w:r w:rsidRPr="00555D5E">
                <w:rPr>
                  <w:rFonts w:cstheme="majorHAnsi"/>
                  <w:rPrChange w:id="5226" w:author="Petter Vang Brakalsvaalet [pev2]" w:date="2021-04-29T15:52:00Z">
                    <w:rPr>
                      <w:rFonts w:cstheme="majorHAnsi"/>
                    </w:rPr>
                  </w:rPrChange>
                </w:rPr>
                <w:t>When clicking the button far away from everything, not</w:t>
              </w:r>
            </w:ins>
            <w:ins w:id="5227" w:author="Petter Vang Brakalsvaalet [pev2]" w:date="2021-04-28T00:31:00Z">
              <w:r w:rsidRPr="00555D5E">
                <w:rPr>
                  <w:rFonts w:cstheme="majorHAnsi"/>
                  <w:rPrChange w:id="5228" w:author="Petter Vang Brakalsvaalet [pev2]" w:date="2021-04-29T15:52:00Z">
                    <w:rPr>
                      <w:rFonts w:cstheme="majorHAnsi"/>
                    </w:rPr>
                  </w:rPrChange>
                </w:rPr>
                <w:t>h</w:t>
              </w:r>
            </w:ins>
            <w:ins w:id="5229" w:author="Petter Vang Brakalsvaalet [pev2]" w:date="2021-04-28T00:30:00Z">
              <w:r w:rsidRPr="00555D5E">
                <w:rPr>
                  <w:rFonts w:cstheme="majorHAnsi"/>
                  <w:rPrChange w:id="5230" w:author="Petter Vang Brakalsvaalet [pev2]" w:date="2021-04-29T15:52:00Z">
                    <w:rPr>
                      <w:rFonts w:cstheme="majorHAnsi"/>
                    </w:rPr>
                  </w:rPrChange>
                </w:rPr>
                <w:t>ing happens.</w:t>
              </w:r>
            </w:ins>
          </w:p>
        </w:tc>
        <w:tc>
          <w:tcPr>
            <w:tcW w:w="2394" w:type="dxa"/>
            <w:vAlign w:val="center"/>
          </w:tcPr>
          <w:p w14:paraId="6DF53B12" w14:textId="781FAFB6" w:rsidR="00936C5A" w:rsidRPr="00555D5E" w:rsidRDefault="00936C5A" w:rsidP="00555D5E">
            <w:pPr>
              <w:jc w:val="center"/>
              <w:rPr>
                <w:ins w:id="5231" w:author="Petter Vang Brakalsvaalet [pev2]" w:date="2021-04-28T00:30:00Z"/>
                <w:rFonts w:cstheme="majorHAnsi"/>
                <w:rPrChange w:id="5232" w:author="Petter Vang Brakalsvaalet [pev2]" w:date="2021-04-29T15:52:00Z">
                  <w:rPr>
                    <w:ins w:id="5233" w:author="Petter Vang Brakalsvaalet [pev2]" w:date="2021-04-28T00:30:00Z"/>
                    <w:rFonts w:cstheme="majorHAnsi"/>
                  </w:rPr>
                </w:rPrChange>
              </w:rPr>
            </w:pPr>
            <w:ins w:id="5234" w:author="Petter Vang Brakalsvaalet [pev2]" w:date="2021-04-28T00:30:00Z">
              <w:r w:rsidRPr="00555D5E">
                <w:rPr>
                  <w:rFonts w:cstheme="majorHAnsi"/>
                  <w:rPrChange w:id="5235" w:author="Petter Vang Brakalsvaalet [pev2]" w:date="2021-04-29T15:52:00Z">
                    <w:rPr>
                      <w:rFonts w:cstheme="majorHAnsi"/>
                    </w:rPr>
                  </w:rPrChange>
                </w:rPr>
                <w:t>When clicking the button and noting is close to the player</w:t>
              </w:r>
            </w:ins>
            <w:ins w:id="5236" w:author="Petter Vang Brakalsvaalet [pev2]" w:date="2021-04-28T00:31:00Z">
              <w:r w:rsidRPr="00555D5E">
                <w:rPr>
                  <w:rFonts w:cstheme="majorHAnsi"/>
                  <w:rPrChange w:id="5237" w:author="Petter Vang Brakalsvaalet [pev2]" w:date="2021-04-29T15:52:00Z">
                    <w:rPr>
                      <w:rFonts w:cstheme="majorHAnsi"/>
                    </w:rPr>
                  </w:rPrChange>
                </w:rPr>
                <w:t xml:space="preserve"> nothing will happen</w:t>
              </w:r>
            </w:ins>
          </w:p>
        </w:tc>
        <w:tc>
          <w:tcPr>
            <w:tcW w:w="2073" w:type="dxa"/>
            <w:vAlign w:val="center"/>
          </w:tcPr>
          <w:p w14:paraId="73E82470" w14:textId="67423FAA" w:rsidR="00936C5A" w:rsidRPr="00555D5E" w:rsidRDefault="00936C5A" w:rsidP="00555D5E">
            <w:pPr>
              <w:jc w:val="center"/>
              <w:rPr>
                <w:ins w:id="5238" w:author="Petter Vang Brakalsvaalet [pev2]" w:date="2021-04-28T00:30:00Z"/>
                <w:rFonts w:cstheme="majorHAnsi"/>
                <w:rPrChange w:id="5239" w:author="Petter Vang Brakalsvaalet [pev2]" w:date="2021-04-29T15:52:00Z">
                  <w:rPr>
                    <w:ins w:id="5240" w:author="Petter Vang Brakalsvaalet [pev2]" w:date="2021-04-28T00:30:00Z"/>
                    <w:rFonts w:cstheme="majorHAnsi"/>
                  </w:rPr>
                </w:rPrChange>
              </w:rPr>
            </w:pPr>
            <w:ins w:id="5241" w:author="Petter Vang Brakalsvaalet [pev2]" w:date="2021-04-28T00:31:00Z">
              <w:r w:rsidRPr="00555D5E">
                <w:rPr>
                  <w:rFonts w:cstheme="majorHAnsi"/>
                  <w:rPrChange w:id="5242" w:author="Petter Vang Brakalsvaalet [pev2]" w:date="2021-04-29T15:52:00Z">
                    <w:rPr>
                      <w:rFonts w:cstheme="majorHAnsi"/>
                    </w:rPr>
                  </w:rPrChange>
                </w:rPr>
                <w:t>Pass</w:t>
              </w:r>
            </w:ins>
          </w:p>
        </w:tc>
      </w:tr>
      <w:tr w:rsidR="00936C5A" w:rsidRPr="00555D5E" w14:paraId="5A90F9A3" w14:textId="77777777" w:rsidTr="00B83249">
        <w:trPr>
          <w:ins w:id="5243" w:author="Petter Vang Brakalsvaalet [pev2]" w:date="2021-04-28T00:31:00Z"/>
        </w:trPr>
        <w:tc>
          <w:tcPr>
            <w:tcW w:w="1129" w:type="dxa"/>
            <w:vAlign w:val="center"/>
          </w:tcPr>
          <w:p w14:paraId="1C42FA94" w14:textId="1136AB58" w:rsidR="00936C5A" w:rsidRPr="00555D5E" w:rsidRDefault="00936C5A" w:rsidP="003C79F9">
            <w:pPr>
              <w:jc w:val="center"/>
              <w:rPr>
                <w:ins w:id="5244" w:author="Petter Vang Brakalsvaalet [pev2]" w:date="2021-04-28T00:31:00Z"/>
                <w:rFonts w:cstheme="majorHAnsi"/>
                <w:rPrChange w:id="5245" w:author="Petter Vang Brakalsvaalet [pev2]" w:date="2021-04-29T15:52:00Z">
                  <w:rPr>
                    <w:ins w:id="5246" w:author="Petter Vang Brakalsvaalet [pev2]" w:date="2021-04-28T00:31:00Z"/>
                    <w:rFonts w:cstheme="majorHAnsi"/>
                  </w:rPr>
                </w:rPrChange>
              </w:rPr>
            </w:pPr>
            <w:ins w:id="5247" w:author="Petter Vang Brakalsvaalet [pev2]" w:date="2021-04-28T00:31:00Z">
              <w:r w:rsidRPr="00555D5E">
                <w:rPr>
                  <w:rFonts w:cstheme="majorHAnsi"/>
                  <w:rPrChange w:id="5248" w:author="Petter Vang Brakalsvaalet [pev2]" w:date="2021-04-29T15:52:00Z">
                    <w:rPr>
                      <w:rFonts w:cstheme="majorHAnsi"/>
                    </w:rPr>
                  </w:rPrChange>
                </w:rPr>
                <w:t>8</w:t>
              </w:r>
            </w:ins>
          </w:p>
        </w:tc>
        <w:tc>
          <w:tcPr>
            <w:tcW w:w="2694" w:type="dxa"/>
            <w:vAlign w:val="center"/>
          </w:tcPr>
          <w:p w14:paraId="5093C42D" w14:textId="088EF9F8" w:rsidR="00936C5A" w:rsidRPr="00555D5E" w:rsidRDefault="00936C5A" w:rsidP="003C79F9">
            <w:pPr>
              <w:jc w:val="center"/>
              <w:rPr>
                <w:ins w:id="5249" w:author="Petter Vang Brakalsvaalet [pev2]" w:date="2021-04-28T00:31:00Z"/>
                <w:rFonts w:cstheme="majorHAnsi"/>
                <w:rPrChange w:id="5250" w:author="Petter Vang Brakalsvaalet [pev2]" w:date="2021-04-29T15:52:00Z">
                  <w:rPr>
                    <w:ins w:id="5251" w:author="Petter Vang Brakalsvaalet [pev2]" w:date="2021-04-28T00:31:00Z"/>
                    <w:rFonts w:cstheme="majorHAnsi"/>
                  </w:rPr>
                </w:rPrChange>
              </w:rPr>
            </w:pPr>
            <w:ins w:id="5252" w:author="Petter Vang Brakalsvaalet [pev2]" w:date="2021-04-28T00:31:00Z">
              <w:r w:rsidRPr="00555D5E">
                <w:rPr>
                  <w:rFonts w:cstheme="majorHAnsi"/>
                  <w:rPrChange w:id="5253" w:author="Petter Vang Brakalsvaalet [pev2]" w:date="2021-04-29T15:52:00Z">
                    <w:rPr>
                      <w:rFonts w:cstheme="majorHAnsi"/>
                    </w:rPr>
                  </w:rPrChange>
                </w:rPr>
                <w:t>When moving the joystick in any direction the player moves in that direction.</w:t>
              </w:r>
            </w:ins>
          </w:p>
        </w:tc>
        <w:tc>
          <w:tcPr>
            <w:tcW w:w="2394" w:type="dxa"/>
            <w:vAlign w:val="center"/>
          </w:tcPr>
          <w:p w14:paraId="4FD9C5F8" w14:textId="4993C3E3" w:rsidR="00936C5A" w:rsidRPr="00555D5E" w:rsidRDefault="00936C5A" w:rsidP="00555D5E">
            <w:pPr>
              <w:jc w:val="center"/>
              <w:rPr>
                <w:ins w:id="5254" w:author="Petter Vang Brakalsvaalet [pev2]" w:date="2021-04-28T00:31:00Z"/>
                <w:rFonts w:cstheme="majorHAnsi"/>
                <w:rPrChange w:id="5255" w:author="Petter Vang Brakalsvaalet [pev2]" w:date="2021-04-29T15:52:00Z">
                  <w:rPr>
                    <w:ins w:id="5256" w:author="Petter Vang Brakalsvaalet [pev2]" w:date="2021-04-28T00:31:00Z"/>
                    <w:rFonts w:cstheme="majorHAnsi"/>
                  </w:rPr>
                </w:rPrChange>
              </w:rPr>
            </w:pPr>
            <w:ins w:id="5257" w:author="Petter Vang Brakalsvaalet [pev2]" w:date="2021-04-28T00:31:00Z">
              <w:r w:rsidRPr="00555D5E">
                <w:rPr>
                  <w:rFonts w:cstheme="majorHAnsi"/>
                  <w:rPrChange w:id="5258" w:author="Petter Vang Brakalsvaalet [pev2]" w:date="2021-04-29T15:52:00Z">
                    <w:rPr>
                      <w:rFonts w:cstheme="majorHAnsi"/>
                    </w:rPr>
                  </w:rPrChange>
                </w:rPr>
                <w:t>When moving the joystick in any direction the player mo</w:t>
              </w:r>
            </w:ins>
            <w:ins w:id="5259" w:author="Petter Vang Brakalsvaalet [pev2]" w:date="2021-04-28T00:32:00Z">
              <w:r w:rsidRPr="00555D5E">
                <w:rPr>
                  <w:rFonts w:cstheme="majorHAnsi"/>
                  <w:rPrChange w:id="5260" w:author="Petter Vang Brakalsvaalet [pev2]" w:date="2021-04-29T15:52:00Z">
                    <w:rPr>
                      <w:rFonts w:cstheme="majorHAnsi"/>
                    </w:rPr>
                  </w:rPrChange>
                </w:rPr>
                <w:t>ves in that direction</w:t>
              </w:r>
            </w:ins>
          </w:p>
        </w:tc>
        <w:tc>
          <w:tcPr>
            <w:tcW w:w="2073" w:type="dxa"/>
            <w:vAlign w:val="center"/>
          </w:tcPr>
          <w:p w14:paraId="708C89D7" w14:textId="286B5B1F" w:rsidR="00936C5A" w:rsidRPr="00555D5E" w:rsidRDefault="00936C5A" w:rsidP="00555D5E">
            <w:pPr>
              <w:jc w:val="center"/>
              <w:rPr>
                <w:ins w:id="5261" w:author="Petter Vang Brakalsvaalet [pev2]" w:date="2021-04-28T00:31:00Z"/>
                <w:rFonts w:cstheme="majorHAnsi"/>
                <w:rPrChange w:id="5262" w:author="Petter Vang Brakalsvaalet [pev2]" w:date="2021-04-29T15:52:00Z">
                  <w:rPr>
                    <w:ins w:id="5263" w:author="Petter Vang Brakalsvaalet [pev2]" w:date="2021-04-28T00:31:00Z"/>
                    <w:rFonts w:cstheme="majorHAnsi"/>
                  </w:rPr>
                </w:rPrChange>
              </w:rPr>
            </w:pPr>
            <w:ins w:id="5264" w:author="Petter Vang Brakalsvaalet [pev2]" w:date="2021-04-28T00:32:00Z">
              <w:r w:rsidRPr="00555D5E">
                <w:rPr>
                  <w:rFonts w:cstheme="majorHAnsi"/>
                  <w:rPrChange w:id="5265" w:author="Petter Vang Brakalsvaalet [pev2]" w:date="2021-04-29T15:52:00Z">
                    <w:rPr>
                      <w:rFonts w:cstheme="majorHAnsi"/>
                    </w:rPr>
                  </w:rPrChange>
                </w:rPr>
                <w:t>Pass</w:t>
              </w:r>
            </w:ins>
          </w:p>
        </w:tc>
      </w:tr>
      <w:tr w:rsidR="00936C5A" w:rsidRPr="00555D5E" w14:paraId="549C98BF" w14:textId="77777777" w:rsidTr="00B83249">
        <w:trPr>
          <w:ins w:id="5266" w:author="Petter Vang Brakalsvaalet [pev2]" w:date="2021-04-28T00:32:00Z"/>
        </w:trPr>
        <w:tc>
          <w:tcPr>
            <w:tcW w:w="1129" w:type="dxa"/>
            <w:vAlign w:val="center"/>
          </w:tcPr>
          <w:p w14:paraId="7A2AF0C6" w14:textId="249A66D2" w:rsidR="00936C5A" w:rsidRPr="00555D5E" w:rsidRDefault="00936C5A" w:rsidP="003C79F9">
            <w:pPr>
              <w:jc w:val="center"/>
              <w:rPr>
                <w:ins w:id="5267" w:author="Petter Vang Brakalsvaalet [pev2]" w:date="2021-04-28T00:32:00Z"/>
                <w:rFonts w:cstheme="majorHAnsi"/>
                <w:rPrChange w:id="5268" w:author="Petter Vang Brakalsvaalet [pev2]" w:date="2021-04-29T15:52:00Z">
                  <w:rPr>
                    <w:ins w:id="5269" w:author="Petter Vang Brakalsvaalet [pev2]" w:date="2021-04-28T00:32:00Z"/>
                    <w:rFonts w:cstheme="majorHAnsi"/>
                  </w:rPr>
                </w:rPrChange>
              </w:rPr>
            </w:pPr>
            <w:ins w:id="5270" w:author="Petter Vang Brakalsvaalet [pev2]" w:date="2021-04-28T00:32:00Z">
              <w:r w:rsidRPr="00555D5E">
                <w:rPr>
                  <w:rFonts w:cstheme="majorHAnsi"/>
                  <w:rPrChange w:id="5271" w:author="Petter Vang Brakalsvaalet [pev2]" w:date="2021-04-29T15:52:00Z">
                    <w:rPr>
                      <w:rFonts w:cstheme="majorHAnsi"/>
                    </w:rPr>
                  </w:rPrChange>
                </w:rPr>
                <w:t>9</w:t>
              </w:r>
            </w:ins>
          </w:p>
        </w:tc>
        <w:tc>
          <w:tcPr>
            <w:tcW w:w="2694" w:type="dxa"/>
            <w:vAlign w:val="center"/>
          </w:tcPr>
          <w:p w14:paraId="5C63DADB" w14:textId="65D3E960" w:rsidR="00936C5A" w:rsidRPr="00555D5E" w:rsidRDefault="00936C5A" w:rsidP="003C79F9">
            <w:pPr>
              <w:jc w:val="center"/>
              <w:rPr>
                <w:ins w:id="5272" w:author="Petter Vang Brakalsvaalet [pev2]" w:date="2021-04-28T00:32:00Z"/>
                <w:rFonts w:cstheme="majorHAnsi"/>
                <w:rPrChange w:id="5273" w:author="Petter Vang Brakalsvaalet [pev2]" w:date="2021-04-29T15:52:00Z">
                  <w:rPr>
                    <w:ins w:id="5274" w:author="Petter Vang Brakalsvaalet [pev2]" w:date="2021-04-28T00:32:00Z"/>
                    <w:rFonts w:cstheme="majorHAnsi"/>
                  </w:rPr>
                </w:rPrChange>
              </w:rPr>
            </w:pPr>
            <w:ins w:id="5275" w:author="Petter Vang Brakalsvaalet [pev2]" w:date="2021-04-28T00:32:00Z">
              <w:r w:rsidRPr="00555D5E">
                <w:rPr>
                  <w:rFonts w:cstheme="majorHAnsi"/>
                  <w:rPrChange w:id="5276" w:author="Petter Vang Brakalsvaalet [pev2]" w:date="2021-04-29T15:52:00Z">
                    <w:rPr>
                      <w:rFonts w:cstheme="majorHAnsi"/>
                    </w:rPr>
                  </w:rPrChange>
                </w:rPr>
                <w:t>When moving the joystick and the player is hidden, the joystick doesn’t move</w:t>
              </w:r>
            </w:ins>
          </w:p>
        </w:tc>
        <w:tc>
          <w:tcPr>
            <w:tcW w:w="2394" w:type="dxa"/>
            <w:vAlign w:val="center"/>
          </w:tcPr>
          <w:p w14:paraId="7DCFF85E" w14:textId="79588B58" w:rsidR="00936C5A" w:rsidRPr="00555D5E" w:rsidRDefault="00936C5A" w:rsidP="00555D5E">
            <w:pPr>
              <w:jc w:val="center"/>
              <w:rPr>
                <w:ins w:id="5277" w:author="Petter Vang Brakalsvaalet [pev2]" w:date="2021-04-28T00:32:00Z"/>
                <w:rFonts w:cstheme="majorHAnsi"/>
                <w:rPrChange w:id="5278" w:author="Petter Vang Brakalsvaalet [pev2]" w:date="2021-04-29T15:52:00Z">
                  <w:rPr>
                    <w:ins w:id="5279" w:author="Petter Vang Brakalsvaalet [pev2]" w:date="2021-04-28T00:32:00Z"/>
                    <w:rFonts w:cstheme="majorHAnsi"/>
                  </w:rPr>
                </w:rPrChange>
              </w:rPr>
            </w:pPr>
            <w:ins w:id="5280" w:author="Petter Vang Brakalsvaalet [pev2]" w:date="2021-04-28T00:32:00Z">
              <w:r w:rsidRPr="00555D5E">
                <w:rPr>
                  <w:rFonts w:cstheme="majorHAnsi"/>
                  <w:rPrChange w:id="5281" w:author="Petter Vang Brakalsvaalet [pev2]" w:date="2021-04-29T15:52:00Z">
                    <w:rPr>
                      <w:rFonts w:cstheme="majorHAnsi"/>
                    </w:rPr>
                  </w:rPrChange>
                </w:rPr>
                <w:t>When moving the</w:t>
              </w:r>
            </w:ins>
            <w:ins w:id="5282" w:author="Petter Vang Brakalsvaalet [pev2]" w:date="2021-04-28T00:33:00Z">
              <w:r w:rsidRPr="00555D5E">
                <w:rPr>
                  <w:rFonts w:cstheme="majorHAnsi"/>
                  <w:rPrChange w:id="5283" w:author="Petter Vang Brakalsvaalet [pev2]" w:date="2021-04-29T15:52:00Z">
                    <w:rPr>
                      <w:rFonts w:cstheme="majorHAnsi"/>
                    </w:rPr>
                  </w:rPrChange>
                </w:rPr>
                <w:t xml:space="preserve"> joystick and the player is hidden, nothing happens.</w:t>
              </w:r>
            </w:ins>
          </w:p>
        </w:tc>
        <w:tc>
          <w:tcPr>
            <w:tcW w:w="2073" w:type="dxa"/>
            <w:vAlign w:val="center"/>
          </w:tcPr>
          <w:p w14:paraId="2E78352C" w14:textId="432F6D41" w:rsidR="00936C5A" w:rsidRPr="00555D5E" w:rsidRDefault="00936C5A" w:rsidP="00555D5E">
            <w:pPr>
              <w:jc w:val="center"/>
              <w:rPr>
                <w:ins w:id="5284" w:author="Petter Vang Brakalsvaalet [pev2]" w:date="2021-04-28T00:32:00Z"/>
                <w:rFonts w:cstheme="majorHAnsi"/>
                <w:rPrChange w:id="5285" w:author="Petter Vang Brakalsvaalet [pev2]" w:date="2021-04-29T15:52:00Z">
                  <w:rPr>
                    <w:ins w:id="5286" w:author="Petter Vang Brakalsvaalet [pev2]" w:date="2021-04-28T00:32:00Z"/>
                    <w:rFonts w:cstheme="majorHAnsi"/>
                  </w:rPr>
                </w:rPrChange>
              </w:rPr>
            </w:pPr>
            <w:ins w:id="5287" w:author="Petter Vang Brakalsvaalet [pev2]" w:date="2021-04-28T00:33:00Z">
              <w:r w:rsidRPr="00555D5E">
                <w:rPr>
                  <w:rFonts w:cstheme="majorHAnsi"/>
                  <w:rPrChange w:id="5288" w:author="Petter Vang Brakalsvaalet [pev2]" w:date="2021-04-29T15:52:00Z">
                    <w:rPr>
                      <w:rFonts w:cstheme="majorHAnsi"/>
                    </w:rPr>
                  </w:rPrChange>
                </w:rPr>
                <w:t>Pass</w:t>
              </w:r>
            </w:ins>
          </w:p>
        </w:tc>
      </w:tr>
      <w:tr w:rsidR="00936C5A" w:rsidRPr="00555D5E" w14:paraId="50A47F25" w14:textId="77777777" w:rsidTr="00B83249">
        <w:trPr>
          <w:ins w:id="5289" w:author="Petter Vang Brakalsvaalet [pev2]" w:date="2021-04-28T00:32:00Z"/>
        </w:trPr>
        <w:tc>
          <w:tcPr>
            <w:tcW w:w="1129" w:type="dxa"/>
            <w:vAlign w:val="center"/>
          </w:tcPr>
          <w:p w14:paraId="4DC726F7" w14:textId="6BBB1A5C" w:rsidR="00936C5A" w:rsidRPr="00555D5E" w:rsidRDefault="00936C5A" w:rsidP="003C79F9">
            <w:pPr>
              <w:jc w:val="center"/>
              <w:rPr>
                <w:ins w:id="5290" w:author="Petter Vang Brakalsvaalet [pev2]" w:date="2021-04-28T00:32:00Z"/>
                <w:rFonts w:cstheme="majorHAnsi"/>
                <w:rPrChange w:id="5291" w:author="Petter Vang Brakalsvaalet [pev2]" w:date="2021-04-29T15:52:00Z">
                  <w:rPr>
                    <w:ins w:id="5292" w:author="Petter Vang Brakalsvaalet [pev2]" w:date="2021-04-28T00:32:00Z"/>
                    <w:rFonts w:cstheme="majorHAnsi"/>
                  </w:rPr>
                </w:rPrChange>
              </w:rPr>
            </w:pPr>
            <w:ins w:id="5293" w:author="Petter Vang Brakalsvaalet [pev2]" w:date="2021-04-28T00:33:00Z">
              <w:r w:rsidRPr="00555D5E">
                <w:rPr>
                  <w:rFonts w:cstheme="majorHAnsi"/>
                  <w:rPrChange w:id="5294" w:author="Petter Vang Brakalsvaalet [pev2]" w:date="2021-04-29T15:52:00Z">
                    <w:rPr>
                      <w:rFonts w:cstheme="majorHAnsi"/>
                    </w:rPr>
                  </w:rPrChange>
                </w:rPr>
                <w:t xml:space="preserve">10 </w:t>
              </w:r>
            </w:ins>
          </w:p>
        </w:tc>
        <w:tc>
          <w:tcPr>
            <w:tcW w:w="2694" w:type="dxa"/>
            <w:vAlign w:val="center"/>
          </w:tcPr>
          <w:p w14:paraId="6C2EB528" w14:textId="2AC22934" w:rsidR="00936C5A" w:rsidRPr="00555D5E" w:rsidRDefault="00936C5A" w:rsidP="003C79F9">
            <w:pPr>
              <w:jc w:val="center"/>
              <w:rPr>
                <w:ins w:id="5295" w:author="Petter Vang Brakalsvaalet [pev2]" w:date="2021-04-28T00:32:00Z"/>
                <w:rFonts w:cstheme="majorHAnsi"/>
                <w:rPrChange w:id="5296" w:author="Petter Vang Brakalsvaalet [pev2]" w:date="2021-04-29T15:52:00Z">
                  <w:rPr>
                    <w:ins w:id="5297" w:author="Petter Vang Brakalsvaalet [pev2]" w:date="2021-04-28T00:32:00Z"/>
                    <w:rFonts w:cstheme="majorHAnsi"/>
                  </w:rPr>
                </w:rPrChange>
              </w:rPr>
            </w:pPr>
            <w:ins w:id="5298" w:author="Petter Vang Brakalsvaalet [pev2]" w:date="2021-04-28T00:33:00Z">
              <w:r w:rsidRPr="00555D5E">
                <w:rPr>
                  <w:rFonts w:cstheme="majorHAnsi"/>
                  <w:rPrChange w:id="5299" w:author="Petter Vang Brakalsvaalet [pev2]" w:date="2021-04-29T15:52:00Z">
                    <w:rPr>
                      <w:rFonts w:cstheme="majorHAnsi"/>
                    </w:rPr>
                  </w:rPrChange>
                </w:rPr>
                <w:t>When moving the joystick and the player is caught nothing happens.</w:t>
              </w:r>
            </w:ins>
          </w:p>
        </w:tc>
        <w:tc>
          <w:tcPr>
            <w:tcW w:w="2394" w:type="dxa"/>
            <w:vAlign w:val="center"/>
          </w:tcPr>
          <w:p w14:paraId="56E8C128" w14:textId="0DCDB6BD" w:rsidR="00936C5A" w:rsidRPr="00555D5E" w:rsidRDefault="00936C5A" w:rsidP="00555D5E">
            <w:pPr>
              <w:jc w:val="center"/>
              <w:rPr>
                <w:ins w:id="5300" w:author="Petter Vang Brakalsvaalet [pev2]" w:date="2021-04-28T00:32:00Z"/>
                <w:rFonts w:cstheme="majorHAnsi"/>
                <w:rPrChange w:id="5301" w:author="Petter Vang Brakalsvaalet [pev2]" w:date="2021-04-29T15:52:00Z">
                  <w:rPr>
                    <w:ins w:id="5302" w:author="Petter Vang Brakalsvaalet [pev2]" w:date="2021-04-28T00:32:00Z"/>
                    <w:rFonts w:cstheme="majorHAnsi"/>
                  </w:rPr>
                </w:rPrChange>
              </w:rPr>
            </w:pPr>
            <w:ins w:id="5303" w:author="Petter Vang Brakalsvaalet [pev2]" w:date="2021-04-28T00:33:00Z">
              <w:r w:rsidRPr="00555D5E">
                <w:rPr>
                  <w:rFonts w:cstheme="majorHAnsi"/>
                  <w:rPrChange w:id="5304" w:author="Petter Vang Brakalsvaalet [pev2]" w:date="2021-04-29T15:52:00Z">
                    <w:rPr>
                      <w:rFonts w:cstheme="majorHAnsi"/>
                    </w:rPr>
                  </w:rPrChange>
                </w:rPr>
                <w:t>When moving the joystick and the player is caught nothing happens.</w:t>
              </w:r>
            </w:ins>
          </w:p>
        </w:tc>
        <w:tc>
          <w:tcPr>
            <w:tcW w:w="2073" w:type="dxa"/>
            <w:vAlign w:val="center"/>
          </w:tcPr>
          <w:p w14:paraId="3A46FEA9" w14:textId="5ECA2A4C" w:rsidR="00936C5A" w:rsidRPr="00555D5E" w:rsidRDefault="00936C5A" w:rsidP="00555D5E">
            <w:pPr>
              <w:jc w:val="center"/>
              <w:rPr>
                <w:ins w:id="5305" w:author="Petter Vang Brakalsvaalet [pev2]" w:date="2021-04-28T00:32:00Z"/>
                <w:rFonts w:cstheme="majorHAnsi"/>
                <w:rPrChange w:id="5306" w:author="Petter Vang Brakalsvaalet [pev2]" w:date="2021-04-29T15:52:00Z">
                  <w:rPr>
                    <w:ins w:id="5307" w:author="Petter Vang Brakalsvaalet [pev2]" w:date="2021-04-28T00:32:00Z"/>
                    <w:rFonts w:cstheme="majorHAnsi"/>
                  </w:rPr>
                </w:rPrChange>
              </w:rPr>
            </w:pPr>
            <w:ins w:id="5308" w:author="Petter Vang Brakalsvaalet [pev2]" w:date="2021-04-28T00:34:00Z">
              <w:r w:rsidRPr="00555D5E">
                <w:rPr>
                  <w:rFonts w:cstheme="majorHAnsi"/>
                  <w:rPrChange w:id="5309" w:author="Petter Vang Brakalsvaalet [pev2]" w:date="2021-04-29T15:52:00Z">
                    <w:rPr>
                      <w:rFonts w:cstheme="majorHAnsi"/>
                    </w:rPr>
                  </w:rPrChange>
                </w:rPr>
                <w:t>Pass</w:t>
              </w:r>
            </w:ins>
          </w:p>
        </w:tc>
      </w:tr>
      <w:tr w:rsidR="00936C5A" w:rsidRPr="00555D5E" w14:paraId="745C56A6" w14:textId="77777777" w:rsidTr="00B83249">
        <w:trPr>
          <w:ins w:id="5310" w:author="Petter Vang Brakalsvaalet [pev2]" w:date="2021-04-28T00:32:00Z"/>
        </w:trPr>
        <w:tc>
          <w:tcPr>
            <w:tcW w:w="1129" w:type="dxa"/>
            <w:vAlign w:val="center"/>
          </w:tcPr>
          <w:p w14:paraId="10D67AAE" w14:textId="01A4A5C5" w:rsidR="00936C5A" w:rsidRPr="00555D5E" w:rsidRDefault="00936C5A" w:rsidP="003C79F9">
            <w:pPr>
              <w:jc w:val="center"/>
              <w:rPr>
                <w:ins w:id="5311" w:author="Petter Vang Brakalsvaalet [pev2]" w:date="2021-04-28T00:32:00Z"/>
                <w:rFonts w:cstheme="majorHAnsi"/>
                <w:rPrChange w:id="5312" w:author="Petter Vang Brakalsvaalet [pev2]" w:date="2021-04-29T15:52:00Z">
                  <w:rPr>
                    <w:ins w:id="5313" w:author="Petter Vang Brakalsvaalet [pev2]" w:date="2021-04-28T00:32:00Z"/>
                    <w:rFonts w:cstheme="majorHAnsi"/>
                  </w:rPr>
                </w:rPrChange>
              </w:rPr>
            </w:pPr>
            <w:ins w:id="5314" w:author="Petter Vang Brakalsvaalet [pev2]" w:date="2021-04-28T00:34:00Z">
              <w:r w:rsidRPr="00555D5E">
                <w:rPr>
                  <w:rFonts w:cstheme="majorHAnsi"/>
                  <w:rPrChange w:id="5315" w:author="Petter Vang Brakalsvaalet [pev2]" w:date="2021-04-29T15:52:00Z">
                    <w:rPr>
                      <w:rFonts w:cstheme="majorHAnsi"/>
                    </w:rPr>
                  </w:rPrChange>
                </w:rPr>
                <w:t>11</w:t>
              </w:r>
            </w:ins>
          </w:p>
        </w:tc>
        <w:tc>
          <w:tcPr>
            <w:tcW w:w="2694" w:type="dxa"/>
            <w:vAlign w:val="center"/>
          </w:tcPr>
          <w:p w14:paraId="0F2D1E76" w14:textId="18292BE7" w:rsidR="00936C5A" w:rsidRPr="00555D5E" w:rsidRDefault="00936C5A" w:rsidP="003C79F9">
            <w:pPr>
              <w:jc w:val="center"/>
              <w:rPr>
                <w:ins w:id="5316" w:author="Petter Vang Brakalsvaalet [pev2]" w:date="2021-04-28T00:32:00Z"/>
                <w:rFonts w:cstheme="majorHAnsi"/>
                <w:rPrChange w:id="5317" w:author="Petter Vang Brakalsvaalet [pev2]" w:date="2021-04-29T15:52:00Z">
                  <w:rPr>
                    <w:ins w:id="5318" w:author="Petter Vang Brakalsvaalet [pev2]" w:date="2021-04-28T00:32:00Z"/>
                    <w:rFonts w:cstheme="majorHAnsi"/>
                  </w:rPr>
                </w:rPrChange>
              </w:rPr>
            </w:pPr>
            <w:ins w:id="5319" w:author="Petter Vang Brakalsvaalet [pev2]" w:date="2021-04-28T00:34:00Z">
              <w:r w:rsidRPr="00555D5E">
                <w:rPr>
                  <w:rFonts w:cstheme="majorHAnsi"/>
                  <w:rPrChange w:id="5320" w:author="Petter Vang Brakalsvaalet [pev2]" w:date="2021-04-29T15:52:00Z">
                    <w:rPr>
                      <w:rFonts w:cstheme="majorHAnsi"/>
                    </w:rPr>
                  </w:rPrChange>
                </w:rPr>
                <w:t>When clicking anywhere outside of the joystick the joystick doesn’t move</w:t>
              </w:r>
            </w:ins>
          </w:p>
        </w:tc>
        <w:tc>
          <w:tcPr>
            <w:tcW w:w="2394" w:type="dxa"/>
            <w:vAlign w:val="center"/>
          </w:tcPr>
          <w:p w14:paraId="50F63FA7" w14:textId="2D966A8F" w:rsidR="00936C5A" w:rsidRPr="00555D5E" w:rsidRDefault="00936C5A" w:rsidP="00555D5E">
            <w:pPr>
              <w:jc w:val="center"/>
              <w:rPr>
                <w:ins w:id="5321" w:author="Petter Vang Brakalsvaalet [pev2]" w:date="2021-04-28T00:32:00Z"/>
                <w:rFonts w:cstheme="majorHAnsi"/>
                <w:rPrChange w:id="5322" w:author="Petter Vang Brakalsvaalet [pev2]" w:date="2021-04-29T15:52:00Z">
                  <w:rPr>
                    <w:ins w:id="5323" w:author="Petter Vang Brakalsvaalet [pev2]" w:date="2021-04-28T00:32:00Z"/>
                    <w:rFonts w:cstheme="majorHAnsi"/>
                  </w:rPr>
                </w:rPrChange>
              </w:rPr>
            </w:pPr>
            <w:ins w:id="5324" w:author="Petter Vang Brakalsvaalet [pev2]" w:date="2021-04-28T00:34:00Z">
              <w:r w:rsidRPr="00555D5E">
                <w:rPr>
                  <w:rFonts w:cstheme="majorHAnsi"/>
                  <w:rPrChange w:id="5325" w:author="Petter Vang Brakalsvaalet [pev2]" w:date="2021-04-29T15:52:00Z">
                    <w:rPr>
                      <w:rFonts w:cstheme="majorHAnsi"/>
                    </w:rPr>
                  </w:rPrChange>
                </w:rPr>
                <w:t>When clicking on the screen the joystick</w:t>
              </w:r>
            </w:ins>
            <w:ins w:id="5326" w:author="Petter Vang Brakalsvaalet [pev2]" w:date="2021-04-28T00:35:00Z">
              <w:r w:rsidRPr="00555D5E">
                <w:rPr>
                  <w:rFonts w:cstheme="majorHAnsi"/>
                  <w:rPrChange w:id="5327" w:author="Petter Vang Brakalsvaalet [pev2]" w:date="2021-04-29T15:52:00Z">
                    <w:rPr>
                      <w:rFonts w:cstheme="majorHAnsi"/>
                    </w:rPr>
                  </w:rPrChange>
                </w:rPr>
                <w:t xml:space="preserve"> doesn’t move, </w:t>
              </w:r>
              <w:r w:rsidR="00C25203" w:rsidRPr="00555D5E">
                <w:rPr>
                  <w:rFonts w:cstheme="majorHAnsi"/>
                  <w:rPrChange w:id="5328" w:author="Petter Vang Brakalsvaalet [pev2]" w:date="2021-04-29T15:52:00Z">
                    <w:rPr>
                      <w:rFonts w:cstheme="majorHAnsi"/>
                    </w:rPr>
                  </w:rPrChange>
                </w:rPr>
                <w:t>but sometimes when clicking and dragging on the button the joystick might move.</w:t>
              </w:r>
            </w:ins>
          </w:p>
        </w:tc>
        <w:tc>
          <w:tcPr>
            <w:tcW w:w="2073" w:type="dxa"/>
            <w:vAlign w:val="center"/>
          </w:tcPr>
          <w:p w14:paraId="11F4B8A5" w14:textId="3AB6E9B0" w:rsidR="00936C5A" w:rsidRPr="00555D5E" w:rsidRDefault="00C25203" w:rsidP="00555D5E">
            <w:pPr>
              <w:jc w:val="center"/>
              <w:rPr>
                <w:ins w:id="5329" w:author="Petter Vang Brakalsvaalet [pev2]" w:date="2021-04-28T00:32:00Z"/>
                <w:rFonts w:cstheme="majorHAnsi"/>
                <w:rPrChange w:id="5330" w:author="Petter Vang Brakalsvaalet [pev2]" w:date="2021-04-29T15:52:00Z">
                  <w:rPr>
                    <w:ins w:id="5331" w:author="Petter Vang Brakalsvaalet [pev2]" w:date="2021-04-28T00:32:00Z"/>
                    <w:rFonts w:cstheme="majorHAnsi"/>
                  </w:rPr>
                </w:rPrChange>
              </w:rPr>
            </w:pPr>
            <w:ins w:id="5332" w:author="Petter Vang Brakalsvaalet [pev2]" w:date="2021-04-28T00:35:00Z">
              <w:r w:rsidRPr="00555D5E">
                <w:rPr>
                  <w:rFonts w:cstheme="majorHAnsi"/>
                  <w:rPrChange w:id="5333" w:author="Petter Vang Brakalsvaalet [pev2]" w:date="2021-04-29T15:52:00Z">
                    <w:rPr>
                      <w:rFonts w:cstheme="majorHAnsi"/>
                    </w:rPr>
                  </w:rPrChange>
                </w:rPr>
                <w:t>Partial pass</w:t>
              </w:r>
            </w:ins>
          </w:p>
        </w:tc>
      </w:tr>
      <w:tr w:rsidR="00936C5A" w:rsidRPr="00555D5E" w14:paraId="7DA9429F" w14:textId="77777777" w:rsidTr="00B83249">
        <w:trPr>
          <w:ins w:id="5334" w:author="Petter Vang Brakalsvaalet [pev2]" w:date="2021-04-28T00:32:00Z"/>
        </w:trPr>
        <w:tc>
          <w:tcPr>
            <w:tcW w:w="1129" w:type="dxa"/>
            <w:vAlign w:val="center"/>
          </w:tcPr>
          <w:p w14:paraId="6429A28A" w14:textId="646D469C" w:rsidR="00936C5A" w:rsidRPr="00555D5E" w:rsidRDefault="00C25203" w:rsidP="003C79F9">
            <w:pPr>
              <w:jc w:val="center"/>
              <w:rPr>
                <w:ins w:id="5335" w:author="Petter Vang Brakalsvaalet [pev2]" w:date="2021-04-28T00:32:00Z"/>
                <w:rFonts w:cstheme="majorHAnsi"/>
                <w:rPrChange w:id="5336" w:author="Petter Vang Brakalsvaalet [pev2]" w:date="2021-04-29T15:52:00Z">
                  <w:rPr>
                    <w:ins w:id="5337" w:author="Petter Vang Brakalsvaalet [pev2]" w:date="2021-04-28T00:32:00Z"/>
                    <w:rFonts w:cstheme="majorHAnsi"/>
                  </w:rPr>
                </w:rPrChange>
              </w:rPr>
            </w:pPr>
            <w:ins w:id="5338" w:author="Petter Vang Brakalsvaalet [pev2]" w:date="2021-04-28T00:35:00Z">
              <w:r w:rsidRPr="00555D5E">
                <w:rPr>
                  <w:rFonts w:cstheme="majorHAnsi"/>
                  <w:rPrChange w:id="5339" w:author="Petter Vang Brakalsvaalet [pev2]" w:date="2021-04-29T15:52:00Z">
                    <w:rPr>
                      <w:rFonts w:cstheme="majorHAnsi"/>
                    </w:rPr>
                  </w:rPrChange>
                </w:rPr>
                <w:t>12</w:t>
              </w:r>
            </w:ins>
          </w:p>
        </w:tc>
        <w:tc>
          <w:tcPr>
            <w:tcW w:w="2694" w:type="dxa"/>
            <w:vAlign w:val="center"/>
          </w:tcPr>
          <w:p w14:paraId="2C4D8171" w14:textId="261C6077" w:rsidR="00936C5A" w:rsidRPr="00555D5E" w:rsidRDefault="00C25203" w:rsidP="003C79F9">
            <w:pPr>
              <w:jc w:val="center"/>
              <w:rPr>
                <w:ins w:id="5340" w:author="Petter Vang Brakalsvaalet [pev2]" w:date="2021-04-28T00:32:00Z"/>
                <w:rFonts w:cstheme="majorHAnsi"/>
                <w:rPrChange w:id="5341" w:author="Petter Vang Brakalsvaalet [pev2]" w:date="2021-04-29T15:52:00Z">
                  <w:rPr>
                    <w:ins w:id="5342" w:author="Petter Vang Brakalsvaalet [pev2]" w:date="2021-04-28T00:32:00Z"/>
                    <w:rFonts w:cstheme="majorHAnsi"/>
                  </w:rPr>
                </w:rPrChange>
              </w:rPr>
            </w:pPr>
            <w:ins w:id="5343" w:author="Petter Vang Brakalsvaalet [pev2]" w:date="2021-04-28T00:35:00Z">
              <w:r w:rsidRPr="00555D5E">
                <w:rPr>
                  <w:rFonts w:cstheme="majorHAnsi"/>
                  <w:rPrChange w:id="5344" w:author="Petter Vang Brakalsvaalet [pev2]" w:date="2021-04-29T15:52:00Z">
                    <w:rPr>
                      <w:rFonts w:cstheme="majorHAnsi"/>
                    </w:rPr>
                  </w:rPrChange>
                </w:rPr>
                <w:t xml:space="preserve">When the </w:t>
              </w:r>
            </w:ins>
            <w:ins w:id="5345" w:author="Petter Vang Brakalsvaalet [pev2]" w:date="2021-04-28T00:36:00Z">
              <w:r w:rsidRPr="00555D5E">
                <w:rPr>
                  <w:rFonts w:cstheme="majorHAnsi"/>
                  <w:rPrChange w:id="5346" w:author="Petter Vang Brakalsvaalet [pev2]" w:date="2021-04-29T15:52:00Z">
                    <w:rPr>
                      <w:rFonts w:cstheme="majorHAnsi"/>
                    </w:rPr>
                  </w:rPrChange>
                </w:rPr>
                <w:t>player is standing next to an object, it shouldn’t move through it.</w:t>
              </w:r>
            </w:ins>
          </w:p>
        </w:tc>
        <w:tc>
          <w:tcPr>
            <w:tcW w:w="2394" w:type="dxa"/>
            <w:vAlign w:val="center"/>
          </w:tcPr>
          <w:p w14:paraId="346BA8D0" w14:textId="39A73980" w:rsidR="00936C5A" w:rsidRPr="00555D5E" w:rsidRDefault="00C25203" w:rsidP="00555D5E">
            <w:pPr>
              <w:jc w:val="center"/>
              <w:rPr>
                <w:ins w:id="5347" w:author="Petter Vang Brakalsvaalet [pev2]" w:date="2021-04-28T00:32:00Z"/>
                <w:rFonts w:cstheme="majorHAnsi"/>
                <w:rPrChange w:id="5348" w:author="Petter Vang Brakalsvaalet [pev2]" w:date="2021-04-29T15:52:00Z">
                  <w:rPr>
                    <w:ins w:id="5349" w:author="Petter Vang Brakalsvaalet [pev2]" w:date="2021-04-28T00:32:00Z"/>
                    <w:rFonts w:cstheme="majorHAnsi"/>
                  </w:rPr>
                </w:rPrChange>
              </w:rPr>
            </w:pPr>
            <w:ins w:id="5350" w:author="Petter Vang Brakalsvaalet [pev2]" w:date="2021-04-28T00:36:00Z">
              <w:r w:rsidRPr="00555D5E">
                <w:rPr>
                  <w:rFonts w:cstheme="majorHAnsi"/>
                  <w:rPrChange w:id="5351" w:author="Petter Vang Brakalsvaalet [pev2]" w:date="2021-04-29T15:52:00Z">
                    <w:rPr>
                      <w:rFonts w:cstheme="majorHAnsi"/>
                    </w:rPr>
                  </w:rPrChange>
                </w:rPr>
                <w:t xml:space="preserve">When the player is next to an object and the player tries to move in the same </w:t>
              </w:r>
              <w:r w:rsidRPr="00555D5E">
                <w:rPr>
                  <w:rFonts w:cstheme="majorHAnsi"/>
                  <w:rPrChange w:id="5352" w:author="Petter Vang Brakalsvaalet [pev2]" w:date="2021-04-29T15:52:00Z">
                    <w:rPr>
                      <w:rFonts w:cstheme="majorHAnsi"/>
                    </w:rPr>
                  </w:rPrChange>
                </w:rPr>
                <w:lastRenderedPageBreak/>
                <w:t xml:space="preserve">direction </w:t>
              </w:r>
            </w:ins>
            <w:ins w:id="5353" w:author="Petter Vang Brakalsvaalet [pev2]" w:date="2021-04-28T00:37:00Z">
              <w:r w:rsidRPr="00555D5E">
                <w:rPr>
                  <w:rFonts w:cstheme="majorHAnsi"/>
                  <w:rPrChange w:id="5354" w:author="Petter Vang Brakalsvaalet [pev2]" w:date="2021-04-29T15:52:00Z">
                    <w:rPr>
                      <w:rFonts w:cstheme="majorHAnsi"/>
                    </w:rPr>
                  </w:rPrChange>
                </w:rPr>
                <w:t>the player won’t move through it.</w:t>
              </w:r>
            </w:ins>
          </w:p>
        </w:tc>
        <w:tc>
          <w:tcPr>
            <w:tcW w:w="2073" w:type="dxa"/>
            <w:vAlign w:val="center"/>
          </w:tcPr>
          <w:p w14:paraId="21380875" w14:textId="41AF39F0" w:rsidR="00936C5A" w:rsidRPr="00555D5E" w:rsidRDefault="00C25203" w:rsidP="00555D5E">
            <w:pPr>
              <w:jc w:val="center"/>
              <w:rPr>
                <w:ins w:id="5355" w:author="Petter Vang Brakalsvaalet [pev2]" w:date="2021-04-28T00:32:00Z"/>
                <w:rFonts w:cstheme="majorHAnsi"/>
                <w:rPrChange w:id="5356" w:author="Petter Vang Brakalsvaalet [pev2]" w:date="2021-04-29T15:52:00Z">
                  <w:rPr>
                    <w:ins w:id="5357" w:author="Petter Vang Brakalsvaalet [pev2]" w:date="2021-04-28T00:32:00Z"/>
                    <w:rFonts w:cstheme="majorHAnsi"/>
                  </w:rPr>
                </w:rPrChange>
              </w:rPr>
            </w:pPr>
            <w:ins w:id="5358" w:author="Petter Vang Brakalsvaalet [pev2]" w:date="2021-04-28T00:37:00Z">
              <w:r w:rsidRPr="00555D5E">
                <w:rPr>
                  <w:rFonts w:cstheme="majorHAnsi"/>
                  <w:rPrChange w:id="5359" w:author="Petter Vang Brakalsvaalet [pev2]" w:date="2021-04-29T15:52:00Z">
                    <w:rPr>
                      <w:rFonts w:cstheme="majorHAnsi"/>
                    </w:rPr>
                  </w:rPrChange>
                </w:rPr>
                <w:lastRenderedPageBreak/>
                <w:t>Pass</w:t>
              </w:r>
            </w:ins>
          </w:p>
        </w:tc>
      </w:tr>
      <w:tr w:rsidR="00C25203" w:rsidRPr="00555D5E" w14:paraId="427A1F30" w14:textId="77777777" w:rsidTr="00B83249">
        <w:trPr>
          <w:ins w:id="5360" w:author="Petter Vang Brakalsvaalet [pev2]" w:date="2021-04-28T00:37:00Z"/>
        </w:trPr>
        <w:tc>
          <w:tcPr>
            <w:tcW w:w="1129" w:type="dxa"/>
            <w:vAlign w:val="center"/>
          </w:tcPr>
          <w:p w14:paraId="760BB00D" w14:textId="2540CB31" w:rsidR="00C25203" w:rsidRPr="00555D5E" w:rsidRDefault="00C25203" w:rsidP="003C79F9">
            <w:pPr>
              <w:jc w:val="center"/>
              <w:rPr>
                <w:ins w:id="5361" w:author="Petter Vang Brakalsvaalet [pev2]" w:date="2021-04-28T00:37:00Z"/>
                <w:rFonts w:cstheme="majorHAnsi"/>
                <w:rPrChange w:id="5362" w:author="Petter Vang Brakalsvaalet [pev2]" w:date="2021-04-29T15:52:00Z">
                  <w:rPr>
                    <w:ins w:id="5363" w:author="Petter Vang Brakalsvaalet [pev2]" w:date="2021-04-28T00:37:00Z"/>
                    <w:rFonts w:cstheme="majorHAnsi"/>
                  </w:rPr>
                </w:rPrChange>
              </w:rPr>
            </w:pPr>
            <w:ins w:id="5364" w:author="Petter Vang Brakalsvaalet [pev2]" w:date="2021-04-28T00:37:00Z">
              <w:r w:rsidRPr="00555D5E">
                <w:rPr>
                  <w:rFonts w:cstheme="majorHAnsi"/>
                  <w:rPrChange w:id="5365" w:author="Petter Vang Brakalsvaalet [pev2]" w:date="2021-04-29T15:52:00Z">
                    <w:rPr>
                      <w:rFonts w:cstheme="majorHAnsi"/>
                    </w:rPr>
                  </w:rPrChange>
                </w:rPr>
                <w:t>13</w:t>
              </w:r>
            </w:ins>
          </w:p>
        </w:tc>
        <w:tc>
          <w:tcPr>
            <w:tcW w:w="2694" w:type="dxa"/>
            <w:vAlign w:val="center"/>
          </w:tcPr>
          <w:p w14:paraId="396DE1CD" w14:textId="4DBF966C" w:rsidR="00C25203" w:rsidRPr="00555D5E" w:rsidRDefault="00C25203" w:rsidP="003C79F9">
            <w:pPr>
              <w:jc w:val="center"/>
              <w:rPr>
                <w:ins w:id="5366" w:author="Petter Vang Brakalsvaalet [pev2]" w:date="2021-04-28T00:37:00Z"/>
                <w:rFonts w:cstheme="majorHAnsi"/>
                <w:rPrChange w:id="5367" w:author="Petter Vang Brakalsvaalet [pev2]" w:date="2021-04-29T15:52:00Z">
                  <w:rPr>
                    <w:ins w:id="5368" w:author="Petter Vang Brakalsvaalet [pev2]" w:date="2021-04-28T00:37:00Z"/>
                    <w:rFonts w:cstheme="majorHAnsi"/>
                  </w:rPr>
                </w:rPrChange>
              </w:rPr>
            </w:pPr>
            <w:ins w:id="5369" w:author="Petter Vang Brakalsvaalet [pev2]" w:date="2021-04-28T00:37:00Z">
              <w:r w:rsidRPr="00555D5E">
                <w:rPr>
                  <w:rFonts w:cstheme="majorHAnsi"/>
                  <w:rPrChange w:id="5370" w:author="Petter Vang Brakalsvaalet [pev2]" w:date="2021-04-29T15:52:00Z">
                    <w:rPr>
                      <w:rFonts w:cstheme="majorHAnsi"/>
                    </w:rPr>
                  </w:rPrChange>
                </w:rPr>
                <w:t xml:space="preserve">When a seeker is close to </w:t>
              </w:r>
            </w:ins>
            <w:ins w:id="5371" w:author="Petter Vang Brakalsvaalet [pev2]" w:date="2021-04-28T00:39:00Z">
              <w:r w:rsidRPr="00555D5E">
                <w:rPr>
                  <w:rFonts w:cstheme="majorHAnsi"/>
                  <w:rPrChange w:id="5372" w:author="Petter Vang Brakalsvaalet [pev2]" w:date="2021-04-29T15:52:00Z">
                    <w:rPr>
                      <w:rFonts w:cstheme="majorHAnsi"/>
                    </w:rPr>
                  </w:rPrChange>
                </w:rPr>
                <w:t>a</w:t>
              </w:r>
            </w:ins>
            <w:ins w:id="5373" w:author="Petter Vang Brakalsvaalet [pev2]" w:date="2021-04-28T00:37:00Z">
              <w:r w:rsidRPr="00555D5E">
                <w:rPr>
                  <w:rFonts w:cstheme="majorHAnsi"/>
                  <w:rPrChange w:id="5374" w:author="Petter Vang Brakalsvaalet [pev2]" w:date="2021-04-29T15:52:00Z">
                    <w:rPr>
                      <w:rFonts w:cstheme="majorHAnsi"/>
                    </w:rPr>
                  </w:rPrChange>
                </w:rPr>
                <w:t xml:space="preserve"> hider t</w:t>
              </w:r>
            </w:ins>
            <w:ins w:id="5375" w:author="Petter Vang Brakalsvaalet [pev2]" w:date="2021-04-28T00:38:00Z">
              <w:r w:rsidRPr="00555D5E">
                <w:rPr>
                  <w:rFonts w:cstheme="majorHAnsi"/>
                  <w:rPrChange w:id="5376" w:author="Petter Vang Brakalsvaalet [pev2]" w:date="2021-04-29T15:52:00Z">
                    <w:rPr>
                      <w:rFonts w:cstheme="majorHAnsi"/>
                    </w:rPr>
                  </w:rPrChange>
                </w:rPr>
                <w:t>he hider will be caught</w:t>
              </w:r>
            </w:ins>
          </w:p>
        </w:tc>
        <w:tc>
          <w:tcPr>
            <w:tcW w:w="2394" w:type="dxa"/>
            <w:vAlign w:val="center"/>
          </w:tcPr>
          <w:p w14:paraId="477C51B6" w14:textId="0CC9471E" w:rsidR="00C25203" w:rsidRPr="00555D5E" w:rsidRDefault="00C25203" w:rsidP="00555D5E">
            <w:pPr>
              <w:jc w:val="center"/>
              <w:rPr>
                <w:ins w:id="5377" w:author="Petter Vang Brakalsvaalet [pev2]" w:date="2021-04-28T00:37:00Z"/>
                <w:rFonts w:cstheme="majorHAnsi"/>
                <w:rPrChange w:id="5378" w:author="Petter Vang Brakalsvaalet [pev2]" w:date="2021-04-29T15:52:00Z">
                  <w:rPr>
                    <w:ins w:id="5379" w:author="Petter Vang Brakalsvaalet [pev2]" w:date="2021-04-28T00:37:00Z"/>
                    <w:rFonts w:cstheme="majorHAnsi"/>
                  </w:rPr>
                </w:rPrChange>
              </w:rPr>
            </w:pPr>
            <w:ins w:id="5380" w:author="Petter Vang Brakalsvaalet [pev2]" w:date="2021-04-28T00:38:00Z">
              <w:r w:rsidRPr="00555D5E">
                <w:rPr>
                  <w:rFonts w:cstheme="majorHAnsi"/>
                  <w:rPrChange w:id="5381" w:author="Petter Vang Brakalsvaalet [pev2]" w:date="2021-04-29T15:52:00Z">
                    <w:rPr>
                      <w:rFonts w:cstheme="majorHAnsi"/>
                    </w:rPr>
                  </w:rPrChange>
                </w:rPr>
                <w:t xml:space="preserve">When the seeker </w:t>
              </w:r>
            </w:ins>
            <w:ins w:id="5382" w:author="Petter Vang Brakalsvaalet [pev2]" w:date="2021-04-28T00:39:00Z">
              <w:r w:rsidRPr="00555D5E">
                <w:rPr>
                  <w:rFonts w:cstheme="majorHAnsi"/>
                  <w:rPrChange w:id="5383" w:author="Petter Vang Brakalsvaalet [pev2]" w:date="2021-04-29T15:52:00Z">
                    <w:rPr>
                      <w:rFonts w:cstheme="majorHAnsi"/>
                    </w:rPr>
                  </w:rPrChange>
                </w:rPr>
                <w:t>is</w:t>
              </w:r>
            </w:ins>
            <w:ins w:id="5384" w:author="Petter Vang Brakalsvaalet [pev2]" w:date="2021-04-28T00:38:00Z">
              <w:r w:rsidRPr="00555D5E">
                <w:rPr>
                  <w:rFonts w:cstheme="majorHAnsi"/>
                  <w:rPrChange w:id="5385" w:author="Petter Vang Brakalsvaalet [pev2]" w:date="2021-04-29T15:52:00Z">
                    <w:rPr>
                      <w:rFonts w:cstheme="majorHAnsi"/>
                    </w:rPr>
                  </w:rPrChange>
                </w:rPr>
                <w:t xml:space="preserve"> close to a hider they are caught.</w:t>
              </w:r>
            </w:ins>
          </w:p>
        </w:tc>
        <w:tc>
          <w:tcPr>
            <w:tcW w:w="2073" w:type="dxa"/>
            <w:vAlign w:val="center"/>
          </w:tcPr>
          <w:p w14:paraId="07577D9A" w14:textId="1583A116" w:rsidR="00C25203" w:rsidRPr="00555D5E" w:rsidRDefault="00C25203" w:rsidP="00555D5E">
            <w:pPr>
              <w:jc w:val="center"/>
              <w:rPr>
                <w:ins w:id="5386" w:author="Petter Vang Brakalsvaalet [pev2]" w:date="2021-04-28T00:37:00Z"/>
                <w:rFonts w:cstheme="majorHAnsi"/>
                <w:rPrChange w:id="5387" w:author="Petter Vang Brakalsvaalet [pev2]" w:date="2021-04-29T15:52:00Z">
                  <w:rPr>
                    <w:ins w:id="5388" w:author="Petter Vang Brakalsvaalet [pev2]" w:date="2021-04-28T00:37:00Z"/>
                    <w:rFonts w:cstheme="majorHAnsi"/>
                  </w:rPr>
                </w:rPrChange>
              </w:rPr>
            </w:pPr>
            <w:ins w:id="5389" w:author="Petter Vang Brakalsvaalet [pev2]" w:date="2021-04-28T00:38:00Z">
              <w:r w:rsidRPr="00555D5E">
                <w:rPr>
                  <w:rFonts w:cstheme="majorHAnsi"/>
                  <w:rPrChange w:id="5390" w:author="Petter Vang Brakalsvaalet [pev2]" w:date="2021-04-29T15:52:00Z">
                    <w:rPr>
                      <w:rFonts w:cstheme="majorHAnsi"/>
                    </w:rPr>
                  </w:rPrChange>
                </w:rPr>
                <w:t>Pass</w:t>
              </w:r>
            </w:ins>
          </w:p>
        </w:tc>
      </w:tr>
      <w:tr w:rsidR="00C25203" w:rsidRPr="00555D5E" w14:paraId="62C8556E" w14:textId="77777777" w:rsidTr="00B83249">
        <w:trPr>
          <w:ins w:id="5391" w:author="Petter Vang Brakalsvaalet [pev2]" w:date="2021-04-28T00:38:00Z"/>
        </w:trPr>
        <w:tc>
          <w:tcPr>
            <w:tcW w:w="1129" w:type="dxa"/>
            <w:vAlign w:val="center"/>
          </w:tcPr>
          <w:p w14:paraId="23AB0C84" w14:textId="78C6F048" w:rsidR="00C25203" w:rsidRPr="00555D5E" w:rsidRDefault="00C25203" w:rsidP="003C79F9">
            <w:pPr>
              <w:jc w:val="center"/>
              <w:rPr>
                <w:ins w:id="5392" w:author="Petter Vang Brakalsvaalet [pev2]" w:date="2021-04-28T00:38:00Z"/>
                <w:rFonts w:cstheme="majorHAnsi"/>
                <w:rPrChange w:id="5393" w:author="Petter Vang Brakalsvaalet [pev2]" w:date="2021-04-29T15:52:00Z">
                  <w:rPr>
                    <w:ins w:id="5394" w:author="Petter Vang Brakalsvaalet [pev2]" w:date="2021-04-28T00:38:00Z"/>
                    <w:rFonts w:cstheme="majorHAnsi"/>
                  </w:rPr>
                </w:rPrChange>
              </w:rPr>
            </w:pPr>
            <w:ins w:id="5395" w:author="Petter Vang Brakalsvaalet [pev2]" w:date="2021-04-28T00:38:00Z">
              <w:r w:rsidRPr="00555D5E">
                <w:rPr>
                  <w:rFonts w:cstheme="majorHAnsi"/>
                  <w:rPrChange w:id="5396" w:author="Petter Vang Brakalsvaalet [pev2]" w:date="2021-04-29T15:52:00Z">
                    <w:rPr>
                      <w:rFonts w:cstheme="majorHAnsi"/>
                    </w:rPr>
                  </w:rPrChange>
                </w:rPr>
                <w:t xml:space="preserve">14 </w:t>
              </w:r>
            </w:ins>
          </w:p>
        </w:tc>
        <w:tc>
          <w:tcPr>
            <w:tcW w:w="2694" w:type="dxa"/>
            <w:vAlign w:val="center"/>
          </w:tcPr>
          <w:p w14:paraId="740BDF12" w14:textId="35A368E9" w:rsidR="00C25203" w:rsidRPr="00555D5E" w:rsidRDefault="00C25203" w:rsidP="003C79F9">
            <w:pPr>
              <w:jc w:val="center"/>
              <w:rPr>
                <w:ins w:id="5397" w:author="Petter Vang Brakalsvaalet [pev2]" w:date="2021-04-28T00:38:00Z"/>
                <w:rFonts w:cstheme="majorHAnsi"/>
                <w:rPrChange w:id="5398" w:author="Petter Vang Brakalsvaalet [pev2]" w:date="2021-04-29T15:52:00Z">
                  <w:rPr>
                    <w:ins w:id="5399" w:author="Petter Vang Brakalsvaalet [pev2]" w:date="2021-04-28T00:38:00Z"/>
                    <w:rFonts w:cstheme="majorHAnsi"/>
                  </w:rPr>
                </w:rPrChange>
              </w:rPr>
            </w:pPr>
            <w:ins w:id="5400" w:author="Petter Vang Brakalsvaalet [pev2]" w:date="2021-04-28T00:38:00Z">
              <w:r w:rsidRPr="00555D5E">
                <w:rPr>
                  <w:rFonts w:cstheme="majorHAnsi"/>
                  <w:rPrChange w:id="5401" w:author="Petter Vang Brakalsvaalet [pev2]" w:date="2021-04-29T15:52:00Z">
                    <w:rPr>
                      <w:rFonts w:cstheme="majorHAnsi"/>
                    </w:rPr>
                  </w:rPrChange>
                </w:rPr>
                <w:t xml:space="preserve">The seeker will </w:t>
              </w:r>
            </w:ins>
            <w:ins w:id="5402" w:author="Petter Vang Brakalsvaalet [pev2]" w:date="2021-04-28T00:39:00Z">
              <w:r w:rsidRPr="00555D5E">
                <w:rPr>
                  <w:rFonts w:cstheme="majorHAnsi"/>
                  <w:rPrChange w:id="5403" w:author="Petter Vang Brakalsvaalet [pev2]" w:date="2021-04-29T15:52:00Z">
                    <w:rPr>
                      <w:rFonts w:cstheme="majorHAnsi"/>
                    </w:rPr>
                  </w:rPrChange>
                </w:rPr>
                <w:t>look for any hider</w:t>
              </w:r>
            </w:ins>
          </w:p>
        </w:tc>
        <w:tc>
          <w:tcPr>
            <w:tcW w:w="2394" w:type="dxa"/>
            <w:vAlign w:val="center"/>
          </w:tcPr>
          <w:p w14:paraId="06799B72" w14:textId="6FC32C9D" w:rsidR="00C25203" w:rsidRPr="00555D5E" w:rsidRDefault="00C25203" w:rsidP="00555D5E">
            <w:pPr>
              <w:jc w:val="center"/>
              <w:rPr>
                <w:ins w:id="5404" w:author="Petter Vang Brakalsvaalet [pev2]" w:date="2021-04-28T00:38:00Z"/>
                <w:rFonts w:cstheme="majorHAnsi"/>
                <w:rPrChange w:id="5405" w:author="Petter Vang Brakalsvaalet [pev2]" w:date="2021-04-29T15:52:00Z">
                  <w:rPr>
                    <w:ins w:id="5406" w:author="Petter Vang Brakalsvaalet [pev2]" w:date="2021-04-28T00:38:00Z"/>
                    <w:rFonts w:cstheme="majorHAnsi"/>
                  </w:rPr>
                </w:rPrChange>
              </w:rPr>
            </w:pPr>
            <w:ins w:id="5407" w:author="Petter Vang Brakalsvaalet [pev2]" w:date="2021-04-28T00:39:00Z">
              <w:r w:rsidRPr="00555D5E">
                <w:rPr>
                  <w:rFonts w:cstheme="majorHAnsi"/>
                  <w:rPrChange w:id="5408" w:author="Petter Vang Brakalsvaalet [pev2]" w:date="2021-04-29T15:52:00Z">
                    <w:rPr>
                      <w:rFonts w:cstheme="majorHAnsi"/>
                    </w:rPr>
                  </w:rPrChange>
                </w:rPr>
                <w:t>When the seeker is controlled by a bot it will only look for the player.</w:t>
              </w:r>
            </w:ins>
          </w:p>
        </w:tc>
        <w:tc>
          <w:tcPr>
            <w:tcW w:w="2073" w:type="dxa"/>
            <w:vAlign w:val="center"/>
          </w:tcPr>
          <w:p w14:paraId="024D1918" w14:textId="007552ED" w:rsidR="00C25203" w:rsidRPr="00555D5E" w:rsidRDefault="00C25203" w:rsidP="00555D5E">
            <w:pPr>
              <w:jc w:val="center"/>
              <w:rPr>
                <w:ins w:id="5409" w:author="Petter Vang Brakalsvaalet [pev2]" w:date="2021-04-28T00:38:00Z"/>
                <w:rFonts w:cstheme="majorHAnsi"/>
                <w:rPrChange w:id="5410" w:author="Petter Vang Brakalsvaalet [pev2]" w:date="2021-04-29T15:52:00Z">
                  <w:rPr>
                    <w:ins w:id="5411" w:author="Petter Vang Brakalsvaalet [pev2]" w:date="2021-04-28T00:38:00Z"/>
                    <w:rFonts w:cstheme="majorHAnsi"/>
                  </w:rPr>
                </w:rPrChange>
              </w:rPr>
            </w:pPr>
            <w:ins w:id="5412" w:author="Petter Vang Brakalsvaalet [pev2]" w:date="2021-04-28T00:39:00Z">
              <w:r w:rsidRPr="00555D5E">
                <w:rPr>
                  <w:rFonts w:cstheme="majorHAnsi"/>
                  <w:rPrChange w:id="5413" w:author="Petter Vang Brakalsvaalet [pev2]" w:date="2021-04-29T15:52:00Z">
                    <w:rPr>
                      <w:rFonts w:cstheme="majorHAnsi"/>
                    </w:rPr>
                  </w:rPrChange>
                </w:rPr>
                <w:t>Partial Fail</w:t>
              </w:r>
            </w:ins>
          </w:p>
        </w:tc>
      </w:tr>
      <w:tr w:rsidR="00C25203" w:rsidRPr="00555D5E" w14:paraId="7F0D42E4" w14:textId="77777777" w:rsidTr="00B83249">
        <w:trPr>
          <w:ins w:id="5414" w:author="Petter Vang Brakalsvaalet [pev2]" w:date="2021-04-28T00:39:00Z"/>
        </w:trPr>
        <w:tc>
          <w:tcPr>
            <w:tcW w:w="1129" w:type="dxa"/>
            <w:vAlign w:val="center"/>
          </w:tcPr>
          <w:p w14:paraId="34DEB93D" w14:textId="171EAB0A" w:rsidR="00C25203" w:rsidRPr="00555D5E" w:rsidRDefault="00C25203" w:rsidP="003C79F9">
            <w:pPr>
              <w:jc w:val="center"/>
              <w:rPr>
                <w:ins w:id="5415" w:author="Petter Vang Brakalsvaalet [pev2]" w:date="2021-04-28T00:39:00Z"/>
                <w:rFonts w:cstheme="majorHAnsi"/>
                <w:rPrChange w:id="5416" w:author="Petter Vang Brakalsvaalet [pev2]" w:date="2021-04-29T15:52:00Z">
                  <w:rPr>
                    <w:ins w:id="5417" w:author="Petter Vang Brakalsvaalet [pev2]" w:date="2021-04-28T00:39:00Z"/>
                    <w:rFonts w:cstheme="majorHAnsi"/>
                  </w:rPr>
                </w:rPrChange>
              </w:rPr>
            </w:pPr>
            <w:ins w:id="5418" w:author="Petter Vang Brakalsvaalet [pev2]" w:date="2021-04-28T00:40:00Z">
              <w:r w:rsidRPr="00555D5E">
                <w:rPr>
                  <w:rFonts w:cstheme="majorHAnsi"/>
                  <w:rPrChange w:id="5419" w:author="Petter Vang Brakalsvaalet [pev2]" w:date="2021-04-29T15:52:00Z">
                    <w:rPr>
                      <w:rFonts w:cstheme="majorHAnsi"/>
                    </w:rPr>
                  </w:rPrChange>
                </w:rPr>
                <w:t>15</w:t>
              </w:r>
            </w:ins>
          </w:p>
        </w:tc>
        <w:tc>
          <w:tcPr>
            <w:tcW w:w="2694" w:type="dxa"/>
            <w:vAlign w:val="center"/>
          </w:tcPr>
          <w:p w14:paraId="5F751B6F" w14:textId="4866BCEE" w:rsidR="00C25203" w:rsidRPr="00555D5E" w:rsidRDefault="00C25203" w:rsidP="003C79F9">
            <w:pPr>
              <w:jc w:val="center"/>
              <w:rPr>
                <w:ins w:id="5420" w:author="Petter Vang Brakalsvaalet [pev2]" w:date="2021-04-28T00:39:00Z"/>
                <w:rFonts w:cstheme="majorHAnsi"/>
                <w:rPrChange w:id="5421" w:author="Petter Vang Brakalsvaalet [pev2]" w:date="2021-04-29T15:52:00Z">
                  <w:rPr>
                    <w:ins w:id="5422" w:author="Petter Vang Brakalsvaalet [pev2]" w:date="2021-04-28T00:39:00Z"/>
                    <w:rFonts w:cstheme="majorHAnsi"/>
                  </w:rPr>
                </w:rPrChange>
              </w:rPr>
            </w:pPr>
            <w:ins w:id="5423" w:author="Petter Vang Brakalsvaalet [pev2]" w:date="2021-04-28T00:40:00Z">
              <w:r w:rsidRPr="00555D5E">
                <w:rPr>
                  <w:rFonts w:cstheme="majorHAnsi"/>
                  <w:rPrChange w:id="5424" w:author="Petter Vang Brakalsvaalet [pev2]" w:date="2021-04-29T15:52:00Z">
                    <w:rPr>
                      <w:rFonts w:cstheme="majorHAnsi"/>
                    </w:rPr>
                  </w:rPrChange>
                </w:rPr>
                <w:t>When starting a game all hide</w:t>
              </w:r>
            </w:ins>
            <w:ins w:id="5425" w:author="Petter Vang Brakalsvaalet [pev2]" w:date="2021-04-28T00:41:00Z">
              <w:r w:rsidRPr="00555D5E">
                <w:rPr>
                  <w:rFonts w:cstheme="majorHAnsi"/>
                  <w:rPrChange w:id="5426" w:author="Petter Vang Brakalsvaalet [pev2]" w:date="2021-04-29T15:52:00Z">
                    <w:rPr>
                      <w:rFonts w:cstheme="majorHAnsi"/>
                    </w:rPr>
                  </w:rPrChange>
                </w:rPr>
                <w:t>rs will be free.</w:t>
              </w:r>
            </w:ins>
          </w:p>
        </w:tc>
        <w:tc>
          <w:tcPr>
            <w:tcW w:w="2394" w:type="dxa"/>
            <w:vAlign w:val="center"/>
          </w:tcPr>
          <w:p w14:paraId="2AAA5159" w14:textId="75D3CE33" w:rsidR="00C25203" w:rsidRPr="00555D5E" w:rsidRDefault="00C25203" w:rsidP="00555D5E">
            <w:pPr>
              <w:jc w:val="center"/>
              <w:rPr>
                <w:ins w:id="5427" w:author="Petter Vang Brakalsvaalet [pev2]" w:date="2021-04-28T00:39:00Z"/>
                <w:rFonts w:cstheme="majorHAnsi"/>
                <w:rPrChange w:id="5428" w:author="Petter Vang Brakalsvaalet [pev2]" w:date="2021-04-29T15:52:00Z">
                  <w:rPr>
                    <w:ins w:id="5429" w:author="Petter Vang Brakalsvaalet [pev2]" w:date="2021-04-28T00:39:00Z"/>
                    <w:rFonts w:cstheme="majorHAnsi"/>
                  </w:rPr>
                </w:rPrChange>
              </w:rPr>
            </w:pPr>
            <w:ins w:id="5430" w:author="Petter Vang Brakalsvaalet [pev2]" w:date="2021-04-28T00:41:00Z">
              <w:r w:rsidRPr="00555D5E">
                <w:rPr>
                  <w:rFonts w:cstheme="majorHAnsi"/>
                  <w:rPrChange w:id="5431" w:author="Petter Vang Brakalsvaalet [pev2]" w:date="2021-04-29T15:52:00Z">
                    <w:rPr>
                      <w:rFonts w:cstheme="majorHAnsi"/>
                    </w:rPr>
                  </w:rPrChange>
                </w:rPr>
                <w:t>When starting a game with more than 2 player one hider will be caught from the start.</w:t>
              </w:r>
            </w:ins>
          </w:p>
        </w:tc>
        <w:tc>
          <w:tcPr>
            <w:tcW w:w="2073" w:type="dxa"/>
            <w:vAlign w:val="center"/>
          </w:tcPr>
          <w:p w14:paraId="62FF8139" w14:textId="06169D92" w:rsidR="00C25203" w:rsidRPr="00555D5E" w:rsidRDefault="00C25203" w:rsidP="00555D5E">
            <w:pPr>
              <w:jc w:val="center"/>
              <w:rPr>
                <w:ins w:id="5432" w:author="Petter Vang Brakalsvaalet [pev2]" w:date="2021-04-28T00:39:00Z"/>
                <w:rFonts w:cstheme="majorHAnsi"/>
                <w:rPrChange w:id="5433" w:author="Petter Vang Brakalsvaalet [pev2]" w:date="2021-04-29T15:52:00Z">
                  <w:rPr>
                    <w:ins w:id="5434" w:author="Petter Vang Brakalsvaalet [pev2]" w:date="2021-04-28T00:39:00Z"/>
                    <w:rFonts w:cstheme="majorHAnsi"/>
                  </w:rPr>
                </w:rPrChange>
              </w:rPr>
            </w:pPr>
            <w:ins w:id="5435" w:author="Petter Vang Brakalsvaalet [pev2]" w:date="2021-04-28T00:41:00Z">
              <w:r w:rsidRPr="00555D5E">
                <w:rPr>
                  <w:rFonts w:cstheme="majorHAnsi"/>
                  <w:rPrChange w:id="5436" w:author="Petter Vang Brakalsvaalet [pev2]" w:date="2021-04-29T15:52:00Z">
                    <w:rPr>
                      <w:rFonts w:cstheme="majorHAnsi"/>
                    </w:rPr>
                  </w:rPrChange>
                </w:rPr>
                <w:t>Partial Fail</w:t>
              </w:r>
            </w:ins>
          </w:p>
        </w:tc>
      </w:tr>
      <w:tr w:rsidR="00C25203" w:rsidRPr="00555D5E" w14:paraId="2A7CD967" w14:textId="77777777" w:rsidTr="00B83249">
        <w:trPr>
          <w:ins w:id="5437" w:author="Petter Vang Brakalsvaalet [pev2]" w:date="2021-04-28T00:41:00Z"/>
        </w:trPr>
        <w:tc>
          <w:tcPr>
            <w:tcW w:w="1129" w:type="dxa"/>
            <w:vAlign w:val="center"/>
          </w:tcPr>
          <w:p w14:paraId="4100F4D7" w14:textId="17801E1D" w:rsidR="00C25203" w:rsidRPr="00555D5E" w:rsidRDefault="00C25203" w:rsidP="003C79F9">
            <w:pPr>
              <w:jc w:val="center"/>
              <w:rPr>
                <w:ins w:id="5438" w:author="Petter Vang Brakalsvaalet [pev2]" w:date="2021-04-28T00:41:00Z"/>
                <w:rFonts w:cstheme="majorHAnsi"/>
                <w:rPrChange w:id="5439" w:author="Petter Vang Brakalsvaalet [pev2]" w:date="2021-04-29T15:52:00Z">
                  <w:rPr>
                    <w:ins w:id="5440" w:author="Petter Vang Brakalsvaalet [pev2]" w:date="2021-04-28T00:41:00Z"/>
                    <w:rFonts w:cstheme="majorHAnsi"/>
                  </w:rPr>
                </w:rPrChange>
              </w:rPr>
            </w:pPr>
            <w:ins w:id="5441" w:author="Petter Vang Brakalsvaalet [pev2]" w:date="2021-04-28T00:42:00Z">
              <w:r w:rsidRPr="00555D5E">
                <w:rPr>
                  <w:rFonts w:cstheme="majorHAnsi"/>
                  <w:rPrChange w:id="5442" w:author="Petter Vang Brakalsvaalet [pev2]" w:date="2021-04-29T15:52:00Z">
                    <w:rPr>
                      <w:rFonts w:cstheme="majorHAnsi"/>
                    </w:rPr>
                  </w:rPrChange>
                </w:rPr>
                <w:t>16</w:t>
              </w:r>
            </w:ins>
          </w:p>
        </w:tc>
        <w:tc>
          <w:tcPr>
            <w:tcW w:w="2694" w:type="dxa"/>
            <w:vAlign w:val="center"/>
          </w:tcPr>
          <w:p w14:paraId="5CBDB5F1" w14:textId="3D95892A" w:rsidR="00C25203" w:rsidRPr="00555D5E" w:rsidRDefault="00C25203" w:rsidP="003C79F9">
            <w:pPr>
              <w:jc w:val="center"/>
              <w:rPr>
                <w:ins w:id="5443" w:author="Petter Vang Brakalsvaalet [pev2]" w:date="2021-04-28T00:41:00Z"/>
                <w:rFonts w:cstheme="majorHAnsi"/>
                <w:rPrChange w:id="5444" w:author="Petter Vang Brakalsvaalet [pev2]" w:date="2021-04-29T15:52:00Z">
                  <w:rPr>
                    <w:ins w:id="5445" w:author="Petter Vang Brakalsvaalet [pev2]" w:date="2021-04-28T00:41:00Z"/>
                    <w:rFonts w:cstheme="majorHAnsi"/>
                  </w:rPr>
                </w:rPrChange>
              </w:rPr>
            </w:pPr>
            <w:ins w:id="5446" w:author="Petter Vang Brakalsvaalet [pev2]" w:date="2021-04-28T00:42:00Z">
              <w:r w:rsidRPr="00555D5E">
                <w:rPr>
                  <w:rFonts w:cstheme="majorHAnsi"/>
                  <w:rPrChange w:id="5447" w:author="Petter Vang Brakalsvaalet [pev2]" w:date="2021-04-29T15:52:00Z">
                    <w:rPr>
                      <w:rFonts w:cstheme="majorHAnsi"/>
                    </w:rPr>
                  </w:rPrChange>
                </w:rPr>
                <w:t xml:space="preserve">When a Bot ties to move in the direction of an object it will move around it. </w:t>
              </w:r>
            </w:ins>
          </w:p>
        </w:tc>
        <w:tc>
          <w:tcPr>
            <w:tcW w:w="2394" w:type="dxa"/>
            <w:vAlign w:val="center"/>
          </w:tcPr>
          <w:p w14:paraId="74F9D695" w14:textId="3C0DD10D" w:rsidR="00C25203" w:rsidRPr="00555D5E" w:rsidRDefault="00C25203" w:rsidP="00555D5E">
            <w:pPr>
              <w:jc w:val="center"/>
              <w:rPr>
                <w:ins w:id="5448" w:author="Petter Vang Brakalsvaalet [pev2]" w:date="2021-04-28T00:41:00Z"/>
                <w:rFonts w:cstheme="majorHAnsi"/>
                <w:rPrChange w:id="5449" w:author="Petter Vang Brakalsvaalet [pev2]" w:date="2021-04-29T15:52:00Z">
                  <w:rPr>
                    <w:ins w:id="5450" w:author="Petter Vang Brakalsvaalet [pev2]" w:date="2021-04-28T00:41:00Z"/>
                    <w:rFonts w:cstheme="majorHAnsi"/>
                  </w:rPr>
                </w:rPrChange>
              </w:rPr>
            </w:pPr>
            <w:ins w:id="5451" w:author="Petter Vang Brakalsvaalet [pev2]" w:date="2021-04-28T00:42:00Z">
              <w:r w:rsidRPr="00555D5E">
                <w:rPr>
                  <w:rFonts w:cstheme="majorHAnsi"/>
                  <w:rPrChange w:id="5452" w:author="Petter Vang Brakalsvaalet [pev2]" w:date="2021-04-29T15:52:00Z">
                    <w:rPr>
                      <w:rFonts w:cstheme="majorHAnsi"/>
                    </w:rPr>
                  </w:rPrChange>
                </w:rPr>
                <w:t xml:space="preserve">When a bot tries to move in </w:t>
              </w:r>
            </w:ins>
            <w:ins w:id="5453" w:author="Petter Vang Brakalsvaalet [pev2]" w:date="2021-04-28T00:43:00Z">
              <w:r w:rsidRPr="00555D5E">
                <w:rPr>
                  <w:rFonts w:cstheme="majorHAnsi"/>
                  <w:rPrChange w:id="5454" w:author="Petter Vang Brakalsvaalet [pev2]" w:date="2021-04-29T15:52:00Z">
                    <w:rPr>
                      <w:rFonts w:cstheme="majorHAnsi"/>
                    </w:rPr>
                  </w:rPrChange>
                </w:rPr>
                <w:t>any direction and an object is blocking it’s path the seeker will jump around multiple times until it’s on the other side.</w:t>
              </w:r>
            </w:ins>
          </w:p>
        </w:tc>
        <w:tc>
          <w:tcPr>
            <w:tcW w:w="2073" w:type="dxa"/>
            <w:vAlign w:val="center"/>
          </w:tcPr>
          <w:p w14:paraId="2FAA11E2" w14:textId="3523602C" w:rsidR="00C25203" w:rsidRPr="00555D5E" w:rsidRDefault="00C25203" w:rsidP="00555D5E">
            <w:pPr>
              <w:jc w:val="center"/>
              <w:rPr>
                <w:ins w:id="5455" w:author="Petter Vang Brakalsvaalet [pev2]" w:date="2021-04-28T00:41:00Z"/>
                <w:rFonts w:cstheme="majorHAnsi"/>
                <w:rPrChange w:id="5456" w:author="Petter Vang Brakalsvaalet [pev2]" w:date="2021-04-29T15:52:00Z">
                  <w:rPr>
                    <w:ins w:id="5457" w:author="Petter Vang Brakalsvaalet [pev2]" w:date="2021-04-28T00:41:00Z"/>
                    <w:rFonts w:cstheme="majorHAnsi"/>
                  </w:rPr>
                </w:rPrChange>
              </w:rPr>
            </w:pPr>
            <w:ins w:id="5458" w:author="Petter Vang Brakalsvaalet [pev2]" w:date="2021-04-28T00:43:00Z">
              <w:r w:rsidRPr="00555D5E">
                <w:rPr>
                  <w:rFonts w:cstheme="majorHAnsi"/>
                  <w:rPrChange w:id="5459" w:author="Petter Vang Brakalsvaalet [pev2]" w:date="2021-04-29T15:52:00Z">
                    <w:rPr>
                      <w:rFonts w:cstheme="majorHAnsi"/>
                    </w:rPr>
                  </w:rPrChange>
                </w:rPr>
                <w:t>Fai</w:t>
              </w:r>
            </w:ins>
            <w:ins w:id="5460" w:author="Petter Vang Brakalsvaalet [pev2]" w:date="2021-04-28T00:44:00Z">
              <w:r w:rsidRPr="00555D5E">
                <w:rPr>
                  <w:rFonts w:cstheme="majorHAnsi"/>
                  <w:rPrChange w:id="5461" w:author="Petter Vang Brakalsvaalet [pev2]" w:date="2021-04-29T15:52:00Z">
                    <w:rPr>
                      <w:rFonts w:cstheme="majorHAnsi"/>
                    </w:rPr>
                  </w:rPrChange>
                </w:rPr>
                <w:t>l</w:t>
              </w:r>
            </w:ins>
          </w:p>
        </w:tc>
      </w:tr>
      <w:tr w:rsidR="00C25203" w:rsidRPr="00555D5E" w14:paraId="7A3C3C02" w14:textId="77777777" w:rsidTr="00B83249">
        <w:trPr>
          <w:ins w:id="5462" w:author="Petter Vang Brakalsvaalet [pev2]" w:date="2021-04-28T00:44:00Z"/>
        </w:trPr>
        <w:tc>
          <w:tcPr>
            <w:tcW w:w="1129" w:type="dxa"/>
            <w:vAlign w:val="center"/>
          </w:tcPr>
          <w:p w14:paraId="328BE28A" w14:textId="4C39ED2A" w:rsidR="00C25203" w:rsidRPr="00555D5E" w:rsidRDefault="00C25203" w:rsidP="003C79F9">
            <w:pPr>
              <w:jc w:val="center"/>
              <w:rPr>
                <w:ins w:id="5463" w:author="Petter Vang Brakalsvaalet [pev2]" w:date="2021-04-28T00:44:00Z"/>
                <w:rFonts w:cstheme="majorHAnsi"/>
                <w:rPrChange w:id="5464" w:author="Petter Vang Brakalsvaalet [pev2]" w:date="2021-04-29T15:52:00Z">
                  <w:rPr>
                    <w:ins w:id="5465" w:author="Petter Vang Brakalsvaalet [pev2]" w:date="2021-04-28T00:44:00Z"/>
                    <w:rFonts w:cstheme="majorHAnsi"/>
                  </w:rPr>
                </w:rPrChange>
              </w:rPr>
            </w:pPr>
            <w:ins w:id="5466" w:author="Petter Vang Brakalsvaalet [pev2]" w:date="2021-04-28T00:44:00Z">
              <w:r w:rsidRPr="00555D5E">
                <w:rPr>
                  <w:rFonts w:cstheme="majorHAnsi"/>
                  <w:rPrChange w:id="5467" w:author="Petter Vang Brakalsvaalet [pev2]" w:date="2021-04-29T15:52:00Z">
                    <w:rPr>
                      <w:rFonts w:cstheme="majorHAnsi"/>
                    </w:rPr>
                  </w:rPrChange>
                </w:rPr>
                <w:t>17</w:t>
              </w:r>
            </w:ins>
          </w:p>
        </w:tc>
        <w:tc>
          <w:tcPr>
            <w:tcW w:w="2694" w:type="dxa"/>
            <w:vAlign w:val="center"/>
          </w:tcPr>
          <w:p w14:paraId="3B7E959C" w14:textId="581E9253" w:rsidR="00C25203" w:rsidRPr="00555D5E" w:rsidRDefault="00C25203" w:rsidP="003C79F9">
            <w:pPr>
              <w:jc w:val="center"/>
              <w:rPr>
                <w:ins w:id="5468" w:author="Petter Vang Brakalsvaalet [pev2]" w:date="2021-04-28T00:44:00Z"/>
                <w:rFonts w:cstheme="majorHAnsi"/>
                <w:rPrChange w:id="5469" w:author="Petter Vang Brakalsvaalet [pev2]" w:date="2021-04-29T15:52:00Z">
                  <w:rPr>
                    <w:ins w:id="5470" w:author="Petter Vang Brakalsvaalet [pev2]" w:date="2021-04-28T00:44:00Z"/>
                    <w:rFonts w:cstheme="majorHAnsi"/>
                  </w:rPr>
                </w:rPrChange>
              </w:rPr>
            </w:pPr>
            <w:ins w:id="5471" w:author="Petter Vang Brakalsvaalet [pev2]" w:date="2021-04-28T00:44:00Z">
              <w:r w:rsidRPr="00555D5E">
                <w:rPr>
                  <w:rFonts w:cstheme="majorHAnsi"/>
                  <w:rPrChange w:id="5472" w:author="Petter Vang Brakalsvaalet [pev2]" w:date="2021-04-29T15:52:00Z">
                    <w:rPr>
                      <w:rFonts w:cstheme="majorHAnsi"/>
                    </w:rPr>
                  </w:rPrChange>
                </w:rPr>
                <w:t xml:space="preserve">When any player </w:t>
              </w:r>
            </w:ins>
            <w:ins w:id="5473" w:author="Petter Vang Brakalsvaalet [pev2]" w:date="2021-04-28T00:45:00Z">
              <w:r w:rsidR="002841CB" w:rsidRPr="00555D5E">
                <w:rPr>
                  <w:rFonts w:cstheme="majorHAnsi"/>
                  <w:rPrChange w:id="5474" w:author="Petter Vang Brakalsvaalet [pev2]" w:date="2021-04-29T15:52:00Z">
                    <w:rPr>
                      <w:rFonts w:cstheme="majorHAnsi"/>
                    </w:rPr>
                  </w:rPrChange>
                </w:rPr>
                <w:t>is</w:t>
              </w:r>
            </w:ins>
            <w:ins w:id="5475" w:author="Petter Vang Brakalsvaalet [pev2]" w:date="2021-04-28T00:44:00Z">
              <w:r w:rsidRPr="00555D5E">
                <w:rPr>
                  <w:rFonts w:cstheme="majorHAnsi"/>
                  <w:rPrChange w:id="5476" w:author="Petter Vang Brakalsvaalet [pev2]" w:date="2021-04-29T15:52:00Z">
                    <w:rPr>
                      <w:rFonts w:cstheme="majorHAnsi"/>
                    </w:rPr>
                  </w:rPrChange>
                </w:rPr>
                <w:t xml:space="preserve"> moving out of the map they will be </w:t>
              </w:r>
            </w:ins>
            <w:ins w:id="5477" w:author="Petter Vang Brakalsvaalet [pev2]" w:date="2021-04-28T00:45:00Z">
              <w:r w:rsidR="002841CB" w:rsidRPr="00555D5E">
                <w:rPr>
                  <w:rFonts w:cstheme="majorHAnsi"/>
                  <w:rPrChange w:id="5478" w:author="Petter Vang Brakalsvaalet [pev2]" w:date="2021-04-29T15:52:00Z">
                    <w:rPr>
                      <w:rFonts w:cstheme="majorHAnsi"/>
                    </w:rPr>
                  </w:rPrChange>
                </w:rPr>
                <w:t>stopped</w:t>
              </w:r>
              <w:r w:rsidRPr="00555D5E">
                <w:rPr>
                  <w:rFonts w:cstheme="majorHAnsi"/>
                  <w:rPrChange w:id="5479" w:author="Petter Vang Brakalsvaalet [pev2]" w:date="2021-04-29T15:52:00Z">
                    <w:rPr>
                      <w:rFonts w:cstheme="majorHAnsi"/>
                    </w:rPr>
                  </w:rPrChange>
                </w:rPr>
                <w:t>.</w:t>
              </w:r>
            </w:ins>
          </w:p>
        </w:tc>
        <w:tc>
          <w:tcPr>
            <w:tcW w:w="2394" w:type="dxa"/>
            <w:vAlign w:val="center"/>
          </w:tcPr>
          <w:p w14:paraId="023E5479" w14:textId="0EDFAE57" w:rsidR="00C25203" w:rsidRPr="00555D5E" w:rsidRDefault="00C25203" w:rsidP="00555D5E">
            <w:pPr>
              <w:jc w:val="center"/>
              <w:rPr>
                <w:ins w:id="5480" w:author="Petter Vang Brakalsvaalet [pev2]" w:date="2021-04-28T00:44:00Z"/>
                <w:rFonts w:cstheme="majorHAnsi"/>
                <w:rPrChange w:id="5481" w:author="Petter Vang Brakalsvaalet [pev2]" w:date="2021-04-29T15:52:00Z">
                  <w:rPr>
                    <w:ins w:id="5482" w:author="Petter Vang Brakalsvaalet [pev2]" w:date="2021-04-28T00:44:00Z"/>
                    <w:rFonts w:cstheme="majorHAnsi"/>
                  </w:rPr>
                </w:rPrChange>
              </w:rPr>
            </w:pPr>
            <w:ins w:id="5483" w:author="Petter Vang Brakalsvaalet [pev2]" w:date="2021-04-28T00:45:00Z">
              <w:r w:rsidRPr="00555D5E">
                <w:rPr>
                  <w:rFonts w:cstheme="majorHAnsi"/>
                  <w:rPrChange w:id="5484" w:author="Petter Vang Brakalsvaalet [pev2]" w:date="2021-04-29T15:52:00Z">
                    <w:rPr>
                      <w:rFonts w:cstheme="majorHAnsi"/>
                    </w:rPr>
                  </w:rPrChange>
                </w:rPr>
                <w:t xml:space="preserve">When trying to move outside of the map the players are stopped by an </w:t>
              </w:r>
              <w:r w:rsidR="002841CB" w:rsidRPr="00555D5E">
                <w:rPr>
                  <w:rFonts w:cstheme="majorHAnsi"/>
                  <w:rPrChange w:id="5485" w:author="Petter Vang Brakalsvaalet [pev2]" w:date="2021-04-29T15:52:00Z">
                    <w:rPr>
                      <w:rFonts w:cstheme="majorHAnsi"/>
                    </w:rPr>
                  </w:rPrChange>
                </w:rPr>
                <w:t>invisible</w:t>
              </w:r>
              <w:r w:rsidRPr="00555D5E">
                <w:rPr>
                  <w:rFonts w:cstheme="majorHAnsi"/>
                  <w:rPrChange w:id="5486" w:author="Petter Vang Brakalsvaalet [pev2]" w:date="2021-04-29T15:52:00Z">
                    <w:rPr>
                      <w:rFonts w:cstheme="majorHAnsi"/>
                    </w:rPr>
                  </w:rPrChange>
                </w:rPr>
                <w:t xml:space="preserve"> wall.</w:t>
              </w:r>
            </w:ins>
          </w:p>
        </w:tc>
        <w:tc>
          <w:tcPr>
            <w:tcW w:w="2073" w:type="dxa"/>
            <w:vAlign w:val="center"/>
          </w:tcPr>
          <w:p w14:paraId="2C3B4E6B" w14:textId="300C1AB4" w:rsidR="00C25203" w:rsidRPr="00555D5E" w:rsidRDefault="002841CB" w:rsidP="00555D5E">
            <w:pPr>
              <w:jc w:val="center"/>
              <w:rPr>
                <w:ins w:id="5487" w:author="Petter Vang Brakalsvaalet [pev2]" w:date="2021-04-28T00:44:00Z"/>
                <w:rFonts w:cstheme="majorHAnsi"/>
                <w:rPrChange w:id="5488" w:author="Petter Vang Brakalsvaalet [pev2]" w:date="2021-04-29T15:52:00Z">
                  <w:rPr>
                    <w:ins w:id="5489" w:author="Petter Vang Brakalsvaalet [pev2]" w:date="2021-04-28T00:44:00Z"/>
                    <w:rFonts w:cstheme="majorHAnsi"/>
                  </w:rPr>
                </w:rPrChange>
              </w:rPr>
            </w:pPr>
            <w:ins w:id="5490" w:author="Petter Vang Brakalsvaalet [pev2]" w:date="2021-04-28T00:45:00Z">
              <w:r w:rsidRPr="00555D5E">
                <w:rPr>
                  <w:rFonts w:cstheme="majorHAnsi"/>
                  <w:rPrChange w:id="5491" w:author="Petter Vang Brakalsvaalet [pev2]" w:date="2021-04-29T15:52:00Z">
                    <w:rPr>
                      <w:rFonts w:cstheme="majorHAnsi"/>
                    </w:rPr>
                  </w:rPrChange>
                </w:rPr>
                <w:t>Pass</w:t>
              </w:r>
            </w:ins>
          </w:p>
        </w:tc>
      </w:tr>
      <w:tr w:rsidR="002841CB" w:rsidRPr="00555D5E" w14:paraId="766081B5" w14:textId="77777777" w:rsidTr="00B83249">
        <w:trPr>
          <w:ins w:id="5492" w:author="Petter Vang Brakalsvaalet [pev2]" w:date="2021-04-28T00:45:00Z"/>
        </w:trPr>
        <w:tc>
          <w:tcPr>
            <w:tcW w:w="1129" w:type="dxa"/>
            <w:vAlign w:val="center"/>
          </w:tcPr>
          <w:p w14:paraId="5F26D7A5" w14:textId="1DD352D1" w:rsidR="002841CB" w:rsidRPr="00555D5E" w:rsidRDefault="002841CB" w:rsidP="003C79F9">
            <w:pPr>
              <w:jc w:val="center"/>
              <w:rPr>
                <w:ins w:id="5493" w:author="Petter Vang Brakalsvaalet [pev2]" w:date="2021-04-28T00:45:00Z"/>
                <w:rFonts w:cstheme="majorHAnsi"/>
                <w:rPrChange w:id="5494" w:author="Petter Vang Brakalsvaalet [pev2]" w:date="2021-04-29T15:52:00Z">
                  <w:rPr>
                    <w:ins w:id="5495" w:author="Petter Vang Brakalsvaalet [pev2]" w:date="2021-04-28T00:45:00Z"/>
                    <w:rFonts w:cstheme="majorHAnsi"/>
                  </w:rPr>
                </w:rPrChange>
              </w:rPr>
            </w:pPr>
            <w:ins w:id="5496" w:author="Petter Vang Brakalsvaalet [pev2]" w:date="2021-04-28T00:45:00Z">
              <w:r w:rsidRPr="00555D5E">
                <w:rPr>
                  <w:rFonts w:cstheme="majorHAnsi"/>
                  <w:rPrChange w:id="5497" w:author="Petter Vang Brakalsvaalet [pev2]" w:date="2021-04-29T15:52:00Z">
                    <w:rPr>
                      <w:rFonts w:cstheme="majorHAnsi"/>
                    </w:rPr>
                  </w:rPrChange>
                </w:rPr>
                <w:t>18</w:t>
              </w:r>
            </w:ins>
          </w:p>
        </w:tc>
        <w:tc>
          <w:tcPr>
            <w:tcW w:w="2694" w:type="dxa"/>
            <w:vAlign w:val="center"/>
          </w:tcPr>
          <w:p w14:paraId="702BD0F2" w14:textId="2B446ED2" w:rsidR="002841CB" w:rsidRPr="00555D5E" w:rsidRDefault="002841CB" w:rsidP="003C79F9">
            <w:pPr>
              <w:jc w:val="center"/>
              <w:rPr>
                <w:ins w:id="5498" w:author="Petter Vang Brakalsvaalet [pev2]" w:date="2021-04-28T00:45:00Z"/>
                <w:rFonts w:cstheme="majorHAnsi"/>
                <w:rPrChange w:id="5499" w:author="Petter Vang Brakalsvaalet [pev2]" w:date="2021-04-29T15:52:00Z">
                  <w:rPr>
                    <w:ins w:id="5500" w:author="Petter Vang Brakalsvaalet [pev2]" w:date="2021-04-28T00:45:00Z"/>
                    <w:rFonts w:cstheme="majorHAnsi"/>
                  </w:rPr>
                </w:rPrChange>
              </w:rPr>
            </w:pPr>
            <w:ins w:id="5501" w:author="Petter Vang Brakalsvaalet [pev2]" w:date="2021-04-28T00:46:00Z">
              <w:r w:rsidRPr="00555D5E">
                <w:rPr>
                  <w:rFonts w:cstheme="majorHAnsi"/>
                  <w:rPrChange w:id="5502" w:author="Petter Vang Brakalsvaalet [pev2]" w:date="2021-04-29T15:52:00Z">
                    <w:rPr>
                      <w:rFonts w:cstheme="majorHAnsi"/>
                    </w:rPr>
                  </w:rPrChange>
                </w:rPr>
                <w:t>When a player is hidden the seeker can’t catch them</w:t>
              </w:r>
            </w:ins>
          </w:p>
        </w:tc>
        <w:tc>
          <w:tcPr>
            <w:tcW w:w="2394" w:type="dxa"/>
            <w:vAlign w:val="center"/>
          </w:tcPr>
          <w:p w14:paraId="5BFBC55B" w14:textId="4BBA4F85" w:rsidR="002841CB" w:rsidRPr="00555D5E" w:rsidRDefault="002841CB" w:rsidP="00555D5E">
            <w:pPr>
              <w:jc w:val="center"/>
              <w:rPr>
                <w:ins w:id="5503" w:author="Petter Vang Brakalsvaalet [pev2]" w:date="2021-04-28T00:45:00Z"/>
                <w:rFonts w:cstheme="majorHAnsi"/>
                <w:rPrChange w:id="5504" w:author="Petter Vang Brakalsvaalet [pev2]" w:date="2021-04-29T15:52:00Z">
                  <w:rPr>
                    <w:ins w:id="5505" w:author="Petter Vang Brakalsvaalet [pev2]" w:date="2021-04-28T00:45:00Z"/>
                    <w:rFonts w:cstheme="majorHAnsi"/>
                  </w:rPr>
                </w:rPrChange>
              </w:rPr>
            </w:pPr>
            <w:ins w:id="5506" w:author="Petter Vang Brakalsvaalet [pev2]" w:date="2021-04-28T00:46:00Z">
              <w:r w:rsidRPr="00555D5E">
                <w:rPr>
                  <w:rFonts w:cstheme="majorHAnsi"/>
                  <w:rPrChange w:id="5507" w:author="Petter Vang Brakalsvaalet [pev2]" w:date="2021-04-29T15:52:00Z">
                    <w:rPr>
                      <w:rFonts w:cstheme="majorHAnsi"/>
                    </w:rPr>
                  </w:rPrChange>
                </w:rPr>
                <w:t>Whe</w:t>
              </w:r>
            </w:ins>
            <w:ins w:id="5508" w:author="Petter Vang Brakalsvaalet [pev2]" w:date="2021-04-28T00:47:00Z">
              <w:r w:rsidRPr="00555D5E">
                <w:rPr>
                  <w:rFonts w:cstheme="majorHAnsi"/>
                  <w:rPrChange w:id="5509" w:author="Petter Vang Brakalsvaalet [pev2]" w:date="2021-04-29T15:52:00Z">
                    <w:rPr>
                      <w:rFonts w:cstheme="majorHAnsi"/>
                    </w:rPr>
                  </w:rPrChange>
                </w:rPr>
                <w:t>n a player or bot is hidden the seeker can’t catch t</w:t>
              </w:r>
            </w:ins>
            <w:ins w:id="5510" w:author="Petter Vang Brakalsvaalet [pev2]" w:date="2021-04-28T00:49:00Z">
              <w:r w:rsidRPr="00555D5E">
                <w:rPr>
                  <w:rFonts w:cstheme="majorHAnsi"/>
                  <w:rPrChange w:id="5511" w:author="Petter Vang Brakalsvaalet [pev2]" w:date="2021-04-29T15:52:00Z">
                    <w:rPr>
                      <w:rFonts w:cstheme="majorHAnsi"/>
                    </w:rPr>
                  </w:rPrChange>
                </w:rPr>
                <w:t>h</w:t>
              </w:r>
            </w:ins>
            <w:ins w:id="5512" w:author="Petter Vang Brakalsvaalet [pev2]" w:date="2021-04-28T00:47:00Z">
              <w:r w:rsidRPr="00555D5E">
                <w:rPr>
                  <w:rFonts w:cstheme="majorHAnsi"/>
                  <w:rPrChange w:id="5513" w:author="Petter Vang Brakalsvaalet [pev2]" w:date="2021-04-29T15:52:00Z">
                    <w:rPr>
                      <w:rFonts w:cstheme="majorHAnsi"/>
                    </w:rPr>
                  </w:rPrChange>
                </w:rPr>
                <w:t xml:space="preserve">em. </w:t>
              </w:r>
            </w:ins>
          </w:p>
        </w:tc>
        <w:tc>
          <w:tcPr>
            <w:tcW w:w="2073" w:type="dxa"/>
            <w:vAlign w:val="center"/>
          </w:tcPr>
          <w:p w14:paraId="64CF0E32" w14:textId="71D603C3" w:rsidR="002841CB" w:rsidRPr="00555D5E" w:rsidRDefault="002841CB" w:rsidP="00555D5E">
            <w:pPr>
              <w:jc w:val="center"/>
              <w:rPr>
                <w:ins w:id="5514" w:author="Petter Vang Brakalsvaalet [pev2]" w:date="2021-04-28T00:45:00Z"/>
                <w:rFonts w:cstheme="majorHAnsi"/>
                <w:rPrChange w:id="5515" w:author="Petter Vang Brakalsvaalet [pev2]" w:date="2021-04-29T15:52:00Z">
                  <w:rPr>
                    <w:ins w:id="5516" w:author="Petter Vang Brakalsvaalet [pev2]" w:date="2021-04-28T00:45:00Z"/>
                    <w:rFonts w:cstheme="majorHAnsi"/>
                  </w:rPr>
                </w:rPrChange>
              </w:rPr>
            </w:pPr>
            <w:ins w:id="5517" w:author="Petter Vang Brakalsvaalet [pev2]" w:date="2021-04-28T00:47:00Z">
              <w:r w:rsidRPr="00555D5E">
                <w:rPr>
                  <w:rFonts w:cstheme="majorHAnsi"/>
                  <w:rPrChange w:id="5518" w:author="Petter Vang Brakalsvaalet [pev2]" w:date="2021-04-29T15:52:00Z">
                    <w:rPr>
                      <w:rFonts w:cstheme="majorHAnsi"/>
                    </w:rPr>
                  </w:rPrChange>
                </w:rPr>
                <w:t>Pass</w:t>
              </w:r>
            </w:ins>
          </w:p>
        </w:tc>
      </w:tr>
      <w:tr w:rsidR="002841CB" w:rsidRPr="00555D5E" w14:paraId="2DB6E2F7" w14:textId="77777777" w:rsidTr="00B83249">
        <w:trPr>
          <w:ins w:id="5519" w:author="Petter Vang Brakalsvaalet [pev2]" w:date="2021-04-28T00:47:00Z"/>
        </w:trPr>
        <w:tc>
          <w:tcPr>
            <w:tcW w:w="1129" w:type="dxa"/>
            <w:vAlign w:val="center"/>
          </w:tcPr>
          <w:p w14:paraId="79BE0767" w14:textId="154E039F" w:rsidR="002841CB" w:rsidRPr="00555D5E" w:rsidRDefault="002841CB" w:rsidP="003C79F9">
            <w:pPr>
              <w:jc w:val="center"/>
              <w:rPr>
                <w:ins w:id="5520" w:author="Petter Vang Brakalsvaalet [pev2]" w:date="2021-04-28T00:47:00Z"/>
                <w:rFonts w:cstheme="majorHAnsi"/>
                <w:rPrChange w:id="5521" w:author="Petter Vang Brakalsvaalet [pev2]" w:date="2021-04-29T15:52:00Z">
                  <w:rPr>
                    <w:ins w:id="5522" w:author="Petter Vang Brakalsvaalet [pev2]" w:date="2021-04-28T00:47:00Z"/>
                    <w:rFonts w:cstheme="majorHAnsi"/>
                  </w:rPr>
                </w:rPrChange>
              </w:rPr>
            </w:pPr>
            <w:ins w:id="5523" w:author="Petter Vang Brakalsvaalet [pev2]" w:date="2021-04-28T00:47:00Z">
              <w:r w:rsidRPr="00555D5E">
                <w:rPr>
                  <w:rFonts w:cstheme="majorHAnsi"/>
                  <w:rPrChange w:id="5524" w:author="Petter Vang Brakalsvaalet [pev2]" w:date="2021-04-29T15:52:00Z">
                    <w:rPr>
                      <w:rFonts w:cstheme="majorHAnsi"/>
                    </w:rPr>
                  </w:rPrChange>
                </w:rPr>
                <w:t xml:space="preserve">19 </w:t>
              </w:r>
            </w:ins>
          </w:p>
        </w:tc>
        <w:tc>
          <w:tcPr>
            <w:tcW w:w="2694" w:type="dxa"/>
            <w:vAlign w:val="center"/>
          </w:tcPr>
          <w:p w14:paraId="0A2EEEEF" w14:textId="71212E56" w:rsidR="002841CB" w:rsidRPr="00555D5E" w:rsidRDefault="002841CB" w:rsidP="003C79F9">
            <w:pPr>
              <w:jc w:val="center"/>
              <w:rPr>
                <w:ins w:id="5525" w:author="Petter Vang Brakalsvaalet [pev2]" w:date="2021-04-28T00:47:00Z"/>
                <w:rFonts w:cstheme="majorHAnsi"/>
                <w:rPrChange w:id="5526" w:author="Petter Vang Brakalsvaalet [pev2]" w:date="2021-04-29T15:52:00Z">
                  <w:rPr>
                    <w:ins w:id="5527" w:author="Petter Vang Brakalsvaalet [pev2]" w:date="2021-04-28T00:47:00Z"/>
                    <w:rFonts w:cstheme="majorHAnsi"/>
                  </w:rPr>
                </w:rPrChange>
              </w:rPr>
            </w:pPr>
            <w:ins w:id="5528" w:author="Petter Vang Brakalsvaalet [pev2]" w:date="2021-04-28T00:49:00Z">
              <w:r w:rsidRPr="00555D5E">
                <w:rPr>
                  <w:rFonts w:cstheme="majorHAnsi"/>
                  <w:rPrChange w:id="5529" w:author="Petter Vang Brakalsvaalet [pev2]" w:date="2021-04-29T15:52:00Z">
                    <w:rPr>
                      <w:rFonts w:cstheme="majorHAnsi"/>
                    </w:rPr>
                  </w:rPrChange>
                </w:rPr>
                <w:t>Hiders can’t hide forever</w:t>
              </w:r>
            </w:ins>
          </w:p>
        </w:tc>
        <w:tc>
          <w:tcPr>
            <w:tcW w:w="2394" w:type="dxa"/>
            <w:vAlign w:val="center"/>
          </w:tcPr>
          <w:p w14:paraId="45910BAF" w14:textId="1600462E" w:rsidR="002841CB" w:rsidRPr="00555D5E" w:rsidRDefault="002841CB" w:rsidP="00555D5E">
            <w:pPr>
              <w:jc w:val="center"/>
              <w:rPr>
                <w:ins w:id="5530" w:author="Petter Vang Brakalsvaalet [pev2]" w:date="2021-04-28T00:47:00Z"/>
                <w:rFonts w:cstheme="majorHAnsi"/>
                <w:rPrChange w:id="5531" w:author="Petter Vang Brakalsvaalet [pev2]" w:date="2021-04-29T15:52:00Z">
                  <w:rPr>
                    <w:ins w:id="5532" w:author="Petter Vang Brakalsvaalet [pev2]" w:date="2021-04-28T00:47:00Z"/>
                    <w:rFonts w:cstheme="majorHAnsi"/>
                  </w:rPr>
                </w:rPrChange>
              </w:rPr>
            </w:pPr>
            <w:ins w:id="5533" w:author="Petter Vang Brakalsvaalet [pev2]" w:date="2021-04-28T00:49:00Z">
              <w:r w:rsidRPr="00555D5E">
                <w:rPr>
                  <w:rFonts w:cstheme="majorHAnsi"/>
                  <w:rPrChange w:id="5534" w:author="Petter Vang Brakalsvaalet [pev2]" w:date="2021-04-29T15:52:00Z">
                    <w:rPr>
                      <w:rFonts w:cstheme="majorHAnsi"/>
                    </w:rPr>
                  </w:rPrChange>
                </w:rPr>
                <w:t>The hiders</w:t>
              </w:r>
            </w:ins>
            <w:ins w:id="5535" w:author="Petter Vang Brakalsvaalet [pev2]" w:date="2021-04-28T00:50:00Z">
              <w:r w:rsidRPr="00555D5E">
                <w:rPr>
                  <w:rFonts w:cstheme="majorHAnsi"/>
                  <w:rPrChange w:id="5536" w:author="Petter Vang Brakalsvaalet [pev2]" w:date="2021-04-29T15:52:00Z">
                    <w:rPr>
                      <w:rFonts w:cstheme="majorHAnsi"/>
                    </w:rPr>
                  </w:rPrChange>
                </w:rPr>
                <w:t xml:space="preserve"> aren’t limited on how long they can hide at one place.</w:t>
              </w:r>
            </w:ins>
          </w:p>
        </w:tc>
        <w:tc>
          <w:tcPr>
            <w:tcW w:w="2073" w:type="dxa"/>
            <w:vAlign w:val="center"/>
          </w:tcPr>
          <w:p w14:paraId="687A0FA4" w14:textId="39E1AF1A" w:rsidR="002841CB" w:rsidRPr="00555D5E" w:rsidRDefault="002841CB" w:rsidP="00555D5E">
            <w:pPr>
              <w:jc w:val="center"/>
              <w:rPr>
                <w:ins w:id="5537" w:author="Petter Vang Brakalsvaalet [pev2]" w:date="2021-04-28T00:47:00Z"/>
                <w:rFonts w:cstheme="majorHAnsi"/>
                <w:rPrChange w:id="5538" w:author="Petter Vang Brakalsvaalet [pev2]" w:date="2021-04-29T15:52:00Z">
                  <w:rPr>
                    <w:ins w:id="5539" w:author="Petter Vang Brakalsvaalet [pev2]" w:date="2021-04-28T00:47:00Z"/>
                    <w:rFonts w:cstheme="majorHAnsi"/>
                  </w:rPr>
                </w:rPrChange>
              </w:rPr>
            </w:pPr>
            <w:ins w:id="5540" w:author="Petter Vang Brakalsvaalet [pev2]" w:date="2021-04-28T00:50:00Z">
              <w:r w:rsidRPr="00555D5E">
                <w:rPr>
                  <w:rFonts w:cstheme="majorHAnsi"/>
                  <w:rPrChange w:id="5541" w:author="Petter Vang Brakalsvaalet [pev2]" w:date="2021-04-29T15:52:00Z">
                    <w:rPr>
                      <w:rFonts w:cstheme="majorHAnsi"/>
                    </w:rPr>
                  </w:rPrChange>
                </w:rPr>
                <w:t>Fail</w:t>
              </w:r>
            </w:ins>
          </w:p>
        </w:tc>
      </w:tr>
      <w:tr w:rsidR="002841CB" w:rsidRPr="00555D5E" w14:paraId="7BD8517E" w14:textId="77777777" w:rsidTr="00B83249">
        <w:trPr>
          <w:ins w:id="5542" w:author="Petter Vang Brakalsvaalet [pev2]" w:date="2021-04-28T00:50:00Z"/>
        </w:trPr>
        <w:tc>
          <w:tcPr>
            <w:tcW w:w="1129" w:type="dxa"/>
            <w:vAlign w:val="center"/>
          </w:tcPr>
          <w:p w14:paraId="2045302A" w14:textId="5FEF5865" w:rsidR="002841CB" w:rsidRPr="00555D5E" w:rsidRDefault="002841CB" w:rsidP="003C79F9">
            <w:pPr>
              <w:jc w:val="center"/>
              <w:rPr>
                <w:ins w:id="5543" w:author="Petter Vang Brakalsvaalet [pev2]" w:date="2021-04-28T00:50:00Z"/>
                <w:rFonts w:cstheme="majorHAnsi"/>
                <w:rPrChange w:id="5544" w:author="Petter Vang Brakalsvaalet [pev2]" w:date="2021-04-29T15:52:00Z">
                  <w:rPr>
                    <w:ins w:id="5545" w:author="Petter Vang Brakalsvaalet [pev2]" w:date="2021-04-28T00:50:00Z"/>
                    <w:rFonts w:cstheme="majorHAnsi"/>
                  </w:rPr>
                </w:rPrChange>
              </w:rPr>
            </w:pPr>
            <w:ins w:id="5546" w:author="Petter Vang Brakalsvaalet [pev2]" w:date="2021-04-28T00:50:00Z">
              <w:r w:rsidRPr="00555D5E">
                <w:rPr>
                  <w:rFonts w:cstheme="majorHAnsi"/>
                  <w:rPrChange w:id="5547" w:author="Petter Vang Brakalsvaalet [pev2]" w:date="2021-04-29T15:52:00Z">
                    <w:rPr>
                      <w:rFonts w:cstheme="majorHAnsi"/>
                    </w:rPr>
                  </w:rPrChange>
                </w:rPr>
                <w:t xml:space="preserve">20 </w:t>
              </w:r>
            </w:ins>
          </w:p>
        </w:tc>
        <w:tc>
          <w:tcPr>
            <w:tcW w:w="2694" w:type="dxa"/>
            <w:vAlign w:val="center"/>
          </w:tcPr>
          <w:p w14:paraId="195584FD" w14:textId="1EE3F39C" w:rsidR="002841CB" w:rsidRPr="00555D5E" w:rsidRDefault="002841CB" w:rsidP="003C79F9">
            <w:pPr>
              <w:jc w:val="center"/>
              <w:rPr>
                <w:ins w:id="5548" w:author="Petter Vang Brakalsvaalet [pev2]" w:date="2021-04-28T00:50:00Z"/>
                <w:rFonts w:cstheme="majorHAnsi"/>
                <w:rPrChange w:id="5549" w:author="Petter Vang Brakalsvaalet [pev2]" w:date="2021-04-29T15:52:00Z">
                  <w:rPr>
                    <w:ins w:id="5550" w:author="Petter Vang Brakalsvaalet [pev2]" w:date="2021-04-28T00:50:00Z"/>
                    <w:rFonts w:cstheme="majorHAnsi"/>
                  </w:rPr>
                </w:rPrChange>
              </w:rPr>
            </w:pPr>
            <w:ins w:id="5551" w:author="Petter Vang Brakalsvaalet [pev2]" w:date="2021-04-28T00:50:00Z">
              <w:r w:rsidRPr="00555D5E">
                <w:rPr>
                  <w:rFonts w:cstheme="majorHAnsi"/>
                  <w:rPrChange w:id="5552" w:author="Petter Vang Brakalsvaalet [pev2]" w:date="2021-04-29T15:52:00Z">
                    <w:rPr>
                      <w:rFonts w:cstheme="majorHAnsi"/>
                    </w:rPr>
                  </w:rPrChange>
                </w:rPr>
                <w:t xml:space="preserve">If the player is caught the seeker will try to catch someone else </w:t>
              </w:r>
            </w:ins>
          </w:p>
        </w:tc>
        <w:tc>
          <w:tcPr>
            <w:tcW w:w="2394" w:type="dxa"/>
            <w:vAlign w:val="center"/>
          </w:tcPr>
          <w:p w14:paraId="00DBAD90" w14:textId="2B7C94B2" w:rsidR="002841CB" w:rsidRPr="00555D5E" w:rsidRDefault="002841CB" w:rsidP="00555D5E">
            <w:pPr>
              <w:jc w:val="center"/>
              <w:rPr>
                <w:ins w:id="5553" w:author="Petter Vang Brakalsvaalet [pev2]" w:date="2021-04-28T00:50:00Z"/>
                <w:rFonts w:cstheme="majorHAnsi"/>
                <w:rPrChange w:id="5554" w:author="Petter Vang Brakalsvaalet [pev2]" w:date="2021-04-29T15:52:00Z">
                  <w:rPr>
                    <w:ins w:id="5555" w:author="Petter Vang Brakalsvaalet [pev2]" w:date="2021-04-28T00:50:00Z"/>
                    <w:rFonts w:cstheme="majorHAnsi"/>
                  </w:rPr>
                </w:rPrChange>
              </w:rPr>
            </w:pPr>
            <w:ins w:id="5556" w:author="Petter Vang Brakalsvaalet [pev2]" w:date="2021-04-28T00:50:00Z">
              <w:r w:rsidRPr="00555D5E">
                <w:rPr>
                  <w:rFonts w:cstheme="majorHAnsi"/>
                  <w:rPrChange w:id="5557" w:author="Petter Vang Brakalsvaalet [pev2]" w:date="2021-04-29T15:52:00Z">
                    <w:rPr>
                      <w:rFonts w:cstheme="majorHAnsi"/>
                    </w:rPr>
                  </w:rPrChange>
                </w:rPr>
                <w:t>The seeker will only tr</w:t>
              </w:r>
            </w:ins>
            <w:ins w:id="5558" w:author="Petter Vang Brakalsvaalet [pev2]" w:date="2021-04-28T00:51:00Z">
              <w:r w:rsidRPr="00555D5E">
                <w:rPr>
                  <w:rFonts w:cstheme="majorHAnsi"/>
                  <w:rPrChange w:id="5559" w:author="Petter Vang Brakalsvaalet [pev2]" w:date="2021-04-29T15:52:00Z">
                    <w:rPr>
                      <w:rFonts w:cstheme="majorHAnsi"/>
                    </w:rPr>
                  </w:rPrChange>
                </w:rPr>
                <w:t>y to catch the player</w:t>
              </w:r>
            </w:ins>
          </w:p>
        </w:tc>
        <w:tc>
          <w:tcPr>
            <w:tcW w:w="2073" w:type="dxa"/>
            <w:vAlign w:val="center"/>
          </w:tcPr>
          <w:p w14:paraId="069E2404" w14:textId="7C7BE258" w:rsidR="002841CB" w:rsidRPr="00555D5E" w:rsidRDefault="002841CB" w:rsidP="00555D5E">
            <w:pPr>
              <w:jc w:val="center"/>
              <w:rPr>
                <w:ins w:id="5560" w:author="Petter Vang Brakalsvaalet [pev2]" w:date="2021-04-28T00:50:00Z"/>
                <w:rFonts w:cstheme="majorHAnsi"/>
                <w:rPrChange w:id="5561" w:author="Petter Vang Brakalsvaalet [pev2]" w:date="2021-04-29T15:52:00Z">
                  <w:rPr>
                    <w:ins w:id="5562" w:author="Petter Vang Brakalsvaalet [pev2]" w:date="2021-04-28T00:50:00Z"/>
                    <w:rFonts w:cstheme="majorHAnsi"/>
                  </w:rPr>
                </w:rPrChange>
              </w:rPr>
            </w:pPr>
            <w:ins w:id="5563" w:author="Petter Vang Brakalsvaalet [pev2]" w:date="2021-04-28T00:51:00Z">
              <w:r w:rsidRPr="00555D5E">
                <w:rPr>
                  <w:rFonts w:cstheme="majorHAnsi"/>
                  <w:rPrChange w:id="5564" w:author="Petter Vang Brakalsvaalet [pev2]" w:date="2021-04-29T15:52:00Z">
                    <w:rPr>
                      <w:rFonts w:cstheme="majorHAnsi"/>
                    </w:rPr>
                  </w:rPrChange>
                </w:rPr>
                <w:t>Fail</w:t>
              </w:r>
            </w:ins>
          </w:p>
        </w:tc>
      </w:tr>
      <w:tr w:rsidR="007570BC" w:rsidRPr="00555D5E" w14:paraId="1F16A85E" w14:textId="77777777" w:rsidTr="00B83249">
        <w:trPr>
          <w:ins w:id="5565" w:author="Petter Vang Brakalsvaalet [pev2]" w:date="2021-04-28T01:03:00Z"/>
        </w:trPr>
        <w:tc>
          <w:tcPr>
            <w:tcW w:w="1129" w:type="dxa"/>
            <w:vAlign w:val="center"/>
          </w:tcPr>
          <w:p w14:paraId="29F76982" w14:textId="0E8E11B4" w:rsidR="007570BC" w:rsidRPr="00555D5E" w:rsidRDefault="007570BC" w:rsidP="003C79F9">
            <w:pPr>
              <w:jc w:val="center"/>
              <w:rPr>
                <w:ins w:id="5566" w:author="Petter Vang Brakalsvaalet [pev2]" w:date="2021-04-28T01:03:00Z"/>
                <w:rFonts w:cstheme="majorHAnsi"/>
                <w:rPrChange w:id="5567" w:author="Petter Vang Brakalsvaalet [pev2]" w:date="2021-04-29T15:52:00Z">
                  <w:rPr>
                    <w:ins w:id="5568" w:author="Petter Vang Brakalsvaalet [pev2]" w:date="2021-04-28T01:03:00Z"/>
                    <w:rFonts w:cstheme="majorHAnsi"/>
                  </w:rPr>
                </w:rPrChange>
              </w:rPr>
            </w:pPr>
            <w:ins w:id="5569" w:author="Petter Vang Brakalsvaalet [pev2]" w:date="2021-04-28T01:03:00Z">
              <w:r w:rsidRPr="00555D5E">
                <w:rPr>
                  <w:rFonts w:cstheme="majorHAnsi"/>
                  <w:rPrChange w:id="5570" w:author="Petter Vang Brakalsvaalet [pev2]" w:date="2021-04-29T15:52:00Z">
                    <w:rPr>
                      <w:rFonts w:cstheme="majorHAnsi"/>
                    </w:rPr>
                  </w:rPrChange>
                </w:rPr>
                <w:t>21</w:t>
              </w:r>
            </w:ins>
          </w:p>
        </w:tc>
        <w:tc>
          <w:tcPr>
            <w:tcW w:w="2694" w:type="dxa"/>
            <w:vAlign w:val="center"/>
          </w:tcPr>
          <w:p w14:paraId="13977AF8" w14:textId="480632CC" w:rsidR="007570BC" w:rsidRPr="00555D5E" w:rsidRDefault="007570BC" w:rsidP="003C79F9">
            <w:pPr>
              <w:jc w:val="center"/>
              <w:rPr>
                <w:ins w:id="5571" w:author="Petter Vang Brakalsvaalet [pev2]" w:date="2021-04-28T01:03:00Z"/>
                <w:rFonts w:cstheme="majorHAnsi"/>
                <w:rPrChange w:id="5572" w:author="Petter Vang Brakalsvaalet [pev2]" w:date="2021-04-29T15:52:00Z">
                  <w:rPr>
                    <w:ins w:id="5573" w:author="Petter Vang Brakalsvaalet [pev2]" w:date="2021-04-28T01:03:00Z"/>
                    <w:rFonts w:cstheme="majorHAnsi"/>
                  </w:rPr>
                </w:rPrChange>
              </w:rPr>
            </w:pPr>
            <w:ins w:id="5574" w:author="Petter Vang Brakalsvaalet [pev2]" w:date="2021-04-28T01:04:00Z">
              <w:r w:rsidRPr="00555D5E">
                <w:rPr>
                  <w:rFonts w:cstheme="majorHAnsi"/>
                  <w:rPrChange w:id="5575" w:author="Petter Vang Brakalsvaalet [pev2]" w:date="2021-04-29T15:52:00Z">
                    <w:rPr>
                      <w:rFonts w:cstheme="majorHAnsi"/>
                    </w:rPr>
                  </w:rPrChange>
                </w:rPr>
                <w:t xml:space="preserve">When clicking the exit </w:t>
              </w:r>
            </w:ins>
            <w:ins w:id="5576" w:author="Petter Vang Brakalsvaalet [pev2]" w:date="2021-04-28T01:05:00Z">
              <w:r w:rsidRPr="00555D5E">
                <w:rPr>
                  <w:rFonts w:cstheme="majorHAnsi"/>
                  <w:rPrChange w:id="5577" w:author="Petter Vang Brakalsvaalet [pev2]" w:date="2021-04-29T15:52:00Z">
                    <w:rPr>
                      <w:rFonts w:cstheme="majorHAnsi"/>
                    </w:rPr>
                  </w:rPrChange>
                </w:rPr>
                <w:t>symbol,</w:t>
              </w:r>
            </w:ins>
            <w:ins w:id="5578" w:author="Petter Vang Brakalsvaalet [pev2]" w:date="2021-04-28T01:04:00Z">
              <w:r w:rsidRPr="00555D5E">
                <w:rPr>
                  <w:rFonts w:cstheme="majorHAnsi"/>
                  <w:rPrChange w:id="5579" w:author="Petter Vang Brakalsvaalet [pev2]" w:date="2021-04-29T15:52:00Z">
                    <w:rPr>
                      <w:rFonts w:cstheme="majorHAnsi"/>
                    </w:rPr>
                  </w:rPrChange>
                </w:rPr>
                <w:t xml:space="preserve"> the game is closed.</w:t>
              </w:r>
            </w:ins>
          </w:p>
        </w:tc>
        <w:tc>
          <w:tcPr>
            <w:tcW w:w="2394" w:type="dxa"/>
            <w:vAlign w:val="center"/>
          </w:tcPr>
          <w:p w14:paraId="35552E4C" w14:textId="3A8B8550" w:rsidR="007570BC" w:rsidRPr="00555D5E" w:rsidRDefault="007570BC" w:rsidP="00555D5E">
            <w:pPr>
              <w:jc w:val="center"/>
              <w:rPr>
                <w:ins w:id="5580" w:author="Petter Vang Brakalsvaalet [pev2]" w:date="2021-04-28T01:03:00Z"/>
                <w:rFonts w:cstheme="majorHAnsi"/>
                <w:rPrChange w:id="5581" w:author="Petter Vang Brakalsvaalet [pev2]" w:date="2021-04-29T15:52:00Z">
                  <w:rPr>
                    <w:ins w:id="5582" w:author="Petter Vang Brakalsvaalet [pev2]" w:date="2021-04-28T01:03:00Z"/>
                    <w:rFonts w:cstheme="majorHAnsi"/>
                  </w:rPr>
                </w:rPrChange>
              </w:rPr>
            </w:pPr>
            <w:ins w:id="5583" w:author="Petter Vang Brakalsvaalet [pev2]" w:date="2021-04-28T01:04:00Z">
              <w:r w:rsidRPr="00555D5E">
                <w:rPr>
                  <w:rFonts w:cstheme="majorHAnsi"/>
                  <w:rPrChange w:id="5584" w:author="Petter Vang Brakalsvaalet [pev2]" w:date="2021-04-29T15:52:00Z">
                    <w:rPr>
                      <w:rFonts w:cstheme="majorHAnsi"/>
                    </w:rPr>
                  </w:rPrChange>
                </w:rPr>
                <w:t>When the exit symbol in the top left corner is clicked the game is closed and the previous scene is showed.</w:t>
              </w:r>
            </w:ins>
          </w:p>
        </w:tc>
        <w:tc>
          <w:tcPr>
            <w:tcW w:w="2073" w:type="dxa"/>
            <w:vAlign w:val="center"/>
          </w:tcPr>
          <w:p w14:paraId="1FDDE7E9" w14:textId="3439296B" w:rsidR="007570BC" w:rsidRPr="00555D5E" w:rsidRDefault="007570BC" w:rsidP="00555D5E">
            <w:pPr>
              <w:jc w:val="center"/>
              <w:rPr>
                <w:ins w:id="5585" w:author="Petter Vang Brakalsvaalet [pev2]" w:date="2021-04-28T01:03:00Z"/>
                <w:rFonts w:cstheme="majorHAnsi"/>
                <w:rPrChange w:id="5586" w:author="Petter Vang Brakalsvaalet [pev2]" w:date="2021-04-29T15:52:00Z">
                  <w:rPr>
                    <w:ins w:id="5587" w:author="Petter Vang Brakalsvaalet [pev2]" w:date="2021-04-28T01:03:00Z"/>
                    <w:rFonts w:cstheme="majorHAnsi"/>
                  </w:rPr>
                </w:rPrChange>
              </w:rPr>
            </w:pPr>
            <w:ins w:id="5588" w:author="Petter Vang Brakalsvaalet [pev2]" w:date="2021-04-28T01:05:00Z">
              <w:r w:rsidRPr="00555D5E">
                <w:rPr>
                  <w:rFonts w:cstheme="majorHAnsi"/>
                  <w:rPrChange w:id="5589" w:author="Petter Vang Brakalsvaalet [pev2]" w:date="2021-04-29T15:52:00Z">
                    <w:rPr>
                      <w:rFonts w:cstheme="majorHAnsi"/>
                    </w:rPr>
                  </w:rPrChange>
                </w:rPr>
                <w:t>Pass</w:t>
              </w:r>
            </w:ins>
          </w:p>
        </w:tc>
      </w:tr>
    </w:tbl>
    <w:p w14:paraId="15E2155F" w14:textId="5B236F09" w:rsidR="00462CC0" w:rsidRPr="00555D5E" w:rsidDel="002841CB" w:rsidRDefault="001B459E" w:rsidP="00DD38F8">
      <w:pPr>
        <w:rPr>
          <w:del w:id="5590" w:author="Petter Vang Brakalsvaalet [pev2]" w:date="2021-04-28T00:51:00Z"/>
          <w:rFonts w:cstheme="majorHAnsi"/>
          <w:rPrChange w:id="5591" w:author="Petter Vang Brakalsvaalet [pev2]" w:date="2021-04-29T15:52:00Z">
            <w:rPr>
              <w:del w:id="5592" w:author="Petter Vang Brakalsvaalet [pev2]" w:date="2021-04-28T00:51:00Z"/>
              <w:rFonts w:cstheme="majorHAnsi"/>
            </w:rPr>
          </w:rPrChange>
        </w:rPr>
        <w:pPrChange w:id="5593" w:author="Petter Vang Brakalsvaalet [pev2]" w:date="2021-04-29T11:31:00Z">
          <w:pPr/>
        </w:pPrChange>
      </w:pPr>
      <w:del w:id="5594" w:author="Petter Vang Brakalsvaalet [pev2]" w:date="2021-04-28T00:51:00Z">
        <w:r w:rsidRPr="00555D5E" w:rsidDel="002841CB">
          <w:rPr>
            <w:rFonts w:cstheme="majorHAnsi"/>
            <w:rPrChange w:id="5595" w:author="Petter Vang Brakalsvaalet [pev2]" w:date="2021-04-29T15:52:00Z">
              <w:rPr>
                <w:rFonts w:cstheme="majorHAnsi"/>
              </w:rPr>
            </w:rPrChange>
          </w:rPr>
          <w:br w:type="page"/>
        </w:r>
      </w:del>
    </w:p>
    <w:p w14:paraId="1D5A932A" w14:textId="77777777" w:rsidR="001F35A4" w:rsidRPr="00555D5E" w:rsidRDefault="001F35A4" w:rsidP="00DD38F8">
      <w:pPr>
        <w:rPr>
          <w:rFonts w:cstheme="majorHAnsi"/>
          <w:rPrChange w:id="5596" w:author="Petter Vang Brakalsvaalet [pev2]" w:date="2021-04-29T15:52:00Z">
            <w:rPr>
              <w:rFonts w:cstheme="majorHAnsi"/>
            </w:rPr>
          </w:rPrChange>
        </w:rPr>
        <w:pPrChange w:id="5597" w:author="Petter Vang Brakalsvaalet [pev2]" w:date="2021-04-29T11:31:00Z">
          <w:pPr/>
        </w:pPrChange>
      </w:pPr>
      <w:bookmarkStart w:id="5598" w:name="_Toc192777716"/>
    </w:p>
    <w:p w14:paraId="7C2FBF84" w14:textId="77777777" w:rsidR="002841CB" w:rsidRPr="00555D5E" w:rsidRDefault="002841CB" w:rsidP="00DD38F8">
      <w:pPr>
        <w:rPr>
          <w:ins w:id="5599" w:author="Petter Vang Brakalsvaalet [pev2]" w:date="2021-04-28T00:51:00Z"/>
          <w:rFonts w:eastAsiaTheme="majorEastAsia" w:cstheme="majorHAnsi"/>
          <w:b/>
          <w:bCs/>
          <w:color w:val="365F91" w:themeColor="accent1" w:themeShade="BF"/>
          <w:sz w:val="32"/>
          <w:szCs w:val="32"/>
          <w:lang w:eastAsia="ja-JP"/>
          <w:rPrChange w:id="5600" w:author="Petter Vang Brakalsvaalet [pev2]" w:date="2021-04-29T15:52:00Z">
            <w:rPr>
              <w:ins w:id="5601" w:author="Petter Vang Brakalsvaalet [pev2]" w:date="2021-04-28T00:51:00Z"/>
              <w:rFonts w:eastAsiaTheme="majorEastAsia" w:cstheme="majorHAnsi"/>
              <w:b/>
              <w:bCs/>
              <w:color w:val="365F91" w:themeColor="accent1" w:themeShade="BF"/>
              <w:sz w:val="32"/>
              <w:szCs w:val="32"/>
              <w:lang w:eastAsia="ja-JP"/>
            </w:rPr>
          </w:rPrChange>
        </w:rPr>
        <w:pPrChange w:id="5602" w:author="Petter Vang Brakalsvaalet [pev2]" w:date="2021-04-29T11:31:00Z">
          <w:pPr/>
        </w:pPrChange>
      </w:pPr>
      <w:bookmarkStart w:id="5603" w:name="_Toc222978612"/>
      <w:ins w:id="5604" w:author="Petter Vang Brakalsvaalet [pev2]" w:date="2021-04-28T00:51:00Z">
        <w:r w:rsidRPr="00555D5E">
          <w:rPr>
            <w:rFonts w:cstheme="majorHAnsi"/>
            <w:rPrChange w:id="5605" w:author="Petter Vang Brakalsvaalet [pev2]" w:date="2021-04-29T15:52:00Z">
              <w:rPr>
                <w:rFonts w:cstheme="majorHAnsi"/>
              </w:rPr>
            </w:rPrChange>
          </w:rPr>
          <w:br w:type="page"/>
        </w:r>
      </w:ins>
    </w:p>
    <w:p w14:paraId="3344E17B" w14:textId="4605A442" w:rsidR="002C202D" w:rsidRDefault="006C7832" w:rsidP="00DD38F8">
      <w:pPr>
        <w:pStyle w:val="Heading1"/>
        <w:rPr>
          <w:ins w:id="5606" w:author="Petter Vang Brakalsvaalet [pev2]" w:date="2021-04-29T16:36:00Z"/>
          <w:rFonts w:cstheme="majorHAnsi"/>
          <w:lang w:val="en-GB"/>
        </w:rPr>
      </w:pPr>
      <w:bookmarkStart w:id="5607" w:name="_Toc70592430"/>
      <w:r w:rsidRPr="00555D5E">
        <w:rPr>
          <w:rFonts w:cstheme="majorHAnsi"/>
          <w:lang w:val="en-GB"/>
          <w:rPrChange w:id="5608" w:author="Petter Vang Brakalsvaalet [pev2]" w:date="2021-04-29T15:52:00Z">
            <w:rPr>
              <w:rFonts w:cstheme="majorHAnsi"/>
              <w:lang w:val="en-GB"/>
            </w:rPr>
          </w:rPrChange>
        </w:rPr>
        <w:lastRenderedPageBreak/>
        <w:t xml:space="preserve">Critical </w:t>
      </w:r>
      <w:r w:rsidR="00711DBE" w:rsidRPr="00555D5E">
        <w:rPr>
          <w:rFonts w:cstheme="majorHAnsi"/>
          <w:lang w:val="en-GB"/>
          <w:rPrChange w:id="5609" w:author="Petter Vang Brakalsvaalet [pev2]" w:date="2021-04-29T15:52:00Z">
            <w:rPr>
              <w:rFonts w:cstheme="majorHAnsi"/>
              <w:lang w:val="en-GB"/>
            </w:rPr>
          </w:rPrChange>
        </w:rPr>
        <w:t>Evaluation</w:t>
      </w:r>
      <w:bookmarkEnd w:id="5598"/>
      <w:bookmarkEnd w:id="5603"/>
      <w:bookmarkEnd w:id="5607"/>
    </w:p>
    <w:p w14:paraId="617B508A" w14:textId="7259D5D2" w:rsidR="00E33632" w:rsidRPr="00E33632" w:rsidRDefault="00726F90" w:rsidP="00E33632">
      <w:pPr>
        <w:rPr>
          <w:ins w:id="5610" w:author="Petter Vang Brakalsvaalet [pev2]" w:date="2021-04-29T10:46:00Z"/>
          <w:lang w:eastAsia="ja-JP"/>
        </w:rPr>
      </w:pPr>
      <w:ins w:id="5611" w:author="Petter Vang Brakalsvaalet [pev2]" w:date="2021-04-29T16:40:00Z">
        <w:r w:rsidRPr="00726F90">
          <w:rPr>
            <w:lang w:eastAsia="ja-JP"/>
          </w:rPr>
          <w:t>Overall, I’m very pleased with what I have produced, even though I haven't been able to implement all the features I wanted to implement. If I had more time, I would have added all the features I wanted, but I didn't manage to do so. I will go into more detail about this.</w:t>
        </w:r>
      </w:ins>
    </w:p>
    <w:p w14:paraId="05343212" w14:textId="60DD371E" w:rsidR="004941CC" w:rsidRPr="00E33632" w:rsidRDefault="00FB78C7" w:rsidP="00DD38F8">
      <w:pPr>
        <w:pStyle w:val="Heading2"/>
        <w:rPr>
          <w:ins w:id="5612" w:author="Petter Vang Brakalsvaalet [pev2]" w:date="2021-04-29T12:03:00Z"/>
          <w:lang w:val="en-GB"/>
        </w:rPr>
      </w:pPr>
      <w:bookmarkStart w:id="5613" w:name="_Toc70592431"/>
      <w:ins w:id="5614" w:author="Petter Vang Brakalsvaalet [pev2]" w:date="2021-04-29T11:47:00Z">
        <w:r w:rsidRPr="00555D5E">
          <w:rPr>
            <w:lang w:val="en-GB"/>
          </w:rPr>
          <w:t>P</w:t>
        </w:r>
      </w:ins>
      <w:ins w:id="5615" w:author="Petter Vang Brakalsvaalet [pev2]" w:date="2021-04-29T10:46:00Z">
        <w:r w:rsidR="004941CC" w:rsidRPr="00E5491D">
          <w:rPr>
            <w:lang w:val="en-GB"/>
          </w:rPr>
          <w:t>r</w:t>
        </w:r>
        <w:r w:rsidR="004941CC" w:rsidRPr="00E33632">
          <w:rPr>
            <w:lang w:val="en-GB"/>
          </w:rPr>
          <w:t>ocess</w:t>
        </w:r>
      </w:ins>
      <w:bookmarkEnd w:id="5613"/>
    </w:p>
    <w:p w14:paraId="4D9A4693" w14:textId="77777777" w:rsidR="00964336" w:rsidRPr="00555D5E" w:rsidRDefault="00964336" w:rsidP="00964336">
      <w:pPr>
        <w:rPr>
          <w:ins w:id="5616" w:author="Petter Vang Brakalsvaalet [pev2]" w:date="2021-04-29T12:03:00Z"/>
          <w:lang w:eastAsia="ja-JP"/>
          <w:rPrChange w:id="5617" w:author="Petter Vang Brakalsvaalet [pev2]" w:date="2021-04-29T15:52:00Z">
            <w:rPr>
              <w:ins w:id="5618" w:author="Petter Vang Brakalsvaalet [pev2]" w:date="2021-04-29T12:03:00Z"/>
              <w:lang w:eastAsia="ja-JP"/>
            </w:rPr>
          </w:rPrChange>
        </w:rPr>
      </w:pPr>
      <w:ins w:id="5619" w:author="Petter Vang Brakalsvaalet [pev2]" w:date="2021-04-29T12:03:00Z">
        <w:r w:rsidRPr="00555D5E">
          <w:rPr>
            <w:lang w:eastAsia="ja-JP"/>
            <w:rPrChange w:id="5620" w:author="Petter Vang Brakalsvaalet [pev2]" w:date="2021-04-29T15:52:00Z">
              <w:rPr>
                <w:lang w:eastAsia="ja-JP"/>
              </w:rPr>
            </w:rPrChange>
          </w:rPr>
          <w:t>I have tried to use an agile approach to this project, where I split my time into sprints. I have used stories to track the work and measure my progress through the project. Each sprint was two weeks, beginning with a small planning session and ending in a review and retrospective. This should have ensured that all the work was completed by the respective deadlines.</w:t>
        </w:r>
      </w:ins>
    </w:p>
    <w:p w14:paraId="32925FCD" w14:textId="77777777" w:rsidR="00964336" w:rsidRPr="00555D5E" w:rsidRDefault="00964336" w:rsidP="00964336">
      <w:pPr>
        <w:rPr>
          <w:ins w:id="5621" w:author="Petter Vang Brakalsvaalet [pev2]" w:date="2021-04-29T12:03:00Z"/>
          <w:lang w:eastAsia="ja-JP"/>
          <w:rPrChange w:id="5622" w:author="Petter Vang Brakalsvaalet [pev2]" w:date="2021-04-29T15:52:00Z">
            <w:rPr>
              <w:ins w:id="5623" w:author="Petter Vang Brakalsvaalet [pev2]" w:date="2021-04-29T12:03:00Z"/>
              <w:lang w:eastAsia="ja-JP"/>
            </w:rPr>
          </w:rPrChange>
        </w:rPr>
      </w:pPr>
    </w:p>
    <w:p w14:paraId="219860DA" w14:textId="3472129E" w:rsidR="00964336" w:rsidRPr="00555D5E" w:rsidRDefault="00964336" w:rsidP="00964336">
      <w:pPr>
        <w:rPr>
          <w:ins w:id="5624" w:author="Petter Vang Brakalsvaalet [pev2]" w:date="2021-04-29T11:45:00Z"/>
          <w:lang w:eastAsia="ja-JP"/>
          <w:rPrChange w:id="5625" w:author="Petter Vang Brakalsvaalet [pev2]" w:date="2021-04-29T15:52:00Z">
            <w:rPr>
              <w:ins w:id="5626" w:author="Petter Vang Brakalsvaalet [pev2]" w:date="2021-04-29T11:45:00Z"/>
            </w:rPr>
          </w:rPrChange>
        </w:rPr>
        <w:pPrChange w:id="5627" w:author="Petter Vang Brakalsvaalet [pev2]" w:date="2021-04-29T12:03:00Z">
          <w:pPr>
            <w:pStyle w:val="Heading2"/>
          </w:pPr>
        </w:pPrChange>
      </w:pPr>
      <w:ins w:id="5628" w:author="Petter Vang Brakalsvaalet [pev2]" w:date="2021-04-29T12:03:00Z">
        <w:r w:rsidRPr="00555D5E">
          <w:rPr>
            <w:lang w:eastAsia="ja-JP"/>
            <w:rPrChange w:id="5629" w:author="Petter Vang Brakalsvaalet [pev2]" w:date="2021-04-29T15:52:00Z">
              <w:rPr>
                <w:lang w:val="en-GB"/>
              </w:rPr>
            </w:rPrChange>
          </w:rPr>
          <w:t>Did this approach work? I would say that my agile approach worked, but I didn’t follow the process that I planned to. I was supposed to have planning and review sessions, and this didn’t always happen. Through the weeks I have been developing and researching game development I have been lacking when it came to planning what should be completed during each sprint. The result of this is that I have a lot of features that I wanted to include in the game, but my lack of planning has resulted in a backlog of features. In the future, I will need to be stricter with myself and set realistic deadlines for tasks to be completed.</w:t>
        </w:r>
      </w:ins>
    </w:p>
    <w:p w14:paraId="41F9C3DD" w14:textId="14753495" w:rsidR="00964336" w:rsidRPr="00555D5E" w:rsidRDefault="002C202D" w:rsidP="00964336">
      <w:pPr>
        <w:pStyle w:val="Heading2"/>
        <w:rPr>
          <w:ins w:id="5630" w:author="Petter Vang Brakalsvaalet [pev2]" w:date="2021-04-29T12:06:00Z"/>
          <w:lang w:val="en-GB"/>
          <w:rPrChange w:id="5631" w:author="Petter Vang Brakalsvaalet [pev2]" w:date="2021-04-29T15:52:00Z">
            <w:rPr>
              <w:ins w:id="5632" w:author="Petter Vang Brakalsvaalet [pev2]" w:date="2021-04-29T12:06:00Z"/>
              <w:lang w:val="en-GB"/>
            </w:rPr>
          </w:rPrChange>
        </w:rPr>
      </w:pPr>
      <w:bookmarkStart w:id="5633" w:name="_Toc70592432"/>
      <w:ins w:id="5634" w:author="Petter Vang Brakalsvaalet [pev2]" w:date="2021-04-29T10:17:00Z">
        <w:r w:rsidRPr="00555D5E">
          <w:rPr>
            <w:lang w:val="en-GB"/>
            <w:rPrChange w:id="5635" w:author="Petter Vang Brakalsvaalet [pev2]" w:date="2021-04-29T15:52:00Z">
              <w:rPr>
                <w:lang w:val="en-GB"/>
              </w:rPr>
            </w:rPrChange>
          </w:rPr>
          <w:t>Main menu screen</w:t>
        </w:r>
      </w:ins>
      <w:bookmarkEnd w:id="5633"/>
    </w:p>
    <w:p w14:paraId="1E067602" w14:textId="77777777" w:rsidR="00964336" w:rsidRPr="00555D5E" w:rsidRDefault="00964336" w:rsidP="00964336">
      <w:pPr>
        <w:rPr>
          <w:ins w:id="5636" w:author="Petter Vang Brakalsvaalet [pev2]" w:date="2021-04-29T12:06:00Z"/>
          <w:lang w:eastAsia="ja-JP"/>
          <w:rPrChange w:id="5637" w:author="Petter Vang Brakalsvaalet [pev2]" w:date="2021-04-29T15:52:00Z">
            <w:rPr>
              <w:ins w:id="5638" w:author="Petter Vang Brakalsvaalet [pev2]" w:date="2021-04-29T12:06:00Z"/>
              <w:lang w:eastAsia="ja-JP"/>
            </w:rPr>
          </w:rPrChange>
        </w:rPr>
      </w:pPr>
      <w:ins w:id="5639" w:author="Petter Vang Brakalsvaalet [pev2]" w:date="2021-04-29T12:06:00Z">
        <w:r w:rsidRPr="00555D5E">
          <w:rPr>
            <w:lang w:eastAsia="ja-JP"/>
            <w:rPrChange w:id="5640" w:author="Petter Vang Brakalsvaalet [pev2]" w:date="2021-04-29T15:52:00Z">
              <w:rPr>
                <w:lang w:eastAsia="ja-JP"/>
              </w:rPr>
            </w:rPrChange>
          </w:rPr>
          <w:t xml:space="preserve">First is the main menu needed for a game, NO it’s not needed for any game, but it is expected to have one. The main menu screen gives the player a landing page. They can decide if they what to change any setting or they might need some help to understand what’s going to happen when the game starts. If the game had started as soon as the game launched, they might be caught off guard. </w:t>
        </w:r>
      </w:ins>
    </w:p>
    <w:p w14:paraId="78E9E791" w14:textId="77777777" w:rsidR="00964336" w:rsidRPr="00555D5E" w:rsidRDefault="00964336" w:rsidP="00964336">
      <w:pPr>
        <w:rPr>
          <w:ins w:id="5641" w:author="Petter Vang Brakalsvaalet [pev2]" w:date="2021-04-29T12:06:00Z"/>
          <w:lang w:eastAsia="ja-JP"/>
          <w:rPrChange w:id="5642" w:author="Petter Vang Brakalsvaalet [pev2]" w:date="2021-04-29T15:52:00Z">
            <w:rPr>
              <w:ins w:id="5643" w:author="Petter Vang Brakalsvaalet [pev2]" w:date="2021-04-29T12:06:00Z"/>
              <w:lang w:eastAsia="ja-JP"/>
            </w:rPr>
          </w:rPrChange>
        </w:rPr>
      </w:pPr>
      <w:ins w:id="5644" w:author="Petter Vang Brakalsvaalet [pev2]" w:date="2021-04-29T12:06:00Z">
        <w:r w:rsidRPr="00555D5E">
          <w:rPr>
            <w:lang w:eastAsia="ja-JP"/>
            <w:rPrChange w:id="5645" w:author="Petter Vang Brakalsvaalet [pev2]" w:date="2021-04-29T15:52:00Z">
              <w:rPr>
                <w:lang w:eastAsia="ja-JP"/>
              </w:rPr>
            </w:rPrChange>
          </w:rPr>
          <w:t xml:space="preserve">Games have a learning curve, and some games have a steeper learning curve than others.  </w:t>
        </w:r>
      </w:ins>
    </w:p>
    <w:p w14:paraId="40659266" w14:textId="77777777" w:rsidR="00964336" w:rsidRPr="00555D5E" w:rsidRDefault="00964336" w:rsidP="00964336">
      <w:pPr>
        <w:rPr>
          <w:ins w:id="5646" w:author="Petter Vang Brakalsvaalet [pev2]" w:date="2021-04-29T12:06:00Z"/>
          <w:lang w:eastAsia="ja-JP"/>
          <w:rPrChange w:id="5647" w:author="Petter Vang Brakalsvaalet [pev2]" w:date="2021-04-29T15:52:00Z">
            <w:rPr>
              <w:ins w:id="5648" w:author="Petter Vang Brakalsvaalet [pev2]" w:date="2021-04-29T12:06:00Z"/>
              <w:lang w:eastAsia="ja-JP"/>
            </w:rPr>
          </w:rPrChange>
        </w:rPr>
      </w:pPr>
    </w:p>
    <w:p w14:paraId="13AE1C1D" w14:textId="77777777" w:rsidR="00964336" w:rsidRPr="00555D5E" w:rsidRDefault="00964336" w:rsidP="00964336">
      <w:pPr>
        <w:rPr>
          <w:ins w:id="5649" w:author="Petter Vang Brakalsvaalet [pev2]" w:date="2021-04-29T12:06:00Z"/>
          <w:lang w:eastAsia="ja-JP"/>
          <w:rPrChange w:id="5650" w:author="Petter Vang Brakalsvaalet [pev2]" w:date="2021-04-29T15:52:00Z">
            <w:rPr>
              <w:ins w:id="5651" w:author="Petter Vang Brakalsvaalet [pev2]" w:date="2021-04-29T12:06:00Z"/>
              <w:lang w:eastAsia="ja-JP"/>
            </w:rPr>
          </w:rPrChange>
        </w:rPr>
      </w:pPr>
      <w:ins w:id="5652" w:author="Petter Vang Brakalsvaalet [pev2]" w:date="2021-04-29T12:06:00Z">
        <w:r w:rsidRPr="00555D5E">
          <w:rPr>
            <w:lang w:eastAsia="ja-JP"/>
            <w:rPrChange w:id="5653" w:author="Petter Vang Brakalsvaalet [pev2]" w:date="2021-04-29T15:52:00Z">
              <w:rPr>
                <w:lang w:eastAsia="ja-JP"/>
              </w:rPr>
            </w:rPrChange>
          </w:rPr>
          <w:t xml:space="preserve">Then have I created a good main menu? I think I have. I have created a simple main menu, where the users can start a game, or they can look at some help. The menu will also introduce the player to the game, by seeing some aspects of the game. The background of the game shows the user the different tents available and gives the users an idea of the location of the game. One problem with this menu is that it gives the impression that it’s going to be a 3D game. The player might be disappointed because this game is a 2D game and not the immersive 3D game that it gives the impression of. </w:t>
        </w:r>
      </w:ins>
    </w:p>
    <w:p w14:paraId="19793BD6" w14:textId="77777777" w:rsidR="00964336" w:rsidRPr="00555D5E" w:rsidRDefault="00964336" w:rsidP="00964336">
      <w:pPr>
        <w:rPr>
          <w:ins w:id="5654" w:author="Petter Vang Brakalsvaalet [pev2]" w:date="2021-04-29T12:06:00Z"/>
          <w:lang w:eastAsia="ja-JP"/>
          <w:rPrChange w:id="5655" w:author="Petter Vang Brakalsvaalet [pev2]" w:date="2021-04-29T15:52:00Z">
            <w:rPr>
              <w:ins w:id="5656" w:author="Petter Vang Brakalsvaalet [pev2]" w:date="2021-04-29T12:06:00Z"/>
              <w:lang w:eastAsia="ja-JP"/>
            </w:rPr>
          </w:rPrChange>
        </w:rPr>
      </w:pPr>
    </w:p>
    <w:p w14:paraId="6F6EF438" w14:textId="5AF9362A" w:rsidR="00964336" w:rsidRPr="00555D5E" w:rsidRDefault="00964336" w:rsidP="00964336">
      <w:pPr>
        <w:rPr>
          <w:ins w:id="5657" w:author="Petter Vang Brakalsvaalet [pev2]" w:date="2021-04-29T12:06:00Z"/>
          <w:lang w:eastAsia="ja-JP"/>
          <w:rPrChange w:id="5658" w:author="Petter Vang Brakalsvaalet [pev2]" w:date="2021-04-29T15:52:00Z">
            <w:rPr>
              <w:ins w:id="5659" w:author="Petter Vang Brakalsvaalet [pev2]" w:date="2021-04-29T12:06:00Z"/>
            </w:rPr>
          </w:rPrChange>
        </w:rPr>
        <w:pPrChange w:id="5660" w:author="Petter Vang Brakalsvaalet [pev2]" w:date="2021-04-29T12:06:00Z">
          <w:pPr>
            <w:pStyle w:val="Heading2"/>
          </w:pPr>
        </w:pPrChange>
      </w:pPr>
      <w:ins w:id="5661" w:author="Petter Vang Brakalsvaalet [pev2]" w:date="2021-04-29T12:06:00Z">
        <w:r w:rsidRPr="00555D5E">
          <w:rPr>
            <w:lang w:eastAsia="ja-JP"/>
            <w:rPrChange w:id="5662" w:author="Petter Vang Brakalsvaalet [pev2]" w:date="2021-04-29T15:52:00Z">
              <w:rPr>
                <w:lang w:val="en-GB"/>
              </w:rPr>
            </w:rPrChange>
          </w:rPr>
          <w:t>Overall, I think this screen is very good and it gives the player what they need and it’s offering help, but it’s lacking some bits that would have improved it.</w:t>
        </w:r>
      </w:ins>
    </w:p>
    <w:p w14:paraId="43DD7097" w14:textId="77777777" w:rsidR="003C79F9" w:rsidRPr="00555D5E" w:rsidRDefault="003C79F9">
      <w:pPr>
        <w:rPr>
          <w:ins w:id="5663" w:author="Petter Vang Brakalsvaalet [pev2]" w:date="2021-04-29T14:59:00Z"/>
          <w:rFonts w:eastAsiaTheme="majorEastAsia" w:cstheme="majorBidi"/>
          <w:b/>
          <w:bCs/>
          <w:color w:val="365F91" w:themeColor="accent1" w:themeShade="BF"/>
          <w:sz w:val="26"/>
          <w:szCs w:val="26"/>
          <w:lang w:eastAsia="ja-JP"/>
          <w:rPrChange w:id="5664" w:author="Petter Vang Brakalsvaalet [pev2]" w:date="2021-04-29T15:52:00Z">
            <w:rPr>
              <w:ins w:id="5665" w:author="Petter Vang Brakalsvaalet [pev2]" w:date="2021-04-29T14:59:00Z"/>
              <w:rFonts w:eastAsiaTheme="majorEastAsia" w:cstheme="majorBidi"/>
              <w:b/>
              <w:bCs/>
              <w:color w:val="365F91" w:themeColor="accent1" w:themeShade="BF"/>
              <w:sz w:val="26"/>
              <w:szCs w:val="26"/>
              <w:lang w:eastAsia="ja-JP"/>
            </w:rPr>
          </w:rPrChange>
        </w:rPr>
      </w:pPr>
      <w:bookmarkStart w:id="5666" w:name="_Toc70592433"/>
      <w:ins w:id="5667" w:author="Petter Vang Brakalsvaalet [pev2]" w:date="2021-04-29T14:59:00Z">
        <w:r w:rsidRPr="00555D5E">
          <w:rPr>
            <w:rPrChange w:id="5668" w:author="Petter Vang Brakalsvaalet [pev2]" w:date="2021-04-29T15:52:00Z">
              <w:rPr/>
            </w:rPrChange>
          </w:rPr>
          <w:br w:type="page"/>
        </w:r>
      </w:ins>
    </w:p>
    <w:p w14:paraId="313A3F4F" w14:textId="0EB4A9A9" w:rsidR="002C202D" w:rsidRPr="00555D5E" w:rsidRDefault="002C202D" w:rsidP="003C79F9">
      <w:pPr>
        <w:pStyle w:val="Heading2"/>
        <w:rPr>
          <w:ins w:id="5669" w:author="Petter Vang Brakalsvaalet [pev2]" w:date="2021-04-29T10:45:00Z"/>
          <w:lang w:val="en-GB"/>
          <w:rPrChange w:id="5670" w:author="Petter Vang Brakalsvaalet [pev2]" w:date="2021-04-29T15:52:00Z">
            <w:rPr>
              <w:ins w:id="5671" w:author="Petter Vang Brakalsvaalet [pev2]" w:date="2021-04-29T10:45:00Z"/>
              <w:lang w:val="en-GB"/>
            </w:rPr>
          </w:rPrChange>
        </w:rPr>
      </w:pPr>
      <w:ins w:id="5672" w:author="Petter Vang Brakalsvaalet [pev2]" w:date="2021-04-29T10:17:00Z">
        <w:r w:rsidRPr="00555D5E">
          <w:rPr>
            <w:lang w:val="en-GB"/>
            <w:rPrChange w:id="5673" w:author="Petter Vang Brakalsvaalet [pev2]" w:date="2021-04-29T15:52:00Z">
              <w:rPr>
                <w:lang w:val="en-GB"/>
              </w:rPr>
            </w:rPrChange>
          </w:rPr>
          <w:lastRenderedPageBreak/>
          <w:t>Help screen</w:t>
        </w:r>
      </w:ins>
      <w:bookmarkEnd w:id="5666"/>
    </w:p>
    <w:p w14:paraId="066A572A" w14:textId="77777777" w:rsidR="00964336" w:rsidRPr="00555D5E" w:rsidRDefault="00964336" w:rsidP="00964336">
      <w:pPr>
        <w:rPr>
          <w:ins w:id="5674" w:author="Petter Vang Brakalsvaalet [pev2]" w:date="2021-04-29T12:09:00Z"/>
          <w:lang w:eastAsia="ja-JP"/>
          <w:rPrChange w:id="5675" w:author="Petter Vang Brakalsvaalet [pev2]" w:date="2021-04-29T15:52:00Z">
            <w:rPr>
              <w:ins w:id="5676" w:author="Petter Vang Brakalsvaalet [pev2]" w:date="2021-04-29T12:09:00Z"/>
              <w:lang w:eastAsia="ja-JP"/>
            </w:rPr>
          </w:rPrChange>
        </w:rPr>
      </w:pPr>
      <w:ins w:id="5677" w:author="Petter Vang Brakalsvaalet [pev2]" w:date="2021-04-29T12:09:00Z">
        <w:r w:rsidRPr="00555D5E">
          <w:rPr>
            <w:lang w:eastAsia="ja-JP"/>
            <w:rPrChange w:id="5678" w:author="Petter Vang Brakalsvaalet [pev2]" w:date="2021-04-29T15:52:00Z">
              <w:rPr>
                <w:lang w:eastAsia="ja-JP"/>
              </w:rPr>
            </w:rPrChange>
          </w:rPr>
          <w:t>I have created a very simple help screen, where the users will see a scrollable list where every row has an image and an explanation next to it. This screen gives the user some help on what each node is and how to use it, and mostly it does so in a very nicely structured way.</w:t>
        </w:r>
      </w:ins>
    </w:p>
    <w:p w14:paraId="389EA533" w14:textId="77777777" w:rsidR="00964336" w:rsidRPr="00555D5E" w:rsidRDefault="00964336" w:rsidP="00964336">
      <w:pPr>
        <w:rPr>
          <w:ins w:id="5679" w:author="Petter Vang Brakalsvaalet [pev2]" w:date="2021-04-29T12:09:00Z"/>
          <w:lang w:eastAsia="ja-JP"/>
          <w:rPrChange w:id="5680" w:author="Petter Vang Brakalsvaalet [pev2]" w:date="2021-04-29T15:52:00Z">
            <w:rPr>
              <w:ins w:id="5681" w:author="Petter Vang Brakalsvaalet [pev2]" w:date="2021-04-29T12:09:00Z"/>
              <w:lang w:eastAsia="ja-JP"/>
            </w:rPr>
          </w:rPrChange>
        </w:rPr>
      </w:pPr>
    </w:p>
    <w:p w14:paraId="59867748" w14:textId="39345F2F" w:rsidR="00293620" w:rsidRPr="00555D5E" w:rsidRDefault="00964336" w:rsidP="00964336">
      <w:pPr>
        <w:rPr>
          <w:ins w:id="5682" w:author="Petter Vang Brakalsvaalet [pev2]" w:date="2021-04-29T10:17:00Z"/>
          <w:lang w:eastAsia="ja-JP"/>
          <w:rPrChange w:id="5683" w:author="Petter Vang Brakalsvaalet [pev2]" w:date="2021-04-29T15:52:00Z">
            <w:rPr>
              <w:ins w:id="5684" w:author="Petter Vang Brakalsvaalet [pev2]" w:date="2021-04-29T10:17:00Z"/>
            </w:rPr>
          </w:rPrChange>
        </w:rPr>
        <w:pPrChange w:id="5685" w:author="Petter Vang Brakalsvaalet [pev2]" w:date="2021-04-29T11:31:00Z">
          <w:pPr>
            <w:pStyle w:val="Heading2"/>
          </w:pPr>
        </w:pPrChange>
      </w:pPr>
      <w:ins w:id="5686" w:author="Petter Vang Brakalsvaalet [pev2]" w:date="2021-04-29T12:09:00Z">
        <w:r w:rsidRPr="00555D5E">
          <w:rPr>
            <w:lang w:eastAsia="ja-JP"/>
            <w:rPrChange w:id="5687" w:author="Petter Vang Brakalsvaalet [pev2]" w:date="2021-04-29T15:52:00Z">
              <w:rPr>
                <w:lang w:val="en-GB"/>
              </w:rPr>
            </w:rPrChange>
          </w:rPr>
          <w:t>So, is this a good help screen? Well, it might be an okay way of doing it, but it’s not ideal. The information is given to the users in a very clear way, and it has a nice structure to it, and this might be good for some users, but it doesn’t look nice, and it doesn’t give enough information. I think a better way of doing this would have been to show the user interface and how the game looks when you are playing the game. This could have been done with a screenshot of the game and speech balloons for each node explaining what it is and how to use it, and in addition to this, it could have had a list underneath the screenshot giving a more detailed explanation of how the game works and the rules of the game. This would have given the users a lot more information and would have made the learning curve very small.</w:t>
        </w:r>
      </w:ins>
    </w:p>
    <w:p w14:paraId="7DEDAC40" w14:textId="00DA09EA" w:rsidR="002C202D" w:rsidRPr="00555D5E" w:rsidRDefault="002C202D" w:rsidP="00DD38F8">
      <w:pPr>
        <w:pStyle w:val="Heading2"/>
        <w:rPr>
          <w:ins w:id="5688" w:author="Petter Vang Brakalsvaalet [pev2]" w:date="2021-04-29T10:46:00Z"/>
          <w:lang w:val="en-GB"/>
          <w:rPrChange w:id="5689" w:author="Petter Vang Brakalsvaalet [pev2]" w:date="2021-04-29T15:52:00Z">
            <w:rPr>
              <w:ins w:id="5690" w:author="Petter Vang Brakalsvaalet [pev2]" w:date="2021-04-29T10:46:00Z"/>
              <w:lang w:val="en-GB"/>
            </w:rPr>
          </w:rPrChange>
        </w:rPr>
        <w:pPrChange w:id="5691" w:author="Petter Vang Brakalsvaalet [pev2]" w:date="2021-04-29T11:31:00Z">
          <w:pPr>
            <w:pStyle w:val="Heading2"/>
          </w:pPr>
        </w:pPrChange>
      </w:pPr>
      <w:bookmarkStart w:id="5692" w:name="_Toc70592434"/>
      <w:ins w:id="5693" w:author="Petter Vang Brakalsvaalet [pev2]" w:date="2021-04-29T10:17:00Z">
        <w:r w:rsidRPr="00555D5E">
          <w:rPr>
            <w:lang w:val="en-GB"/>
            <w:rPrChange w:id="5694" w:author="Petter Vang Brakalsvaalet [pev2]" w:date="2021-04-29T15:52:00Z">
              <w:rPr>
                <w:lang w:val="en-GB"/>
              </w:rPr>
            </w:rPrChange>
          </w:rPr>
          <w:t>Setup screen</w:t>
        </w:r>
      </w:ins>
      <w:bookmarkEnd w:id="5692"/>
    </w:p>
    <w:p w14:paraId="5B33D097" w14:textId="77777777" w:rsidR="00964336" w:rsidRPr="00555D5E" w:rsidRDefault="00964336" w:rsidP="00964336">
      <w:pPr>
        <w:rPr>
          <w:ins w:id="5695" w:author="Petter Vang Brakalsvaalet [pev2]" w:date="2021-04-29T12:09:00Z"/>
          <w:lang w:eastAsia="ja-JP"/>
          <w:rPrChange w:id="5696" w:author="Petter Vang Brakalsvaalet [pev2]" w:date="2021-04-29T15:52:00Z">
            <w:rPr>
              <w:ins w:id="5697" w:author="Petter Vang Brakalsvaalet [pev2]" w:date="2021-04-29T12:09:00Z"/>
              <w:lang w:eastAsia="ja-JP"/>
            </w:rPr>
          </w:rPrChange>
        </w:rPr>
      </w:pPr>
      <w:ins w:id="5698" w:author="Petter Vang Brakalsvaalet [pev2]" w:date="2021-04-29T12:09:00Z">
        <w:r w:rsidRPr="00555D5E">
          <w:rPr>
            <w:lang w:eastAsia="ja-JP"/>
            <w:rPrChange w:id="5699" w:author="Petter Vang Brakalsvaalet [pev2]" w:date="2021-04-29T15:52:00Z">
              <w:rPr>
                <w:lang w:eastAsia="ja-JP"/>
              </w:rPr>
            </w:rPrChange>
          </w:rPr>
          <w:t xml:space="preserve">Is a setup screen needed for a game? I would say yes. I think every game should have some sort of setup screen so the user can make some changes to the game or change the controls for the game. However, the most game doesn’t need to dedicate a separate screen to do this, most games could integrate it with the main menu or the start screen. </w:t>
        </w:r>
      </w:ins>
    </w:p>
    <w:p w14:paraId="6DD6230B" w14:textId="77777777" w:rsidR="00964336" w:rsidRPr="00555D5E" w:rsidRDefault="00964336" w:rsidP="00964336">
      <w:pPr>
        <w:rPr>
          <w:ins w:id="5700" w:author="Petter Vang Brakalsvaalet [pev2]" w:date="2021-04-29T12:09:00Z"/>
          <w:lang w:eastAsia="ja-JP"/>
          <w:rPrChange w:id="5701" w:author="Petter Vang Brakalsvaalet [pev2]" w:date="2021-04-29T15:52:00Z">
            <w:rPr>
              <w:ins w:id="5702" w:author="Petter Vang Brakalsvaalet [pev2]" w:date="2021-04-29T12:09:00Z"/>
              <w:lang w:eastAsia="ja-JP"/>
            </w:rPr>
          </w:rPrChange>
        </w:rPr>
      </w:pPr>
    </w:p>
    <w:p w14:paraId="2F5A6BDE" w14:textId="4B0B564E" w:rsidR="00E93D90" w:rsidRPr="00555D5E" w:rsidRDefault="00964336" w:rsidP="00964336">
      <w:pPr>
        <w:rPr>
          <w:ins w:id="5703" w:author="Petter Vang Brakalsvaalet [pev2]" w:date="2021-04-29T10:17:00Z"/>
          <w:lang w:eastAsia="ja-JP"/>
          <w:rPrChange w:id="5704" w:author="Petter Vang Brakalsvaalet [pev2]" w:date="2021-04-29T15:52:00Z">
            <w:rPr>
              <w:ins w:id="5705" w:author="Petter Vang Brakalsvaalet [pev2]" w:date="2021-04-29T10:17:00Z"/>
            </w:rPr>
          </w:rPrChange>
        </w:rPr>
        <w:pPrChange w:id="5706" w:author="Petter Vang Brakalsvaalet [pev2]" w:date="2021-04-29T11:31:00Z">
          <w:pPr>
            <w:pStyle w:val="Heading2"/>
          </w:pPr>
        </w:pPrChange>
      </w:pPr>
      <w:ins w:id="5707" w:author="Petter Vang Brakalsvaalet [pev2]" w:date="2021-04-29T12:09:00Z">
        <w:r w:rsidRPr="00555D5E">
          <w:rPr>
            <w:lang w:eastAsia="ja-JP"/>
            <w:rPrChange w:id="5708" w:author="Petter Vang Brakalsvaalet [pev2]" w:date="2021-04-29T15:52:00Z">
              <w:rPr>
                <w:lang w:val="en-GB"/>
              </w:rPr>
            </w:rPrChange>
          </w:rPr>
          <w:t>Have I created a good setup screen? I would say that yeah, it’s a good setup screen and it gives the player what they need, but it doesn’t look nice. I have created a simple list with different options in it. The user can change most of the aspects of the game and it’s very easy to understand what each setting does, but it might be too simple, and it could do with some design improvements. Instead of having text on a plain background, the list could contain images of what would change in the game, and some symbols as well as the text. For example, the speed setting could have had a symbol of a person running on the left and a label underneath saying speed, and the options could have a symbol of a tortoise, a person walking and a hare running with labels underneath saying the different speeds. This would have made each setting more understandable, and it would have made it easier for the user to see what’s what.</w:t>
        </w:r>
      </w:ins>
    </w:p>
    <w:p w14:paraId="129B613C" w14:textId="77777777" w:rsidR="003C79F9" w:rsidRPr="00555D5E" w:rsidRDefault="003C79F9">
      <w:pPr>
        <w:rPr>
          <w:ins w:id="5709" w:author="Petter Vang Brakalsvaalet [pev2]" w:date="2021-04-29T14:59:00Z"/>
          <w:rFonts w:eastAsiaTheme="majorEastAsia" w:cstheme="majorBidi"/>
          <w:b/>
          <w:bCs/>
          <w:color w:val="365F91" w:themeColor="accent1" w:themeShade="BF"/>
          <w:sz w:val="26"/>
          <w:szCs w:val="26"/>
          <w:lang w:eastAsia="ja-JP"/>
          <w:rPrChange w:id="5710" w:author="Petter Vang Brakalsvaalet [pev2]" w:date="2021-04-29T15:52:00Z">
            <w:rPr>
              <w:ins w:id="5711" w:author="Petter Vang Brakalsvaalet [pev2]" w:date="2021-04-29T14:59:00Z"/>
              <w:rFonts w:eastAsiaTheme="majorEastAsia" w:cstheme="majorBidi"/>
              <w:b/>
              <w:bCs/>
              <w:color w:val="365F91" w:themeColor="accent1" w:themeShade="BF"/>
              <w:sz w:val="26"/>
              <w:szCs w:val="26"/>
              <w:lang w:eastAsia="ja-JP"/>
            </w:rPr>
          </w:rPrChange>
        </w:rPr>
      </w:pPr>
      <w:bookmarkStart w:id="5712" w:name="_Toc70592435"/>
      <w:ins w:id="5713" w:author="Petter Vang Brakalsvaalet [pev2]" w:date="2021-04-29T14:59:00Z">
        <w:r w:rsidRPr="00555D5E">
          <w:rPr>
            <w:rPrChange w:id="5714" w:author="Petter Vang Brakalsvaalet [pev2]" w:date="2021-04-29T15:52:00Z">
              <w:rPr/>
            </w:rPrChange>
          </w:rPr>
          <w:br w:type="page"/>
        </w:r>
      </w:ins>
    </w:p>
    <w:p w14:paraId="3EBEC451" w14:textId="6ED23DD7" w:rsidR="003C79F9" w:rsidRPr="00555D5E" w:rsidRDefault="002C202D" w:rsidP="003C79F9">
      <w:pPr>
        <w:pStyle w:val="Heading2"/>
        <w:rPr>
          <w:ins w:id="5715" w:author="Petter Vang Brakalsvaalet [pev2]" w:date="2021-04-29T14:56:00Z"/>
          <w:lang w:val="en-GB"/>
          <w:rPrChange w:id="5716" w:author="Petter Vang Brakalsvaalet [pev2]" w:date="2021-04-29T15:52:00Z">
            <w:rPr>
              <w:ins w:id="5717" w:author="Petter Vang Brakalsvaalet [pev2]" w:date="2021-04-29T14:56:00Z"/>
              <w:lang w:val="en-GB"/>
            </w:rPr>
          </w:rPrChange>
        </w:rPr>
      </w:pPr>
      <w:ins w:id="5718" w:author="Petter Vang Brakalsvaalet [pev2]" w:date="2021-04-29T10:17:00Z">
        <w:r w:rsidRPr="00555D5E">
          <w:rPr>
            <w:lang w:val="en-GB"/>
            <w:rPrChange w:id="5719" w:author="Petter Vang Brakalsvaalet [pev2]" w:date="2021-04-29T15:52:00Z">
              <w:rPr>
                <w:lang w:val="en-GB"/>
              </w:rPr>
            </w:rPrChange>
          </w:rPr>
          <w:lastRenderedPageBreak/>
          <w:t>Game</w:t>
        </w:r>
      </w:ins>
      <w:ins w:id="5720" w:author="Petter Vang Brakalsvaalet [pev2]" w:date="2021-04-29T10:18:00Z">
        <w:r w:rsidRPr="00555D5E">
          <w:rPr>
            <w:lang w:val="en-GB"/>
            <w:rPrChange w:id="5721" w:author="Petter Vang Brakalsvaalet [pev2]" w:date="2021-04-29T15:52:00Z">
              <w:rPr>
                <w:lang w:val="en-GB"/>
              </w:rPr>
            </w:rPrChange>
          </w:rPr>
          <w:t xml:space="preserve"> screen</w:t>
        </w:r>
      </w:ins>
      <w:bookmarkEnd w:id="5712"/>
    </w:p>
    <w:p w14:paraId="2B533246" w14:textId="34350AF7" w:rsidR="003C79F9" w:rsidRPr="00555D5E" w:rsidRDefault="003C79F9" w:rsidP="003C79F9">
      <w:pPr>
        <w:rPr>
          <w:ins w:id="5722" w:author="Petter Vang Brakalsvaalet [pev2]" w:date="2021-04-29T10:16:00Z"/>
          <w:lang w:eastAsia="ja-JP"/>
          <w:rPrChange w:id="5723" w:author="Petter Vang Brakalsvaalet [pev2]" w:date="2021-04-29T15:52:00Z">
            <w:rPr>
              <w:ins w:id="5724" w:author="Petter Vang Brakalsvaalet [pev2]" w:date="2021-04-29T10:16:00Z"/>
            </w:rPr>
          </w:rPrChange>
        </w:rPr>
      </w:pPr>
      <w:ins w:id="5725" w:author="Petter Vang Brakalsvaalet [pev2]" w:date="2021-04-29T14:58:00Z">
        <w:r w:rsidRPr="00555D5E">
          <w:rPr>
            <w:lang w:eastAsia="ja-JP"/>
            <w:rPrChange w:id="5726" w:author="Petter Vang Brakalsvaalet [pev2]" w:date="2021-04-29T15:52:00Z">
              <w:rPr>
                <w:lang w:eastAsia="ja-JP"/>
              </w:rPr>
            </w:rPrChange>
          </w:rPr>
          <w:t>Overall, I’m happy with what I have produced. I will go into detail about each part of the game screen here and explain what’s good about my design and what I would like to change given the time.</w:t>
        </w:r>
      </w:ins>
    </w:p>
    <w:p w14:paraId="0197FFCC" w14:textId="15B6A737" w:rsidR="002C202D" w:rsidRPr="00555D5E" w:rsidRDefault="003C79F9" w:rsidP="003C79F9">
      <w:pPr>
        <w:pStyle w:val="Heading3"/>
        <w:rPr>
          <w:lang w:val="en-GB"/>
          <w:rPrChange w:id="5727" w:author="Petter Vang Brakalsvaalet [pev2]" w:date="2021-04-29T15:52:00Z">
            <w:rPr>
              <w:lang w:val="en-GB"/>
            </w:rPr>
          </w:rPrChange>
        </w:rPr>
      </w:pPr>
      <w:r w:rsidRPr="00555D5E">
        <w:rPr>
          <w:lang w:val="en-GB"/>
          <w:rPrChange w:id="5728" w:author="Petter Vang Brakalsvaalet [pev2]" w:date="2021-04-29T15:52:00Z">
            <w:rPr>
              <w:lang w:val="en-GB"/>
            </w:rPr>
          </w:rPrChange>
        </w:rPr>
        <w:t>User interface</w:t>
      </w:r>
    </w:p>
    <w:p w14:paraId="14169686" w14:textId="507EBD89" w:rsidR="00D54FD2" w:rsidRPr="00555D5E" w:rsidRDefault="00D54FD2" w:rsidP="00D54FD2">
      <w:pPr>
        <w:rPr>
          <w:ins w:id="5729" w:author="Petter Vang Brakalsvaalet [pev2]" w:date="2021-04-29T15:26:00Z"/>
          <w:lang w:eastAsia="ja-JP"/>
          <w:rPrChange w:id="5730" w:author="Petter Vang Brakalsvaalet [pev2]" w:date="2021-04-29T15:52:00Z">
            <w:rPr>
              <w:ins w:id="5731" w:author="Petter Vang Brakalsvaalet [pev2]" w:date="2021-04-29T15:26:00Z"/>
              <w:lang w:eastAsia="ja-JP"/>
            </w:rPr>
          </w:rPrChange>
        </w:rPr>
      </w:pPr>
      <w:ins w:id="5732" w:author="Petter Vang Brakalsvaalet [pev2]" w:date="2021-04-29T15:26:00Z">
        <w:r w:rsidRPr="00555D5E">
          <w:rPr>
            <w:lang w:eastAsia="ja-JP"/>
            <w:rPrChange w:id="5733" w:author="Petter Vang Brakalsvaalet [pev2]" w:date="2021-04-29T15:52:00Z">
              <w:rPr>
                <w:lang w:eastAsia="ja-JP"/>
              </w:rPr>
            </w:rPrChange>
          </w:rPr>
          <w:t xml:space="preserve">The user interface is arguably the most important part of any game. The user interface I have created for my game is very easy to understand for any person that has played mobile games before. However, people that haven’t played mobile games before might need to look at the help page to understand how to use it. </w:t>
        </w:r>
      </w:ins>
    </w:p>
    <w:p w14:paraId="419950F2" w14:textId="77777777" w:rsidR="00D54FD2" w:rsidRPr="00555D5E" w:rsidRDefault="00D54FD2" w:rsidP="00D54FD2">
      <w:pPr>
        <w:rPr>
          <w:ins w:id="5734" w:author="Petter Vang Brakalsvaalet [pev2]" w:date="2021-04-29T15:26:00Z"/>
          <w:lang w:eastAsia="ja-JP"/>
          <w:rPrChange w:id="5735" w:author="Petter Vang Brakalsvaalet [pev2]" w:date="2021-04-29T15:52:00Z">
            <w:rPr>
              <w:ins w:id="5736" w:author="Petter Vang Brakalsvaalet [pev2]" w:date="2021-04-29T15:26:00Z"/>
              <w:lang w:eastAsia="ja-JP"/>
            </w:rPr>
          </w:rPrChange>
        </w:rPr>
      </w:pPr>
    </w:p>
    <w:p w14:paraId="2D9C562E" w14:textId="31C32B95" w:rsidR="003C79F9" w:rsidRPr="00555D5E" w:rsidDel="003C79F9" w:rsidRDefault="00D54FD2" w:rsidP="00D54FD2">
      <w:pPr>
        <w:rPr>
          <w:del w:id="5737" w:author="Petter Vang Brakalsvaalet [pev2]" w:date="2021-04-29T14:58:00Z"/>
          <w:lang w:eastAsia="ja-JP"/>
          <w:rPrChange w:id="5738" w:author="Petter Vang Brakalsvaalet [pev2]" w:date="2021-04-29T15:52:00Z">
            <w:rPr>
              <w:del w:id="5739" w:author="Petter Vang Brakalsvaalet [pev2]" w:date="2021-04-29T14:58:00Z"/>
              <w:lang w:eastAsia="ja-JP"/>
            </w:rPr>
          </w:rPrChange>
        </w:rPr>
      </w:pPr>
      <w:ins w:id="5740" w:author="Petter Vang Brakalsvaalet [pev2]" w:date="2021-04-29T15:26:00Z">
        <w:r w:rsidRPr="00555D5E">
          <w:rPr>
            <w:lang w:eastAsia="ja-JP"/>
            <w:rPrChange w:id="5741" w:author="Petter Vang Brakalsvaalet [pev2]" w:date="2021-04-29T15:52:00Z">
              <w:rPr>
                <w:lang w:eastAsia="ja-JP"/>
              </w:rPr>
            </w:rPrChange>
          </w:rPr>
          <w:t>The user interface in my is a joystick, button with a button label and a duration label at the top of the screen. When creating my user interface I have had reachability in my mind and I have only put interactable objects in areas where the users can reach them easily.</w:t>
        </w:r>
      </w:ins>
      <w:del w:id="5742" w:author="Petter Vang Brakalsvaalet [pev2]" w:date="2021-04-29T14:58:00Z">
        <w:r w:rsidR="003C79F9" w:rsidRPr="00555D5E" w:rsidDel="003C79F9">
          <w:rPr>
            <w:lang w:eastAsia="ja-JP"/>
            <w:rPrChange w:id="5743" w:author="Petter Vang Brakalsvaalet [pev2]" w:date="2021-04-29T15:52:00Z">
              <w:rPr>
                <w:lang w:eastAsia="ja-JP"/>
              </w:rPr>
            </w:rPrChange>
          </w:rPr>
          <w:delText xml:space="preserve">The user interface is arguably the most important part of any game. The user interface I have created for my game is very easy to understand for any person that have played mobile games before. However, for people that haven’t played mobile games before might need to look at the help page to understand how to use it. </w:delText>
        </w:r>
      </w:del>
    </w:p>
    <w:p w14:paraId="1B399677" w14:textId="42200D5E" w:rsidR="003C79F9" w:rsidRPr="00555D5E" w:rsidRDefault="00211DD3" w:rsidP="003C79F9">
      <w:pPr>
        <w:rPr>
          <w:ins w:id="5744" w:author="Petter Vang Brakalsvaalet [pev2]" w:date="2021-04-29T15:06:00Z"/>
          <w:lang w:eastAsia="ja-JP"/>
        </w:rPr>
      </w:pPr>
      <w:ins w:id="5745" w:author="Petter Vang Brakalsvaalet [pev2]" w:date="2021-04-29T15:11:00Z">
        <w:r w:rsidRPr="00555D5E">
          <w:rPr>
            <w:lang w:eastAsia="ja-JP"/>
            <w:rPrChange w:id="5746" w:author="Petter Vang Brakalsvaalet [pev2]" w:date="2021-04-29T15:52:00Z">
              <w:rPr>
                <w:lang w:eastAsia="ja-JP"/>
              </w:rPr>
            </w:rPrChange>
          </w:rPr>
          <w:t xml:space="preserve"> (See </w:t>
        </w:r>
        <w:r w:rsidRPr="00555D5E">
          <w:rPr>
            <w:lang w:eastAsia="ja-JP"/>
          </w:rPr>
          <w:fldChar w:fldCharType="begin"/>
        </w:r>
        <w:r w:rsidRPr="00555D5E">
          <w:rPr>
            <w:lang w:eastAsia="ja-JP"/>
            <w:rPrChange w:id="5747" w:author="Petter Vang Brakalsvaalet [pev2]" w:date="2021-04-29T15:52:00Z">
              <w:rPr>
                <w:lang w:eastAsia="ja-JP"/>
              </w:rPr>
            </w:rPrChange>
          </w:rPr>
          <w:instrText xml:space="preserve"> REF _Ref70601523 \h </w:instrText>
        </w:r>
        <w:r w:rsidRPr="00555D5E">
          <w:rPr>
            <w:lang w:eastAsia="ja-JP"/>
            <w:rPrChange w:id="5748" w:author="Petter Vang Brakalsvaalet [pev2]" w:date="2021-04-29T15:52:00Z">
              <w:rPr>
                <w:lang w:eastAsia="ja-JP"/>
              </w:rPr>
            </w:rPrChange>
          </w:rPr>
        </w:r>
      </w:ins>
      <w:r w:rsidRPr="00555D5E">
        <w:rPr>
          <w:lang w:eastAsia="ja-JP"/>
          <w:rPrChange w:id="5749" w:author="Petter Vang Brakalsvaalet [pev2]" w:date="2021-04-29T15:52:00Z">
            <w:rPr>
              <w:lang w:eastAsia="ja-JP"/>
            </w:rPr>
          </w:rPrChange>
        </w:rPr>
        <w:fldChar w:fldCharType="separate"/>
      </w:r>
      <w:ins w:id="5750" w:author="Petter Vang Brakalsvaalet [pev2]" w:date="2021-04-29T15:11:00Z">
        <w:r w:rsidRPr="00555D5E">
          <w:t xml:space="preserve">Figure </w:t>
        </w:r>
        <w:r w:rsidRPr="00E5491D">
          <w:rPr>
            <w:noProof/>
          </w:rPr>
          <w:t>2</w:t>
        </w:r>
        <w:r w:rsidRPr="00E5491D">
          <w:t xml:space="preserve"> Phone </w:t>
        </w:r>
        <w:r w:rsidRPr="0020343E">
          <w:t>reachability</w:t>
        </w:r>
        <w:r w:rsidRPr="001D79BE">
          <w:t xml:space="preserve"> in portrait and landscape</w:t>
        </w:r>
      </w:ins>
      <w:customXmlInsRangeStart w:id="5751" w:author="Petter Vang Brakalsvaalet [pev2]" w:date="2021-04-29T15:11:00Z"/>
      <w:sdt>
        <w:sdtPr>
          <w:id w:val="1726178370"/>
          <w:citation/>
        </w:sdtPr>
        <w:sdtEndPr>
          <w:rPr>
            <w:rPrChange w:id="5752" w:author="Petter Vang Brakalsvaalet [pev2]" w:date="2021-04-29T15:52:00Z">
              <w:rPr/>
            </w:rPrChange>
          </w:rPr>
        </w:sdtEndPr>
        <w:sdtContent>
          <w:customXmlInsRangeEnd w:id="5751"/>
          <w:ins w:id="5753" w:author="Petter Vang Brakalsvaalet [pev2]" w:date="2021-04-29T15:11:00Z">
            <w:r w:rsidRPr="00E5491D">
              <w:fldChar w:fldCharType="begin"/>
            </w:r>
            <w:r w:rsidRPr="00555D5E">
              <w:rPr>
                <w:rPrChange w:id="5754" w:author="Petter Vang Brakalsvaalet [pev2]" w:date="2021-04-29T15:52:00Z">
                  <w:rPr/>
                </w:rPrChange>
              </w:rPr>
              <w:instrText xml:space="preserve"> CITATION Ami19 \l 2057 </w:instrText>
            </w:r>
            <w:r w:rsidRPr="00555D5E">
              <w:rPr>
                <w:rPrChange w:id="5755" w:author="Petter Vang Brakalsvaalet [pev2]" w:date="2021-04-29T15:52:00Z">
                  <w:rPr/>
                </w:rPrChange>
              </w:rPr>
              <w:fldChar w:fldCharType="separate"/>
            </w:r>
            <w:r w:rsidRPr="00555D5E">
              <w:rPr>
                <w:noProof/>
                <w:rPrChange w:id="5756" w:author="Petter Vang Brakalsvaalet [pev2]" w:date="2021-04-29T15:52:00Z">
                  <w:rPr>
                    <w:noProof/>
                  </w:rPr>
                </w:rPrChange>
              </w:rPr>
              <w:t xml:space="preserve"> [1]</w:t>
            </w:r>
            <w:r w:rsidRPr="00555D5E">
              <w:rPr>
                <w:rPrChange w:id="5757" w:author="Petter Vang Brakalsvaalet [pev2]" w:date="2021-04-29T15:52:00Z">
                  <w:rPr/>
                </w:rPrChange>
              </w:rPr>
              <w:fldChar w:fldCharType="end"/>
            </w:r>
          </w:ins>
          <w:customXmlInsRangeStart w:id="5758" w:author="Petter Vang Brakalsvaalet [pev2]" w:date="2021-04-29T15:11:00Z"/>
        </w:sdtContent>
      </w:sdt>
      <w:customXmlInsRangeEnd w:id="5758"/>
      <w:ins w:id="5759" w:author="Petter Vang Brakalsvaalet [pev2]" w:date="2021-04-29T15:11:00Z">
        <w:r w:rsidRPr="00555D5E">
          <w:rPr>
            <w:lang w:eastAsia="ja-JP"/>
            <w:rPrChange w:id="5760" w:author="Petter Vang Brakalsvaalet [pev2]" w:date="2021-04-29T15:52:00Z">
              <w:rPr>
                <w:lang w:eastAsia="ja-JP"/>
              </w:rPr>
            </w:rPrChange>
          </w:rPr>
          <w:fldChar w:fldCharType="end"/>
        </w:r>
        <w:r w:rsidRPr="00555D5E">
          <w:rPr>
            <w:lang w:eastAsia="ja-JP"/>
          </w:rPr>
          <w:t>)</w:t>
        </w:r>
      </w:ins>
    </w:p>
    <w:p w14:paraId="7A2DF500" w14:textId="77777777" w:rsidR="00070CC9" w:rsidRPr="00555D5E" w:rsidRDefault="00070CC9" w:rsidP="00070CC9">
      <w:pPr>
        <w:keepNext/>
        <w:rPr>
          <w:ins w:id="5761" w:author="Petter Vang Brakalsvaalet [pev2]" w:date="2021-04-29T15:07:00Z"/>
        </w:rPr>
        <w:pPrChange w:id="5762" w:author="Petter Vang Brakalsvaalet [pev2]" w:date="2021-04-29T15:07:00Z">
          <w:pPr/>
        </w:pPrChange>
      </w:pPr>
      <w:ins w:id="5763" w:author="Petter Vang Brakalsvaalet [pev2]" w:date="2021-04-29T15:06:00Z">
        <w:r w:rsidRPr="00555D5E">
          <w:rPr>
            <w:rFonts w:ascii="Times New Roman" w:hAnsi="Times New Roman"/>
            <w:rPrChange w:id="5764" w:author="Petter Vang Brakalsvaalet [pev2]" w:date="2021-04-29T15:52:00Z">
              <w:rPr>
                <w:rFonts w:ascii="Times New Roman" w:hAnsi="Times New Roman"/>
                <w:lang w:val="en-NO"/>
              </w:rPr>
            </w:rPrChange>
          </w:rPr>
          <w:fldChar w:fldCharType="begin"/>
        </w:r>
        <w:r w:rsidRPr="00555D5E">
          <w:rPr>
            <w:rFonts w:ascii="Times New Roman" w:hAnsi="Times New Roman"/>
            <w:rPrChange w:id="5765" w:author="Petter Vang Brakalsvaalet [pev2]" w:date="2021-04-29T15:52:00Z">
              <w:rPr>
                <w:rFonts w:ascii="Times New Roman" w:hAnsi="Times New Roman"/>
                <w:lang w:val="en-NO"/>
              </w:rPr>
            </w:rPrChange>
          </w:rPr>
          <w:instrText xml:space="preserve"> INCLUDEPICTURE "/var/folders/34/mm6kxhm90j98fy0q4py0yqv00000gn/T/com.microsoft.Word/WebArchiveCopyPasteTempFiles/1*--TpxiFpmmrSNfUzEKNoQg.png" \* MERGEFORMATINET </w:instrText>
        </w:r>
        <w:r w:rsidRPr="00555D5E">
          <w:rPr>
            <w:rFonts w:ascii="Times New Roman" w:hAnsi="Times New Roman"/>
            <w:rPrChange w:id="5766" w:author="Petter Vang Brakalsvaalet [pev2]" w:date="2021-04-29T15:52:00Z">
              <w:rPr>
                <w:rFonts w:ascii="Times New Roman" w:hAnsi="Times New Roman"/>
                <w:lang w:val="en-NO"/>
              </w:rPr>
            </w:rPrChange>
          </w:rPr>
          <w:fldChar w:fldCharType="separate"/>
        </w:r>
        <w:r w:rsidRPr="00555D5E">
          <w:rPr>
            <w:rFonts w:ascii="Times New Roman" w:hAnsi="Times New Roman"/>
            <w:noProof/>
            <w:rPrChange w:id="5767" w:author="Petter Vang Brakalsvaalet [pev2]" w:date="2021-04-29T15:52:00Z">
              <w:rPr>
                <w:rFonts w:ascii="Times New Roman" w:hAnsi="Times New Roman"/>
                <w:noProof/>
                <w:lang w:val="en-NO"/>
              </w:rPr>
            </w:rPrChange>
          </w:rPr>
          <w:drawing>
            <wp:inline distT="0" distB="0" distL="0" distR="0" wp14:anchorId="536F8A4D" wp14:editId="232BEC79">
              <wp:extent cx="4421275" cy="21850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4974" cy="2186897"/>
                      </a:xfrm>
                      <a:prstGeom prst="rect">
                        <a:avLst/>
                      </a:prstGeom>
                      <a:noFill/>
                      <a:ln>
                        <a:noFill/>
                      </a:ln>
                    </pic:spPr>
                  </pic:pic>
                </a:graphicData>
              </a:graphic>
            </wp:inline>
          </w:drawing>
        </w:r>
        <w:r w:rsidRPr="00555D5E">
          <w:rPr>
            <w:rFonts w:ascii="Times New Roman" w:hAnsi="Times New Roman"/>
            <w:rPrChange w:id="5768" w:author="Petter Vang Brakalsvaalet [pev2]" w:date="2021-04-29T15:52:00Z">
              <w:rPr>
                <w:rFonts w:ascii="Times New Roman" w:hAnsi="Times New Roman"/>
                <w:lang w:val="en-NO"/>
              </w:rPr>
            </w:rPrChange>
          </w:rPr>
          <w:fldChar w:fldCharType="end"/>
        </w:r>
      </w:ins>
    </w:p>
    <w:p w14:paraId="79199099" w14:textId="46267F56" w:rsidR="00070CC9" w:rsidRPr="00555D5E" w:rsidRDefault="00070CC9" w:rsidP="00070CC9">
      <w:pPr>
        <w:pStyle w:val="Caption"/>
        <w:rPr>
          <w:ins w:id="5769" w:author="Petter Vang Brakalsvaalet [pev2]" w:date="2021-04-29T15:06:00Z"/>
          <w:rFonts w:ascii="Times New Roman" w:hAnsi="Times New Roman"/>
          <w:rPrChange w:id="5770" w:author="Petter Vang Brakalsvaalet [pev2]" w:date="2021-04-29T15:52:00Z">
            <w:rPr>
              <w:ins w:id="5771" w:author="Petter Vang Brakalsvaalet [pev2]" w:date="2021-04-29T15:06:00Z"/>
              <w:rFonts w:ascii="Times New Roman" w:hAnsi="Times New Roman"/>
              <w:lang w:val="en-NO"/>
            </w:rPr>
          </w:rPrChange>
        </w:rPr>
        <w:pPrChange w:id="5772" w:author="Petter Vang Brakalsvaalet [pev2]" w:date="2021-04-29T15:07:00Z">
          <w:pPr/>
        </w:pPrChange>
      </w:pPr>
      <w:bookmarkStart w:id="5773" w:name="_Ref70601523"/>
      <w:ins w:id="5774" w:author="Petter Vang Brakalsvaalet [pev2]" w:date="2021-04-29T15:07:00Z">
        <w:r w:rsidRPr="00555D5E">
          <w:t xml:space="preserve">Figure </w:t>
        </w:r>
        <w:r w:rsidRPr="00555D5E">
          <w:fldChar w:fldCharType="begin"/>
        </w:r>
        <w:r w:rsidRPr="00555D5E">
          <w:rPr>
            <w:rPrChange w:id="5775" w:author="Petter Vang Brakalsvaalet [pev2]" w:date="2021-04-29T15:52:00Z">
              <w:rPr/>
            </w:rPrChange>
          </w:rPr>
          <w:instrText xml:space="preserve"> SEQ Figure \* ARABIC </w:instrText>
        </w:r>
      </w:ins>
      <w:r w:rsidRPr="00555D5E">
        <w:rPr>
          <w:rPrChange w:id="5776" w:author="Petter Vang Brakalsvaalet [pev2]" w:date="2021-04-29T15:52:00Z">
            <w:rPr/>
          </w:rPrChange>
        </w:rPr>
        <w:fldChar w:fldCharType="separate"/>
      </w:r>
      <w:ins w:id="5777" w:author="Petter Vang Brakalsvaalet [pev2]" w:date="2021-04-29T15:07:00Z">
        <w:r w:rsidRPr="00555D5E">
          <w:rPr>
            <w:noProof/>
            <w:rPrChange w:id="5778" w:author="Petter Vang Brakalsvaalet [pev2]" w:date="2021-04-29T15:52:00Z">
              <w:rPr>
                <w:noProof/>
              </w:rPr>
            </w:rPrChange>
          </w:rPr>
          <w:t>2</w:t>
        </w:r>
        <w:r w:rsidRPr="00555D5E">
          <w:rPr>
            <w:rPrChange w:id="5779" w:author="Petter Vang Brakalsvaalet [pev2]" w:date="2021-04-29T15:52:00Z">
              <w:rPr/>
            </w:rPrChange>
          </w:rPr>
          <w:fldChar w:fldCharType="end"/>
        </w:r>
        <w:r w:rsidRPr="00555D5E">
          <w:rPr>
            <w:rPrChange w:id="5780" w:author="Petter Vang Brakalsvaalet [pev2]" w:date="2021-04-29T15:52:00Z">
              <w:rPr/>
            </w:rPrChange>
          </w:rPr>
          <w:t xml:space="preserve"> Phone reachability in </w:t>
        </w:r>
        <w:r w:rsidRPr="00555D5E">
          <w:rPr>
            <w:rPrChange w:id="5781" w:author="Petter Vang Brakalsvaalet [pev2]" w:date="2021-04-29T15:52:00Z">
              <w:rPr/>
            </w:rPrChange>
          </w:rPr>
          <w:t>portrait</w:t>
        </w:r>
        <w:r w:rsidRPr="00555D5E">
          <w:rPr>
            <w:rPrChange w:id="5782" w:author="Petter Vang Brakalsvaalet [pev2]" w:date="2021-04-29T15:52:00Z">
              <w:rPr/>
            </w:rPrChange>
          </w:rPr>
          <w:t xml:space="preserve"> and landscape</w:t>
        </w:r>
      </w:ins>
      <w:customXmlInsRangeStart w:id="5783" w:author="Petter Vang Brakalsvaalet [pev2]" w:date="2021-04-29T15:09:00Z"/>
      <w:sdt>
        <w:sdtPr>
          <w:rPr>
            <w:rPrChange w:id="5784" w:author="Petter Vang Brakalsvaalet [pev2]" w:date="2021-04-29T15:52:00Z">
              <w:rPr/>
            </w:rPrChange>
          </w:rPr>
          <w:id w:val="-2051147182"/>
          <w:citation/>
        </w:sdtPr>
        <w:sdtContent>
          <w:customXmlInsRangeEnd w:id="5783"/>
          <w:ins w:id="5785" w:author="Petter Vang Brakalsvaalet [pev2]" w:date="2021-04-29T15:09:00Z">
            <w:r w:rsidRPr="00555D5E">
              <w:rPr>
                <w:rPrChange w:id="5786" w:author="Petter Vang Brakalsvaalet [pev2]" w:date="2021-04-29T15:52:00Z">
                  <w:rPr/>
                </w:rPrChange>
              </w:rPr>
              <w:fldChar w:fldCharType="begin"/>
            </w:r>
            <w:r w:rsidRPr="00555D5E">
              <w:rPr>
                <w:rPrChange w:id="5787" w:author="Petter Vang Brakalsvaalet [pev2]" w:date="2021-04-29T15:52:00Z">
                  <w:rPr/>
                </w:rPrChange>
              </w:rPr>
              <w:instrText xml:space="preserve"> CITATION Ami19 \l 2057 </w:instrText>
            </w:r>
          </w:ins>
          <w:r w:rsidRPr="00555D5E">
            <w:rPr>
              <w:rPrChange w:id="5788" w:author="Petter Vang Brakalsvaalet [pev2]" w:date="2021-04-29T15:52:00Z">
                <w:rPr/>
              </w:rPrChange>
            </w:rPr>
            <w:fldChar w:fldCharType="separate"/>
          </w:r>
          <w:ins w:id="5789" w:author="Petter Vang Brakalsvaalet [pev2]" w:date="2021-04-29T15:09:00Z">
            <w:r w:rsidRPr="00555D5E">
              <w:rPr>
                <w:noProof/>
                <w:rPrChange w:id="5790" w:author="Petter Vang Brakalsvaalet [pev2]" w:date="2021-04-29T15:52:00Z">
                  <w:rPr>
                    <w:noProof/>
                  </w:rPr>
                </w:rPrChange>
              </w:rPr>
              <w:t xml:space="preserve"> </w:t>
            </w:r>
            <w:r w:rsidRPr="00555D5E">
              <w:rPr>
                <w:noProof/>
                <w:rPrChange w:id="5791" w:author="Petter Vang Brakalsvaalet [pev2]" w:date="2021-04-29T15:52:00Z">
                  <w:rPr>
                    <w:noProof/>
                  </w:rPr>
                </w:rPrChange>
              </w:rPr>
              <w:t>[1]</w:t>
            </w:r>
            <w:r w:rsidRPr="00555D5E">
              <w:rPr>
                <w:rPrChange w:id="5792" w:author="Petter Vang Brakalsvaalet [pev2]" w:date="2021-04-29T15:52:00Z">
                  <w:rPr/>
                </w:rPrChange>
              </w:rPr>
              <w:fldChar w:fldCharType="end"/>
            </w:r>
          </w:ins>
          <w:customXmlInsRangeStart w:id="5793" w:author="Petter Vang Brakalsvaalet [pev2]" w:date="2021-04-29T15:09:00Z"/>
        </w:sdtContent>
      </w:sdt>
      <w:customXmlInsRangeEnd w:id="5793"/>
      <w:bookmarkEnd w:id="5773"/>
    </w:p>
    <w:p w14:paraId="45383D70" w14:textId="77777777" w:rsidR="00D54FD2" w:rsidRPr="00555D5E" w:rsidRDefault="00D54FD2" w:rsidP="00D54FD2">
      <w:pPr>
        <w:rPr>
          <w:ins w:id="5794" w:author="Petter Vang Brakalsvaalet [pev2]" w:date="2021-04-29T15:26:00Z"/>
          <w:lang w:eastAsia="ja-JP"/>
          <w:rPrChange w:id="5795" w:author="Petter Vang Brakalsvaalet [pev2]" w:date="2021-04-29T15:52:00Z">
            <w:rPr>
              <w:ins w:id="5796" w:author="Petter Vang Brakalsvaalet [pev2]" w:date="2021-04-29T15:26:00Z"/>
              <w:lang w:eastAsia="ja-JP"/>
            </w:rPr>
          </w:rPrChange>
        </w:rPr>
      </w:pPr>
      <w:ins w:id="5797" w:author="Petter Vang Brakalsvaalet [pev2]" w:date="2021-04-29T15:26:00Z">
        <w:r w:rsidRPr="00555D5E">
          <w:rPr>
            <w:lang w:eastAsia="ja-JP"/>
          </w:rPr>
          <w:t>I decided on creating a joystick for the player to use instead of moving after the player’s finger. When the player has to point where the character should go, I have found out that t</w:t>
        </w:r>
        <w:r w:rsidRPr="00555D5E">
          <w:rPr>
            <w:lang w:eastAsia="ja-JP"/>
            <w:rPrChange w:id="5798" w:author="Petter Vang Brakalsvaalet [pev2]" w:date="2021-04-29T15:52:00Z">
              <w:rPr>
                <w:lang w:eastAsia="ja-JP"/>
              </w:rPr>
            </w:rPrChange>
          </w:rPr>
          <w:t xml:space="preserve">he controls can be very difficult to use, so I chose to use a joystick to do this. I placed the joystick in the bottom left corner so that it would be easy to reach when playing the game, and because of its position it won't block the player’s view. </w:t>
        </w:r>
      </w:ins>
    </w:p>
    <w:p w14:paraId="1999D4E5" w14:textId="77777777" w:rsidR="00D54FD2" w:rsidRPr="00555D5E" w:rsidRDefault="00D54FD2" w:rsidP="00D54FD2">
      <w:pPr>
        <w:rPr>
          <w:ins w:id="5799" w:author="Petter Vang Brakalsvaalet [pev2]" w:date="2021-04-29T15:26:00Z"/>
          <w:lang w:eastAsia="ja-JP"/>
          <w:rPrChange w:id="5800" w:author="Petter Vang Brakalsvaalet [pev2]" w:date="2021-04-29T15:52:00Z">
            <w:rPr>
              <w:ins w:id="5801" w:author="Petter Vang Brakalsvaalet [pev2]" w:date="2021-04-29T15:26:00Z"/>
              <w:lang w:eastAsia="ja-JP"/>
            </w:rPr>
          </w:rPrChange>
        </w:rPr>
      </w:pPr>
    </w:p>
    <w:p w14:paraId="3F33C88F" w14:textId="77777777" w:rsidR="009835A7" w:rsidRPr="00555D5E" w:rsidRDefault="00D54FD2" w:rsidP="00D54FD2">
      <w:pPr>
        <w:rPr>
          <w:ins w:id="5802" w:author="Petter Vang Brakalsvaalet [pev2]" w:date="2021-04-29T15:32:00Z"/>
          <w:lang w:eastAsia="ja-JP"/>
          <w:rPrChange w:id="5803" w:author="Petter Vang Brakalsvaalet [pev2]" w:date="2021-04-29T15:52:00Z">
            <w:rPr>
              <w:ins w:id="5804" w:author="Petter Vang Brakalsvaalet [pev2]" w:date="2021-04-29T15:32:00Z"/>
              <w:lang w:eastAsia="ja-JP"/>
            </w:rPr>
          </w:rPrChange>
        </w:rPr>
      </w:pPr>
      <w:ins w:id="5805" w:author="Petter Vang Brakalsvaalet [pev2]" w:date="2021-04-29T15:26:00Z">
        <w:r w:rsidRPr="00555D5E">
          <w:rPr>
            <w:lang w:eastAsia="ja-JP"/>
            <w:rPrChange w:id="5806" w:author="Petter Vang Brakalsvaalet [pev2]" w:date="2021-04-29T15:52:00Z">
              <w:rPr>
                <w:lang w:eastAsia="ja-JP"/>
              </w:rPr>
            </w:rPrChange>
          </w:rPr>
          <w:t>I have created a context-dependent button. I chose to place this button in the bottom right corner so that it would be easily reachable for the player when they are playing the game, and since I only have one button, I have chosen to have a label underneath the button to explain the available action</w:t>
        </w:r>
      </w:ins>
      <w:ins w:id="5807" w:author="Petter Vang Brakalsvaalet [pev2]" w:date="2021-04-29T15:32:00Z">
        <w:r w:rsidR="009835A7" w:rsidRPr="00555D5E">
          <w:rPr>
            <w:lang w:eastAsia="ja-JP"/>
            <w:rPrChange w:id="5808" w:author="Petter Vang Brakalsvaalet [pev2]" w:date="2021-04-29T15:52:00Z">
              <w:rPr>
                <w:lang w:eastAsia="ja-JP"/>
              </w:rPr>
            </w:rPrChange>
          </w:rPr>
          <w:t>s</w:t>
        </w:r>
      </w:ins>
      <w:ins w:id="5809" w:author="Petter Vang Brakalsvaalet [pev2]" w:date="2021-04-29T15:26:00Z">
        <w:r w:rsidRPr="00555D5E">
          <w:rPr>
            <w:lang w:eastAsia="ja-JP"/>
            <w:rPrChange w:id="5810" w:author="Petter Vang Brakalsvaalet [pev2]" w:date="2021-04-29T15:52:00Z">
              <w:rPr>
                <w:lang w:eastAsia="ja-JP"/>
              </w:rPr>
            </w:rPrChange>
          </w:rPr>
          <w:t xml:space="preserve">, and if there are no actions available the label will be </w:t>
        </w:r>
      </w:ins>
      <w:ins w:id="5811" w:author="Petter Vang Brakalsvaalet [pev2]" w:date="2021-04-29T15:32:00Z">
        <w:r w:rsidR="009835A7" w:rsidRPr="00555D5E">
          <w:rPr>
            <w:lang w:eastAsia="ja-JP"/>
            <w:rPrChange w:id="5812" w:author="Petter Vang Brakalsvaalet [pev2]" w:date="2021-04-29T15:52:00Z">
              <w:rPr>
                <w:lang w:eastAsia="ja-JP"/>
              </w:rPr>
            </w:rPrChange>
          </w:rPr>
          <w:t>blank</w:t>
        </w:r>
      </w:ins>
      <w:ins w:id="5813" w:author="Petter Vang Brakalsvaalet [pev2]" w:date="2021-04-29T15:26:00Z">
        <w:r w:rsidRPr="00555D5E">
          <w:rPr>
            <w:lang w:eastAsia="ja-JP"/>
            <w:rPrChange w:id="5814" w:author="Petter Vang Brakalsvaalet [pev2]" w:date="2021-04-29T15:52:00Z">
              <w:rPr>
                <w:lang w:eastAsia="ja-JP"/>
              </w:rPr>
            </w:rPrChange>
          </w:rPr>
          <w:t>.</w:t>
        </w:r>
      </w:ins>
      <w:ins w:id="5815" w:author="Petter Vang Brakalsvaalet [pev2]" w:date="2021-04-29T15:28:00Z">
        <w:r w:rsidRPr="00555D5E">
          <w:rPr>
            <w:lang w:eastAsia="ja-JP"/>
            <w:rPrChange w:id="5816" w:author="Petter Vang Brakalsvaalet [pev2]" w:date="2021-04-29T15:52:00Z">
              <w:rPr>
                <w:lang w:eastAsia="ja-JP"/>
              </w:rPr>
            </w:rPrChange>
          </w:rPr>
          <w:t xml:space="preserve"> </w:t>
        </w:r>
      </w:ins>
    </w:p>
    <w:p w14:paraId="3DF32EEE" w14:textId="50EEAE6C" w:rsidR="00211DD3" w:rsidRPr="00555D5E" w:rsidRDefault="00D54FD2" w:rsidP="00D54FD2">
      <w:pPr>
        <w:rPr>
          <w:ins w:id="5817" w:author="Petter Vang Brakalsvaalet [pev2]" w:date="2021-04-29T15:28:00Z"/>
          <w:lang w:eastAsia="ja-JP"/>
          <w:rPrChange w:id="5818" w:author="Petter Vang Brakalsvaalet [pev2]" w:date="2021-04-29T15:52:00Z">
            <w:rPr>
              <w:ins w:id="5819" w:author="Petter Vang Brakalsvaalet [pev2]" w:date="2021-04-29T15:28:00Z"/>
              <w:lang w:eastAsia="ja-JP"/>
            </w:rPr>
          </w:rPrChange>
        </w:rPr>
      </w:pPr>
      <w:ins w:id="5820" w:author="Petter Vang Brakalsvaalet [pev2]" w:date="2021-04-29T15:28:00Z">
        <w:r w:rsidRPr="00555D5E">
          <w:rPr>
            <w:lang w:eastAsia="ja-JP"/>
            <w:rPrChange w:id="5821" w:author="Petter Vang Brakalsvaalet [pev2]" w:date="2021-04-29T15:52:00Z">
              <w:rPr>
                <w:lang w:eastAsia="ja-JP"/>
              </w:rPr>
            </w:rPrChange>
          </w:rPr>
          <w:t>I</w:t>
        </w:r>
      </w:ins>
      <w:ins w:id="5822" w:author="Petter Vang Brakalsvaalet [pev2]" w:date="2021-04-29T15:32:00Z">
        <w:r w:rsidR="009835A7" w:rsidRPr="00555D5E">
          <w:rPr>
            <w:lang w:eastAsia="ja-JP"/>
            <w:rPrChange w:id="5823" w:author="Petter Vang Brakalsvaalet [pev2]" w:date="2021-04-29T15:52:00Z">
              <w:rPr>
                <w:lang w:eastAsia="ja-JP"/>
              </w:rPr>
            </w:rPrChange>
          </w:rPr>
          <w:t xml:space="preserve"> chose to have</w:t>
        </w:r>
      </w:ins>
      <w:ins w:id="5824" w:author="Petter Vang Brakalsvaalet [pev2]" w:date="2021-04-29T15:28:00Z">
        <w:r w:rsidRPr="00555D5E">
          <w:rPr>
            <w:lang w:eastAsia="ja-JP"/>
            <w:rPrChange w:id="5825" w:author="Petter Vang Brakalsvaalet [pev2]" w:date="2021-04-29T15:52:00Z">
              <w:rPr>
                <w:lang w:eastAsia="ja-JP"/>
              </w:rPr>
            </w:rPrChange>
          </w:rPr>
          <w:t xml:space="preserve"> context-dependent button in</w:t>
        </w:r>
      </w:ins>
      <w:ins w:id="5826" w:author="Petter Vang Brakalsvaalet [pev2]" w:date="2021-04-29T15:29:00Z">
        <w:r w:rsidRPr="00555D5E">
          <w:rPr>
            <w:lang w:eastAsia="ja-JP"/>
            <w:rPrChange w:id="5827" w:author="Petter Vang Brakalsvaalet [pev2]" w:date="2021-04-29T15:52:00Z">
              <w:rPr>
                <w:lang w:eastAsia="ja-JP"/>
              </w:rPr>
            </w:rPrChange>
          </w:rPr>
          <w:t xml:space="preserve">stead </w:t>
        </w:r>
      </w:ins>
      <w:ins w:id="5828" w:author="Petter Vang Brakalsvaalet [pev2]" w:date="2021-04-29T15:28:00Z">
        <w:r w:rsidRPr="00555D5E">
          <w:rPr>
            <w:lang w:eastAsia="ja-JP"/>
            <w:rPrChange w:id="5829" w:author="Petter Vang Brakalsvaalet [pev2]" w:date="2021-04-29T15:52:00Z">
              <w:rPr>
                <w:lang w:eastAsia="ja-JP"/>
              </w:rPr>
            </w:rPrChange>
          </w:rPr>
          <w:t>of having multiple different buttons for different actions</w:t>
        </w:r>
      </w:ins>
      <w:ins w:id="5830" w:author="Petter Vang Brakalsvaalet [pev2]" w:date="2021-04-29T15:32:00Z">
        <w:r w:rsidR="009835A7" w:rsidRPr="00555D5E">
          <w:rPr>
            <w:lang w:eastAsia="ja-JP"/>
            <w:rPrChange w:id="5831" w:author="Petter Vang Brakalsvaalet [pev2]" w:date="2021-04-29T15:52:00Z">
              <w:rPr>
                <w:lang w:eastAsia="ja-JP"/>
              </w:rPr>
            </w:rPrChange>
          </w:rPr>
          <w:t xml:space="preserve">, </w:t>
        </w:r>
      </w:ins>
      <w:ins w:id="5832" w:author="Petter Vang Brakalsvaalet [pev2]" w:date="2021-04-29T15:30:00Z">
        <w:r w:rsidRPr="00555D5E">
          <w:rPr>
            <w:lang w:eastAsia="ja-JP"/>
            <w:rPrChange w:id="5833" w:author="Petter Vang Brakalsvaalet [pev2]" w:date="2021-04-29T15:52:00Z">
              <w:rPr>
                <w:lang w:eastAsia="ja-JP"/>
              </w:rPr>
            </w:rPrChange>
          </w:rPr>
          <w:t xml:space="preserve">so that the user won’t be confused by the </w:t>
        </w:r>
      </w:ins>
      <w:ins w:id="5834" w:author="Petter Vang Brakalsvaalet [pev2]" w:date="2021-04-29T15:33:00Z">
        <w:r w:rsidR="009835A7" w:rsidRPr="00555D5E">
          <w:rPr>
            <w:lang w:eastAsia="ja-JP"/>
            <w:rPrChange w:id="5835" w:author="Petter Vang Brakalsvaalet [pev2]" w:date="2021-04-29T15:52:00Z">
              <w:rPr>
                <w:lang w:eastAsia="ja-JP"/>
              </w:rPr>
            </w:rPrChange>
          </w:rPr>
          <w:t>options</w:t>
        </w:r>
      </w:ins>
      <w:ins w:id="5836" w:author="Petter Vang Brakalsvaalet [pev2]" w:date="2021-04-29T15:30:00Z">
        <w:r w:rsidRPr="00555D5E">
          <w:rPr>
            <w:lang w:eastAsia="ja-JP"/>
            <w:rPrChange w:id="5837" w:author="Petter Vang Brakalsvaalet [pev2]" w:date="2021-04-29T15:52:00Z">
              <w:rPr>
                <w:lang w:eastAsia="ja-JP"/>
              </w:rPr>
            </w:rPrChange>
          </w:rPr>
          <w:t xml:space="preserve"> </w:t>
        </w:r>
      </w:ins>
      <w:ins w:id="5838" w:author="Petter Vang Brakalsvaalet [pev2]" w:date="2021-04-29T15:31:00Z">
        <w:r w:rsidR="009835A7" w:rsidRPr="00555D5E">
          <w:rPr>
            <w:lang w:eastAsia="ja-JP"/>
            <w:rPrChange w:id="5839" w:author="Petter Vang Brakalsvaalet [pev2]" w:date="2021-04-29T15:52:00Z">
              <w:rPr>
                <w:lang w:eastAsia="ja-JP"/>
              </w:rPr>
            </w:rPrChange>
          </w:rPr>
          <w:t xml:space="preserve">available. </w:t>
        </w:r>
      </w:ins>
      <w:ins w:id="5840" w:author="Petter Vang Brakalsvaalet [pev2]" w:date="2021-04-29T15:33:00Z">
        <w:r w:rsidR="009835A7" w:rsidRPr="00555D5E">
          <w:rPr>
            <w:lang w:eastAsia="ja-JP"/>
            <w:rPrChange w:id="5841" w:author="Petter Vang Brakalsvaalet [pev2]" w:date="2021-04-29T15:52:00Z">
              <w:rPr>
                <w:lang w:eastAsia="ja-JP"/>
              </w:rPr>
            </w:rPrChange>
          </w:rPr>
          <w:t xml:space="preserve">If I had 2 or 3 different </w:t>
        </w:r>
      </w:ins>
      <w:ins w:id="5842" w:author="Petter Vang Brakalsvaalet [pev2]" w:date="2021-04-29T15:44:00Z">
        <w:r w:rsidR="00555D5E" w:rsidRPr="00555D5E">
          <w:rPr>
            <w:lang w:eastAsia="ja-JP"/>
            <w:rPrChange w:id="5843" w:author="Petter Vang Brakalsvaalet [pev2]" w:date="2021-04-29T15:52:00Z">
              <w:rPr>
                <w:lang w:eastAsia="ja-JP"/>
              </w:rPr>
            </w:rPrChange>
          </w:rPr>
          <w:t>buttons,</w:t>
        </w:r>
      </w:ins>
      <w:ins w:id="5844" w:author="Petter Vang Brakalsvaalet [pev2]" w:date="2021-04-29T15:33:00Z">
        <w:r w:rsidR="009835A7" w:rsidRPr="00555D5E">
          <w:rPr>
            <w:lang w:eastAsia="ja-JP"/>
            <w:rPrChange w:id="5845" w:author="Petter Vang Brakalsvaalet [pev2]" w:date="2021-04-29T15:52:00Z">
              <w:rPr>
                <w:lang w:eastAsia="ja-JP"/>
              </w:rPr>
            </w:rPrChange>
          </w:rPr>
          <w:t xml:space="preserve"> I would need to </w:t>
        </w:r>
      </w:ins>
      <w:ins w:id="5846" w:author="Petter Vang Brakalsvaalet [pev2]" w:date="2021-04-29T15:34:00Z">
        <w:r w:rsidR="009835A7" w:rsidRPr="00555D5E">
          <w:rPr>
            <w:lang w:eastAsia="ja-JP"/>
            <w:rPrChange w:id="5847" w:author="Petter Vang Brakalsvaalet [pev2]" w:date="2021-04-29T15:52:00Z">
              <w:rPr>
                <w:lang w:eastAsia="ja-JP"/>
              </w:rPr>
            </w:rPrChange>
          </w:rPr>
          <w:t xml:space="preserve">show which button to use at what point instead of only giving the user the ability to click on one button and the option change </w:t>
        </w:r>
      </w:ins>
      <w:ins w:id="5848" w:author="Petter Vang Brakalsvaalet [pev2]" w:date="2021-04-29T15:35:00Z">
        <w:r w:rsidR="009835A7" w:rsidRPr="00555D5E">
          <w:rPr>
            <w:lang w:eastAsia="ja-JP"/>
            <w:rPrChange w:id="5849" w:author="Petter Vang Brakalsvaalet [pev2]" w:date="2021-04-29T15:52:00Z">
              <w:rPr>
                <w:lang w:eastAsia="ja-JP"/>
              </w:rPr>
            </w:rPrChange>
          </w:rPr>
          <w:t>deepening</w:t>
        </w:r>
      </w:ins>
      <w:ins w:id="5850" w:author="Petter Vang Brakalsvaalet [pev2]" w:date="2021-04-29T15:34:00Z">
        <w:r w:rsidR="009835A7" w:rsidRPr="00555D5E">
          <w:rPr>
            <w:lang w:eastAsia="ja-JP"/>
            <w:rPrChange w:id="5851" w:author="Petter Vang Brakalsvaalet [pev2]" w:date="2021-04-29T15:52:00Z">
              <w:rPr>
                <w:lang w:eastAsia="ja-JP"/>
              </w:rPr>
            </w:rPrChange>
          </w:rPr>
          <w:t xml:space="preserve"> on what t</w:t>
        </w:r>
      </w:ins>
      <w:ins w:id="5852" w:author="Petter Vang Brakalsvaalet [pev2]" w:date="2021-04-29T15:35:00Z">
        <w:r w:rsidR="009835A7" w:rsidRPr="00555D5E">
          <w:rPr>
            <w:lang w:eastAsia="ja-JP"/>
            <w:rPrChange w:id="5853" w:author="Petter Vang Brakalsvaalet [pev2]" w:date="2021-04-29T15:52:00Z">
              <w:rPr>
                <w:lang w:eastAsia="ja-JP"/>
              </w:rPr>
            </w:rPrChange>
          </w:rPr>
          <w:t>he character can reach.</w:t>
        </w:r>
      </w:ins>
      <w:ins w:id="5854" w:author="Petter Vang Brakalsvaalet [pev2]" w:date="2021-04-29T15:36:00Z">
        <w:r w:rsidR="009835A7" w:rsidRPr="00555D5E">
          <w:rPr>
            <w:lang w:eastAsia="ja-JP"/>
            <w:rPrChange w:id="5855" w:author="Petter Vang Brakalsvaalet [pev2]" w:date="2021-04-29T15:52:00Z">
              <w:rPr>
                <w:lang w:eastAsia="ja-JP"/>
              </w:rPr>
            </w:rPrChange>
          </w:rPr>
          <w:t xml:space="preserve"> </w:t>
        </w:r>
      </w:ins>
    </w:p>
    <w:p w14:paraId="3D934422" w14:textId="4740A4A4" w:rsidR="00D54FD2" w:rsidRPr="00555D5E" w:rsidRDefault="009835A7" w:rsidP="009835A7">
      <w:pPr>
        <w:pStyle w:val="Heading3"/>
        <w:rPr>
          <w:ins w:id="5856" w:author="Petter Vang Brakalsvaalet [pev2]" w:date="2021-04-29T15:44:00Z"/>
          <w:lang w:val="en-GB"/>
          <w:rPrChange w:id="5857" w:author="Petter Vang Brakalsvaalet [pev2]" w:date="2021-04-29T15:52:00Z">
            <w:rPr>
              <w:ins w:id="5858" w:author="Petter Vang Brakalsvaalet [pev2]" w:date="2021-04-29T15:44:00Z"/>
              <w:lang w:val="en-GB"/>
            </w:rPr>
          </w:rPrChange>
        </w:rPr>
      </w:pPr>
      <w:ins w:id="5859" w:author="Petter Vang Brakalsvaalet [pev2]" w:date="2021-04-29T15:44:00Z">
        <w:r w:rsidRPr="00555D5E">
          <w:rPr>
            <w:lang w:val="en-GB"/>
            <w:rPrChange w:id="5860" w:author="Petter Vang Brakalsvaalet [pev2]" w:date="2021-04-29T15:52:00Z">
              <w:rPr>
                <w:lang w:val="en-GB"/>
              </w:rPr>
            </w:rPrChange>
          </w:rPr>
          <w:lastRenderedPageBreak/>
          <w:t>Game mechanics</w:t>
        </w:r>
      </w:ins>
    </w:p>
    <w:p w14:paraId="003ABE50" w14:textId="5980CC85" w:rsidR="00D54FD2" w:rsidRPr="00E33632" w:rsidRDefault="00E33632" w:rsidP="00D54FD2">
      <w:pPr>
        <w:rPr>
          <w:ins w:id="5861" w:author="Petter Vang Brakalsvaalet [pev2]" w:date="2021-04-29T15:51:00Z"/>
          <w:lang w:eastAsia="ja-JP"/>
        </w:rPr>
      </w:pPr>
      <w:ins w:id="5862" w:author="Petter Vang Brakalsvaalet [pev2]" w:date="2021-04-29T16:35:00Z">
        <w:r w:rsidRPr="00E33632">
          <w:rPr>
            <w:lang w:eastAsia="ja-JP"/>
          </w:rPr>
          <w:t>Overall, I’m quite happy with the game mechanics I have implemented and how the game works. The game works and it’s playable, but there are some bugs in the game that I haven’t been able to fix. There are some mechanics I haven’t been able to implement, and given more time I would implement bot movement for the hiders and implement a field of view. I will go into more detail about each section.</w:t>
        </w:r>
      </w:ins>
    </w:p>
    <w:p w14:paraId="5F03BE27" w14:textId="089956CC" w:rsidR="00555D5E" w:rsidRPr="00E5491D" w:rsidRDefault="00555D5E" w:rsidP="00555D5E">
      <w:pPr>
        <w:pStyle w:val="Heading4"/>
        <w:rPr>
          <w:ins w:id="5863" w:author="Petter Vang Brakalsvaalet [pev2]" w:date="2021-04-29T15:51:00Z"/>
          <w:lang w:val="en-GB"/>
        </w:rPr>
      </w:pPr>
      <w:ins w:id="5864" w:author="Petter Vang Brakalsvaalet [pev2]" w:date="2021-04-29T15:51:00Z">
        <w:r w:rsidRPr="00E5491D">
          <w:rPr>
            <w:lang w:val="en-GB"/>
          </w:rPr>
          <w:t>Movement</w:t>
        </w:r>
      </w:ins>
    </w:p>
    <w:p w14:paraId="22F89062" w14:textId="77777777" w:rsidR="001D79BE" w:rsidRDefault="001D79BE" w:rsidP="001D79BE">
      <w:pPr>
        <w:rPr>
          <w:ins w:id="5865" w:author="Petter Vang Brakalsvaalet [pev2]" w:date="2021-04-29T16:19:00Z"/>
          <w:lang w:eastAsia="ja-JP"/>
        </w:rPr>
      </w:pPr>
      <w:ins w:id="5866" w:author="Petter Vang Brakalsvaalet [pev2]" w:date="2021-04-29T16:19:00Z">
        <w:r>
          <w:rPr>
            <w:lang w:eastAsia="ja-JP"/>
          </w:rPr>
          <w:t xml:space="preserve">There are two different ways movement happen in the game. Either the player makes a character move, or a bot is moving on its own. I’m very happy with how movement work when the player controls a character, but I haven’t implemented the best bot movement. </w:t>
        </w:r>
      </w:ins>
    </w:p>
    <w:p w14:paraId="34C7CC67" w14:textId="77777777" w:rsidR="001D79BE" w:rsidRDefault="001D79BE" w:rsidP="001D79BE">
      <w:pPr>
        <w:rPr>
          <w:ins w:id="5867" w:author="Petter Vang Brakalsvaalet [pev2]" w:date="2021-04-29T16:19:00Z"/>
          <w:lang w:eastAsia="ja-JP"/>
        </w:rPr>
      </w:pPr>
    </w:p>
    <w:p w14:paraId="6FF96C39" w14:textId="77777777" w:rsidR="001D79BE" w:rsidRDefault="001D79BE" w:rsidP="001D79BE">
      <w:pPr>
        <w:rPr>
          <w:ins w:id="5868" w:author="Petter Vang Brakalsvaalet [pev2]" w:date="2021-04-29T16:19:00Z"/>
          <w:lang w:eastAsia="ja-JP"/>
        </w:rPr>
      </w:pPr>
      <w:ins w:id="5869" w:author="Petter Vang Brakalsvaalet [pev2]" w:date="2021-04-29T16:19:00Z">
        <w:r>
          <w:rPr>
            <w:lang w:eastAsia="ja-JP"/>
          </w:rPr>
          <w:t xml:space="preserve">The player's movement works very well, but there is one slight issue, the player can only move at full speed. This is something I could fix by checking how far the joystick has been moved and have that affect the speed of the player. However, I didn’t manage to do this in time. </w:t>
        </w:r>
      </w:ins>
    </w:p>
    <w:p w14:paraId="4EB9BA9F" w14:textId="77777777" w:rsidR="001D79BE" w:rsidRDefault="001D79BE" w:rsidP="001D79BE">
      <w:pPr>
        <w:rPr>
          <w:ins w:id="5870" w:author="Petter Vang Brakalsvaalet [pev2]" w:date="2021-04-29T16:19:00Z"/>
          <w:lang w:eastAsia="ja-JP"/>
        </w:rPr>
      </w:pPr>
    </w:p>
    <w:p w14:paraId="46393F9A" w14:textId="77777777" w:rsidR="001D79BE" w:rsidRDefault="001D79BE" w:rsidP="001D79BE">
      <w:pPr>
        <w:rPr>
          <w:ins w:id="5871" w:author="Petter Vang Brakalsvaalet [pev2]" w:date="2021-04-29T16:19:00Z"/>
          <w:lang w:eastAsia="ja-JP"/>
        </w:rPr>
      </w:pPr>
      <w:ins w:id="5872" w:author="Petter Vang Brakalsvaalet [pev2]" w:date="2021-04-29T16:19:00Z">
        <w:r>
          <w:rPr>
            <w:lang w:eastAsia="ja-JP"/>
          </w:rPr>
          <w:t>When it comes to bot movement there is a lot that needs to be improved. Firstly, the bots can only move if they are a seeker and not if they are a hider. This is because I didn't have time to implement movement for the hiders and focused on creating movement for the seekers so that the users could play as a hider. However, I would implement movement for the hiders if I had more time.</w:t>
        </w:r>
      </w:ins>
    </w:p>
    <w:p w14:paraId="1D49C89F" w14:textId="77777777" w:rsidR="001D79BE" w:rsidRDefault="001D79BE" w:rsidP="001D79BE">
      <w:pPr>
        <w:rPr>
          <w:ins w:id="5873" w:author="Petter Vang Brakalsvaalet [pev2]" w:date="2021-04-29T16:19:00Z"/>
          <w:lang w:eastAsia="ja-JP"/>
        </w:rPr>
      </w:pPr>
    </w:p>
    <w:p w14:paraId="143B04FB" w14:textId="32A22ECA" w:rsidR="0020343E" w:rsidRPr="00E5491D" w:rsidRDefault="001D79BE" w:rsidP="001D79BE">
      <w:pPr>
        <w:rPr>
          <w:ins w:id="5874" w:author="Petter Vang Brakalsvaalet [pev2]" w:date="2021-04-29T15:51:00Z"/>
          <w:lang w:eastAsia="ja-JP"/>
        </w:rPr>
      </w:pPr>
      <w:ins w:id="5875" w:author="Petter Vang Brakalsvaalet [pev2]" w:date="2021-04-29T16:19:00Z">
        <w:r>
          <w:rPr>
            <w:lang w:eastAsia="ja-JP"/>
          </w:rPr>
          <w:t>The seeker will select a target to catch and then go directly towards it. This work great when there is a clear path between the target and the seeker, it can be a big problem if there is an object in the way. The seeker will completely ignore this and try to move through it, but because my collision detections work very well the seeker will jump around side to side until it's supposed to be on the other side of the object. I would improve this by using GameplayKit. GameplayKit is Apple’s framework for bots and artificial intelligence, and I would implement this instead of creating my own.</w:t>
        </w:r>
      </w:ins>
    </w:p>
    <w:p w14:paraId="3790DADB" w14:textId="7D252E3B" w:rsidR="00555D5E" w:rsidRDefault="00555D5E" w:rsidP="00555D5E">
      <w:pPr>
        <w:pStyle w:val="Heading4"/>
        <w:rPr>
          <w:ins w:id="5876" w:author="Petter Vang Brakalsvaalet [pev2]" w:date="2021-04-29T16:19:00Z"/>
          <w:lang w:val="en-GB"/>
        </w:rPr>
      </w:pPr>
      <w:ins w:id="5877" w:author="Petter Vang Brakalsvaalet [pev2]" w:date="2021-04-29T15:51:00Z">
        <w:r w:rsidRPr="00E5491D">
          <w:rPr>
            <w:lang w:val="en-GB"/>
          </w:rPr>
          <w:t>Actions</w:t>
        </w:r>
      </w:ins>
    </w:p>
    <w:p w14:paraId="166B80D3" w14:textId="6DC0ABD2" w:rsidR="001D79BE" w:rsidRPr="001D79BE" w:rsidRDefault="001D79BE" w:rsidP="001D79BE">
      <w:pPr>
        <w:rPr>
          <w:ins w:id="5878" w:author="Petter Vang Brakalsvaalet [pev2]" w:date="2021-04-29T15:51:00Z"/>
          <w:lang w:eastAsia="ja-JP"/>
        </w:rPr>
      </w:pPr>
      <w:ins w:id="5879" w:author="Petter Vang Brakalsvaalet [pev2]" w:date="2021-04-29T16:25:00Z">
        <w:r w:rsidRPr="001D79BE">
          <w:rPr>
            <w:lang w:eastAsia="ja-JP"/>
          </w:rPr>
          <w:t>The actions in the game work grate and they are reliable. The user can only do one thing at a time. The user can walk, or they can do an action, not both. This is something I would want to improve by allowing the user to be able to do actions while they are walking.</w:t>
        </w:r>
      </w:ins>
    </w:p>
    <w:p w14:paraId="7CA479E3" w14:textId="6BE5E36C" w:rsidR="00555D5E" w:rsidRDefault="00555D5E" w:rsidP="00E5491D">
      <w:pPr>
        <w:pStyle w:val="Heading4"/>
        <w:rPr>
          <w:ins w:id="5880" w:author="Petter Vang Brakalsvaalet [pev2]" w:date="2021-04-29T16:25:00Z"/>
          <w:lang w:val="en-GB"/>
        </w:rPr>
      </w:pPr>
      <w:ins w:id="5881" w:author="Petter Vang Brakalsvaalet [pev2]" w:date="2021-04-29T15:51:00Z">
        <w:r w:rsidRPr="00E5491D">
          <w:rPr>
            <w:lang w:val="en-GB"/>
          </w:rPr>
          <w:t>Collisions</w:t>
        </w:r>
      </w:ins>
    </w:p>
    <w:p w14:paraId="6C10C8FB" w14:textId="0F9AF7A0" w:rsidR="004941CC" w:rsidRPr="00555D5E" w:rsidDel="00E33632" w:rsidRDefault="001D79BE" w:rsidP="00E33632">
      <w:pPr>
        <w:rPr>
          <w:del w:id="5882" w:author="Petter Vang Brakalsvaalet [pev2]" w:date="2021-04-29T16:36:00Z"/>
        </w:rPr>
        <w:pPrChange w:id="5883" w:author="Petter Vang Brakalsvaalet [pev2]" w:date="2021-04-29T16:36:00Z">
          <w:pPr>
            <w:pStyle w:val="Heading2"/>
          </w:pPr>
        </w:pPrChange>
      </w:pPr>
      <w:ins w:id="5884" w:author="Petter Vang Brakalsvaalet [pev2]" w:date="2021-04-29T16:25:00Z">
        <w:r>
          <w:rPr>
            <w:lang w:eastAsia="ja-JP"/>
          </w:rPr>
          <w:t xml:space="preserve">Collision detection is </w:t>
        </w:r>
      </w:ins>
      <w:ins w:id="5885" w:author="Petter Vang Brakalsvaalet [pev2]" w:date="2021-04-29T16:26:00Z">
        <w:r>
          <w:rPr>
            <w:lang w:eastAsia="ja-JP"/>
          </w:rPr>
          <w:t xml:space="preserve">very important, and this makes sure that the player can't walk though object nor walk outside of the screen. </w:t>
        </w:r>
      </w:ins>
      <w:ins w:id="5886" w:author="Petter Vang Brakalsvaalet [pev2]" w:date="2021-04-29T16:27:00Z">
        <w:r>
          <w:rPr>
            <w:lang w:eastAsia="ja-JP"/>
          </w:rPr>
          <w:t>I have not created collision detection for my game, but I have used the collision detection already available in SpriteKit</w:t>
        </w:r>
      </w:ins>
      <w:ins w:id="5887" w:author="Petter Vang Brakalsvaalet [pev2]" w:date="2021-04-29T16:28:00Z">
        <w:r w:rsidR="00E33632">
          <w:rPr>
            <w:lang w:eastAsia="ja-JP"/>
          </w:rPr>
          <w:t>, and this works perfectly. I don’t think the collision</w:t>
        </w:r>
      </w:ins>
      <w:ins w:id="5888" w:author="Petter Vang Brakalsvaalet [pev2]" w:date="2021-04-29T16:29:00Z">
        <w:r w:rsidR="00E33632">
          <w:rPr>
            <w:lang w:eastAsia="ja-JP"/>
          </w:rPr>
          <w:t xml:space="preserve"> detection could be improved in the game</w:t>
        </w:r>
      </w:ins>
      <w:ins w:id="5889" w:author="Petter Vang Brakalsvaalet [pev2]" w:date="2021-04-29T16:30:00Z">
        <w:r w:rsidR="00E33632">
          <w:rPr>
            <w:lang w:eastAsia="ja-JP"/>
          </w:rPr>
          <w:t>.</w:t>
        </w:r>
      </w:ins>
    </w:p>
    <w:p w14:paraId="2AD09CC9" w14:textId="3C6F5887" w:rsidR="00460798" w:rsidRPr="00555D5E" w:rsidDel="00E33632" w:rsidRDefault="00460798" w:rsidP="00E33632">
      <w:pPr>
        <w:rPr>
          <w:del w:id="5890" w:author="Petter Vang Brakalsvaalet [pev2]" w:date="2021-04-29T16:36:00Z"/>
        </w:rPr>
      </w:pPr>
      <w:del w:id="5891" w:author="Petter Vang Brakalsvaalet [pev2]" w:date="2021-04-29T16:36:00Z">
        <w:r w:rsidRPr="00555D5E" w:rsidDel="00E33632">
          <w:br w:type="page"/>
        </w:r>
      </w:del>
    </w:p>
    <w:p w14:paraId="16A40026" w14:textId="77777777" w:rsidR="00711DBE" w:rsidRPr="00E5491D" w:rsidDel="00964336" w:rsidRDefault="00711DBE" w:rsidP="00964336">
      <w:pPr>
        <w:rPr>
          <w:del w:id="5892" w:author="Petter Vang Brakalsvaalet [pev2]" w:date="2021-04-29T12:09:00Z"/>
        </w:rPr>
        <w:pPrChange w:id="5893" w:author="Petter Vang Brakalsvaalet [pev2]" w:date="2021-04-29T12:09:00Z">
          <w:pPr/>
        </w:pPrChange>
      </w:pPr>
    </w:p>
    <w:p w14:paraId="201B9A12" w14:textId="77777777" w:rsidR="00711DBE" w:rsidRPr="00555D5E" w:rsidDel="00964336" w:rsidRDefault="00711DBE" w:rsidP="00964336">
      <w:pPr>
        <w:rPr>
          <w:del w:id="5894" w:author="Petter Vang Brakalsvaalet [pev2]" w:date="2021-04-29T12:09:00Z"/>
          <w:rPrChange w:id="5895" w:author="Petter Vang Brakalsvaalet [pev2]" w:date="2021-04-29T15:52:00Z">
            <w:rPr>
              <w:del w:id="5896" w:author="Petter Vang Brakalsvaalet [pev2]" w:date="2021-04-29T12:09:00Z"/>
            </w:rPr>
          </w:rPrChange>
        </w:rPr>
        <w:pPrChange w:id="5897" w:author="Petter Vang Brakalsvaalet [pev2]" w:date="2021-04-29T12:09:00Z">
          <w:pPr/>
        </w:pPrChange>
      </w:pPr>
    </w:p>
    <w:p w14:paraId="6B22C39F" w14:textId="016009BB" w:rsidR="00C54DC3" w:rsidRPr="00555D5E" w:rsidRDefault="00CE5506" w:rsidP="00964336">
      <w:pPr>
        <w:rPr>
          <w:rPrChange w:id="5898" w:author="Petter Vang Brakalsvaalet [pev2]" w:date="2021-04-29T15:52:00Z">
            <w:rPr>
              <w:lang w:val="en-GB"/>
            </w:rPr>
          </w:rPrChange>
        </w:rPr>
        <w:pPrChange w:id="5899" w:author="Petter Vang Brakalsvaalet [pev2]" w:date="2021-04-29T12:09:00Z">
          <w:pPr>
            <w:pStyle w:val="Heading1"/>
          </w:pPr>
        </w:pPrChange>
      </w:pPr>
      <w:del w:id="5900" w:author="Petter Vang Brakalsvaalet [pev2]" w:date="2021-04-29T12:09:00Z">
        <w:r w:rsidRPr="00555D5E" w:rsidDel="00964336">
          <w:rPr>
            <w:rPrChange w:id="5901" w:author="Petter Vang Brakalsvaalet [pev2]" w:date="2021-04-29T15:52:00Z">
              <w:rPr>
                <w:lang w:val="en-GB"/>
              </w:rPr>
            </w:rPrChange>
          </w:rPr>
          <w:br w:type="page"/>
        </w:r>
      </w:del>
    </w:p>
    <w:p w14:paraId="723557D8" w14:textId="77777777" w:rsidR="00E33632" w:rsidRDefault="00E33632">
      <w:pPr>
        <w:rPr>
          <w:ins w:id="5902" w:author="Petter Vang Brakalsvaalet [pev2]" w:date="2021-04-29T16:36:00Z"/>
          <w:rFonts w:cstheme="majorHAnsi"/>
        </w:rPr>
      </w:pPr>
      <w:bookmarkStart w:id="5903" w:name="_Toc70592437"/>
      <w:ins w:id="5904" w:author="Petter Vang Brakalsvaalet [pev2]" w:date="2021-04-29T16:36:00Z">
        <w:r>
          <w:rPr>
            <w:rFonts w:cstheme="majorHAnsi"/>
            <w:b/>
            <w:bCs/>
          </w:rPr>
          <w:br w:type="page"/>
        </w:r>
      </w:ins>
    </w:p>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2B29808C" w:rsidR="00C54DC3" w:rsidRPr="00555D5E" w:rsidRDefault="00C54DC3" w:rsidP="00E33632">
          <w:pPr>
            <w:pStyle w:val="Heading1"/>
            <w:rPr>
              <w:rFonts w:cstheme="majorHAnsi"/>
              <w:lang w:val="en-GB"/>
            </w:rPr>
          </w:pPr>
          <w:r w:rsidRPr="00555D5E">
            <w:rPr>
              <w:rFonts w:cstheme="majorHAnsi"/>
              <w:lang w:val="en-GB"/>
            </w:rPr>
            <w:t>Annotated Bibliography</w:t>
          </w:r>
          <w:bookmarkEnd w:id="5903"/>
        </w:p>
        <w:sdt>
          <w:sdtPr>
            <w:rPr>
              <w:rFonts w:cstheme="majorHAnsi"/>
            </w:rPr>
            <w:id w:val="111145805"/>
            <w:bibliography/>
          </w:sdtPr>
          <w:sdtEndPr/>
          <w:sdtContent>
            <w:p w14:paraId="35E61DFE" w14:textId="77777777" w:rsidR="00070CC9" w:rsidRPr="00E5491D" w:rsidRDefault="00C54DC3" w:rsidP="003C79F9">
              <w:pPr>
                <w:rPr>
                  <w:rFonts w:asciiTheme="minorHAnsi" w:eastAsiaTheme="minorEastAsia" w:hAnsiTheme="minorHAnsi" w:cstheme="minorBidi"/>
                  <w:noProof/>
                  <w:sz w:val="20"/>
                  <w:szCs w:val="20"/>
                  <w:lang w:eastAsia="ja-JP"/>
                </w:rPr>
              </w:pPr>
              <w:r w:rsidRPr="00555D5E">
                <w:rPr>
                  <w:rFonts w:cstheme="majorHAnsi"/>
                </w:rPr>
                <w:fldChar w:fldCharType="begin"/>
              </w:r>
              <w:r w:rsidRPr="00555D5E">
                <w:rPr>
                  <w:rFonts w:cstheme="majorHAnsi"/>
                  <w:rPrChange w:id="5905" w:author="Petter Vang Brakalsvaalet [pev2]" w:date="2021-04-29T15:52:00Z">
                    <w:rPr>
                      <w:rFonts w:cstheme="majorHAnsi"/>
                    </w:rPr>
                  </w:rPrChange>
                </w:rPr>
                <w:instrText xml:space="preserve"> BIBLIOGRAPHY </w:instrText>
              </w:r>
              <w:r w:rsidRPr="00555D5E">
                <w:rPr>
                  <w:rFonts w:cstheme="majorHAnsi"/>
                  <w:rPrChange w:id="5906" w:author="Petter Vang Brakalsvaalet [pev2]" w:date="2021-04-29T15:52:00Z">
                    <w:rPr>
                      <w:rFonts w:cstheme="majorHAnsi"/>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070CC9" w:rsidRPr="00555D5E" w14:paraId="5E50BC30" w14:textId="77777777">
                <w:trPr>
                  <w:divId w:val="62875470"/>
                  <w:tblCellSpacing w:w="15" w:type="dxa"/>
                  <w:ins w:id="5907" w:author="Petter Vang Brakalsvaalet [pev2]" w:date="2021-04-29T15:09:00Z"/>
                </w:trPr>
                <w:tc>
                  <w:tcPr>
                    <w:tcW w:w="50" w:type="pct"/>
                    <w:hideMark/>
                  </w:tcPr>
                  <w:p w14:paraId="408C28B4" w14:textId="241788C1" w:rsidR="00070CC9" w:rsidRPr="00555D5E" w:rsidRDefault="00070CC9">
                    <w:pPr>
                      <w:pStyle w:val="Bibliography"/>
                      <w:rPr>
                        <w:ins w:id="5908" w:author="Petter Vang Brakalsvaalet [pev2]" w:date="2021-04-29T15:09:00Z"/>
                        <w:noProof/>
                        <w:rPrChange w:id="5909" w:author="Petter Vang Brakalsvaalet [pev2]" w:date="2021-04-29T15:52:00Z">
                          <w:rPr>
                            <w:ins w:id="5910" w:author="Petter Vang Brakalsvaalet [pev2]" w:date="2021-04-29T15:09:00Z"/>
                            <w:noProof/>
                          </w:rPr>
                        </w:rPrChange>
                      </w:rPr>
                    </w:pPr>
                    <w:ins w:id="5911" w:author="Petter Vang Brakalsvaalet [pev2]" w:date="2021-04-29T15:09:00Z">
                      <w:r w:rsidRPr="00555D5E">
                        <w:rPr>
                          <w:noProof/>
                          <w:rPrChange w:id="5912" w:author="Petter Vang Brakalsvaalet [pev2]" w:date="2021-04-29T15:52:00Z">
                            <w:rPr>
                              <w:noProof/>
                            </w:rPr>
                          </w:rPrChange>
                        </w:rPr>
                        <w:t xml:space="preserve">[1] </w:t>
                      </w:r>
                    </w:ins>
                  </w:p>
                </w:tc>
                <w:tc>
                  <w:tcPr>
                    <w:tcW w:w="0" w:type="auto"/>
                    <w:hideMark/>
                  </w:tcPr>
                  <w:p w14:paraId="5C024653" w14:textId="258EB4F4" w:rsidR="00D54FD2" w:rsidRPr="00555D5E" w:rsidRDefault="00070CC9" w:rsidP="00D54FD2">
                    <w:pPr>
                      <w:pStyle w:val="Bibliography"/>
                      <w:rPr>
                        <w:ins w:id="5913" w:author="Petter Vang Brakalsvaalet [pev2]" w:date="2021-04-29T15:09:00Z"/>
                        <w:noProof/>
                        <w:rPrChange w:id="5914" w:author="Petter Vang Brakalsvaalet [pev2]" w:date="2021-04-29T15:52:00Z">
                          <w:rPr>
                            <w:ins w:id="5915" w:author="Petter Vang Brakalsvaalet [pev2]" w:date="2021-04-29T15:09:00Z"/>
                            <w:noProof/>
                          </w:rPr>
                        </w:rPrChange>
                      </w:rPr>
                    </w:pPr>
                    <w:ins w:id="5916" w:author="Petter Vang Brakalsvaalet [pev2]" w:date="2021-04-29T15:09:00Z">
                      <w:r w:rsidRPr="00555D5E">
                        <w:rPr>
                          <w:noProof/>
                          <w:rPrChange w:id="5917" w:author="Petter Vang Brakalsvaalet [pev2]" w:date="2021-04-29T15:52:00Z">
                            <w:rPr>
                              <w:noProof/>
                            </w:rPr>
                          </w:rPrChange>
                        </w:rPr>
                        <w:t>A. Dori, “Game Design UX Best Practices,” UX Planet, 16 04 2019. [Online]. Available: https://uxplanet.org/game-design-ux-best-practices-guide-4a3078c32099. [Accessed 29 04 2020].</w:t>
                      </w:r>
                    </w:ins>
                  </w:p>
                </w:tc>
              </w:tr>
              <w:tr w:rsidR="00070CC9" w:rsidRPr="00555D5E" w14:paraId="048ACEEC" w14:textId="77777777">
                <w:trPr>
                  <w:divId w:val="62875470"/>
                  <w:tblCellSpacing w:w="15" w:type="dxa"/>
                  <w:ins w:id="5918" w:author="Petter Vang Brakalsvaalet [pev2]" w:date="2021-04-29T15:09:00Z"/>
                </w:trPr>
                <w:tc>
                  <w:tcPr>
                    <w:tcW w:w="50" w:type="pct"/>
                    <w:hideMark/>
                  </w:tcPr>
                  <w:p w14:paraId="5A5055B4" w14:textId="77777777" w:rsidR="00070CC9" w:rsidRPr="00555D5E" w:rsidRDefault="00070CC9">
                    <w:pPr>
                      <w:pStyle w:val="Bibliography"/>
                      <w:rPr>
                        <w:ins w:id="5919" w:author="Petter Vang Brakalsvaalet [pev2]" w:date="2021-04-29T15:09:00Z"/>
                        <w:noProof/>
                        <w:rPrChange w:id="5920" w:author="Petter Vang Brakalsvaalet [pev2]" w:date="2021-04-29T15:52:00Z">
                          <w:rPr>
                            <w:ins w:id="5921" w:author="Petter Vang Brakalsvaalet [pev2]" w:date="2021-04-29T15:09:00Z"/>
                            <w:noProof/>
                          </w:rPr>
                        </w:rPrChange>
                      </w:rPr>
                    </w:pPr>
                    <w:ins w:id="5922" w:author="Petter Vang Brakalsvaalet [pev2]" w:date="2021-04-29T15:09:00Z">
                      <w:r w:rsidRPr="00555D5E">
                        <w:rPr>
                          <w:noProof/>
                          <w:rPrChange w:id="5923" w:author="Petter Vang Brakalsvaalet [pev2]" w:date="2021-04-29T15:52:00Z">
                            <w:rPr>
                              <w:noProof/>
                            </w:rPr>
                          </w:rPrChange>
                        </w:rPr>
                        <w:t xml:space="preserve">[2] </w:t>
                      </w:r>
                    </w:ins>
                  </w:p>
                </w:tc>
                <w:tc>
                  <w:tcPr>
                    <w:tcW w:w="0" w:type="auto"/>
                    <w:hideMark/>
                  </w:tcPr>
                  <w:p w14:paraId="56F4B32E" w14:textId="77777777" w:rsidR="00070CC9" w:rsidRPr="00555D5E" w:rsidRDefault="00070CC9">
                    <w:pPr>
                      <w:pStyle w:val="Bibliography"/>
                      <w:rPr>
                        <w:ins w:id="5924" w:author="Petter Vang Brakalsvaalet [pev2]" w:date="2021-04-29T15:09:00Z"/>
                        <w:noProof/>
                        <w:rPrChange w:id="5925" w:author="Petter Vang Brakalsvaalet [pev2]" w:date="2021-04-29T15:52:00Z">
                          <w:rPr>
                            <w:ins w:id="5926" w:author="Petter Vang Brakalsvaalet [pev2]" w:date="2021-04-29T15:09:00Z"/>
                            <w:noProof/>
                          </w:rPr>
                        </w:rPrChange>
                      </w:rPr>
                    </w:pPr>
                    <w:ins w:id="5927" w:author="Petter Vang Brakalsvaalet [pev2]" w:date="2021-04-29T15:09:00Z">
                      <w:r w:rsidRPr="00555D5E">
                        <w:rPr>
                          <w:noProof/>
                          <w:rPrChange w:id="5928" w:author="Petter Vang Brakalsvaalet [pev2]" w:date="2021-04-29T15:52:00Z">
                            <w:rPr>
                              <w:noProof/>
                            </w:rPr>
                          </w:rPrChange>
                        </w:rPr>
                        <w:t>Apple Inc, “Responding to Frame-Cycle Events,” 2021. [Online]. Available: https://developer.apple.com/documentation/spritekit/skscene/responding_to_frame-cycle_events. [Accessed 24 04 2021].</w:t>
                      </w:r>
                    </w:ins>
                  </w:p>
                </w:tc>
              </w:tr>
              <w:tr w:rsidR="00070CC9" w:rsidRPr="00555D5E" w14:paraId="62B368B3" w14:textId="77777777">
                <w:trPr>
                  <w:divId w:val="62875470"/>
                  <w:tblCellSpacing w:w="15" w:type="dxa"/>
                  <w:ins w:id="5929" w:author="Petter Vang Brakalsvaalet [pev2]" w:date="2021-04-29T15:09:00Z"/>
                </w:trPr>
                <w:tc>
                  <w:tcPr>
                    <w:tcW w:w="50" w:type="pct"/>
                    <w:hideMark/>
                  </w:tcPr>
                  <w:p w14:paraId="5C30D3BA" w14:textId="77777777" w:rsidR="00070CC9" w:rsidRPr="00555D5E" w:rsidRDefault="00070CC9">
                    <w:pPr>
                      <w:pStyle w:val="Bibliography"/>
                      <w:rPr>
                        <w:ins w:id="5930" w:author="Petter Vang Brakalsvaalet [pev2]" w:date="2021-04-29T15:09:00Z"/>
                        <w:noProof/>
                        <w:rPrChange w:id="5931" w:author="Petter Vang Brakalsvaalet [pev2]" w:date="2021-04-29T15:52:00Z">
                          <w:rPr>
                            <w:ins w:id="5932" w:author="Petter Vang Brakalsvaalet [pev2]" w:date="2021-04-29T15:09:00Z"/>
                            <w:noProof/>
                          </w:rPr>
                        </w:rPrChange>
                      </w:rPr>
                    </w:pPr>
                    <w:ins w:id="5933" w:author="Petter Vang Brakalsvaalet [pev2]" w:date="2021-04-29T15:09:00Z">
                      <w:r w:rsidRPr="00555D5E">
                        <w:rPr>
                          <w:noProof/>
                          <w:rPrChange w:id="5934" w:author="Petter Vang Brakalsvaalet [pev2]" w:date="2021-04-29T15:52:00Z">
                            <w:rPr>
                              <w:noProof/>
                            </w:rPr>
                          </w:rPrChange>
                        </w:rPr>
                        <w:t xml:space="preserve">[3] </w:t>
                      </w:r>
                    </w:ins>
                  </w:p>
                </w:tc>
                <w:tc>
                  <w:tcPr>
                    <w:tcW w:w="0" w:type="auto"/>
                    <w:hideMark/>
                  </w:tcPr>
                  <w:p w14:paraId="583775EA" w14:textId="77777777" w:rsidR="00070CC9" w:rsidRPr="00555D5E" w:rsidRDefault="00070CC9">
                    <w:pPr>
                      <w:pStyle w:val="Bibliography"/>
                      <w:rPr>
                        <w:ins w:id="5935" w:author="Petter Vang Brakalsvaalet [pev2]" w:date="2021-04-29T15:09:00Z"/>
                        <w:noProof/>
                        <w:rPrChange w:id="5936" w:author="Petter Vang Brakalsvaalet [pev2]" w:date="2021-04-29T15:52:00Z">
                          <w:rPr>
                            <w:ins w:id="5937" w:author="Petter Vang Brakalsvaalet [pev2]" w:date="2021-04-29T15:09:00Z"/>
                            <w:noProof/>
                          </w:rPr>
                        </w:rPrChange>
                      </w:rPr>
                    </w:pPr>
                    <w:ins w:id="5938" w:author="Petter Vang Brakalsvaalet [pev2]" w:date="2021-04-29T15:09:00Z">
                      <w:r w:rsidRPr="00555D5E">
                        <w:rPr>
                          <w:noProof/>
                          <w:rPrChange w:id="5939" w:author="Petter Vang Brakalsvaalet [pev2]" w:date="2021-04-29T15:52:00Z">
                            <w:rPr>
                              <w:noProof/>
                            </w:rPr>
                          </w:rPrChange>
                        </w:rPr>
                        <w:t>SUPERSONIC STUDIOS LTD, “Hide 'N Seek!,” 2020 06 24. [Online]. Available: https://apps.apple.com/gb/app/hide-n-seek/id1491654968. [Accessed 08 03 2021].</w:t>
                      </w:r>
                    </w:ins>
                  </w:p>
                </w:tc>
              </w:tr>
              <w:tr w:rsidR="00070CC9" w:rsidRPr="00555D5E" w14:paraId="7545B652" w14:textId="77777777">
                <w:trPr>
                  <w:divId w:val="62875470"/>
                  <w:tblCellSpacing w:w="15" w:type="dxa"/>
                  <w:ins w:id="5940" w:author="Petter Vang Brakalsvaalet [pev2]" w:date="2021-04-29T15:09:00Z"/>
                </w:trPr>
                <w:tc>
                  <w:tcPr>
                    <w:tcW w:w="50" w:type="pct"/>
                    <w:hideMark/>
                  </w:tcPr>
                  <w:p w14:paraId="17C47AF0" w14:textId="77777777" w:rsidR="00070CC9" w:rsidRPr="00555D5E" w:rsidRDefault="00070CC9">
                    <w:pPr>
                      <w:pStyle w:val="Bibliography"/>
                      <w:rPr>
                        <w:ins w:id="5941" w:author="Petter Vang Brakalsvaalet [pev2]" w:date="2021-04-29T15:09:00Z"/>
                        <w:noProof/>
                        <w:rPrChange w:id="5942" w:author="Petter Vang Brakalsvaalet [pev2]" w:date="2021-04-29T15:52:00Z">
                          <w:rPr>
                            <w:ins w:id="5943" w:author="Petter Vang Brakalsvaalet [pev2]" w:date="2021-04-29T15:09:00Z"/>
                            <w:noProof/>
                          </w:rPr>
                        </w:rPrChange>
                      </w:rPr>
                    </w:pPr>
                    <w:ins w:id="5944" w:author="Petter Vang Brakalsvaalet [pev2]" w:date="2021-04-29T15:09:00Z">
                      <w:r w:rsidRPr="00555D5E">
                        <w:rPr>
                          <w:noProof/>
                          <w:rPrChange w:id="5945" w:author="Petter Vang Brakalsvaalet [pev2]" w:date="2021-04-29T15:52:00Z">
                            <w:rPr>
                              <w:noProof/>
                            </w:rPr>
                          </w:rPrChange>
                        </w:rPr>
                        <w:t xml:space="preserve">[4] </w:t>
                      </w:r>
                    </w:ins>
                  </w:p>
                </w:tc>
                <w:tc>
                  <w:tcPr>
                    <w:tcW w:w="0" w:type="auto"/>
                    <w:hideMark/>
                  </w:tcPr>
                  <w:p w14:paraId="67AD0FD8" w14:textId="77777777" w:rsidR="00070CC9" w:rsidRPr="00555D5E" w:rsidRDefault="00070CC9">
                    <w:pPr>
                      <w:pStyle w:val="Bibliography"/>
                      <w:rPr>
                        <w:ins w:id="5946" w:author="Petter Vang Brakalsvaalet [pev2]" w:date="2021-04-29T15:09:00Z"/>
                        <w:noProof/>
                        <w:rPrChange w:id="5947" w:author="Petter Vang Brakalsvaalet [pev2]" w:date="2021-04-29T15:52:00Z">
                          <w:rPr>
                            <w:ins w:id="5948" w:author="Petter Vang Brakalsvaalet [pev2]" w:date="2021-04-29T15:09:00Z"/>
                            <w:noProof/>
                          </w:rPr>
                        </w:rPrChange>
                      </w:rPr>
                    </w:pPr>
                    <w:ins w:id="5949" w:author="Petter Vang Brakalsvaalet [pev2]" w:date="2021-04-29T15:09:00Z">
                      <w:r w:rsidRPr="00555D5E">
                        <w:rPr>
                          <w:noProof/>
                          <w:rPrChange w:id="5950" w:author="Petter Vang Brakalsvaalet [pev2]" w:date="2021-04-29T15:52:00Z">
                            <w:rPr>
                              <w:noProof/>
                            </w:rPr>
                          </w:rPrChange>
                        </w:rPr>
                        <w:t>W. Zhong, “Hide'N Find,” - - -. [Online]. Available: https://apps.apple.com/gb/app/hiden-find/id1509189851. [Accessed 08 03 2021].</w:t>
                      </w:r>
                    </w:ins>
                  </w:p>
                </w:tc>
              </w:tr>
              <w:tr w:rsidR="00070CC9" w:rsidRPr="00555D5E" w14:paraId="595139D2" w14:textId="77777777">
                <w:trPr>
                  <w:divId w:val="62875470"/>
                  <w:tblCellSpacing w:w="15" w:type="dxa"/>
                  <w:ins w:id="5951" w:author="Petter Vang Brakalsvaalet [pev2]" w:date="2021-04-29T15:09:00Z"/>
                </w:trPr>
                <w:tc>
                  <w:tcPr>
                    <w:tcW w:w="50" w:type="pct"/>
                    <w:hideMark/>
                  </w:tcPr>
                  <w:p w14:paraId="0E70545D" w14:textId="77777777" w:rsidR="00070CC9" w:rsidRPr="00555D5E" w:rsidRDefault="00070CC9">
                    <w:pPr>
                      <w:pStyle w:val="Bibliography"/>
                      <w:rPr>
                        <w:ins w:id="5952" w:author="Petter Vang Brakalsvaalet [pev2]" w:date="2021-04-29T15:09:00Z"/>
                        <w:noProof/>
                        <w:rPrChange w:id="5953" w:author="Petter Vang Brakalsvaalet [pev2]" w:date="2021-04-29T15:52:00Z">
                          <w:rPr>
                            <w:ins w:id="5954" w:author="Petter Vang Brakalsvaalet [pev2]" w:date="2021-04-29T15:09:00Z"/>
                            <w:noProof/>
                          </w:rPr>
                        </w:rPrChange>
                      </w:rPr>
                    </w:pPr>
                    <w:ins w:id="5955" w:author="Petter Vang Brakalsvaalet [pev2]" w:date="2021-04-29T15:09:00Z">
                      <w:r w:rsidRPr="00555D5E">
                        <w:rPr>
                          <w:noProof/>
                          <w:rPrChange w:id="5956" w:author="Petter Vang Brakalsvaalet [pev2]" w:date="2021-04-29T15:52:00Z">
                            <w:rPr>
                              <w:noProof/>
                            </w:rPr>
                          </w:rPrChange>
                        </w:rPr>
                        <w:t xml:space="preserve">[5] </w:t>
                      </w:r>
                    </w:ins>
                  </w:p>
                </w:tc>
                <w:tc>
                  <w:tcPr>
                    <w:tcW w:w="0" w:type="auto"/>
                    <w:hideMark/>
                  </w:tcPr>
                  <w:p w14:paraId="06612EE8" w14:textId="77777777" w:rsidR="00070CC9" w:rsidRPr="00555D5E" w:rsidRDefault="00070CC9">
                    <w:pPr>
                      <w:pStyle w:val="Bibliography"/>
                      <w:rPr>
                        <w:ins w:id="5957" w:author="Petter Vang Brakalsvaalet [pev2]" w:date="2021-04-29T15:09:00Z"/>
                        <w:noProof/>
                        <w:rPrChange w:id="5958" w:author="Petter Vang Brakalsvaalet [pev2]" w:date="2021-04-29T15:52:00Z">
                          <w:rPr>
                            <w:ins w:id="5959" w:author="Petter Vang Brakalsvaalet [pev2]" w:date="2021-04-29T15:09:00Z"/>
                            <w:noProof/>
                          </w:rPr>
                        </w:rPrChange>
                      </w:rPr>
                    </w:pPr>
                    <w:ins w:id="5960" w:author="Petter Vang Brakalsvaalet [pev2]" w:date="2021-04-29T15:09:00Z">
                      <w:r w:rsidRPr="00555D5E">
                        <w:rPr>
                          <w:noProof/>
                          <w:rPrChange w:id="5961" w:author="Petter Vang Brakalsvaalet [pev2]" w:date="2021-04-29T15:52:00Z">
                            <w:rPr>
                              <w:noProof/>
                            </w:rPr>
                          </w:rPrChange>
                        </w:rPr>
                        <w:t>Y. Majeed, “Hide &amp; Seek Fun Game,” - - -. [Online]. Available: https://apps.apple.com/gb/app/hide-seek-fun-game/id1495168019. [Accessed 08 03 2021].</w:t>
                      </w:r>
                    </w:ins>
                  </w:p>
                </w:tc>
              </w:tr>
              <w:tr w:rsidR="00070CC9" w:rsidRPr="00555D5E" w14:paraId="62672108" w14:textId="77777777">
                <w:trPr>
                  <w:divId w:val="62875470"/>
                  <w:tblCellSpacing w:w="15" w:type="dxa"/>
                  <w:ins w:id="5962" w:author="Petter Vang Brakalsvaalet [pev2]" w:date="2021-04-29T15:09:00Z"/>
                </w:trPr>
                <w:tc>
                  <w:tcPr>
                    <w:tcW w:w="50" w:type="pct"/>
                    <w:hideMark/>
                  </w:tcPr>
                  <w:p w14:paraId="1C240854" w14:textId="77777777" w:rsidR="00070CC9" w:rsidRPr="00555D5E" w:rsidRDefault="00070CC9">
                    <w:pPr>
                      <w:pStyle w:val="Bibliography"/>
                      <w:rPr>
                        <w:ins w:id="5963" w:author="Petter Vang Brakalsvaalet [pev2]" w:date="2021-04-29T15:09:00Z"/>
                        <w:noProof/>
                        <w:rPrChange w:id="5964" w:author="Petter Vang Brakalsvaalet [pev2]" w:date="2021-04-29T15:52:00Z">
                          <w:rPr>
                            <w:ins w:id="5965" w:author="Petter Vang Brakalsvaalet [pev2]" w:date="2021-04-29T15:09:00Z"/>
                            <w:noProof/>
                          </w:rPr>
                        </w:rPrChange>
                      </w:rPr>
                    </w:pPr>
                    <w:ins w:id="5966" w:author="Petter Vang Brakalsvaalet [pev2]" w:date="2021-04-29T15:09:00Z">
                      <w:r w:rsidRPr="00555D5E">
                        <w:rPr>
                          <w:noProof/>
                          <w:rPrChange w:id="5967" w:author="Petter Vang Brakalsvaalet [pev2]" w:date="2021-04-29T15:52:00Z">
                            <w:rPr>
                              <w:noProof/>
                            </w:rPr>
                          </w:rPrChange>
                        </w:rPr>
                        <w:t xml:space="preserve">[6] </w:t>
                      </w:r>
                    </w:ins>
                  </w:p>
                </w:tc>
                <w:tc>
                  <w:tcPr>
                    <w:tcW w:w="0" w:type="auto"/>
                    <w:hideMark/>
                  </w:tcPr>
                  <w:p w14:paraId="2D604C98" w14:textId="77777777" w:rsidR="00070CC9" w:rsidRPr="00555D5E" w:rsidRDefault="00070CC9">
                    <w:pPr>
                      <w:pStyle w:val="Bibliography"/>
                      <w:rPr>
                        <w:ins w:id="5968" w:author="Petter Vang Brakalsvaalet [pev2]" w:date="2021-04-29T15:09:00Z"/>
                        <w:noProof/>
                        <w:rPrChange w:id="5969" w:author="Petter Vang Brakalsvaalet [pev2]" w:date="2021-04-29T15:52:00Z">
                          <w:rPr>
                            <w:ins w:id="5970" w:author="Petter Vang Brakalsvaalet [pev2]" w:date="2021-04-29T15:09:00Z"/>
                            <w:noProof/>
                          </w:rPr>
                        </w:rPrChange>
                      </w:rPr>
                    </w:pPr>
                    <w:ins w:id="5971" w:author="Petter Vang Brakalsvaalet [pev2]" w:date="2021-04-29T15:09:00Z">
                      <w:r w:rsidRPr="00555D5E">
                        <w:rPr>
                          <w:noProof/>
                          <w:rPrChange w:id="5972" w:author="Petter Vang Brakalsvaalet [pev2]" w:date="2021-04-29T15:52:00Z">
                            <w:rPr>
                              <w:noProof/>
                            </w:rPr>
                          </w:rPrChange>
                        </w:rPr>
                        <w:t>funcell Games Pvt Ltd, “Hide and Seek..!,” 30 10 2020. [Online]. Available: https://apps.apple.com/gb/app/hide-and-seek/id1537051480. [Accessed 08 03 2021].</w:t>
                      </w:r>
                    </w:ins>
                  </w:p>
                </w:tc>
              </w:tr>
              <w:tr w:rsidR="00070CC9" w:rsidRPr="00555D5E" w14:paraId="1FC4F910" w14:textId="77777777">
                <w:trPr>
                  <w:divId w:val="62875470"/>
                  <w:tblCellSpacing w:w="15" w:type="dxa"/>
                  <w:ins w:id="5973" w:author="Petter Vang Brakalsvaalet [pev2]" w:date="2021-04-29T15:09:00Z"/>
                </w:trPr>
                <w:tc>
                  <w:tcPr>
                    <w:tcW w:w="50" w:type="pct"/>
                    <w:hideMark/>
                  </w:tcPr>
                  <w:p w14:paraId="296B2A7E" w14:textId="77777777" w:rsidR="00070CC9" w:rsidRPr="00555D5E" w:rsidRDefault="00070CC9">
                    <w:pPr>
                      <w:pStyle w:val="Bibliography"/>
                      <w:rPr>
                        <w:ins w:id="5974" w:author="Petter Vang Brakalsvaalet [pev2]" w:date="2021-04-29T15:09:00Z"/>
                        <w:noProof/>
                        <w:rPrChange w:id="5975" w:author="Petter Vang Brakalsvaalet [pev2]" w:date="2021-04-29T15:52:00Z">
                          <w:rPr>
                            <w:ins w:id="5976" w:author="Petter Vang Brakalsvaalet [pev2]" w:date="2021-04-29T15:09:00Z"/>
                            <w:noProof/>
                          </w:rPr>
                        </w:rPrChange>
                      </w:rPr>
                    </w:pPr>
                    <w:ins w:id="5977" w:author="Petter Vang Brakalsvaalet [pev2]" w:date="2021-04-29T15:09:00Z">
                      <w:r w:rsidRPr="00555D5E">
                        <w:rPr>
                          <w:noProof/>
                          <w:rPrChange w:id="5978" w:author="Petter Vang Brakalsvaalet [pev2]" w:date="2021-04-29T15:52:00Z">
                            <w:rPr>
                              <w:noProof/>
                            </w:rPr>
                          </w:rPrChange>
                        </w:rPr>
                        <w:t xml:space="preserve">[7] </w:t>
                      </w:r>
                    </w:ins>
                  </w:p>
                </w:tc>
                <w:tc>
                  <w:tcPr>
                    <w:tcW w:w="0" w:type="auto"/>
                    <w:hideMark/>
                  </w:tcPr>
                  <w:p w14:paraId="0F49DD8C" w14:textId="77777777" w:rsidR="00070CC9" w:rsidRPr="00555D5E" w:rsidRDefault="00070CC9">
                    <w:pPr>
                      <w:pStyle w:val="Bibliography"/>
                      <w:rPr>
                        <w:ins w:id="5979" w:author="Petter Vang Brakalsvaalet [pev2]" w:date="2021-04-29T15:09:00Z"/>
                        <w:noProof/>
                        <w:rPrChange w:id="5980" w:author="Petter Vang Brakalsvaalet [pev2]" w:date="2021-04-29T15:52:00Z">
                          <w:rPr>
                            <w:ins w:id="5981" w:author="Petter Vang Brakalsvaalet [pev2]" w:date="2021-04-29T15:09:00Z"/>
                            <w:noProof/>
                          </w:rPr>
                        </w:rPrChange>
                      </w:rPr>
                    </w:pPr>
                    <w:ins w:id="5982" w:author="Petter Vang Brakalsvaalet [pev2]" w:date="2021-04-29T15:09:00Z">
                      <w:r w:rsidRPr="00555D5E">
                        <w:rPr>
                          <w:noProof/>
                          <w:rPrChange w:id="5983" w:author="Petter Vang Brakalsvaalet [pev2]" w:date="2021-04-29T15:52:00Z">
                            <w:rPr>
                              <w:noProof/>
                            </w:rPr>
                          </w:rPrChange>
                        </w:rPr>
                        <w:t>raywenderlich.com, “Beginning SpriteKit,” youtube.com, 20 06 2017 . [Online]. Available: https://www.youtube.com/watch?v=wrEEIX2fUxE&amp;list=PL23Revp-82LIKiBNSJaF311ixNvSzk8LC. [Accessed 01 2020].</w:t>
                      </w:r>
                    </w:ins>
                  </w:p>
                </w:tc>
              </w:tr>
              <w:tr w:rsidR="00070CC9" w:rsidRPr="00555D5E" w14:paraId="05FE74F3" w14:textId="77777777">
                <w:trPr>
                  <w:divId w:val="62875470"/>
                  <w:tblCellSpacing w:w="15" w:type="dxa"/>
                  <w:ins w:id="5984" w:author="Petter Vang Brakalsvaalet [pev2]" w:date="2021-04-29T15:09:00Z"/>
                </w:trPr>
                <w:tc>
                  <w:tcPr>
                    <w:tcW w:w="50" w:type="pct"/>
                    <w:hideMark/>
                  </w:tcPr>
                  <w:p w14:paraId="62938CF0" w14:textId="77777777" w:rsidR="00070CC9" w:rsidRPr="00555D5E" w:rsidRDefault="00070CC9">
                    <w:pPr>
                      <w:pStyle w:val="Bibliography"/>
                      <w:rPr>
                        <w:ins w:id="5985" w:author="Petter Vang Brakalsvaalet [pev2]" w:date="2021-04-29T15:09:00Z"/>
                        <w:noProof/>
                        <w:rPrChange w:id="5986" w:author="Petter Vang Brakalsvaalet [pev2]" w:date="2021-04-29T15:52:00Z">
                          <w:rPr>
                            <w:ins w:id="5987" w:author="Petter Vang Brakalsvaalet [pev2]" w:date="2021-04-29T15:09:00Z"/>
                            <w:noProof/>
                          </w:rPr>
                        </w:rPrChange>
                      </w:rPr>
                    </w:pPr>
                    <w:ins w:id="5988" w:author="Petter Vang Brakalsvaalet [pev2]" w:date="2021-04-29T15:09:00Z">
                      <w:r w:rsidRPr="00555D5E">
                        <w:rPr>
                          <w:noProof/>
                          <w:rPrChange w:id="5989" w:author="Petter Vang Brakalsvaalet [pev2]" w:date="2021-04-29T15:52:00Z">
                            <w:rPr>
                              <w:noProof/>
                            </w:rPr>
                          </w:rPrChange>
                        </w:rPr>
                        <w:t xml:space="preserve">[8] </w:t>
                      </w:r>
                    </w:ins>
                  </w:p>
                </w:tc>
                <w:tc>
                  <w:tcPr>
                    <w:tcW w:w="0" w:type="auto"/>
                    <w:hideMark/>
                  </w:tcPr>
                  <w:p w14:paraId="5192C0E2" w14:textId="77777777" w:rsidR="00070CC9" w:rsidRPr="00555D5E" w:rsidRDefault="00070CC9">
                    <w:pPr>
                      <w:pStyle w:val="Bibliography"/>
                      <w:rPr>
                        <w:ins w:id="5990" w:author="Petter Vang Brakalsvaalet [pev2]" w:date="2021-04-29T15:09:00Z"/>
                        <w:noProof/>
                        <w:rPrChange w:id="5991" w:author="Petter Vang Brakalsvaalet [pev2]" w:date="2021-04-29T15:52:00Z">
                          <w:rPr>
                            <w:ins w:id="5992" w:author="Petter Vang Brakalsvaalet [pev2]" w:date="2021-04-29T15:09:00Z"/>
                            <w:noProof/>
                          </w:rPr>
                        </w:rPrChange>
                      </w:rPr>
                    </w:pPr>
                    <w:ins w:id="5993" w:author="Petter Vang Brakalsvaalet [pev2]" w:date="2021-04-29T15:09:00Z">
                      <w:r w:rsidRPr="00555D5E">
                        <w:rPr>
                          <w:noProof/>
                          <w:rPrChange w:id="5994" w:author="Petter Vang Brakalsvaalet [pev2]" w:date="2021-04-29T15:52:00Z">
                            <w:rPr>
                              <w:noProof/>
                            </w:rPr>
                          </w:rPrChange>
                        </w:rPr>
                        <w:t>InnerSloth LLC, “Among us,” 09 08 2019. [Online]. Available: https://apps.apple.com/us/app/among-us/id1351168404. [Accessed 11 2020].</w:t>
                      </w:r>
                    </w:ins>
                  </w:p>
                </w:tc>
              </w:tr>
              <w:tr w:rsidR="00070CC9" w:rsidRPr="00555D5E" w14:paraId="65905332" w14:textId="77777777">
                <w:trPr>
                  <w:divId w:val="62875470"/>
                  <w:tblCellSpacing w:w="15" w:type="dxa"/>
                  <w:ins w:id="5995" w:author="Petter Vang Brakalsvaalet [pev2]" w:date="2021-04-29T15:09:00Z"/>
                </w:trPr>
                <w:tc>
                  <w:tcPr>
                    <w:tcW w:w="50" w:type="pct"/>
                    <w:hideMark/>
                  </w:tcPr>
                  <w:p w14:paraId="0DD92F66" w14:textId="77777777" w:rsidR="00070CC9" w:rsidRPr="00555D5E" w:rsidRDefault="00070CC9">
                    <w:pPr>
                      <w:pStyle w:val="Bibliography"/>
                      <w:rPr>
                        <w:ins w:id="5996" w:author="Petter Vang Brakalsvaalet [pev2]" w:date="2021-04-29T15:09:00Z"/>
                        <w:noProof/>
                        <w:rPrChange w:id="5997" w:author="Petter Vang Brakalsvaalet [pev2]" w:date="2021-04-29T15:52:00Z">
                          <w:rPr>
                            <w:ins w:id="5998" w:author="Petter Vang Brakalsvaalet [pev2]" w:date="2021-04-29T15:09:00Z"/>
                            <w:noProof/>
                          </w:rPr>
                        </w:rPrChange>
                      </w:rPr>
                    </w:pPr>
                    <w:ins w:id="5999" w:author="Petter Vang Brakalsvaalet [pev2]" w:date="2021-04-29T15:09:00Z">
                      <w:r w:rsidRPr="00555D5E">
                        <w:rPr>
                          <w:noProof/>
                          <w:rPrChange w:id="6000" w:author="Petter Vang Brakalsvaalet [pev2]" w:date="2021-04-29T15:52:00Z">
                            <w:rPr>
                              <w:noProof/>
                            </w:rPr>
                          </w:rPrChange>
                        </w:rPr>
                        <w:t xml:space="preserve">[9] </w:t>
                      </w:r>
                    </w:ins>
                  </w:p>
                </w:tc>
                <w:tc>
                  <w:tcPr>
                    <w:tcW w:w="0" w:type="auto"/>
                    <w:hideMark/>
                  </w:tcPr>
                  <w:p w14:paraId="5FFC1A78" w14:textId="77777777" w:rsidR="00070CC9" w:rsidRPr="00555D5E" w:rsidRDefault="00070CC9">
                    <w:pPr>
                      <w:pStyle w:val="Bibliography"/>
                      <w:rPr>
                        <w:ins w:id="6001" w:author="Petter Vang Brakalsvaalet [pev2]" w:date="2021-04-29T15:09:00Z"/>
                        <w:noProof/>
                        <w:rPrChange w:id="6002" w:author="Petter Vang Brakalsvaalet [pev2]" w:date="2021-04-29T15:52:00Z">
                          <w:rPr>
                            <w:ins w:id="6003" w:author="Petter Vang Brakalsvaalet [pev2]" w:date="2021-04-29T15:09:00Z"/>
                            <w:noProof/>
                          </w:rPr>
                        </w:rPrChange>
                      </w:rPr>
                    </w:pPr>
                    <w:ins w:id="6004" w:author="Petter Vang Brakalsvaalet [pev2]" w:date="2021-04-29T15:09:00Z">
                      <w:r w:rsidRPr="00555D5E">
                        <w:rPr>
                          <w:noProof/>
                          <w:rPrChange w:id="6005" w:author="Petter Vang Brakalsvaalet [pev2]" w:date="2021-04-29T15:52:00Z">
                            <w:rPr>
                              <w:noProof/>
                            </w:rPr>
                          </w:rPrChange>
                        </w:rPr>
                        <w:t xml:space="preserve">C. Begbie, M. Berg, M. Briscoe, A. Hafizji, M. Todorov and R. Wenderlich, 2D Apple Games by Tutorials Second Edition, raywenderlich.com: Razeware LLC, 2017. </w:t>
                      </w:r>
                    </w:ins>
                  </w:p>
                </w:tc>
              </w:tr>
            </w:tbl>
            <w:p w14:paraId="6CD48AB1" w14:textId="77777777" w:rsidR="00070CC9" w:rsidRPr="00555D5E" w:rsidRDefault="00070CC9">
              <w:pPr>
                <w:divId w:val="62875470"/>
                <w:rPr>
                  <w:ins w:id="6006" w:author="Petter Vang Brakalsvaalet [pev2]" w:date="2021-04-29T15:09:00Z"/>
                  <w:noProof/>
                  <w:rPrChange w:id="6007" w:author="Petter Vang Brakalsvaalet [pev2]" w:date="2021-04-29T15:52:00Z">
                    <w:rPr>
                      <w:ins w:id="6008" w:author="Petter Vang Brakalsvaalet [pev2]" w:date="2021-04-29T15:09:00Z"/>
                      <w:noProof/>
                    </w:rPr>
                  </w:rPrChange>
                </w:rPr>
              </w:pPr>
            </w:p>
            <w:p w14:paraId="0D5DBEA3" w14:textId="30D986DD" w:rsidR="005C6B1B" w:rsidRPr="00555D5E" w:rsidDel="00070CC9" w:rsidRDefault="005C6B1B" w:rsidP="00070CC9">
              <w:pPr>
                <w:rPr>
                  <w:del w:id="6009" w:author="Petter Vang Brakalsvaalet [pev2]" w:date="2021-04-29T15:09:00Z"/>
                  <w:rFonts w:asciiTheme="minorHAnsi" w:eastAsiaTheme="minorEastAsia" w:hAnsiTheme="minorHAnsi" w:cstheme="minorBidi"/>
                  <w:noProof/>
                  <w:sz w:val="20"/>
                  <w:szCs w:val="20"/>
                  <w:lang w:eastAsia="ja-JP"/>
                  <w:rPrChange w:id="6010" w:author="Petter Vang Brakalsvaalet [pev2]" w:date="2021-04-29T15:52:00Z">
                    <w:rPr>
                      <w:del w:id="6011" w:author="Petter Vang Brakalsvaalet [pev2]" w:date="2021-04-29T15:09:00Z"/>
                      <w:rFonts w:asciiTheme="minorHAnsi" w:eastAsiaTheme="minorEastAsia" w:hAnsiTheme="minorHAnsi" w:cstheme="minorBidi"/>
                      <w:noProof/>
                      <w:sz w:val="20"/>
                      <w:szCs w:val="20"/>
                      <w:lang w:eastAsia="ja-JP"/>
                    </w:rPr>
                  </w:rPrChange>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rsidRPr="00555D5E" w:rsidDel="00070CC9" w14:paraId="0AD3BAAE" w14:textId="77777777">
                <w:trPr>
                  <w:divId w:val="430129350"/>
                  <w:tblCellSpacing w:w="15" w:type="dxa"/>
                  <w:del w:id="6012" w:author="Petter Vang Brakalsvaalet [pev2]" w:date="2021-04-29T15:09:00Z"/>
                </w:trPr>
                <w:tc>
                  <w:tcPr>
                    <w:tcW w:w="50" w:type="pct"/>
                    <w:hideMark/>
                  </w:tcPr>
                  <w:p w14:paraId="7EEF6D6C" w14:textId="33E5AE55" w:rsidR="005C6B1B" w:rsidRPr="00555D5E" w:rsidDel="00070CC9" w:rsidRDefault="005C6B1B" w:rsidP="00DD38F8">
                    <w:pPr>
                      <w:pStyle w:val="Bibliography"/>
                      <w:rPr>
                        <w:del w:id="6013" w:author="Petter Vang Brakalsvaalet [pev2]" w:date="2021-04-29T15:09:00Z"/>
                        <w:noProof/>
                        <w:rPrChange w:id="6014" w:author="Petter Vang Brakalsvaalet [pev2]" w:date="2021-04-29T15:52:00Z">
                          <w:rPr>
                            <w:del w:id="6015" w:author="Petter Vang Brakalsvaalet [pev2]" w:date="2021-04-29T15:09:00Z"/>
                            <w:noProof/>
                          </w:rPr>
                        </w:rPrChange>
                      </w:rPr>
                      <w:pPrChange w:id="6016" w:author="Petter Vang Brakalsvaalet [pev2]" w:date="2021-04-29T11:31:00Z">
                        <w:pPr>
                          <w:pStyle w:val="Bibliography"/>
                        </w:pPr>
                      </w:pPrChange>
                    </w:pPr>
                    <w:del w:id="6017" w:author="Petter Vang Brakalsvaalet [pev2]" w:date="2021-04-29T15:09:00Z">
                      <w:r w:rsidRPr="00555D5E" w:rsidDel="00070CC9">
                        <w:rPr>
                          <w:noProof/>
                          <w:rPrChange w:id="6018" w:author="Petter Vang Brakalsvaalet [pev2]" w:date="2021-04-29T15:52:00Z">
                            <w:rPr>
                              <w:noProof/>
                            </w:rPr>
                          </w:rPrChange>
                        </w:rPr>
                        <w:delText xml:space="preserve">[1] </w:delText>
                      </w:r>
                    </w:del>
                  </w:p>
                </w:tc>
                <w:tc>
                  <w:tcPr>
                    <w:tcW w:w="0" w:type="auto"/>
                    <w:hideMark/>
                  </w:tcPr>
                  <w:p w14:paraId="4245CCEF" w14:textId="77777777" w:rsidR="005C6B1B" w:rsidRPr="00555D5E" w:rsidDel="00070CC9" w:rsidRDefault="005C6B1B" w:rsidP="00DD38F8">
                    <w:pPr>
                      <w:pStyle w:val="Bibliography"/>
                      <w:rPr>
                        <w:del w:id="6019" w:author="Petter Vang Brakalsvaalet [pev2]" w:date="2021-04-29T15:09:00Z"/>
                        <w:noProof/>
                        <w:rPrChange w:id="6020" w:author="Petter Vang Brakalsvaalet [pev2]" w:date="2021-04-29T15:52:00Z">
                          <w:rPr>
                            <w:del w:id="6021" w:author="Petter Vang Brakalsvaalet [pev2]" w:date="2021-04-29T15:09:00Z"/>
                            <w:noProof/>
                          </w:rPr>
                        </w:rPrChange>
                      </w:rPr>
                      <w:pPrChange w:id="6022" w:author="Petter Vang Brakalsvaalet [pev2]" w:date="2021-04-29T11:31:00Z">
                        <w:pPr>
                          <w:pStyle w:val="Bibliography"/>
                        </w:pPr>
                      </w:pPrChange>
                    </w:pPr>
                    <w:del w:id="6023" w:author="Petter Vang Brakalsvaalet [pev2]" w:date="2021-04-29T15:09:00Z">
                      <w:r w:rsidRPr="00555D5E" w:rsidDel="00070CC9">
                        <w:rPr>
                          <w:noProof/>
                          <w:rPrChange w:id="6024" w:author="Petter Vang Brakalsvaalet [pev2]" w:date="2021-04-29T15:52:00Z">
                            <w:rPr>
                              <w:noProof/>
                            </w:rPr>
                          </w:rPrChange>
                        </w:rPr>
                        <w:delText>SUPERSONIC STUDIOS LTD, “Hide 'N Seek!,” 2020 06 24. [Online]. Available: https://apps.apple.com/gb/app/hide-n-seek/id1491654968. [Accessed 08 03 2021].</w:delText>
                      </w:r>
                    </w:del>
                  </w:p>
                </w:tc>
              </w:tr>
              <w:tr w:rsidR="005C6B1B" w:rsidRPr="00555D5E" w:rsidDel="00070CC9" w14:paraId="25F0CC8E" w14:textId="77777777">
                <w:trPr>
                  <w:divId w:val="430129350"/>
                  <w:tblCellSpacing w:w="15" w:type="dxa"/>
                  <w:del w:id="6025" w:author="Petter Vang Brakalsvaalet [pev2]" w:date="2021-04-29T15:09:00Z"/>
                </w:trPr>
                <w:tc>
                  <w:tcPr>
                    <w:tcW w:w="50" w:type="pct"/>
                    <w:hideMark/>
                  </w:tcPr>
                  <w:p w14:paraId="77AD4E1E" w14:textId="77777777" w:rsidR="005C6B1B" w:rsidRPr="00555D5E" w:rsidDel="00070CC9" w:rsidRDefault="005C6B1B" w:rsidP="003C79F9">
                    <w:pPr>
                      <w:pStyle w:val="Bibliography"/>
                      <w:rPr>
                        <w:del w:id="6026" w:author="Petter Vang Brakalsvaalet [pev2]" w:date="2021-04-29T15:09:00Z"/>
                        <w:noProof/>
                        <w:rPrChange w:id="6027" w:author="Petter Vang Brakalsvaalet [pev2]" w:date="2021-04-29T15:52:00Z">
                          <w:rPr>
                            <w:del w:id="6028" w:author="Petter Vang Brakalsvaalet [pev2]" w:date="2021-04-29T15:09:00Z"/>
                            <w:noProof/>
                          </w:rPr>
                        </w:rPrChange>
                      </w:rPr>
                    </w:pPr>
                    <w:del w:id="6029" w:author="Petter Vang Brakalsvaalet [pev2]" w:date="2021-04-29T15:09:00Z">
                      <w:r w:rsidRPr="00555D5E" w:rsidDel="00070CC9">
                        <w:rPr>
                          <w:noProof/>
                          <w:rPrChange w:id="6030" w:author="Petter Vang Brakalsvaalet [pev2]" w:date="2021-04-29T15:52:00Z">
                            <w:rPr>
                              <w:noProof/>
                            </w:rPr>
                          </w:rPrChange>
                        </w:rPr>
                        <w:delText xml:space="preserve">[2] </w:delText>
                      </w:r>
                    </w:del>
                  </w:p>
                </w:tc>
                <w:tc>
                  <w:tcPr>
                    <w:tcW w:w="0" w:type="auto"/>
                    <w:hideMark/>
                  </w:tcPr>
                  <w:p w14:paraId="4E9ADBD8" w14:textId="77777777" w:rsidR="005C6B1B" w:rsidRPr="00555D5E" w:rsidDel="00070CC9" w:rsidRDefault="005C6B1B" w:rsidP="003C79F9">
                    <w:pPr>
                      <w:pStyle w:val="Bibliography"/>
                      <w:rPr>
                        <w:del w:id="6031" w:author="Petter Vang Brakalsvaalet [pev2]" w:date="2021-04-29T15:09:00Z"/>
                        <w:noProof/>
                        <w:rPrChange w:id="6032" w:author="Petter Vang Brakalsvaalet [pev2]" w:date="2021-04-29T15:52:00Z">
                          <w:rPr>
                            <w:del w:id="6033" w:author="Petter Vang Brakalsvaalet [pev2]" w:date="2021-04-29T15:09:00Z"/>
                            <w:noProof/>
                          </w:rPr>
                        </w:rPrChange>
                      </w:rPr>
                    </w:pPr>
                    <w:del w:id="6034" w:author="Petter Vang Brakalsvaalet [pev2]" w:date="2021-04-29T15:09:00Z">
                      <w:r w:rsidRPr="00555D5E" w:rsidDel="00070CC9">
                        <w:rPr>
                          <w:noProof/>
                          <w:rPrChange w:id="6035" w:author="Petter Vang Brakalsvaalet [pev2]" w:date="2021-04-29T15:52:00Z">
                            <w:rPr>
                              <w:noProof/>
                            </w:rPr>
                          </w:rPrChange>
                        </w:rPr>
                        <w:delText>W. Zhong, “Hide'N Find,” - - -. [Online]. Available: https://apps.apple.com/gb/app/hiden-find/id1509189851. [Accessed 08 03 2021].</w:delText>
                      </w:r>
                    </w:del>
                  </w:p>
                </w:tc>
              </w:tr>
              <w:tr w:rsidR="005C6B1B" w:rsidRPr="00555D5E" w:rsidDel="00070CC9" w14:paraId="1091C657" w14:textId="77777777">
                <w:trPr>
                  <w:divId w:val="430129350"/>
                  <w:tblCellSpacing w:w="15" w:type="dxa"/>
                  <w:del w:id="6036" w:author="Petter Vang Brakalsvaalet [pev2]" w:date="2021-04-29T15:09:00Z"/>
                </w:trPr>
                <w:tc>
                  <w:tcPr>
                    <w:tcW w:w="50" w:type="pct"/>
                    <w:hideMark/>
                  </w:tcPr>
                  <w:p w14:paraId="21E42A52" w14:textId="77777777" w:rsidR="005C6B1B" w:rsidRPr="00555D5E" w:rsidDel="00070CC9" w:rsidRDefault="005C6B1B" w:rsidP="003C79F9">
                    <w:pPr>
                      <w:pStyle w:val="Bibliography"/>
                      <w:rPr>
                        <w:del w:id="6037" w:author="Petter Vang Brakalsvaalet [pev2]" w:date="2021-04-29T15:09:00Z"/>
                        <w:noProof/>
                        <w:rPrChange w:id="6038" w:author="Petter Vang Brakalsvaalet [pev2]" w:date="2021-04-29T15:52:00Z">
                          <w:rPr>
                            <w:del w:id="6039" w:author="Petter Vang Brakalsvaalet [pev2]" w:date="2021-04-29T15:09:00Z"/>
                            <w:noProof/>
                          </w:rPr>
                        </w:rPrChange>
                      </w:rPr>
                    </w:pPr>
                    <w:del w:id="6040" w:author="Petter Vang Brakalsvaalet [pev2]" w:date="2021-04-29T15:09:00Z">
                      <w:r w:rsidRPr="00555D5E" w:rsidDel="00070CC9">
                        <w:rPr>
                          <w:noProof/>
                          <w:rPrChange w:id="6041" w:author="Petter Vang Brakalsvaalet [pev2]" w:date="2021-04-29T15:52:00Z">
                            <w:rPr>
                              <w:noProof/>
                            </w:rPr>
                          </w:rPrChange>
                        </w:rPr>
                        <w:delText xml:space="preserve">[3] </w:delText>
                      </w:r>
                    </w:del>
                  </w:p>
                </w:tc>
                <w:tc>
                  <w:tcPr>
                    <w:tcW w:w="0" w:type="auto"/>
                    <w:hideMark/>
                  </w:tcPr>
                  <w:p w14:paraId="4938513F" w14:textId="77777777" w:rsidR="005C6B1B" w:rsidRPr="00555D5E" w:rsidDel="00070CC9" w:rsidRDefault="005C6B1B" w:rsidP="003C79F9">
                    <w:pPr>
                      <w:pStyle w:val="Bibliography"/>
                      <w:rPr>
                        <w:del w:id="6042" w:author="Petter Vang Brakalsvaalet [pev2]" w:date="2021-04-29T15:09:00Z"/>
                        <w:noProof/>
                        <w:rPrChange w:id="6043" w:author="Petter Vang Brakalsvaalet [pev2]" w:date="2021-04-29T15:52:00Z">
                          <w:rPr>
                            <w:del w:id="6044" w:author="Petter Vang Brakalsvaalet [pev2]" w:date="2021-04-29T15:09:00Z"/>
                            <w:noProof/>
                          </w:rPr>
                        </w:rPrChange>
                      </w:rPr>
                    </w:pPr>
                    <w:del w:id="6045" w:author="Petter Vang Brakalsvaalet [pev2]" w:date="2021-04-29T15:09:00Z">
                      <w:r w:rsidRPr="00555D5E" w:rsidDel="00070CC9">
                        <w:rPr>
                          <w:noProof/>
                          <w:rPrChange w:id="6046" w:author="Petter Vang Brakalsvaalet [pev2]" w:date="2021-04-29T15:52:00Z">
                            <w:rPr>
                              <w:noProof/>
                            </w:rPr>
                          </w:rPrChange>
                        </w:rPr>
                        <w:delText>Y. Majeed, “Hide &amp; Seek Fun Game,” - - -. [Online]. Available: https://apps.apple.com/gb/app/hide-seek-fun-game/id1495168019. [Accessed 08 03 2021].</w:delText>
                      </w:r>
                    </w:del>
                  </w:p>
                </w:tc>
              </w:tr>
              <w:tr w:rsidR="005C6B1B" w:rsidRPr="00555D5E" w:rsidDel="00070CC9" w14:paraId="29FE39C6" w14:textId="77777777">
                <w:trPr>
                  <w:divId w:val="430129350"/>
                  <w:tblCellSpacing w:w="15" w:type="dxa"/>
                  <w:del w:id="6047" w:author="Petter Vang Brakalsvaalet [pev2]" w:date="2021-04-29T15:09:00Z"/>
                </w:trPr>
                <w:tc>
                  <w:tcPr>
                    <w:tcW w:w="50" w:type="pct"/>
                    <w:hideMark/>
                  </w:tcPr>
                  <w:p w14:paraId="4372B306" w14:textId="77777777" w:rsidR="005C6B1B" w:rsidRPr="00555D5E" w:rsidDel="00070CC9" w:rsidRDefault="005C6B1B" w:rsidP="003C79F9">
                    <w:pPr>
                      <w:pStyle w:val="Bibliography"/>
                      <w:rPr>
                        <w:del w:id="6048" w:author="Petter Vang Brakalsvaalet [pev2]" w:date="2021-04-29T15:09:00Z"/>
                        <w:noProof/>
                        <w:rPrChange w:id="6049" w:author="Petter Vang Brakalsvaalet [pev2]" w:date="2021-04-29T15:52:00Z">
                          <w:rPr>
                            <w:del w:id="6050" w:author="Petter Vang Brakalsvaalet [pev2]" w:date="2021-04-29T15:09:00Z"/>
                            <w:noProof/>
                          </w:rPr>
                        </w:rPrChange>
                      </w:rPr>
                    </w:pPr>
                    <w:del w:id="6051" w:author="Petter Vang Brakalsvaalet [pev2]" w:date="2021-04-29T15:09:00Z">
                      <w:r w:rsidRPr="00555D5E" w:rsidDel="00070CC9">
                        <w:rPr>
                          <w:noProof/>
                          <w:rPrChange w:id="6052" w:author="Petter Vang Brakalsvaalet [pev2]" w:date="2021-04-29T15:52:00Z">
                            <w:rPr>
                              <w:noProof/>
                            </w:rPr>
                          </w:rPrChange>
                        </w:rPr>
                        <w:delText xml:space="preserve">[4] </w:delText>
                      </w:r>
                    </w:del>
                  </w:p>
                </w:tc>
                <w:tc>
                  <w:tcPr>
                    <w:tcW w:w="0" w:type="auto"/>
                    <w:hideMark/>
                  </w:tcPr>
                  <w:p w14:paraId="224AC898" w14:textId="77777777" w:rsidR="005C6B1B" w:rsidRPr="00555D5E" w:rsidDel="00070CC9" w:rsidRDefault="005C6B1B" w:rsidP="003C79F9">
                    <w:pPr>
                      <w:pStyle w:val="Bibliography"/>
                      <w:rPr>
                        <w:del w:id="6053" w:author="Petter Vang Brakalsvaalet [pev2]" w:date="2021-04-29T15:09:00Z"/>
                        <w:noProof/>
                        <w:rPrChange w:id="6054" w:author="Petter Vang Brakalsvaalet [pev2]" w:date="2021-04-29T15:52:00Z">
                          <w:rPr>
                            <w:del w:id="6055" w:author="Petter Vang Brakalsvaalet [pev2]" w:date="2021-04-29T15:09:00Z"/>
                            <w:noProof/>
                          </w:rPr>
                        </w:rPrChange>
                      </w:rPr>
                    </w:pPr>
                    <w:del w:id="6056" w:author="Petter Vang Brakalsvaalet [pev2]" w:date="2021-04-29T15:09:00Z">
                      <w:r w:rsidRPr="00555D5E" w:rsidDel="00070CC9">
                        <w:rPr>
                          <w:noProof/>
                          <w:rPrChange w:id="6057" w:author="Petter Vang Brakalsvaalet [pev2]" w:date="2021-04-29T15:52:00Z">
                            <w:rPr>
                              <w:noProof/>
                            </w:rPr>
                          </w:rPrChange>
                        </w:rPr>
                        <w:delText>funcell Games Pvt Ltd, “Hide and Seek..!,” 30 10 2020. [Online]. Available: https://apps.apple.com/gb/app/hide-and-seek/id1537051480. [Accessed 08 03 2021].</w:delText>
                      </w:r>
                    </w:del>
                  </w:p>
                </w:tc>
              </w:tr>
              <w:tr w:rsidR="005C6B1B" w:rsidRPr="00555D5E" w:rsidDel="00070CC9" w14:paraId="1BC57788" w14:textId="77777777">
                <w:trPr>
                  <w:divId w:val="430129350"/>
                  <w:tblCellSpacing w:w="15" w:type="dxa"/>
                  <w:del w:id="6058" w:author="Petter Vang Brakalsvaalet [pev2]" w:date="2021-04-29T15:09:00Z"/>
                </w:trPr>
                <w:tc>
                  <w:tcPr>
                    <w:tcW w:w="50" w:type="pct"/>
                    <w:hideMark/>
                  </w:tcPr>
                  <w:p w14:paraId="18FB3082" w14:textId="77777777" w:rsidR="005C6B1B" w:rsidRPr="00555D5E" w:rsidDel="00070CC9" w:rsidRDefault="005C6B1B" w:rsidP="003C79F9">
                    <w:pPr>
                      <w:pStyle w:val="Bibliography"/>
                      <w:rPr>
                        <w:del w:id="6059" w:author="Petter Vang Brakalsvaalet [pev2]" w:date="2021-04-29T15:09:00Z"/>
                        <w:noProof/>
                        <w:rPrChange w:id="6060" w:author="Petter Vang Brakalsvaalet [pev2]" w:date="2021-04-29T15:52:00Z">
                          <w:rPr>
                            <w:del w:id="6061" w:author="Petter Vang Brakalsvaalet [pev2]" w:date="2021-04-29T15:09:00Z"/>
                            <w:noProof/>
                          </w:rPr>
                        </w:rPrChange>
                      </w:rPr>
                    </w:pPr>
                    <w:del w:id="6062" w:author="Petter Vang Brakalsvaalet [pev2]" w:date="2021-04-29T15:09:00Z">
                      <w:r w:rsidRPr="00555D5E" w:rsidDel="00070CC9">
                        <w:rPr>
                          <w:noProof/>
                          <w:rPrChange w:id="6063" w:author="Petter Vang Brakalsvaalet [pev2]" w:date="2021-04-29T15:52:00Z">
                            <w:rPr>
                              <w:noProof/>
                            </w:rPr>
                          </w:rPrChange>
                        </w:rPr>
                        <w:delText xml:space="preserve">[5] </w:delText>
                      </w:r>
                    </w:del>
                  </w:p>
                </w:tc>
                <w:tc>
                  <w:tcPr>
                    <w:tcW w:w="0" w:type="auto"/>
                    <w:hideMark/>
                  </w:tcPr>
                  <w:p w14:paraId="77809AF4" w14:textId="77777777" w:rsidR="005C6B1B" w:rsidRPr="00555D5E" w:rsidDel="00070CC9" w:rsidRDefault="005C6B1B" w:rsidP="003C79F9">
                    <w:pPr>
                      <w:pStyle w:val="Bibliography"/>
                      <w:rPr>
                        <w:del w:id="6064" w:author="Petter Vang Brakalsvaalet [pev2]" w:date="2021-04-29T15:09:00Z"/>
                        <w:noProof/>
                        <w:rPrChange w:id="6065" w:author="Petter Vang Brakalsvaalet [pev2]" w:date="2021-04-29T15:52:00Z">
                          <w:rPr>
                            <w:del w:id="6066" w:author="Petter Vang Brakalsvaalet [pev2]" w:date="2021-04-29T15:09:00Z"/>
                            <w:noProof/>
                          </w:rPr>
                        </w:rPrChange>
                      </w:rPr>
                    </w:pPr>
                    <w:del w:id="6067" w:author="Petter Vang Brakalsvaalet [pev2]" w:date="2021-04-29T15:09:00Z">
                      <w:r w:rsidRPr="00555D5E" w:rsidDel="00070CC9">
                        <w:rPr>
                          <w:noProof/>
                          <w:rPrChange w:id="6068" w:author="Petter Vang Brakalsvaalet [pev2]" w:date="2021-04-29T15:52:00Z">
                            <w:rPr>
                              <w:noProof/>
                            </w:rPr>
                          </w:rPrChange>
                        </w:rPr>
                        <w:delText>Apple Inc, “Responding to Frame-Cycle Events,” 2021. [Online]. Available: https://developer.apple.com/documentation/spritekit/skscene/responding_to_frame-cycle_events. [Accessed 24 04 2021].</w:delText>
                      </w:r>
                    </w:del>
                  </w:p>
                </w:tc>
              </w:tr>
              <w:tr w:rsidR="005C6B1B" w:rsidRPr="00555D5E" w:rsidDel="00070CC9" w14:paraId="35463B34" w14:textId="77777777">
                <w:trPr>
                  <w:divId w:val="430129350"/>
                  <w:tblCellSpacing w:w="15" w:type="dxa"/>
                  <w:del w:id="6069" w:author="Petter Vang Brakalsvaalet [pev2]" w:date="2021-04-29T15:09:00Z"/>
                </w:trPr>
                <w:tc>
                  <w:tcPr>
                    <w:tcW w:w="50" w:type="pct"/>
                    <w:hideMark/>
                  </w:tcPr>
                  <w:p w14:paraId="01875DAC" w14:textId="77777777" w:rsidR="005C6B1B" w:rsidRPr="00555D5E" w:rsidDel="00070CC9" w:rsidRDefault="005C6B1B" w:rsidP="003C79F9">
                    <w:pPr>
                      <w:pStyle w:val="Bibliography"/>
                      <w:rPr>
                        <w:del w:id="6070" w:author="Petter Vang Brakalsvaalet [pev2]" w:date="2021-04-29T15:09:00Z"/>
                        <w:noProof/>
                        <w:rPrChange w:id="6071" w:author="Petter Vang Brakalsvaalet [pev2]" w:date="2021-04-29T15:52:00Z">
                          <w:rPr>
                            <w:del w:id="6072" w:author="Petter Vang Brakalsvaalet [pev2]" w:date="2021-04-29T15:09:00Z"/>
                            <w:noProof/>
                          </w:rPr>
                        </w:rPrChange>
                      </w:rPr>
                    </w:pPr>
                    <w:del w:id="6073" w:author="Petter Vang Brakalsvaalet [pev2]" w:date="2021-04-29T15:09:00Z">
                      <w:r w:rsidRPr="00555D5E" w:rsidDel="00070CC9">
                        <w:rPr>
                          <w:noProof/>
                          <w:rPrChange w:id="6074" w:author="Petter Vang Brakalsvaalet [pev2]" w:date="2021-04-29T15:52:00Z">
                            <w:rPr>
                              <w:noProof/>
                            </w:rPr>
                          </w:rPrChange>
                        </w:rPr>
                        <w:delText xml:space="preserve">[6] </w:delText>
                      </w:r>
                    </w:del>
                  </w:p>
                </w:tc>
                <w:tc>
                  <w:tcPr>
                    <w:tcW w:w="0" w:type="auto"/>
                    <w:hideMark/>
                  </w:tcPr>
                  <w:p w14:paraId="41214AFA" w14:textId="77777777" w:rsidR="005C6B1B" w:rsidRPr="00555D5E" w:rsidDel="00070CC9" w:rsidRDefault="005C6B1B" w:rsidP="003C79F9">
                    <w:pPr>
                      <w:pStyle w:val="Bibliography"/>
                      <w:rPr>
                        <w:del w:id="6075" w:author="Petter Vang Brakalsvaalet [pev2]" w:date="2021-04-29T15:09:00Z"/>
                        <w:noProof/>
                        <w:rPrChange w:id="6076" w:author="Petter Vang Brakalsvaalet [pev2]" w:date="2021-04-29T15:52:00Z">
                          <w:rPr>
                            <w:del w:id="6077" w:author="Petter Vang Brakalsvaalet [pev2]" w:date="2021-04-29T15:09:00Z"/>
                            <w:noProof/>
                          </w:rPr>
                        </w:rPrChange>
                      </w:rPr>
                    </w:pPr>
                    <w:del w:id="6078" w:author="Petter Vang Brakalsvaalet [pev2]" w:date="2021-04-29T15:09:00Z">
                      <w:r w:rsidRPr="00555D5E" w:rsidDel="00070CC9">
                        <w:rPr>
                          <w:noProof/>
                          <w:rPrChange w:id="6079" w:author="Petter Vang Brakalsvaalet [pev2]" w:date="2021-04-29T15:52:00Z">
                            <w:rPr>
                              <w:noProof/>
                            </w:rPr>
                          </w:rPrChange>
                        </w:rPr>
                        <w:delText xml:space="preserve">C. Begbie, M. Berg, M. Briscoe, A. Hafizji, M. Todorov and R. Wenderlich, 2D Apple Games by Tutorials Second Edition, raywenderlich.com: Razeware LLC, 2017. </w:delText>
                      </w:r>
                    </w:del>
                  </w:p>
                </w:tc>
              </w:tr>
              <w:tr w:rsidR="005C6B1B" w:rsidRPr="00555D5E" w:rsidDel="00070CC9" w14:paraId="457C414A" w14:textId="77777777">
                <w:trPr>
                  <w:divId w:val="430129350"/>
                  <w:tblCellSpacing w:w="15" w:type="dxa"/>
                  <w:del w:id="6080" w:author="Petter Vang Brakalsvaalet [pev2]" w:date="2021-04-29T15:09:00Z"/>
                </w:trPr>
                <w:tc>
                  <w:tcPr>
                    <w:tcW w:w="50" w:type="pct"/>
                    <w:hideMark/>
                  </w:tcPr>
                  <w:p w14:paraId="625A0BC9" w14:textId="77777777" w:rsidR="005C6B1B" w:rsidRPr="00555D5E" w:rsidDel="00070CC9" w:rsidRDefault="005C6B1B" w:rsidP="003C79F9">
                    <w:pPr>
                      <w:pStyle w:val="Bibliography"/>
                      <w:rPr>
                        <w:del w:id="6081" w:author="Petter Vang Brakalsvaalet [pev2]" w:date="2021-04-29T15:09:00Z"/>
                        <w:noProof/>
                        <w:rPrChange w:id="6082" w:author="Petter Vang Brakalsvaalet [pev2]" w:date="2021-04-29T15:52:00Z">
                          <w:rPr>
                            <w:del w:id="6083" w:author="Petter Vang Brakalsvaalet [pev2]" w:date="2021-04-29T15:09:00Z"/>
                            <w:noProof/>
                          </w:rPr>
                        </w:rPrChange>
                      </w:rPr>
                    </w:pPr>
                    <w:del w:id="6084" w:author="Petter Vang Brakalsvaalet [pev2]" w:date="2021-04-29T15:09:00Z">
                      <w:r w:rsidRPr="00555D5E" w:rsidDel="00070CC9">
                        <w:rPr>
                          <w:noProof/>
                          <w:rPrChange w:id="6085" w:author="Petter Vang Brakalsvaalet [pev2]" w:date="2021-04-29T15:52:00Z">
                            <w:rPr>
                              <w:noProof/>
                            </w:rPr>
                          </w:rPrChange>
                        </w:rPr>
                        <w:delText xml:space="preserve">[7] </w:delText>
                      </w:r>
                    </w:del>
                  </w:p>
                </w:tc>
                <w:tc>
                  <w:tcPr>
                    <w:tcW w:w="0" w:type="auto"/>
                    <w:hideMark/>
                  </w:tcPr>
                  <w:p w14:paraId="33830C51" w14:textId="77777777" w:rsidR="005C6B1B" w:rsidRPr="00555D5E" w:rsidDel="00070CC9" w:rsidRDefault="005C6B1B" w:rsidP="003C79F9">
                    <w:pPr>
                      <w:pStyle w:val="Bibliography"/>
                      <w:rPr>
                        <w:del w:id="6086" w:author="Petter Vang Brakalsvaalet [pev2]" w:date="2021-04-29T15:09:00Z"/>
                        <w:noProof/>
                        <w:rPrChange w:id="6087" w:author="Petter Vang Brakalsvaalet [pev2]" w:date="2021-04-29T15:52:00Z">
                          <w:rPr>
                            <w:del w:id="6088" w:author="Petter Vang Brakalsvaalet [pev2]" w:date="2021-04-29T15:09:00Z"/>
                            <w:noProof/>
                          </w:rPr>
                        </w:rPrChange>
                      </w:rPr>
                    </w:pPr>
                    <w:del w:id="6089" w:author="Petter Vang Brakalsvaalet [pev2]" w:date="2021-04-29T15:09:00Z">
                      <w:r w:rsidRPr="00555D5E" w:rsidDel="00070CC9">
                        <w:rPr>
                          <w:noProof/>
                          <w:rPrChange w:id="6090" w:author="Petter Vang Brakalsvaalet [pev2]" w:date="2021-04-29T15:52:00Z">
                            <w:rPr>
                              <w:noProof/>
                            </w:rPr>
                          </w:rPrChange>
                        </w:rPr>
                        <w:delText>raywenderlich.com, “Beginning SpriteKit,” youtube.com, 20 06 2017 . [Online]. Available: https://www.youtube.com/watch?v=wrEEIX2fUxE&amp;list=PL23Revp-82LIKiBNSJaF311ixNvSzk8LC. [Accessed 01 2020].</w:delText>
                      </w:r>
                    </w:del>
                  </w:p>
                </w:tc>
              </w:tr>
              <w:tr w:rsidR="005C6B1B" w:rsidRPr="00555D5E" w:rsidDel="00070CC9" w14:paraId="7AFFD90A" w14:textId="77777777">
                <w:trPr>
                  <w:divId w:val="430129350"/>
                  <w:tblCellSpacing w:w="15" w:type="dxa"/>
                  <w:del w:id="6091" w:author="Petter Vang Brakalsvaalet [pev2]" w:date="2021-04-29T15:09:00Z"/>
                </w:trPr>
                <w:tc>
                  <w:tcPr>
                    <w:tcW w:w="50" w:type="pct"/>
                    <w:hideMark/>
                  </w:tcPr>
                  <w:p w14:paraId="4AE180C2" w14:textId="77777777" w:rsidR="005C6B1B" w:rsidRPr="00555D5E" w:rsidDel="00070CC9" w:rsidRDefault="005C6B1B" w:rsidP="003C79F9">
                    <w:pPr>
                      <w:pStyle w:val="Bibliography"/>
                      <w:rPr>
                        <w:del w:id="6092" w:author="Petter Vang Brakalsvaalet [pev2]" w:date="2021-04-29T15:09:00Z"/>
                        <w:noProof/>
                        <w:rPrChange w:id="6093" w:author="Petter Vang Brakalsvaalet [pev2]" w:date="2021-04-29T15:52:00Z">
                          <w:rPr>
                            <w:del w:id="6094" w:author="Petter Vang Brakalsvaalet [pev2]" w:date="2021-04-29T15:09:00Z"/>
                            <w:noProof/>
                          </w:rPr>
                        </w:rPrChange>
                      </w:rPr>
                    </w:pPr>
                    <w:del w:id="6095" w:author="Petter Vang Brakalsvaalet [pev2]" w:date="2021-04-29T15:09:00Z">
                      <w:r w:rsidRPr="00555D5E" w:rsidDel="00070CC9">
                        <w:rPr>
                          <w:noProof/>
                          <w:rPrChange w:id="6096" w:author="Petter Vang Brakalsvaalet [pev2]" w:date="2021-04-29T15:52:00Z">
                            <w:rPr>
                              <w:noProof/>
                            </w:rPr>
                          </w:rPrChange>
                        </w:rPr>
                        <w:delText xml:space="preserve">[8] </w:delText>
                      </w:r>
                    </w:del>
                  </w:p>
                </w:tc>
                <w:tc>
                  <w:tcPr>
                    <w:tcW w:w="0" w:type="auto"/>
                    <w:hideMark/>
                  </w:tcPr>
                  <w:p w14:paraId="48157A41" w14:textId="77777777" w:rsidR="005C6B1B" w:rsidRPr="00555D5E" w:rsidDel="00070CC9" w:rsidRDefault="005C6B1B" w:rsidP="003C79F9">
                    <w:pPr>
                      <w:pStyle w:val="Bibliography"/>
                      <w:rPr>
                        <w:del w:id="6097" w:author="Petter Vang Brakalsvaalet [pev2]" w:date="2021-04-29T15:09:00Z"/>
                        <w:noProof/>
                        <w:rPrChange w:id="6098" w:author="Petter Vang Brakalsvaalet [pev2]" w:date="2021-04-29T15:52:00Z">
                          <w:rPr>
                            <w:del w:id="6099" w:author="Petter Vang Brakalsvaalet [pev2]" w:date="2021-04-29T15:09:00Z"/>
                            <w:noProof/>
                          </w:rPr>
                        </w:rPrChange>
                      </w:rPr>
                    </w:pPr>
                    <w:del w:id="6100" w:author="Petter Vang Brakalsvaalet [pev2]" w:date="2021-04-29T15:09:00Z">
                      <w:r w:rsidRPr="00555D5E" w:rsidDel="00070CC9">
                        <w:rPr>
                          <w:noProof/>
                          <w:rPrChange w:id="6101" w:author="Petter Vang Brakalsvaalet [pev2]" w:date="2021-04-29T15:52:00Z">
                            <w:rPr>
                              <w:noProof/>
                            </w:rPr>
                          </w:rPrChange>
                        </w:rPr>
                        <w:delText>InnerSloth LLC, “Among us,” 09 08 2019. [Online]. Available: https://apps.apple.com/us/app/among-us/id1351168404. [Accessed 11 2020].</w:delText>
                      </w:r>
                    </w:del>
                  </w:p>
                </w:tc>
              </w:tr>
            </w:tbl>
            <w:p w14:paraId="44365523" w14:textId="77777777" w:rsidR="005C6B1B" w:rsidRPr="00555D5E" w:rsidDel="00070CC9" w:rsidRDefault="005C6B1B" w:rsidP="003C79F9">
              <w:pPr>
                <w:divId w:val="430129350"/>
                <w:rPr>
                  <w:del w:id="6102" w:author="Petter Vang Brakalsvaalet [pev2]" w:date="2021-04-29T15:09:00Z"/>
                  <w:noProof/>
                  <w:rPrChange w:id="6103" w:author="Petter Vang Brakalsvaalet [pev2]" w:date="2021-04-29T15:52:00Z">
                    <w:rPr>
                      <w:del w:id="6104" w:author="Petter Vang Brakalsvaalet [pev2]" w:date="2021-04-29T15:09:00Z"/>
                      <w:noProof/>
                    </w:rPr>
                  </w:rPrChange>
                </w:rPr>
              </w:pPr>
            </w:p>
            <w:p w14:paraId="728D171D" w14:textId="736CE6F8" w:rsidR="00EF6495" w:rsidRPr="00555D5E" w:rsidDel="005C6B1B" w:rsidRDefault="00EF6495" w:rsidP="00DD38F8">
              <w:pPr>
                <w:rPr>
                  <w:del w:id="6105" w:author="Petter Vang Brakalsvaalet [pev2]" w:date="2021-04-28T00:53:00Z"/>
                  <w:rFonts w:eastAsiaTheme="minorEastAsia" w:cstheme="majorHAnsi"/>
                  <w:noProof/>
                  <w:sz w:val="20"/>
                  <w:szCs w:val="20"/>
                  <w:lang w:eastAsia="ja-JP"/>
                  <w:rPrChange w:id="6106" w:author="Petter Vang Brakalsvaalet [pev2]" w:date="2021-04-29T15:52:00Z">
                    <w:rPr>
                      <w:del w:id="6107" w:author="Petter Vang Brakalsvaalet [pev2]" w:date="2021-04-28T00:53:00Z"/>
                      <w:rFonts w:eastAsiaTheme="minorEastAsia" w:cstheme="majorHAnsi"/>
                      <w:noProof/>
                      <w:sz w:val="20"/>
                      <w:szCs w:val="20"/>
                      <w:lang w:eastAsia="ja-JP"/>
                    </w:rPr>
                  </w:rPrChange>
                </w:rPr>
                <w:pPrChange w:id="6108" w:author="Petter Vang Brakalsvaalet [pev2]" w:date="2021-04-29T11:31:00Z">
                  <w:pPr/>
                </w:pPrChange>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555D5E" w:rsidDel="005C6B1B" w14:paraId="02DBDB7A" w14:textId="77777777">
                <w:trPr>
                  <w:divId w:val="1316229190"/>
                  <w:tblCellSpacing w:w="15" w:type="dxa"/>
                  <w:del w:id="6109" w:author="Petter Vang Brakalsvaalet [pev2]" w:date="2021-04-28T00:53:00Z"/>
                </w:trPr>
                <w:tc>
                  <w:tcPr>
                    <w:tcW w:w="50" w:type="pct"/>
                    <w:hideMark/>
                  </w:tcPr>
                  <w:p w14:paraId="69BA2B05" w14:textId="39FE79A2" w:rsidR="00EF6495" w:rsidRPr="00555D5E" w:rsidDel="005C6B1B" w:rsidRDefault="00EF6495" w:rsidP="00DD38F8">
                    <w:pPr>
                      <w:pStyle w:val="Bibliography"/>
                      <w:rPr>
                        <w:del w:id="6110" w:author="Petter Vang Brakalsvaalet [pev2]" w:date="2021-04-28T00:53:00Z"/>
                        <w:rFonts w:cstheme="majorHAnsi"/>
                        <w:noProof/>
                        <w:rPrChange w:id="6111" w:author="Petter Vang Brakalsvaalet [pev2]" w:date="2021-04-29T15:52:00Z">
                          <w:rPr>
                            <w:del w:id="6112" w:author="Petter Vang Brakalsvaalet [pev2]" w:date="2021-04-28T00:53:00Z"/>
                            <w:rFonts w:cstheme="majorHAnsi"/>
                            <w:noProof/>
                          </w:rPr>
                        </w:rPrChange>
                      </w:rPr>
                      <w:pPrChange w:id="6113" w:author="Petter Vang Brakalsvaalet [pev2]" w:date="2021-04-29T11:31:00Z">
                        <w:pPr>
                          <w:pStyle w:val="Bibliography"/>
                        </w:pPr>
                      </w:pPrChange>
                    </w:pPr>
                    <w:del w:id="6114" w:author="Petter Vang Brakalsvaalet [pev2]" w:date="2021-04-28T00:53:00Z">
                      <w:r w:rsidRPr="00555D5E" w:rsidDel="005C6B1B">
                        <w:rPr>
                          <w:rFonts w:cstheme="majorHAnsi"/>
                          <w:noProof/>
                          <w:rPrChange w:id="6115" w:author="Petter Vang Brakalsvaalet [pev2]" w:date="2021-04-29T15:52:00Z">
                            <w:rPr>
                              <w:rFonts w:cstheme="majorHAnsi"/>
                              <w:noProof/>
                            </w:rPr>
                          </w:rPrChange>
                        </w:rPr>
                        <w:delText xml:space="preserve">[1] </w:delText>
                      </w:r>
                    </w:del>
                  </w:p>
                </w:tc>
                <w:tc>
                  <w:tcPr>
                    <w:tcW w:w="0" w:type="auto"/>
                    <w:hideMark/>
                  </w:tcPr>
                  <w:p w14:paraId="26115AF9" w14:textId="77777777" w:rsidR="00EF6495" w:rsidRPr="00555D5E" w:rsidDel="005C6B1B" w:rsidRDefault="00EF6495" w:rsidP="00DD38F8">
                    <w:pPr>
                      <w:pStyle w:val="Bibliography"/>
                      <w:rPr>
                        <w:del w:id="6116" w:author="Petter Vang Brakalsvaalet [pev2]" w:date="2021-04-28T00:53:00Z"/>
                        <w:rFonts w:cstheme="majorHAnsi"/>
                        <w:noProof/>
                        <w:rPrChange w:id="6117" w:author="Petter Vang Brakalsvaalet [pev2]" w:date="2021-04-29T15:52:00Z">
                          <w:rPr>
                            <w:del w:id="6118" w:author="Petter Vang Brakalsvaalet [pev2]" w:date="2021-04-28T00:53:00Z"/>
                            <w:rFonts w:cstheme="majorHAnsi"/>
                            <w:noProof/>
                          </w:rPr>
                        </w:rPrChange>
                      </w:rPr>
                      <w:pPrChange w:id="6119" w:author="Petter Vang Brakalsvaalet [pev2]" w:date="2021-04-29T11:31:00Z">
                        <w:pPr>
                          <w:pStyle w:val="Bibliography"/>
                        </w:pPr>
                      </w:pPrChange>
                    </w:pPr>
                    <w:del w:id="6120" w:author="Petter Vang Brakalsvaalet [pev2]" w:date="2021-04-28T00:53:00Z">
                      <w:r w:rsidRPr="00555D5E" w:rsidDel="005C6B1B">
                        <w:rPr>
                          <w:rFonts w:cstheme="majorHAnsi"/>
                          <w:noProof/>
                          <w:rPrChange w:id="6121" w:author="Petter Vang Brakalsvaalet [pev2]" w:date="2021-04-29T15:52:00Z">
                            <w:rPr>
                              <w:rFonts w:cstheme="majorHAnsi"/>
                              <w:noProof/>
                            </w:rPr>
                          </w:rPrChange>
                        </w:rPr>
                        <w:delText>raywenderlich.com, “Beginning SpriteKit,” youtube.com, 20 06 2017 . [Online]. Available: https://www.youtube.com/watch?v=wrEEIX2fUxE&amp;list=PL23Revp-82LIKiBNSJaF311ixNvSzk8LC. [Accessed 01 2020].</w:delText>
                      </w:r>
                    </w:del>
                  </w:p>
                </w:tc>
              </w:tr>
              <w:tr w:rsidR="00EF6495" w:rsidRPr="00555D5E" w:rsidDel="005C6B1B" w14:paraId="26F08DDC" w14:textId="77777777">
                <w:trPr>
                  <w:divId w:val="1316229190"/>
                  <w:tblCellSpacing w:w="15" w:type="dxa"/>
                  <w:del w:id="6122" w:author="Petter Vang Brakalsvaalet [pev2]" w:date="2021-04-28T00:53:00Z"/>
                </w:trPr>
                <w:tc>
                  <w:tcPr>
                    <w:tcW w:w="50" w:type="pct"/>
                    <w:hideMark/>
                  </w:tcPr>
                  <w:p w14:paraId="477F82B4" w14:textId="77777777" w:rsidR="00EF6495" w:rsidRPr="00555D5E" w:rsidDel="005C6B1B" w:rsidRDefault="00EF6495" w:rsidP="00DD38F8">
                    <w:pPr>
                      <w:pStyle w:val="Bibliography"/>
                      <w:rPr>
                        <w:del w:id="6123" w:author="Petter Vang Brakalsvaalet [pev2]" w:date="2021-04-28T00:53:00Z"/>
                        <w:rFonts w:cstheme="majorHAnsi"/>
                        <w:noProof/>
                        <w:rPrChange w:id="6124" w:author="Petter Vang Brakalsvaalet [pev2]" w:date="2021-04-29T15:52:00Z">
                          <w:rPr>
                            <w:del w:id="6125" w:author="Petter Vang Brakalsvaalet [pev2]" w:date="2021-04-28T00:53:00Z"/>
                            <w:rFonts w:cstheme="majorHAnsi"/>
                            <w:noProof/>
                          </w:rPr>
                        </w:rPrChange>
                      </w:rPr>
                      <w:pPrChange w:id="6126" w:author="Petter Vang Brakalsvaalet [pev2]" w:date="2021-04-29T11:31:00Z">
                        <w:pPr>
                          <w:pStyle w:val="Bibliography"/>
                        </w:pPr>
                      </w:pPrChange>
                    </w:pPr>
                    <w:del w:id="6127" w:author="Petter Vang Brakalsvaalet [pev2]" w:date="2021-04-28T00:53:00Z">
                      <w:r w:rsidRPr="00555D5E" w:rsidDel="005C6B1B">
                        <w:rPr>
                          <w:rFonts w:cstheme="majorHAnsi"/>
                          <w:noProof/>
                          <w:rPrChange w:id="6128" w:author="Petter Vang Brakalsvaalet [pev2]" w:date="2021-04-29T15:52:00Z">
                            <w:rPr>
                              <w:rFonts w:cstheme="majorHAnsi"/>
                              <w:noProof/>
                            </w:rPr>
                          </w:rPrChange>
                        </w:rPr>
                        <w:delText xml:space="preserve">[2] </w:delText>
                      </w:r>
                    </w:del>
                  </w:p>
                </w:tc>
                <w:tc>
                  <w:tcPr>
                    <w:tcW w:w="0" w:type="auto"/>
                    <w:hideMark/>
                  </w:tcPr>
                  <w:p w14:paraId="01C613C1" w14:textId="77777777" w:rsidR="00EF6495" w:rsidRPr="00555D5E" w:rsidDel="005C6B1B" w:rsidRDefault="00EF6495" w:rsidP="00DD38F8">
                    <w:pPr>
                      <w:pStyle w:val="Bibliography"/>
                      <w:rPr>
                        <w:del w:id="6129" w:author="Petter Vang Brakalsvaalet [pev2]" w:date="2021-04-28T00:53:00Z"/>
                        <w:rFonts w:cstheme="majorHAnsi"/>
                        <w:noProof/>
                        <w:rPrChange w:id="6130" w:author="Petter Vang Brakalsvaalet [pev2]" w:date="2021-04-29T15:52:00Z">
                          <w:rPr>
                            <w:del w:id="6131" w:author="Petter Vang Brakalsvaalet [pev2]" w:date="2021-04-28T00:53:00Z"/>
                            <w:rFonts w:cstheme="majorHAnsi"/>
                            <w:noProof/>
                          </w:rPr>
                        </w:rPrChange>
                      </w:rPr>
                      <w:pPrChange w:id="6132" w:author="Petter Vang Brakalsvaalet [pev2]" w:date="2021-04-29T11:31:00Z">
                        <w:pPr>
                          <w:pStyle w:val="Bibliography"/>
                        </w:pPr>
                      </w:pPrChange>
                    </w:pPr>
                    <w:del w:id="6133" w:author="Petter Vang Brakalsvaalet [pev2]" w:date="2021-04-28T00:53:00Z">
                      <w:r w:rsidRPr="00555D5E" w:rsidDel="005C6B1B">
                        <w:rPr>
                          <w:rFonts w:cstheme="majorHAnsi"/>
                          <w:noProof/>
                          <w:rPrChange w:id="6134" w:author="Petter Vang Brakalsvaalet [pev2]" w:date="2021-04-29T15:52:00Z">
                            <w:rPr>
                              <w:rFonts w:cstheme="majorHAnsi"/>
                              <w:noProof/>
                            </w:rPr>
                          </w:rPrChange>
                        </w:rPr>
                        <w:delText>InnerSloth LLC, “Among us,” 09 08 2019. [Online]. Available: https://apps.apple.com/us/app/among-us/id1351168404. [Accessed 11 2020].</w:delText>
                      </w:r>
                    </w:del>
                  </w:p>
                </w:tc>
              </w:tr>
              <w:tr w:rsidR="00EF6495" w:rsidRPr="00555D5E" w:rsidDel="005C6B1B" w14:paraId="47D7B097" w14:textId="77777777">
                <w:trPr>
                  <w:divId w:val="1316229190"/>
                  <w:tblCellSpacing w:w="15" w:type="dxa"/>
                  <w:del w:id="6135" w:author="Petter Vang Brakalsvaalet [pev2]" w:date="2021-04-28T00:53:00Z"/>
                </w:trPr>
                <w:tc>
                  <w:tcPr>
                    <w:tcW w:w="50" w:type="pct"/>
                    <w:hideMark/>
                  </w:tcPr>
                  <w:p w14:paraId="757EF3FB" w14:textId="77777777" w:rsidR="00EF6495" w:rsidRPr="00555D5E" w:rsidDel="005C6B1B" w:rsidRDefault="00EF6495" w:rsidP="00DD38F8">
                    <w:pPr>
                      <w:pStyle w:val="Bibliography"/>
                      <w:rPr>
                        <w:del w:id="6136" w:author="Petter Vang Brakalsvaalet [pev2]" w:date="2021-04-28T00:53:00Z"/>
                        <w:rFonts w:cstheme="majorHAnsi"/>
                        <w:noProof/>
                        <w:rPrChange w:id="6137" w:author="Petter Vang Brakalsvaalet [pev2]" w:date="2021-04-29T15:52:00Z">
                          <w:rPr>
                            <w:del w:id="6138" w:author="Petter Vang Brakalsvaalet [pev2]" w:date="2021-04-28T00:53:00Z"/>
                            <w:rFonts w:cstheme="majorHAnsi"/>
                            <w:noProof/>
                          </w:rPr>
                        </w:rPrChange>
                      </w:rPr>
                      <w:pPrChange w:id="6139" w:author="Petter Vang Brakalsvaalet [pev2]" w:date="2021-04-29T11:31:00Z">
                        <w:pPr>
                          <w:pStyle w:val="Bibliography"/>
                        </w:pPr>
                      </w:pPrChange>
                    </w:pPr>
                    <w:del w:id="6140" w:author="Petter Vang Brakalsvaalet [pev2]" w:date="2021-04-28T00:53:00Z">
                      <w:r w:rsidRPr="00555D5E" w:rsidDel="005C6B1B">
                        <w:rPr>
                          <w:rFonts w:cstheme="majorHAnsi"/>
                          <w:noProof/>
                          <w:rPrChange w:id="6141" w:author="Petter Vang Brakalsvaalet [pev2]" w:date="2021-04-29T15:52:00Z">
                            <w:rPr>
                              <w:rFonts w:cstheme="majorHAnsi"/>
                              <w:noProof/>
                            </w:rPr>
                          </w:rPrChange>
                        </w:rPr>
                        <w:delText xml:space="preserve">[3] </w:delText>
                      </w:r>
                    </w:del>
                  </w:p>
                </w:tc>
                <w:tc>
                  <w:tcPr>
                    <w:tcW w:w="0" w:type="auto"/>
                    <w:hideMark/>
                  </w:tcPr>
                  <w:p w14:paraId="2262EAD5" w14:textId="77777777" w:rsidR="00EF6495" w:rsidRPr="00555D5E" w:rsidDel="005C6B1B" w:rsidRDefault="00EF6495" w:rsidP="00DD38F8">
                    <w:pPr>
                      <w:pStyle w:val="Bibliography"/>
                      <w:rPr>
                        <w:del w:id="6142" w:author="Petter Vang Brakalsvaalet [pev2]" w:date="2021-04-28T00:53:00Z"/>
                        <w:rFonts w:cstheme="majorHAnsi"/>
                        <w:noProof/>
                        <w:rPrChange w:id="6143" w:author="Petter Vang Brakalsvaalet [pev2]" w:date="2021-04-29T15:52:00Z">
                          <w:rPr>
                            <w:del w:id="6144" w:author="Petter Vang Brakalsvaalet [pev2]" w:date="2021-04-28T00:53:00Z"/>
                            <w:rFonts w:cstheme="majorHAnsi"/>
                            <w:noProof/>
                          </w:rPr>
                        </w:rPrChange>
                      </w:rPr>
                      <w:pPrChange w:id="6145" w:author="Petter Vang Brakalsvaalet [pev2]" w:date="2021-04-29T11:31:00Z">
                        <w:pPr>
                          <w:pStyle w:val="Bibliography"/>
                        </w:pPr>
                      </w:pPrChange>
                    </w:pPr>
                    <w:del w:id="6146" w:author="Petter Vang Brakalsvaalet [pev2]" w:date="2021-04-28T00:53:00Z">
                      <w:r w:rsidRPr="00555D5E" w:rsidDel="005C6B1B">
                        <w:rPr>
                          <w:rFonts w:cstheme="majorHAnsi"/>
                          <w:noProof/>
                          <w:rPrChange w:id="6147" w:author="Petter Vang Brakalsvaalet [pev2]" w:date="2021-04-29T15:52:00Z">
                            <w:rPr>
                              <w:rFonts w:cstheme="majorHAnsi"/>
                              <w:noProof/>
                            </w:rPr>
                          </w:rPrChange>
                        </w:rPr>
                        <w:delText>Apple Inc, “Responding to Frame-Cycle Events,” 2021. [Online]. Available: https://developer.apple.com/documentation/spritekit/skscene/responding_to_frame-cycle_events. [Accessed 24 04 2021].</w:delText>
                      </w:r>
                    </w:del>
                  </w:p>
                </w:tc>
              </w:tr>
              <w:tr w:rsidR="00EF6495" w:rsidRPr="00555D5E" w:rsidDel="005C6B1B" w14:paraId="40294275" w14:textId="77777777">
                <w:trPr>
                  <w:divId w:val="1316229190"/>
                  <w:tblCellSpacing w:w="15" w:type="dxa"/>
                  <w:del w:id="6148" w:author="Petter Vang Brakalsvaalet [pev2]" w:date="2021-04-28T00:53:00Z"/>
                </w:trPr>
                <w:tc>
                  <w:tcPr>
                    <w:tcW w:w="50" w:type="pct"/>
                    <w:hideMark/>
                  </w:tcPr>
                  <w:p w14:paraId="389E6813" w14:textId="77777777" w:rsidR="00EF6495" w:rsidRPr="00555D5E" w:rsidDel="005C6B1B" w:rsidRDefault="00EF6495" w:rsidP="00DD38F8">
                    <w:pPr>
                      <w:pStyle w:val="Bibliography"/>
                      <w:rPr>
                        <w:del w:id="6149" w:author="Petter Vang Brakalsvaalet [pev2]" w:date="2021-04-28T00:53:00Z"/>
                        <w:rFonts w:cstheme="majorHAnsi"/>
                        <w:noProof/>
                        <w:rPrChange w:id="6150" w:author="Petter Vang Brakalsvaalet [pev2]" w:date="2021-04-29T15:52:00Z">
                          <w:rPr>
                            <w:del w:id="6151" w:author="Petter Vang Brakalsvaalet [pev2]" w:date="2021-04-28T00:53:00Z"/>
                            <w:rFonts w:cstheme="majorHAnsi"/>
                            <w:noProof/>
                          </w:rPr>
                        </w:rPrChange>
                      </w:rPr>
                      <w:pPrChange w:id="6152" w:author="Petter Vang Brakalsvaalet [pev2]" w:date="2021-04-29T11:31:00Z">
                        <w:pPr>
                          <w:pStyle w:val="Bibliography"/>
                        </w:pPr>
                      </w:pPrChange>
                    </w:pPr>
                    <w:del w:id="6153" w:author="Petter Vang Brakalsvaalet [pev2]" w:date="2021-04-28T00:53:00Z">
                      <w:r w:rsidRPr="00555D5E" w:rsidDel="005C6B1B">
                        <w:rPr>
                          <w:rFonts w:cstheme="majorHAnsi"/>
                          <w:noProof/>
                          <w:rPrChange w:id="6154" w:author="Petter Vang Brakalsvaalet [pev2]" w:date="2021-04-29T15:52:00Z">
                            <w:rPr>
                              <w:rFonts w:cstheme="majorHAnsi"/>
                              <w:noProof/>
                            </w:rPr>
                          </w:rPrChange>
                        </w:rPr>
                        <w:delText xml:space="preserve">[4] </w:delText>
                      </w:r>
                    </w:del>
                  </w:p>
                </w:tc>
                <w:tc>
                  <w:tcPr>
                    <w:tcW w:w="0" w:type="auto"/>
                    <w:hideMark/>
                  </w:tcPr>
                  <w:p w14:paraId="300B64DD" w14:textId="77777777" w:rsidR="00EF6495" w:rsidRPr="00555D5E" w:rsidDel="005C6B1B" w:rsidRDefault="00EF6495" w:rsidP="00DD38F8">
                    <w:pPr>
                      <w:pStyle w:val="Bibliography"/>
                      <w:rPr>
                        <w:del w:id="6155" w:author="Petter Vang Brakalsvaalet [pev2]" w:date="2021-04-28T00:53:00Z"/>
                        <w:rFonts w:cstheme="majorHAnsi"/>
                        <w:noProof/>
                        <w:rPrChange w:id="6156" w:author="Petter Vang Brakalsvaalet [pev2]" w:date="2021-04-29T15:52:00Z">
                          <w:rPr>
                            <w:del w:id="6157" w:author="Petter Vang Brakalsvaalet [pev2]" w:date="2021-04-28T00:53:00Z"/>
                            <w:rFonts w:cstheme="majorHAnsi"/>
                            <w:noProof/>
                          </w:rPr>
                        </w:rPrChange>
                      </w:rPr>
                      <w:pPrChange w:id="6158" w:author="Petter Vang Brakalsvaalet [pev2]" w:date="2021-04-29T11:31:00Z">
                        <w:pPr>
                          <w:pStyle w:val="Bibliography"/>
                        </w:pPr>
                      </w:pPrChange>
                    </w:pPr>
                    <w:del w:id="6159" w:author="Petter Vang Brakalsvaalet [pev2]" w:date="2021-04-28T00:53:00Z">
                      <w:r w:rsidRPr="00555D5E" w:rsidDel="005C6B1B">
                        <w:rPr>
                          <w:rFonts w:cstheme="majorHAnsi"/>
                          <w:noProof/>
                          <w:rPrChange w:id="6160" w:author="Petter Vang Brakalsvaalet [pev2]" w:date="2021-04-29T15:52:00Z">
                            <w:rPr>
                              <w:rFonts w:cstheme="majorHAnsi"/>
                              <w:noProof/>
                            </w:rPr>
                          </w:rPrChange>
                        </w:rPr>
                        <w:delText>SUPERSONIC STUDIOS LTD, “Hide 'N Seek!,” 2020 06 24. [Online]. Available: https://apps.apple.com/gb/app/hide-n-seek/id1491654968. [Accessed 08 03 2021].</w:delText>
                      </w:r>
                    </w:del>
                  </w:p>
                </w:tc>
              </w:tr>
              <w:tr w:rsidR="00EF6495" w:rsidRPr="00555D5E" w:rsidDel="005C6B1B" w14:paraId="6F604E11" w14:textId="77777777">
                <w:trPr>
                  <w:divId w:val="1316229190"/>
                  <w:tblCellSpacing w:w="15" w:type="dxa"/>
                  <w:del w:id="6161" w:author="Petter Vang Brakalsvaalet [pev2]" w:date="2021-04-28T00:53:00Z"/>
                </w:trPr>
                <w:tc>
                  <w:tcPr>
                    <w:tcW w:w="50" w:type="pct"/>
                    <w:hideMark/>
                  </w:tcPr>
                  <w:p w14:paraId="09E769FC" w14:textId="77777777" w:rsidR="00EF6495" w:rsidRPr="00555D5E" w:rsidDel="005C6B1B" w:rsidRDefault="00EF6495" w:rsidP="00DD38F8">
                    <w:pPr>
                      <w:pStyle w:val="Bibliography"/>
                      <w:rPr>
                        <w:del w:id="6162" w:author="Petter Vang Brakalsvaalet [pev2]" w:date="2021-04-28T00:53:00Z"/>
                        <w:rFonts w:cstheme="majorHAnsi"/>
                        <w:noProof/>
                        <w:rPrChange w:id="6163" w:author="Petter Vang Brakalsvaalet [pev2]" w:date="2021-04-29T15:52:00Z">
                          <w:rPr>
                            <w:del w:id="6164" w:author="Petter Vang Brakalsvaalet [pev2]" w:date="2021-04-28T00:53:00Z"/>
                            <w:rFonts w:cstheme="majorHAnsi"/>
                            <w:noProof/>
                          </w:rPr>
                        </w:rPrChange>
                      </w:rPr>
                      <w:pPrChange w:id="6165" w:author="Petter Vang Brakalsvaalet [pev2]" w:date="2021-04-29T11:31:00Z">
                        <w:pPr>
                          <w:pStyle w:val="Bibliography"/>
                        </w:pPr>
                      </w:pPrChange>
                    </w:pPr>
                    <w:del w:id="6166" w:author="Petter Vang Brakalsvaalet [pev2]" w:date="2021-04-28T00:53:00Z">
                      <w:r w:rsidRPr="00555D5E" w:rsidDel="005C6B1B">
                        <w:rPr>
                          <w:rFonts w:cstheme="majorHAnsi"/>
                          <w:noProof/>
                          <w:rPrChange w:id="6167" w:author="Petter Vang Brakalsvaalet [pev2]" w:date="2021-04-29T15:52:00Z">
                            <w:rPr>
                              <w:rFonts w:cstheme="majorHAnsi"/>
                              <w:noProof/>
                            </w:rPr>
                          </w:rPrChange>
                        </w:rPr>
                        <w:delText xml:space="preserve">[5] </w:delText>
                      </w:r>
                    </w:del>
                  </w:p>
                </w:tc>
                <w:tc>
                  <w:tcPr>
                    <w:tcW w:w="0" w:type="auto"/>
                    <w:hideMark/>
                  </w:tcPr>
                  <w:p w14:paraId="0DD9961B" w14:textId="77777777" w:rsidR="00EF6495" w:rsidRPr="00555D5E" w:rsidDel="005C6B1B" w:rsidRDefault="00EF6495" w:rsidP="00DD38F8">
                    <w:pPr>
                      <w:pStyle w:val="Bibliography"/>
                      <w:rPr>
                        <w:del w:id="6168" w:author="Petter Vang Brakalsvaalet [pev2]" w:date="2021-04-28T00:53:00Z"/>
                        <w:rFonts w:cstheme="majorHAnsi"/>
                        <w:noProof/>
                        <w:rPrChange w:id="6169" w:author="Petter Vang Brakalsvaalet [pev2]" w:date="2021-04-29T15:52:00Z">
                          <w:rPr>
                            <w:del w:id="6170" w:author="Petter Vang Brakalsvaalet [pev2]" w:date="2021-04-28T00:53:00Z"/>
                            <w:rFonts w:cstheme="majorHAnsi"/>
                            <w:noProof/>
                          </w:rPr>
                        </w:rPrChange>
                      </w:rPr>
                      <w:pPrChange w:id="6171" w:author="Petter Vang Brakalsvaalet [pev2]" w:date="2021-04-29T11:31:00Z">
                        <w:pPr>
                          <w:pStyle w:val="Bibliography"/>
                        </w:pPr>
                      </w:pPrChange>
                    </w:pPr>
                    <w:del w:id="6172" w:author="Petter Vang Brakalsvaalet [pev2]" w:date="2021-04-28T00:53:00Z">
                      <w:r w:rsidRPr="00555D5E" w:rsidDel="005C6B1B">
                        <w:rPr>
                          <w:rFonts w:cstheme="majorHAnsi"/>
                          <w:noProof/>
                          <w:rPrChange w:id="6173" w:author="Petter Vang Brakalsvaalet [pev2]" w:date="2021-04-29T15:52:00Z">
                            <w:rPr>
                              <w:rFonts w:cstheme="majorHAnsi"/>
                              <w:noProof/>
                            </w:rPr>
                          </w:rPrChange>
                        </w:rPr>
                        <w:delText>W. Zhong, “Hide'N Find,” - - -. [Online]. Available: https://apps.apple.com/gb/app/hiden-find/id1509189851. [Accessed 08 03 2021].</w:delText>
                      </w:r>
                    </w:del>
                  </w:p>
                </w:tc>
              </w:tr>
              <w:tr w:rsidR="00EF6495" w:rsidRPr="00555D5E" w:rsidDel="005C6B1B" w14:paraId="04E66331" w14:textId="77777777">
                <w:trPr>
                  <w:divId w:val="1316229190"/>
                  <w:tblCellSpacing w:w="15" w:type="dxa"/>
                  <w:del w:id="6174" w:author="Petter Vang Brakalsvaalet [pev2]" w:date="2021-04-28T00:53:00Z"/>
                </w:trPr>
                <w:tc>
                  <w:tcPr>
                    <w:tcW w:w="50" w:type="pct"/>
                    <w:hideMark/>
                  </w:tcPr>
                  <w:p w14:paraId="5C9FCE39" w14:textId="77777777" w:rsidR="00EF6495" w:rsidRPr="00555D5E" w:rsidDel="005C6B1B" w:rsidRDefault="00EF6495" w:rsidP="00DD38F8">
                    <w:pPr>
                      <w:pStyle w:val="Bibliography"/>
                      <w:rPr>
                        <w:del w:id="6175" w:author="Petter Vang Brakalsvaalet [pev2]" w:date="2021-04-28T00:53:00Z"/>
                        <w:rFonts w:cstheme="majorHAnsi"/>
                        <w:noProof/>
                        <w:rPrChange w:id="6176" w:author="Petter Vang Brakalsvaalet [pev2]" w:date="2021-04-29T15:52:00Z">
                          <w:rPr>
                            <w:del w:id="6177" w:author="Petter Vang Brakalsvaalet [pev2]" w:date="2021-04-28T00:53:00Z"/>
                            <w:rFonts w:cstheme="majorHAnsi"/>
                            <w:noProof/>
                          </w:rPr>
                        </w:rPrChange>
                      </w:rPr>
                      <w:pPrChange w:id="6178" w:author="Petter Vang Brakalsvaalet [pev2]" w:date="2021-04-29T11:31:00Z">
                        <w:pPr>
                          <w:pStyle w:val="Bibliography"/>
                        </w:pPr>
                      </w:pPrChange>
                    </w:pPr>
                    <w:del w:id="6179" w:author="Petter Vang Brakalsvaalet [pev2]" w:date="2021-04-28T00:53:00Z">
                      <w:r w:rsidRPr="00555D5E" w:rsidDel="005C6B1B">
                        <w:rPr>
                          <w:rFonts w:cstheme="majorHAnsi"/>
                          <w:noProof/>
                          <w:rPrChange w:id="6180" w:author="Petter Vang Brakalsvaalet [pev2]" w:date="2021-04-29T15:52:00Z">
                            <w:rPr>
                              <w:rFonts w:cstheme="majorHAnsi"/>
                              <w:noProof/>
                            </w:rPr>
                          </w:rPrChange>
                        </w:rPr>
                        <w:delText xml:space="preserve">[6] </w:delText>
                      </w:r>
                    </w:del>
                  </w:p>
                </w:tc>
                <w:tc>
                  <w:tcPr>
                    <w:tcW w:w="0" w:type="auto"/>
                    <w:hideMark/>
                  </w:tcPr>
                  <w:p w14:paraId="79B737D8" w14:textId="77777777" w:rsidR="00EF6495" w:rsidRPr="00555D5E" w:rsidDel="005C6B1B" w:rsidRDefault="00EF6495" w:rsidP="00DD38F8">
                    <w:pPr>
                      <w:pStyle w:val="Bibliography"/>
                      <w:rPr>
                        <w:del w:id="6181" w:author="Petter Vang Brakalsvaalet [pev2]" w:date="2021-04-28T00:53:00Z"/>
                        <w:rFonts w:cstheme="majorHAnsi"/>
                        <w:noProof/>
                        <w:rPrChange w:id="6182" w:author="Petter Vang Brakalsvaalet [pev2]" w:date="2021-04-29T15:52:00Z">
                          <w:rPr>
                            <w:del w:id="6183" w:author="Petter Vang Brakalsvaalet [pev2]" w:date="2021-04-28T00:53:00Z"/>
                            <w:rFonts w:cstheme="majorHAnsi"/>
                            <w:noProof/>
                          </w:rPr>
                        </w:rPrChange>
                      </w:rPr>
                      <w:pPrChange w:id="6184" w:author="Petter Vang Brakalsvaalet [pev2]" w:date="2021-04-29T11:31:00Z">
                        <w:pPr>
                          <w:pStyle w:val="Bibliography"/>
                        </w:pPr>
                      </w:pPrChange>
                    </w:pPr>
                    <w:del w:id="6185" w:author="Petter Vang Brakalsvaalet [pev2]" w:date="2021-04-28T00:53:00Z">
                      <w:r w:rsidRPr="00555D5E" w:rsidDel="005C6B1B">
                        <w:rPr>
                          <w:rFonts w:cstheme="majorHAnsi"/>
                          <w:noProof/>
                          <w:rPrChange w:id="6186" w:author="Petter Vang Brakalsvaalet [pev2]" w:date="2021-04-29T15:52:00Z">
                            <w:rPr>
                              <w:rFonts w:cstheme="majorHAnsi"/>
                              <w:noProof/>
                            </w:rPr>
                          </w:rPrChange>
                        </w:rPr>
                        <w:delText>Y. Majeed, “Hide &amp; Seek Fun Game,” - - -. [Online]. Available: https://apps.apple.com/gb/app/hide-seek-fun-game/id1495168019. [Accessed 08 03 2021].</w:delText>
                      </w:r>
                    </w:del>
                  </w:p>
                </w:tc>
              </w:tr>
              <w:tr w:rsidR="00EF6495" w:rsidRPr="00555D5E" w:rsidDel="005C6B1B" w14:paraId="5CE7F97E" w14:textId="77777777">
                <w:trPr>
                  <w:divId w:val="1316229190"/>
                  <w:tblCellSpacing w:w="15" w:type="dxa"/>
                  <w:del w:id="6187" w:author="Petter Vang Brakalsvaalet [pev2]" w:date="2021-04-28T00:53:00Z"/>
                </w:trPr>
                <w:tc>
                  <w:tcPr>
                    <w:tcW w:w="50" w:type="pct"/>
                    <w:hideMark/>
                  </w:tcPr>
                  <w:p w14:paraId="1577FCE2" w14:textId="77777777" w:rsidR="00EF6495" w:rsidRPr="00555D5E" w:rsidDel="005C6B1B" w:rsidRDefault="00EF6495" w:rsidP="00DD38F8">
                    <w:pPr>
                      <w:pStyle w:val="Bibliography"/>
                      <w:rPr>
                        <w:del w:id="6188" w:author="Petter Vang Brakalsvaalet [pev2]" w:date="2021-04-28T00:53:00Z"/>
                        <w:rFonts w:cstheme="majorHAnsi"/>
                        <w:noProof/>
                        <w:rPrChange w:id="6189" w:author="Petter Vang Brakalsvaalet [pev2]" w:date="2021-04-29T15:52:00Z">
                          <w:rPr>
                            <w:del w:id="6190" w:author="Petter Vang Brakalsvaalet [pev2]" w:date="2021-04-28T00:53:00Z"/>
                            <w:rFonts w:cstheme="majorHAnsi"/>
                            <w:noProof/>
                          </w:rPr>
                        </w:rPrChange>
                      </w:rPr>
                      <w:pPrChange w:id="6191" w:author="Petter Vang Brakalsvaalet [pev2]" w:date="2021-04-29T11:31:00Z">
                        <w:pPr>
                          <w:pStyle w:val="Bibliography"/>
                        </w:pPr>
                      </w:pPrChange>
                    </w:pPr>
                    <w:del w:id="6192" w:author="Petter Vang Brakalsvaalet [pev2]" w:date="2021-04-28T00:53:00Z">
                      <w:r w:rsidRPr="00555D5E" w:rsidDel="005C6B1B">
                        <w:rPr>
                          <w:rFonts w:cstheme="majorHAnsi"/>
                          <w:noProof/>
                          <w:rPrChange w:id="6193" w:author="Petter Vang Brakalsvaalet [pev2]" w:date="2021-04-29T15:52:00Z">
                            <w:rPr>
                              <w:rFonts w:cstheme="majorHAnsi"/>
                              <w:noProof/>
                            </w:rPr>
                          </w:rPrChange>
                        </w:rPr>
                        <w:delText xml:space="preserve">[7] </w:delText>
                      </w:r>
                    </w:del>
                  </w:p>
                </w:tc>
                <w:tc>
                  <w:tcPr>
                    <w:tcW w:w="0" w:type="auto"/>
                    <w:hideMark/>
                  </w:tcPr>
                  <w:p w14:paraId="372D38C7" w14:textId="77777777" w:rsidR="00EF6495" w:rsidRPr="00555D5E" w:rsidDel="005C6B1B" w:rsidRDefault="00EF6495" w:rsidP="00DD38F8">
                    <w:pPr>
                      <w:pStyle w:val="Bibliography"/>
                      <w:rPr>
                        <w:del w:id="6194" w:author="Petter Vang Brakalsvaalet [pev2]" w:date="2021-04-28T00:53:00Z"/>
                        <w:rFonts w:cstheme="majorHAnsi"/>
                        <w:noProof/>
                        <w:rPrChange w:id="6195" w:author="Petter Vang Brakalsvaalet [pev2]" w:date="2021-04-29T15:52:00Z">
                          <w:rPr>
                            <w:del w:id="6196" w:author="Petter Vang Brakalsvaalet [pev2]" w:date="2021-04-28T00:53:00Z"/>
                            <w:rFonts w:cstheme="majorHAnsi"/>
                            <w:noProof/>
                          </w:rPr>
                        </w:rPrChange>
                      </w:rPr>
                      <w:pPrChange w:id="6197" w:author="Petter Vang Brakalsvaalet [pev2]" w:date="2021-04-29T11:31:00Z">
                        <w:pPr>
                          <w:pStyle w:val="Bibliography"/>
                        </w:pPr>
                      </w:pPrChange>
                    </w:pPr>
                    <w:del w:id="6198" w:author="Petter Vang Brakalsvaalet [pev2]" w:date="2021-04-28T00:53:00Z">
                      <w:r w:rsidRPr="00555D5E" w:rsidDel="005C6B1B">
                        <w:rPr>
                          <w:rFonts w:cstheme="majorHAnsi"/>
                          <w:noProof/>
                          <w:rPrChange w:id="6199" w:author="Petter Vang Brakalsvaalet [pev2]" w:date="2021-04-29T15:52:00Z">
                            <w:rPr>
                              <w:rFonts w:cstheme="majorHAnsi"/>
                              <w:noProof/>
                            </w:rPr>
                          </w:rPrChange>
                        </w:rPr>
                        <w:delText>funcell Games Pvt Ltd, “Hide and Seek..!,” 30 10 2020. [Online]. Available: https://apps.apple.com/gb/app/hide-and-seek/id1537051480. [Accessed 08 03 2021].</w:delText>
                      </w:r>
                    </w:del>
                  </w:p>
                </w:tc>
              </w:tr>
              <w:tr w:rsidR="00EF6495" w:rsidRPr="00555D5E" w:rsidDel="005C6B1B" w14:paraId="15A16379" w14:textId="77777777">
                <w:trPr>
                  <w:divId w:val="1316229190"/>
                  <w:tblCellSpacing w:w="15" w:type="dxa"/>
                  <w:del w:id="6200" w:author="Petter Vang Brakalsvaalet [pev2]" w:date="2021-04-28T00:53:00Z"/>
                </w:trPr>
                <w:tc>
                  <w:tcPr>
                    <w:tcW w:w="50" w:type="pct"/>
                    <w:hideMark/>
                  </w:tcPr>
                  <w:p w14:paraId="4A5B3063" w14:textId="77777777" w:rsidR="00EF6495" w:rsidRPr="00555D5E" w:rsidDel="005C6B1B" w:rsidRDefault="00EF6495" w:rsidP="00DD38F8">
                    <w:pPr>
                      <w:pStyle w:val="Bibliography"/>
                      <w:rPr>
                        <w:del w:id="6201" w:author="Petter Vang Brakalsvaalet [pev2]" w:date="2021-04-28T00:53:00Z"/>
                        <w:rFonts w:cstheme="majorHAnsi"/>
                        <w:noProof/>
                        <w:rPrChange w:id="6202" w:author="Petter Vang Brakalsvaalet [pev2]" w:date="2021-04-29T15:52:00Z">
                          <w:rPr>
                            <w:del w:id="6203" w:author="Petter Vang Brakalsvaalet [pev2]" w:date="2021-04-28T00:53:00Z"/>
                            <w:rFonts w:cstheme="majorHAnsi"/>
                            <w:noProof/>
                          </w:rPr>
                        </w:rPrChange>
                      </w:rPr>
                      <w:pPrChange w:id="6204" w:author="Petter Vang Brakalsvaalet [pev2]" w:date="2021-04-29T11:31:00Z">
                        <w:pPr>
                          <w:pStyle w:val="Bibliography"/>
                        </w:pPr>
                      </w:pPrChange>
                    </w:pPr>
                    <w:del w:id="6205" w:author="Petter Vang Brakalsvaalet [pev2]" w:date="2021-04-28T00:53:00Z">
                      <w:r w:rsidRPr="00555D5E" w:rsidDel="005C6B1B">
                        <w:rPr>
                          <w:rFonts w:cstheme="majorHAnsi"/>
                          <w:noProof/>
                          <w:rPrChange w:id="6206" w:author="Petter Vang Brakalsvaalet [pev2]" w:date="2021-04-29T15:52:00Z">
                            <w:rPr>
                              <w:rFonts w:cstheme="majorHAnsi"/>
                              <w:noProof/>
                            </w:rPr>
                          </w:rPrChange>
                        </w:rPr>
                        <w:delText xml:space="preserve">[8] </w:delText>
                      </w:r>
                    </w:del>
                  </w:p>
                </w:tc>
                <w:tc>
                  <w:tcPr>
                    <w:tcW w:w="0" w:type="auto"/>
                    <w:hideMark/>
                  </w:tcPr>
                  <w:p w14:paraId="275C2919" w14:textId="77777777" w:rsidR="00EF6495" w:rsidRPr="00555D5E" w:rsidDel="005C6B1B" w:rsidRDefault="00EF6495" w:rsidP="00DD38F8">
                    <w:pPr>
                      <w:pStyle w:val="Bibliography"/>
                      <w:rPr>
                        <w:del w:id="6207" w:author="Petter Vang Brakalsvaalet [pev2]" w:date="2021-04-28T00:53:00Z"/>
                        <w:rFonts w:cstheme="majorHAnsi"/>
                        <w:noProof/>
                        <w:rPrChange w:id="6208" w:author="Petter Vang Brakalsvaalet [pev2]" w:date="2021-04-29T15:52:00Z">
                          <w:rPr>
                            <w:del w:id="6209" w:author="Petter Vang Brakalsvaalet [pev2]" w:date="2021-04-28T00:53:00Z"/>
                            <w:rFonts w:cstheme="majorHAnsi"/>
                            <w:noProof/>
                          </w:rPr>
                        </w:rPrChange>
                      </w:rPr>
                      <w:pPrChange w:id="6210" w:author="Petter Vang Brakalsvaalet [pev2]" w:date="2021-04-29T11:31:00Z">
                        <w:pPr>
                          <w:pStyle w:val="Bibliography"/>
                        </w:pPr>
                      </w:pPrChange>
                    </w:pPr>
                    <w:del w:id="6211" w:author="Petter Vang Brakalsvaalet [pev2]" w:date="2021-04-28T00:53:00Z">
                      <w:r w:rsidRPr="00555D5E" w:rsidDel="005C6B1B">
                        <w:rPr>
                          <w:rFonts w:cstheme="majorHAnsi"/>
                          <w:noProof/>
                          <w:rPrChange w:id="6212" w:author="Petter Vang Brakalsvaalet [pev2]" w:date="2021-04-29T15:52:00Z">
                            <w:rPr>
                              <w:rFonts w:cstheme="majorHAnsi"/>
                              <w:noProof/>
                            </w:rPr>
                          </w:rPrChange>
                        </w:rPr>
                        <w:delText xml:space="preserve">M. B. M. B. A. H. M. T. a. R. W. Caroline Begbie, 2D Apple Games by Tutorials Second Edition, raywenderlich.com: Razeware LLC, 2017. </w:delText>
                      </w:r>
                    </w:del>
                  </w:p>
                </w:tc>
              </w:tr>
            </w:tbl>
            <w:p w14:paraId="6B71E60E" w14:textId="77777777" w:rsidR="00EF6495" w:rsidRPr="00555D5E" w:rsidDel="005C6B1B" w:rsidRDefault="00EF6495" w:rsidP="00DD38F8">
              <w:pPr>
                <w:divId w:val="1316229190"/>
                <w:rPr>
                  <w:del w:id="6213" w:author="Petter Vang Brakalsvaalet [pev2]" w:date="2021-04-28T00:53:00Z"/>
                  <w:rFonts w:cstheme="majorHAnsi"/>
                  <w:noProof/>
                  <w:rPrChange w:id="6214" w:author="Petter Vang Brakalsvaalet [pev2]" w:date="2021-04-29T15:52:00Z">
                    <w:rPr>
                      <w:del w:id="6215" w:author="Petter Vang Brakalsvaalet [pev2]" w:date="2021-04-28T00:53:00Z"/>
                      <w:rFonts w:cstheme="majorHAnsi"/>
                      <w:noProof/>
                    </w:rPr>
                  </w:rPrChange>
                </w:rPr>
                <w:pPrChange w:id="6216" w:author="Petter Vang Brakalsvaalet [pev2]" w:date="2021-04-29T11:31:00Z">
                  <w:pPr>
                    <w:divId w:val="1316229190"/>
                  </w:pPr>
                </w:pPrChange>
              </w:pPr>
            </w:p>
            <w:p w14:paraId="2FB7A366" w14:textId="379B2095" w:rsidR="00C54DC3" w:rsidRPr="00555D5E" w:rsidRDefault="00C54DC3" w:rsidP="003C79F9">
              <w:pPr>
                <w:rPr>
                  <w:rFonts w:cstheme="majorHAnsi"/>
                </w:rPr>
              </w:pPr>
              <w:r w:rsidRPr="00E5491D">
                <w:rPr>
                  <w:rFonts w:cstheme="majorHAnsi"/>
                  <w:b/>
                  <w:bCs/>
                  <w:noProof/>
                </w:rPr>
                <w:fldChar w:fldCharType="end"/>
              </w:r>
            </w:p>
          </w:sdtContent>
        </w:sdt>
      </w:sdtContent>
    </w:sdt>
    <w:p w14:paraId="23BF22E8" w14:textId="42B30D04" w:rsidR="009B764F" w:rsidRPr="00555D5E" w:rsidRDefault="00CE5506" w:rsidP="003C79F9">
      <w:pPr>
        <w:ind w:left="709"/>
        <w:rPr>
          <w:rFonts w:cstheme="majorHAnsi"/>
          <w:rPrChange w:id="6217" w:author="Petter Vang Brakalsvaalet [pev2]" w:date="2021-04-29T15:52:00Z">
            <w:rPr>
              <w:rFonts w:cstheme="majorHAnsi"/>
            </w:rPr>
          </w:rPrChange>
        </w:rPr>
      </w:pPr>
      <w:r w:rsidRPr="00555D5E">
        <w:rPr>
          <w:rFonts w:cstheme="majorHAnsi"/>
          <w:rPrChange w:id="6218" w:author="Petter Vang Brakalsvaalet [pev2]" w:date="2021-04-29T15:52:00Z">
            <w:rPr>
              <w:rFonts w:cstheme="majorHAnsi"/>
            </w:rPr>
          </w:rPrChange>
        </w:rPr>
        <w:br/>
      </w:r>
      <w:bookmarkStart w:id="6219" w:name="_Toc192777717"/>
      <w:r w:rsidR="009B764F" w:rsidRPr="00555D5E">
        <w:rPr>
          <w:rFonts w:cstheme="majorHAnsi"/>
          <w:rPrChange w:id="6220" w:author="Petter Vang Brakalsvaalet [pev2]" w:date="2021-04-29T15:52:00Z">
            <w:rPr>
              <w:rFonts w:cstheme="majorHAnsi"/>
            </w:rPr>
          </w:rPrChange>
        </w:rPr>
        <w:br w:type="page"/>
      </w:r>
    </w:p>
    <w:p w14:paraId="49BD962F" w14:textId="6DC59E6C" w:rsidR="00C56B91" w:rsidRPr="00555D5E" w:rsidRDefault="00711DBE" w:rsidP="003C79F9">
      <w:pPr>
        <w:pStyle w:val="Heading1"/>
        <w:rPr>
          <w:rFonts w:cstheme="majorHAnsi"/>
          <w:lang w:val="en-GB"/>
          <w:rPrChange w:id="6221" w:author="Petter Vang Brakalsvaalet [pev2]" w:date="2021-04-29T15:52:00Z">
            <w:rPr>
              <w:rFonts w:cstheme="majorHAnsi"/>
              <w:lang w:val="en-GB"/>
            </w:rPr>
          </w:rPrChange>
        </w:rPr>
      </w:pPr>
      <w:bookmarkStart w:id="6222" w:name="_Toc222978613"/>
      <w:bookmarkStart w:id="6223" w:name="_Toc70592438"/>
      <w:r w:rsidRPr="00555D5E">
        <w:rPr>
          <w:rFonts w:cstheme="majorHAnsi"/>
          <w:lang w:val="en-GB"/>
          <w:rPrChange w:id="6224" w:author="Petter Vang Brakalsvaalet [pev2]" w:date="2021-04-29T15:52:00Z">
            <w:rPr>
              <w:rFonts w:cstheme="majorHAnsi"/>
              <w:lang w:val="en-GB"/>
            </w:rPr>
          </w:rPrChange>
        </w:rPr>
        <w:lastRenderedPageBreak/>
        <w:t>Appendices</w:t>
      </w:r>
      <w:bookmarkEnd w:id="6219"/>
      <w:bookmarkEnd w:id="6222"/>
      <w:bookmarkEnd w:id="6223"/>
    </w:p>
    <w:p w14:paraId="35F1D489" w14:textId="77777777" w:rsidR="00834211" w:rsidRPr="00555D5E" w:rsidRDefault="002B67EA" w:rsidP="00555D5E">
      <w:pPr>
        <w:pStyle w:val="AppendixSection"/>
        <w:rPr>
          <w:rFonts w:cstheme="majorHAnsi"/>
          <w:lang w:val="en-GB"/>
          <w:rPrChange w:id="6225" w:author="Petter Vang Brakalsvaalet [pev2]" w:date="2021-04-29T15:52:00Z">
            <w:rPr>
              <w:rFonts w:cstheme="majorHAnsi"/>
              <w:lang w:val="en-GB"/>
            </w:rPr>
          </w:rPrChange>
        </w:rPr>
      </w:pPr>
      <w:bookmarkStart w:id="6226" w:name="_Toc222978614"/>
      <w:bookmarkStart w:id="6227" w:name="_Toc70592439"/>
      <w:r w:rsidRPr="00555D5E">
        <w:rPr>
          <w:rFonts w:cstheme="majorHAnsi"/>
          <w:lang w:val="en-GB"/>
          <w:rPrChange w:id="6228" w:author="Petter Vang Brakalsvaalet [pev2]" w:date="2021-04-29T15:52:00Z">
            <w:rPr>
              <w:rFonts w:cstheme="majorHAnsi"/>
              <w:lang w:val="en-GB"/>
            </w:rPr>
          </w:rPrChange>
        </w:rPr>
        <w:t>Thi</w:t>
      </w:r>
      <w:r w:rsidR="00031FBA" w:rsidRPr="00555D5E">
        <w:rPr>
          <w:rFonts w:cstheme="majorHAnsi"/>
          <w:lang w:val="en-GB"/>
          <w:rPrChange w:id="6229" w:author="Petter Vang Brakalsvaalet [pev2]" w:date="2021-04-29T15:52:00Z">
            <w:rPr>
              <w:rFonts w:cstheme="majorHAnsi"/>
              <w:lang w:val="en-GB"/>
            </w:rPr>
          </w:rPrChange>
        </w:rPr>
        <w:t>rd</w:t>
      </w:r>
      <w:r w:rsidR="00F56705" w:rsidRPr="00555D5E">
        <w:rPr>
          <w:rFonts w:cstheme="majorHAnsi"/>
          <w:lang w:val="en-GB"/>
          <w:rPrChange w:id="6230" w:author="Petter Vang Brakalsvaalet [pev2]" w:date="2021-04-29T15:52:00Z">
            <w:rPr>
              <w:rFonts w:cstheme="majorHAnsi"/>
              <w:lang w:val="en-GB"/>
            </w:rPr>
          </w:rPrChange>
        </w:rPr>
        <w:t>-</w:t>
      </w:r>
      <w:r w:rsidRPr="00555D5E">
        <w:rPr>
          <w:rFonts w:cstheme="majorHAnsi"/>
          <w:lang w:val="en-GB"/>
          <w:rPrChange w:id="6231" w:author="Petter Vang Brakalsvaalet [pev2]" w:date="2021-04-29T15:52:00Z">
            <w:rPr>
              <w:rFonts w:cstheme="majorHAnsi"/>
              <w:lang w:val="en-GB"/>
            </w:rPr>
          </w:rPrChange>
        </w:rPr>
        <w:t>Party Code</w:t>
      </w:r>
      <w:r w:rsidR="0042405C" w:rsidRPr="00555D5E">
        <w:rPr>
          <w:rFonts w:cstheme="majorHAnsi"/>
          <w:lang w:val="en-GB"/>
          <w:rPrChange w:id="6232" w:author="Petter Vang Brakalsvaalet [pev2]" w:date="2021-04-29T15:52:00Z">
            <w:rPr>
              <w:rFonts w:cstheme="majorHAnsi"/>
              <w:lang w:val="en-GB"/>
            </w:rPr>
          </w:rPrChange>
        </w:rPr>
        <w:t xml:space="preserve"> and Libraries</w:t>
      </w:r>
      <w:bookmarkEnd w:id="6226"/>
      <w:bookmarkEnd w:id="6227"/>
    </w:p>
    <w:p w14:paraId="47AC9663" w14:textId="1800CBF2" w:rsidR="000C191F" w:rsidRPr="00555D5E" w:rsidRDefault="000C191F" w:rsidP="00555D5E">
      <w:pPr>
        <w:rPr>
          <w:rFonts w:cstheme="majorHAnsi"/>
          <w:rPrChange w:id="6233" w:author="Petter Vang Brakalsvaalet [pev2]" w:date="2021-04-29T15:52:00Z">
            <w:rPr>
              <w:rFonts w:cstheme="majorHAnsi"/>
            </w:rPr>
          </w:rPrChange>
        </w:rPr>
      </w:pPr>
      <w:r w:rsidRPr="00555D5E">
        <w:rPr>
          <w:rFonts w:cstheme="majorHAnsi"/>
          <w:rPrChange w:id="6234" w:author="Petter Vang Brakalsvaalet [pev2]" w:date="2021-04-29T15:52:00Z">
            <w:rPr>
              <w:rFonts w:cstheme="majorHAnsi"/>
            </w:rPr>
          </w:rPrChange>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555D5E" w:rsidRDefault="000C191F" w:rsidP="00DD38F8">
      <w:pPr>
        <w:rPr>
          <w:rFonts w:cstheme="majorHAnsi"/>
          <w:rPrChange w:id="6235" w:author="Petter Vang Brakalsvaalet [pev2]" w:date="2021-04-29T15:52:00Z">
            <w:rPr>
              <w:rFonts w:cstheme="majorHAnsi"/>
            </w:rPr>
          </w:rPrChange>
        </w:rPr>
        <w:pPrChange w:id="6236" w:author="Petter Vang Brakalsvaalet [pev2]" w:date="2021-04-29T11:31:00Z">
          <w:pPr/>
        </w:pPrChange>
      </w:pPr>
    </w:p>
    <w:p w14:paraId="7F104AB1" w14:textId="77777777" w:rsidR="000C191F" w:rsidRPr="00555D5E" w:rsidRDefault="000C191F" w:rsidP="00DD38F8">
      <w:pPr>
        <w:rPr>
          <w:rFonts w:cstheme="majorHAnsi"/>
          <w:rPrChange w:id="6237" w:author="Petter Vang Brakalsvaalet [pev2]" w:date="2021-04-29T15:52:00Z">
            <w:rPr>
              <w:rFonts w:cstheme="majorHAnsi"/>
            </w:rPr>
          </w:rPrChange>
        </w:rPr>
        <w:pPrChange w:id="6238" w:author="Petter Vang Brakalsvaalet [pev2]" w:date="2021-04-29T11:31:00Z">
          <w:pPr/>
        </w:pPrChange>
      </w:pPr>
      <w:r w:rsidRPr="00555D5E">
        <w:rPr>
          <w:rFonts w:cstheme="majorHAnsi"/>
          <w:b/>
          <w:bCs/>
          <w:rPrChange w:id="6239" w:author="Petter Vang Brakalsvaalet [pev2]" w:date="2021-04-29T15:52:00Z">
            <w:rPr>
              <w:rFonts w:cstheme="majorHAnsi"/>
              <w:b/>
              <w:bCs/>
            </w:rPr>
          </w:rPrChange>
        </w:rPr>
        <w:t>Copyright</w:t>
      </w:r>
      <w:r w:rsidRPr="00555D5E">
        <w:rPr>
          <w:rFonts w:cstheme="majorHAnsi"/>
          <w:rPrChange w:id="6240" w:author="Petter Vang Brakalsvaalet [pev2]" w:date="2021-04-29T15:52:00Z">
            <w:rPr>
              <w:rFonts w:cstheme="majorHAnsi"/>
            </w:rPr>
          </w:rPrChange>
        </w:rPr>
        <w:t xml:space="preserve"> (c) 2017 Razeware LLC</w:t>
      </w:r>
    </w:p>
    <w:p w14:paraId="2F0E679B" w14:textId="77777777" w:rsidR="000C191F" w:rsidRPr="00555D5E" w:rsidRDefault="000C191F" w:rsidP="00DD38F8">
      <w:pPr>
        <w:rPr>
          <w:rFonts w:cstheme="majorHAnsi"/>
          <w:rPrChange w:id="6241" w:author="Petter Vang Brakalsvaalet [pev2]" w:date="2021-04-29T15:52:00Z">
            <w:rPr>
              <w:rFonts w:cstheme="majorHAnsi"/>
            </w:rPr>
          </w:rPrChange>
        </w:rPr>
        <w:pPrChange w:id="6242" w:author="Petter Vang Brakalsvaalet [pev2]" w:date="2021-04-29T11:31:00Z">
          <w:pPr/>
        </w:pPrChange>
      </w:pPr>
      <w:r w:rsidRPr="00555D5E">
        <w:rPr>
          <w:rFonts w:cstheme="majorHAnsi"/>
          <w:rPrChange w:id="6243" w:author="Petter Vang Brakalsvaalet [pev2]" w:date="2021-04-29T15:52:00Z">
            <w:rPr>
              <w:rFonts w:cstheme="majorHAnsi"/>
            </w:rPr>
          </w:rPrChange>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555D5E" w:rsidRDefault="000C191F" w:rsidP="00DD38F8">
      <w:pPr>
        <w:rPr>
          <w:rFonts w:cstheme="majorHAnsi"/>
          <w:rPrChange w:id="6244" w:author="Petter Vang Brakalsvaalet [pev2]" w:date="2021-04-29T15:52:00Z">
            <w:rPr>
              <w:rFonts w:cstheme="majorHAnsi"/>
            </w:rPr>
          </w:rPrChange>
        </w:rPr>
        <w:pPrChange w:id="6245" w:author="Petter Vang Brakalsvaalet [pev2]" w:date="2021-04-29T11:31:00Z">
          <w:pPr/>
        </w:pPrChange>
      </w:pPr>
      <w:r w:rsidRPr="00555D5E">
        <w:rPr>
          <w:rFonts w:cstheme="majorHAnsi"/>
          <w:rPrChange w:id="6246" w:author="Petter Vang Brakalsvaalet [pev2]" w:date="2021-04-29T15:52:00Z">
            <w:rPr>
              <w:rFonts w:cstheme="majorHAnsi"/>
            </w:rPr>
          </w:rPrChange>
        </w:rPr>
        <w:t>The above copyright notice and this permission notice shall be included in all copies or substantial portions of the Software.</w:t>
      </w:r>
    </w:p>
    <w:p w14:paraId="3D40C058" w14:textId="77777777" w:rsidR="000C191F" w:rsidRPr="00555D5E" w:rsidRDefault="000C191F" w:rsidP="00DD38F8">
      <w:pPr>
        <w:rPr>
          <w:rFonts w:cstheme="majorHAnsi"/>
          <w:rPrChange w:id="6247" w:author="Petter Vang Brakalsvaalet [pev2]" w:date="2021-04-29T15:52:00Z">
            <w:rPr>
              <w:rFonts w:cstheme="majorHAnsi"/>
            </w:rPr>
          </w:rPrChange>
        </w:rPr>
        <w:pPrChange w:id="6248" w:author="Petter Vang Brakalsvaalet [pev2]" w:date="2021-04-29T11:31:00Z">
          <w:pPr/>
        </w:pPrChange>
      </w:pPr>
      <w:r w:rsidRPr="00555D5E">
        <w:rPr>
          <w:rFonts w:cstheme="majorHAnsi"/>
          <w:rPrChange w:id="6249" w:author="Petter Vang Brakalsvaalet [pev2]" w:date="2021-04-29T15:52:00Z">
            <w:rPr>
              <w:rFonts w:cstheme="majorHAnsi"/>
            </w:rPr>
          </w:rPrChange>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555D5E" w:rsidRDefault="000C191F" w:rsidP="00DD38F8">
      <w:pPr>
        <w:rPr>
          <w:rFonts w:cstheme="majorHAnsi"/>
          <w:rPrChange w:id="6250" w:author="Petter Vang Brakalsvaalet [pev2]" w:date="2021-04-29T15:52:00Z">
            <w:rPr>
              <w:rFonts w:cstheme="majorHAnsi"/>
            </w:rPr>
          </w:rPrChange>
        </w:rPr>
        <w:pPrChange w:id="6251" w:author="Petter Vang Brakalsvaalet [pev2]" w:date="2021-04-29T11:31:00Z">
          <w:pPr/>
        </w:pPrChange>
      </w:pPr>
      <w:r w:rsidRPr="00555D5E">
        <w:rPr>
          <w:rFonts w:cstheme="majorHAnsi"/>
          <w:rPrChange w:id="6252" w:author="Petter Vang Brakalsvaalet [pev2]" w:date="2021-04-29T15:52:00Z">
            <w:rPr>
              <w:rFonts w:cstheme="majorHAnsi"/>
            </w:rPr>
          </w:rPrChange>
        </w:rPr>
        <w:t xml:space="preserve">THE SOFTWARE IS PROVIDED "AS IS", WITHOUT WARRANTY OF ANY KIND, EXPRESS OR IMPLIED, INCLUDING BUT NOT LIMITED TO THE WARRANTIES OF MERCHANTABILITY, FITNESS FOR A PARTICULAR PURPOSE AND NONINFRINGEMENT. IN NO EVENT SHALL THE </w:t>
      </w:r>
      <w:r w:rsidRPr="00555D5E">
        <w:rPr>
          <w:rFonts w:cstheme="majorHAnsi"/>
          <w:b/>
          <w:bCs/>
          <w:rPrChange w:id="6253" w:author="Petter Vang Brakalsvaalet [pev2]" w:date="2021-04-29T15:52:00Z">
            <w:rPr>
              <w:rFonts w:cstheme="majorHAnsi"/>
              <w:b/>
              <w:bCs/>
            </w:rPr>
          </w:rPrChange>
        </w:rPr>
        <w:t>AUTHORS</w:t>
      </w:r>
      <w:r w:rsidRPr="00555D5E">
        <w:rPr>
          <w:rFonts w:cstheme="majorHAnsi"/>
          <w:rPrChange w:id="6254" w:author="Petter Vang Brakalsvaalet [pev2]" w:date="2021-04-29T15:52:00Z">
            <w:rPr>
              <w:rFonts w:cstheme="majorHAnsi"/>
            </w:rPr>
          </w:rPrChange>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255" w:author="Petter Vang Brakalsvaalet [pev2]" w:date="2021-04-29T15:52:00Z">
            <w:rPr>
              <w:rFonts w:eastAsiaTheme="minorEastAsia" w:cstheme="majorHAnsi"/>
              <w:color w:val="000000"/>
              <w:sz w:val="22"/>
              <w:szCs w:val="22"/>
              <w:lang w:eastAsia="ja-JP"/>
            </w:rPr>
          </w:rPrChange>
        </w:rPr>
        <w:pPrChange w:id="6256"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257"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258"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2B839F"/>
          <w:sz w:val="20"/>
          <w:szCs w:val="20"/>
          <w:lang w:eastAsia="ja-JP"/>
          <w:rPrChange w:id="625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60"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26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62"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263"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64" w:author="Petter Vang Brakalsvaalet [pev2]" w:date="2021-04-29T15:52:00Z">
            <w:rPr>
              <w:rFonts w:eastAsiaTheme="minorEastAsia" w:cstheme="majorHAnsi"/>
              <w:color w:val="000000"/>
              <w:sz w:val="22"/>
              <w:szCs w:val="22"/>
              <w:lang w:eastAsia="ja-JP"/>
            </w:rPr>
          </w:rPrChange>
        </w:rPr>
        <w:t xml:space="preserve"> {</w:t>
      </w:r>
    </w:p>
    <w:p w14:paraId="6CF524EB"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265" w:author="Petter Vang Brakalsvaalet [pev2]" w:date="2021-04-29T15:52:00Z">
            <w:rPr>
              <w:rFonts w:eastAsiaTheme="minorEastAsia" w:cstheme="majorHAnsi"/>
              <w:color w:val="000000"/>
              <w:sz w:val="22"/>
              <w:szCs w:val="22"/>
              <w:lang w:eastAsia="ja-JP"/>
            </w:rPr>
          </w:rPrChange>
        </w:rPr>
        <w:pPrChange w:id="626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26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26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269"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27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27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72" w:author="Petter Vang Brakalsvaalet [pev2]" w:date="2021-04-29T15:52:00Z">
            <w:rPr>
              <w:rFonts w:eastAsiaTheme="minorEastAsia" w:cstheme="majorHAnsi"/>
              <w:color w:val="000000"/>
              <w:sz w:val="22"/>
              <w:szCs w:val="22"/>
              <w:lang w:eastAsia="ja-JP"/>
            </w:rPr>
          </w:rPrChange>
        </w:rPr>
        <w:t>(x: left.</w:t>
      </w:r>
      <w:r w:rsidRPr="00555D5E">
        <w:rPr>
          <w:rFonts w:eastAsiaTheme="minorEastAsia" w:cstheme="majorHAnsi"/>
          <w:color w:val="2B839F"/>
          <w:sz w:val="20"/>
          <w:szCs w:val="20"/>
          <w:lang w:eastAsia="ja-JP"/>
          <w:rPrChange w:id="6273"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27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275"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276"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277"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278" w:author="Petter Vang Brakalsvaalet [pev2]" w:date="2021-04-29T15:52:00Z">
            <w:rPr>
              <w:rFonts w:eastAsiaTheme="minorEastAsia" w:cstheme="majorHAnsi"/>
              <w:color w:val="000000"/>
              <w:sz w:val="22"/>
              <w:szCs w:val="22"/>
              <w:lang w:eastAsia="ja-JP"/>
            </w:rPr>
          </w:rPrChange>
        </w:rPr>
        <w:t>, y: left.</w:t>
      </w:r>
      <w:r w:rsidRPr="00555D5E">
        <w:rPr>
          <w:rFonts w:eastAsiaTheme="minorEastAsia" w:cstheme="majorHAnsi"/>
          <w:color w:val="2B839F"/>
          <w:sz w:val="20"/>
          <w:szCs w:val="20"/>
          <w:lang w:eastAsia="ja-JP"/>
          <w:rPrChange w:id="6279"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28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281"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282"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283"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284" w:author="Petter Vang Brakalsvaalet [pev2]" w:date="2021-04-29T15:52:00Z">
            <w:rPr>
              <w:rFonts w:eastAsiaTheme="minorEastAsia" w:cstheme="majorHAnsi"/>
              <w:color w:val="000000"/>
              <w:sz w:val="22"/>
              <w:szCs w:val="22"/>
              <w:lang w:eastAsia="ja-JP"/>
            </w:rPr>
          </w:rPrChange>
        </w:rPr>
        <w:t>)</w:t>
      </w:r>
    </w:p>
    <w:p w14:paraId="13964DF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285" w:author="Petter Vang Brakalsvaalet [pev2]" w:date="2021-04-29T15:52:00Z">
            <w:rPr>
              <w:rFonts w:eastAsiaTheme="minorEastAsia" w:cstheme="majorHAnsi"/>
              <w:color w:val="000000"/>
              <w:sz w:val="22"/>
              <w:szCs w:val="22"/>
              <w:lang w:eastAsia="ja-JP"/>
            </w:rPr>
          </w:rPrChange>
        </w:rPr>
        <w:pPrChange w:id="628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287" w:author="Petter Vang Brakalsvaalet [pev2]" w:date="2021-04-29T15:52:00Z">
            <w:rPr>
              <w:rFonts w:eastAsiaTheme="minorEastAsia" w:cstheme="majorHAnsi"/>
              <w:color w:val="000000"/>
              <w:sz w:val="22"/>
              <w:szCs w:val="22"/>
              <w:lang w:eastAsia="ja-JP"/>
            </w:rPr>
          </w:rPrChange>
        </w:rPr>
        <w:t>}</w:t>
      </w:r>
    </w:p>
    <w:p w14:paraId="083A140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288" w:author="Petter Vang Brakalsvaalet [pev2]" w:date="2021-04-29T15:52:00Z">
            <w:rPr>
              <w:rFonts w:eastAsiaTheme="minorEastAsia" w:cstheme="majorHAnsi"/>
              <w:color w:val="000000"/>
              <w:sz w:val="22"/>
              <w:szCs w:val="22"/>
              <w:lang w:eastAsia="ja-JP"/>
            </w:rPr>
          </w:rPrChange>
        </w:rPr>
        <w:pPrChange w:id="6289"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290"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291"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0000FF"/>
          <w:sz w:val="20"/>
          <w:szCs w:val="20"/>
          <w:lang w:eastAsia="ja-JP"/>
          <w:rPrChange w:id="6292"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29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294"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95"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296"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297" w:author="Petter Vang Brakalsvaalet [pev2]" w:date="2021-04-29T15:52:00Z">
            <w:rPr>
              <w:rFonts w:eastAsiaTheme="minorEastAsia" w:cstheme="majorHAnsi"/>
              <w:color w:val="000000"/>
              <w:sz w:val="22"/>
              <w:szCs w:val="22"/>
              <w:lang w:eastAsia="ja-JP"/>
            </w:rPr>
          </w:rPrChange>
        </w:rPr>
        <w:t>) {</w:t>
      </w:r>
    </w:p>
    <w:p w14:paraId="371E86A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298" w:author="Petter Vang Brakalsvaalet [pev2]" w:date="2021-04-29T15:52:00Z">
            <w:rPr>
              <w:rFonts w:eastAsiaTheme="minorEastAsia" w:cstheme="majorHAnsi"/>
              <w:color w:val="000000"/>
              <w:sz w:val="22"/>
              <w:szCs w:val="22"/>
              <w:lang w:eastAsia="ja-JP"/>
            </w:rPr>
          </w:rPrChange>
        </w:rPr>
        <w:pPrChange w:id="629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0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301" w:author="Petter Vang Brakalsvaalet [pev2]" w:date="2021-04-29T15:52:00Z">
            <w:rPr>
              <w:rFonts w:eastAsiaTheme="minorEastAsia" w:cstheme="majorHAnsi"/>
              <w:color w:val="000000"/>
              <w:sz w:val="22"/>
              <w:szCs w:val="22"/>
              <w:lang w:eastAsia="ja-JP"/>
            </w:rPr>
          </w:rPrChange>
        </w:rPr>
        <w:tab/>
        <w:t>left = left + right</w:t>
      </w:r>
    </w:p>
    <w:p w14:paraId="2920FDD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02" w:author="Petter Vang Brakalsvaalet [pev2]" w:date="2021-04-29T15:52:00Z">
            <w:rPr>
              <w:rFonts w:eastAsiaTheme="minorEastAsia" w:cstheme="majorHAnsi"/>
              <w:color w:val="000000"/>
              <w:sz w:val="22"/>
              <w:szCs w:val="22"/>
              <w:lang w:eastAsia="ja-JP"/>
            </w:rPr>
          </w:rPrChange>
        </w:rPr>
        <w:pPrChange w:id="630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04" w:author="Petter Vang Brakalsvaalet [pev2]" w:date="2021-04-29T15:52:00Z">
            <w:rPr>
              <w:rFonts w:eastAsiaTheme="minorEastAsia" w:cstheme="majorHAnsi"/>
              <w:color w:val="000000"/>
              <w:sz w:val="22"/>
              <w:szCs w:val="22"/>
              <w:lang w:eastAsia="ja-JP"/>
            </w:rPr>
          </w:rPrChange>
        </w:rPr>
        <w:t>}</w:t>
      </w:r>
    </w:p>
    <w:p w14:paraId="71B762B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05" w:author="Petter Vang Brakalsvaalet [pev2]" w:date="2021-04-29T15:52:00Z">
            <w:rPr>
              <w:rFonts w:eastAsiaTheme="minorEastAsia" w:cstheme="majorHAnsi"/>
              <w:color w:val="000000"/>
              <w:sz w:val="22"/>
              <w:szCs w:val="22"/>
              <w:lang w:eastAsia="ja-JP"/>
            </w:rPr>
          </w:rPrChange>
        </w:rPr>
        <w:pPrChange w:id="6306"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307"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308"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2B839F"/>
          <w:sz w:val="20"/>
          <w:szCs w:val="20"/>
          <w:lang w:eastAsia="ja-JP"/>
          <w:rPrChange w:id="630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10"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31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12"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313"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14" w:author="Petter Vang Brakalsvaalet [pev2]" w:date="2021-04-29T15:52:00Z">
            <w:rPr>
              <w:rFonts w:eastAsiaTheme="minorEastAsia" w:cstheme="majorHAnsi"/>
              <w:color w:val="000000"/>
              <w:sz w:val="22"/>
              <w:szCs w:val="22"/>
              <w:lang w:eastAsia="ja-JP"/>
            </w:rPr>
          </w:rPrChange>
        </w:rPr>
        <w:t xml:space="preserve"> {</w:t>
      </w:r>
    </w:p>
    <w:p w14:paraId="2353147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15" w:author="Petter Vang Brakalsvaalet [pev2]" w:date="2021-04-29T15:52:00Z">
            <w:rPr>
              <w:rFonts w:eastAsiaTheme="minorEastAsia" w:cstheme="majorHAnsi"/>
              <w:color w:val="000000"/>
              <w:sz w:val="22"/>
              <w:szCs w:val="22"/>
              <w:lang w:eastAsia="ja-JP"/>
            </w:rPr>
          </w:rPrChange>
        </w:rPr>
        <w:pPrChange w:id="631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1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31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319"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32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2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22" w:author="Petter Vang Brakalsvaalet [pev2]" w:date="2021-04-29T15:52:00Z">
            <w:rPr>
              <w:rFonts w:eastAsiaTheme="minorEastAsia" w:cstheme="majorHAnsi"/>
              <w:color w:val="000000"/>
              <w:sz w:val="22"/>
              <w:szCs w:val="22"/>
              <w:lang w:eastAsia="ja-JP"/>
            </w:rPr>
          </w:rPrChange>
        </w:rPr>
        <w:t>(x: left.</w:t>
      </w:r>
      <w:r w:rsidRPr="00555D5E">
        <w:rPr>
          <w:rFonts w:eastAsiaTheme="minorEastAsia" w:cstheme="majorHAnsi"/>
          <w:color w:val="2B839F"/>
          <w:sz w:val="20"/>
          <w:szCs w:val="20"/>
          <w:lang w:eastAsia="ja-JP"/>
          <w:rPrChange w:id="6323"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32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25"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326"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327"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328" w:author="Petter Vang Brakalsvaalet [pev2]" w:date="2021-04-29T15:52:00Z">
            <w:rPr>
              <w:rFonts w:eastAsiaTheme="minorEastAsia" w:cstheme="majorHAnsi"/>
              <w:color w:val="000000"/>
              <w:sz w:val="22"/>
              <w:szCs w:val="22"/>
              <w:lang w:eastAsia="ja-JP"/>
            </w:rPr>
          </w:rPrChange>
        </w:rPr>
        <w:t>, y: left.</w:t>
      </w:r>
      <w:r w:rsidRPr="00555D5E">
        <w:rPr>
          <w:rFonts w:eastAsiaTheme="minorEastAsia" w:cstheme="majorHAnsi"/>
          <w:color w:val="2B839F"/>
          <w:sz w:val="20"/>
          <w:szCs w:val="20"/>
          <w:lang w:eastAsia="ja-JP"/>
          <w:rPrChange w:id="6329"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33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31"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332"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333"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334" w:author="Petter Vang Brakalsvaalet [pev2]" w:date="2021-04-29T15:52:00Z">
            <w:rPr>
              <w:rFonts w:eastAsiaTheme="minorEastAsia" w:cstheme="majorHAnsi"/>
              <w:color w:val="000000"/>
              <w:sz w:val="22"/>
              <w:szCs w:val="22"/>
              <w:lang w:eastAsia="ja-JP"/>
            </w:rPr>
          </w:rPrChange>
        </w:rPr>
        <w:t>)</w:t>
      </w:r>
    </w:p>
    <w:p w14:paraId="45452186"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35" w:author="Petter Vang Brakalsvaalet [pev2]" w:date="2021-04-29T15:52:00Z">
            <w:rPr>
              <w:rFonts w:eastAsiaTheme="minorEastAsia" w:cstheme="majorHAnsi"/>
              <w:color w:val="000000"/>
              <w:sz w:val="22"/>
              <w:szCs w:val="22"/>
              <w:lang w:eastAsia="ja-JP"/>
            </w:rPr>
          </w:rPrChange>
        </w:rPr>
        <w:pPrChange w:id="633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37" w:author="Petter Vang Brakalsvaalet [pev2]" w:date="2021-04-29T15:52:00Z">
            <w:rPr>
              <w:rFonts w:eastAsiaTheme="minorEastAsia" w:cstheme="majorHAnsi"/>
              <w:color w:val="000000"/>
              <w:sz w:val="22"/>
              <w:szCs w:val="22"/>
              <w:lang w:eastAsia="ja-JP"/>
            </w:rPr>
          </w:rPrChange>
        </w:rPr>
        <w:t>}</w:t>
      </w:r>
    </w:p>
    <w:p w14:paraId="0823FB0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38" w:author="Petter Vang Brakalsvaalet [pev2]" w:date="2021-04-29T15:52:00Z">
            <w:rPr>
              <w:rFonts w:eastAsiaTheme="minorEastAsia" w:cstheme="majorHAnsi"/>
              <w:color w:val="000000"/>
              <w:sz w:val="22"/>
              <w:szCs w:val="22"/>
              <w:lang w:eastAsia="ja-JP"/>
            </w:rPr>
          </w:rPrChange>
        </w:rPr>
        <w:pPrChange w:id="6339"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340"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341"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0000FF"/>
          <w:sz w:val="20"/>
          <w:szCs w:val="20"/>
          <w:lang w:eastAsia="ja-JP"/>
          <w:rPrChange w:id="6342"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34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44"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45"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346"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47" w:author="Petter Vang Brakalsvaalet [pev2]" w:date="2021-04-29T15:52:00Z">
            <w:rPr>
              <w:rFonts w:eastAsiaTheme="minorEastAsia" w:cstheme="majorHAnsi"/>
              <w:color w:val="000000"/>
              <w:sz w:val="22"/>
              <w:szCs w:val="22"/>
              <w:lang w:eastAsia="ja-JP"/>
            </w:rPr>
          </w:rPrChange>
        </w:rPr>
        <w:t>) {</w:t>
      </w:r>
    </w:p>
    <w:p w14:paraId="67622437"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48" w:author="Petter Vang Brakalsvaalet [pev2]" w:date="2021-04-29T15:52:00Z">
            <w:rPr>
              <w:rFonts w:eastAsiaTheme="minorEastAsia" w:cstheme="majorHAnsi"/>
              <w:color w:val="000000"/>
              <w:sz w:val="22"/>
              <w:szCs w:val="22"/>
              <w:lang w:eastAsia="ja-JP"/>
            </w:rPr>
          </w:rPrChange>
        </w:rPr>
        <w:pPrChange w:id="634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5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351" w:author="Petter Vang Brakalsvaalet [pev2]" w:date="2021-04-29T15:52:00Z">
            <w:rPr>
              <w:rFonts w:eastAsiaTheme="minorEastAsia" w:cstheme="majorHAnsi"/>
              <w:color w:val="000000"/>
              <w:sz w:val="22"/>
              <w:szCs w:val="22"/>
              <w:lang w:eastAsia="ja-JP"/>
            </w:rPr>
          </w:rPrChange>
        </w:rPr>
        <w:tab/>
        <w:t>left = left - right</w:t>
      </w:r>
    </w:p>
    <w:p w14:paraId="3B1448AB"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52" w:author="Petter Vang Brakalsvaalet [pev2]" w:date="2021-04-29T15:52:00Z">
            <w:rPr>
              <w:rFonts w:eastAsiaTheme="minorEastAsia" w:cstheme="majorHAnsi"/>
              <w:color w:val="000000"/>
              <w:sz w:val="22"/>
              <w:szCs w:val="22"/>
              <w:lang w:eastAsia="ja-JP"/>
            </w:rPr>
          </w:rPrChange>
        </w:rPr>
        <w:pPrChange w:id="635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54" w:author="Petter Vang Brakalsvaalet [pev2]" w:date="2021-04-29T15:52:00Z">
            <w:rPr>
              <w:rFonts w:eastAsiaTheme="minorEastAsia" w:cstheme="majorHAnsi"/>
              <w:color w:val="000000"/>
              <w:sz w:val="22"/>
              <w:szCs w:val="22"/>
              <w:lang w:eastAsia="ja-JP"/>
            </w:rPr>
          </w:rPrChange>
        </w:rPr>
        <w:t>}</w:t>
      </w:r>
    </w:p>
    <w:p w14:paraId="1434972C"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55" w:author="Petter Vang Brakalsvaalet [pev2]" w:date="2021-04-29T15:52:00Z">
            <w:rPr>
              <w:rFonts w:eastAsiaTheme="minorEastAsia" w:cstheme="majorHAnsi"/>
              <w:color w:val="000000"/>
              <w:sz w:val="22"/>
              <w:szCs w:val="22"/>
              <w:lang w:eastAsia="ja-JP"/>
            </w:rPr>
          </w:rPrChange>
        </w:rPr>
        <w:pPrChange w:id="6356"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357"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358"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2B839F"/>
          <w:sz w:val="20"/>
          <w:szCs w:val="20"/>
          <w:lang w:eastAsia="ja-JP"/>
          <w:rPrChange w:id="635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60"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36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62"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363"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64" w:author="Petter Vang Brakalsvaalet [pev2]" w:date="2021-04-29T15:52:00Z">
            <w:rPr>
              <w:rFonts w:eastAsiaTheme="minorEastAsia" w:cstheme="majorHAnsi"/>
              <w:color w:val="000000"/>
              <w:sz w:val="22"/>
              <w:szCs w:val="22"/>
              <w:lang w:eastAsia="ja-JP"/>
            </w:rPr>
          </w:rPrChange>
        </w:rPr>
        <w:t xml:space="preserve"> {</w:t>
      </w:r>
    </w:p>
    <w:p w14:paraId="40983EA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65" w:author="Petter Vang Brakalsvaalet [pev2]" w:date="2021-04-29T15:52:00Z">
            <w:rPr>
              <w:rFonts w:eastAsiaTheme="minorEastAsia" w:cstheme="majorHAnsi"/>
              <w:color w:val="000000"/>
              <w:sz w:val="22"/>
              <w:szCs w:val="22"/>
              <w:lang w:eastAsia="ja-JP"/>
            </w:rPr>
          </w:rPrChange>
        </w:rPr>
        <w:pPrChange w:id="636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6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36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369"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37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7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72" w:author="Petter Vang Brakalsvaalet [pev2]" w:date="2021-04-29T15:52:00Z">
            <w:rPr>
              <w:rFonts w:eastAsiaTheme="minorEastAsia" w:cstheme="majorHAnsi"/>
              <w:color w:val="000000"/>
              <w:sz w:val="22"/>
              <w:szCs w:val="22"/>
              <w:lang w:eastAsia="ja-JP"/>
            </w:rPr>
          </w:rPrChange>
        </w:rPr>
        <w:t>(x: left.</w:t>
      </w:r>
      <w:r w:rsidRPr="00555D5E">
        <w:rPr>
          <w:rFonts w:eastAsiaTheme="minorEastAsia" w:cstheme="majorHAnsi"/>
          <w:color w:val="2B839F"/>
          <w:sz w:val="20"/>
          <w:szCs w:val="20"/>
          <w:lang w:eastAsia="ja-JP"/>
          <w:rPrChange w:id="6373"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37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75"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376"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377"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378" w:author="Petter Vang Brakalsvaalet [pev2]" w:date="2021-04-29T15:52:00Z">
            <w:rPr>
              <w:rFonts w:eastAsiaTheme="minorEastAsia" w:cstheme="majorHAnsi"/>
              <w:color w:val="000000"/>
              <w:sz w:val="22"/>
              <w:szCs w:val="22"/>
              <w:lang w:eastAsia="ja-JP"/>
            </w:rPr>
          </w:rPrChange>
        </w:rPr>
        <w:t>, y: left.</w:t>
      </w:r>
      <w:r w:rsidRPr="00555D5E">
        <w:rPr>
          <w:rFonts w:eastAsiaTheme="minorEastAsia" w:cstheme="majorHAnsi"/>
          <w:color w:val="2B839F"/>
          <w:sz w:val="20"/>
          <w:szCs w:val="20"/>
          <w:lang w:eastAsia="ja-JP"/>
          <w:rPrChange w:id="6379"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38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81"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382"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383"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384" w:author="Petter Vang Brakalsvaalet [pev2]" w:date="2021-04-29T15:52:00Z">
            <w:rPr>
              <w:rFonts w:eastAsiaTheme="minorEastAsia" w:cstheme="majorHAnsi"/>
              <w:color w:val="000000"/>
              <w:sz w:val="22"/>
              <w:szCs w:val="22"/>
              <w:lang w:eastAsia="ja-JP"/>
            </w:rPr>
          </w:rPrChange>
        </w:rPr>
        <w:t>)</w:t>
      </w:r>
    </w:p>
    <w:p w14:paraId="2BA8C4C5"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85" w:author="Petter Vang Brakalsvaalet [pev2]" w:date="2021-04-29T15:52:00Z">
            <w:rPr>
              <w:rFonts w:eastAsiaTheme="minorEastAsia" w:cstheme="majorHAnsi"/>
              <w:color w:val="000000"/>
              <w:sz w:val="22"/>
              <w:szCs w:val="22"/>
              <w:lang w:eastAsia="ja-JP"/>
            </w:rPr>
          </w:rPrChange>
        </w:rPr>
        <w:pPrChange w:id="638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387" w:author="Petter Vang Brakalsvaalet [pev2]" w:date="2021-04-29T15:52:00Z">
            <w:rPr>
              <w:rFonts w:eastAsiaTheme="minorEastAsia" w:cstheme="majorHAnsi"/>
              <w:color w:val="000000"/>
              <w:sz w:val="22"/>
              <w:szCs w:val="22"/>
              <w:lang w:eastAsia="ja-JP"/>
            </w:rPr>
          </w:rPrChange>
        </w:rPr>
        <w:t>}</w:t>
      </w:r>
    </w:p>
    <w:p w14:paraId="04917836"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88" w:author="Petter Vang Brakalsvaalet [pev2]" w:date="2021-04-29T15:52:00Z">
            <w:rPr>
              <w:rFonts w:eastAsiaTheme="minorEastAsia" w:cstheme="majorHAnsi"/>
              <w:color w:val="000000"/>
              <w:sz w:val="22"/>
              <w:szCs w:val="22"/>
              <w:lang w:eastAsia="ja-JP"/>
            </w:rPr>
          </w:rPrChange>
        </w:rPr>
        <w:pPrChange w:id="6389"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390"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391"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0000FF"/>
          <w:sz w:val="20"/>
          <w:szCs w:val="20"/>
          <w:lang w:eastAsia="ja-JP"/>
          <w:rPrChange w:id="6392"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39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394"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95"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396"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397" w:author="Petter Vang Brakalsvaalet [pev2]" w:date="2021-04-29T15:52:00Z">
            <w:rPr>
              <w:rFonts w:eastAsiaTheme="minorEastAsia" w:cstheme="majorHAnsi"/>
              <w:color w:val="000000"/>
              <w:sz w:val="22"/>
              <w:szCs w:val="22"/>
              <w:lang w:eastAsia="ja-JP"/>
            </w:rPr>
          </w:rPrChange>
        </w:rPr>
        <w:t>) {</w:t>
      </w:r>
    </w:p>
    <w:p w14:paraId="5BBD5D66"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398" w:author="Petter Vang Brakalsvaalet [pev2]" w:date="2021-04-29T15:52:00Z">
            <w:rPr>
              <w:rFonts w:eastAsiaTheme="minorEastAsia" w:cstheme="majorHAnsi"/>
              <w:color w:val="000000"/>
              <w:sz w:val="22"/>
              <w:szCs w:val="22"/>
              <w:lang w:eastAsia="ja-JP"/>
            </w:rPr>
          </w:rPrChange>
        </w:rPr>
        <w:pPrChange w:id="639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0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401" w:author="Petter Vang Brakalsvaalet [pev2]" w:date="2021-04-29T15:52:00Z">
            <w:rPr>
              <w:rFonts w:eastAsiaTheme="minorEastAsia" w:cstheme="majorHAnsi"/>
              <w:color w:val="000000"/>
              <w:sz w:val="22"/>
              <w:szCs w:val="22"/>
              <w:lang w:eastAsia="ja-JP"/>
            </w:rPr>
          </w:rPrChange>
        </w:rPr>
        <w:tab/>
        <w:t>left = left * right</w:t>
      </w:r>
    </w:p>
    <w:p w14:paraId="0AB4EB3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02" w:author="Petter Vang Brakalsvaalet [pev2]" w:date="2021-04-29T15:52:00Z">
            <w:rPr>
              <w:rFonts w:eastAsiaTheme="minorEastAsia" w:cstheme="majorHAnsi"/>
              <w:color w:val="000000"/>
              <w:sz w:val="22"/>
              <w:szCs w:val="22"/>
              <w:lang w:eastAsia="ja-JP"/>
            </w:rPr>
          </w:rPrChange>
        </w:rPr>
        <w:pPrChange w:id="640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04" w:author="Petter Vang Brakalsvaalet [pev2]" w:date="2021-04-29T15:52:00Z">
            <w:rPr>
              <w:rFonts w:eastAsiaTheme="minorEastAsia" w:cstheme="majorHAnsi"/>
              <w:color w:val="000000"/>
              <w:sz w:val="22"/>
              <w:szCs w:val="22"/>
              <w:lang w:eastAsia="ja-JP"/>
            </w:rPr>
          </w:rPrChange>
        </w:rPr>
        <w:t>}</w:t>
      </w:r>
    </w:p>
    <w:p w14:paraId="59B0A307"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05" w:author="Petter Vang Brakalsvaalet [pev2]" w:date="2021-04-29T15:52:00Z">
            <w:rPr>
              <w:rFonts w:eastAsiaTheme="minorEastAsia" w:cstheme="majorHAnsi"/>
              <w:color w:val="000000"/>
              <w:sz w:val="22"/>
              <w:szCs w:val="22"/>
              <w:lang w:eastAsia="ja-JP"/>
            </w:rPr>
          </w:rPrChange>
        </w:rPr>
        <w:pPrChange w:id="6406"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407"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408" w:author="Petter Vang Brakalsvaalet [pev2]" w:date="2021-04-29T15:52:00Z">
            <w:rPr>
              <w:rFonts w:eastAsiaTheme="minorEastAsia" w:cstheme="majorHAnsi"/>
              <w:color w:val="000000"/>
              <w:sz w:val="22"/>
              <w:szCs w:val="22"/>
              <w:lang w:eastAsia="ja-JP"/>
            </w:rPr>
          </w:rPrChange>
        </w:rPr>
        <w:t xml:space="preserve"> * (point: </w:t>
      </w:r>
      <w:r w:rsidRPr="00555D5E">
        <w:rPr>
          <w:rFonts w:eastAsiaTheme="minorEastAsia" w:cstheme="majorHAnsi"/>
          <w:color w:val="2B839F"/>
          <w:sz w:val="20"/>
          <w:szCs w:val="20"/>
          <w:lang w:eastAsia="ja-JP"/>
          <w:rPrChange w:id="640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10" w:author="Petter Vang Brakalsvaalet [pev2]" w:date="2021-04-29T15:52:00Z">
            <w:rPr>
              <w:rFonts w:eastAsiaTheme="minorEastAsia" w:cstheme="majorHAnsi"/>
              <w:color w:val="000000"/>
              <w:sz w:val="22"/>
              <w:szCs w:val="22"/>
              <w:lang w:eastAsia="ja-JP"/>
            </w:rPr>
          </w:rPrChange>
        </w:rPr>
        <w:t xml:space="preserve">, scalar: </w:t>
      </w:r>
      <w:r w:rsidRPr="00555D5E">
        <w:rPr>
          <w:rFonts w:eastAsiaTheme="minorEastAsia" w:cstheme="majorHAnsi"/>
          <w:color w:val="2B839F"/>
          <w:sz w:val="20"/>
          <w:szCs w:val="20"/>
          <w:lang w:eastAsia="ja-JP"/>
          <w:rPrChange w:id="6411"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412"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413"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14" w:author="Petter Vang Brakalsvaalet [pev2]" w:date="2021-04-29T15:52:00Z">
            <w:rPr>
              <w:rFonts w:eastAsiaTheme="minorEastAsia" w:cstheme="majorHAnsi"/>
              <w:color w:val="000000"/>
              <w:sz w:val="22"/>
              <w:szCs w:val="22"/>
              <w:lang w:eastAsia="ja-JP"/>
            </w:rPr>
          </w:rPrChange>
        </w:rPr>
        <w:t xml:space="preserve"> {</w:t>
      </w:r>
    </w:p>
    <w:p w14:paraId="686B1BA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15" w:author="Petter Vang Brakalsvaalet [pev2]" w:date="2021-04-29T15:52:00Z">
            <w:rPr>
              <w:rFonts w:eastAsiaTheme="minorEastAsia" w:cstheme="majorHAnsi"/>
              <w:color w:val="000000"/>
              <w:sz w:val="22"/>
              <w:szCs w:val="22"/>
              <w:lang w:eastAsia="ja-JP"/>
            </w:rPr>
          </w:rPrChange>
        </w:rPr>
        <w:pPrChange w:id="641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1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41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419"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42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2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22" w:author="Petter Vang Brakalsvaalet [pev2]" w:date="2021-04-29T15:52:00Z">
            <w:rPr>
              <w:rFonts w:eastAsiaTheme="minorEastAsia" w:cstheme="majorHAnsi"/>
              <w:color w:val="000000"/>
              <w:sz w:val="22"/>
              <w:szCs w:val="22"/>
              <w:lang w:eastAsia="ja-JP"/>
            </w:rPr>
          </w:rPrChange>
        </w:rPr>
        <w:t>(x: point.</w:t>
      </w:r>
      <w:r w:rsidRPr="00555D5E">
        <w:rPr>
          <w:rFonts w:eastAsiaTheme="minorEastAsia" w:cstheme="majorHAnsi"/>
          <w:color w:val="2B839F"/>
          <w:sz w:val="20"/>
          <w:szCs w:val="20"/>
          <w:lang w:eastAsia="ja-JP"/>
          <w:rPrChange w:id="6423"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42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25"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426" w:author="Petter Vang Brakalsvaalet [pev2]" w:date="2021-04-29T15:52:00Z">
            <w:rPr>
              <w:rFonts w:eastAsiaTheme="minorEastAsia" w:cstheme="majorHAnsi"/>
              <w:color w:val="000000"/>
              <w:sz w:val="22"/>
              <w:szCs w:val="22"/>
              <w:lang w:eastAsia="ja-JP"/>
            </w:rPr>
          </w:rPrChange>
        </w:rPr>
        <w:t xml:space="preserve"> scalar, y: point.</w:t>
      </w:r>
      <w:r w:rsidRPr="00555D5E">
        <w:rPr>
          <w:rFonts w:eastAsiaTheme="minorEastAsia" w:cstheme="majorHAnsi"/>
          <w:color w:val="2B839F"/>
          <w:sz w:val="20"/>
          <w:szCs w:val="20"/>
          <w:lang w:eastAsia="ja-JP"/>
          <w:rPrChange w:id="6427"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42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29"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430" w:author="Petter Vang Brakalsvaalet [pev2]" w:date="2021-04-29T15:52:00Z">
            <w:rPr>
              <w:rFonts w:eastAsiaTheme="minorEastAsia" w:cstheme="majorHAnsi"/>
              <w:color w:val="000000"/>
              <w:sz w:val="22"/>
              <w:szCs w:val="22"/>
              <w:lang w:eastAsia="ja-JP"/>
            </w:rPr>
          </w:rPrChange>
        </w:rPr>
        <w:t xml:space="preserve"> scalar)</w:t>
      </w:r>
    </w:p>
    <w:p w14:paraId="7010ED3F"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31" w:author="Petter Vang Brakalsvaalet [pev2]" w:date="2021-04-29T15:52:00Z">
            <w:rPr>
              <w:rFonts w:eastAsiaTheme="minorEastAsia" w:cstheme="majorHAnsi"/>
              <w:color w:val="000000"/>
              <w:sz w:val="22"/>
              <w:szCs w:val="22"/>
              <w:lang w:eastAsia="ja-JP"/>
            </w:rPr>
          </w:rPrChange>
        </w:rPr>
        <w:pPrChange w:id="643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33" w:author="Petter Vang Brakalsvaalet [pev2]" w:date="2021-04-29T15:52:00Z">
            <w:rPr>
              <w:rFonts w:eastAsiaTheme="minorEastAsia" w:cstheme="majorHAnsi"/>
              <w:color w:val="000000"/>
              <w:sz w:val="22"/>
              <w:szCs w:val="22"/>
              <w:lang w:eastAsia="ja-JP"/>
            </w:rPr>
          </w:rPrChange>
        </w:rPr>
        <w:lastRenderedPageBreak/>
        <w:t>}</w:t>
      </w:r>
    </w:p>
    <w:p w14:paraId="546A7555"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34" w:author="Petter Vang Brakalsvaalet [pev2]" w:date="2021-04-29T15:52:00Z">
            <w:rPr>
              <w:rFonts w:eastAsiaTheme="minorEastAsia" w:cstheme="majorHAnsi"/>
              <w:color w:val="000000"/>
              <w:sz w:val="22"/>
              <w:szCs w:val="22"/>
              <w:lang w:eastAsia="ja-JP"/>
            </w:rPr>
          </w:rPrChange>
        </w:rPr>
        <w:pPrChange w:id="6435"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436"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437" w:author="Petter Vang Brakalsvaalet [pev2]" w:date="2021-04-29T15:52:00Z">
            <w:rPr>
              <w:rFonts w:eastAsiaTheme="minorEastAsia" w:cstheme="majorHAnsi"/>
              <w:color w:val="000000"/>
              <w:sz w:val="22"/>
              <w:szCs w:val="22"/>
              <w:lang w:eastAsia="ja-JP"/>
            </w:rPr>
          </w:rPrChange>
        </w:rPr>
        <w:t xml:space="preserve"> *= (point: </w:t>
      </w:r>
      <w:r w:rsidRPr="00555D5E">
        <w:rPr>
          <w:rFonts w:eastAsiaTheme="minorEastAsia" w:cstheme="majorHAnsi"/>
          <w:color w:val="0000FF"/>
          <w:sz w:val="20"/>
          <w:szCs w:val="20"/>
          <w:lang w:eastAsia="ja-JP"/>
          <w:rPrChange w:id="6438"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43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40"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41" w:author="Petter Vang Brakalsvaalet [pev2]" w:date="2021-04-29T15:52:00Z">
            <w:rPr>
              <w:rFonts w:eastAsiaTheme="minorEastAsia" w:cstheme="majorHAnsi"/>
              <w:color w:val="000000"/>
              <w:sz w:val="22"/>
              <w:szCs w:val="22"/>
              <w:lang w:eastAsia="ja-JP"/>
            </w:rPr>
          </w:rPrChange>
        </w:rPr>
        <w:t xml:space="preserve">, scalar: </w:t>
      </w:r>
      <w:r w:rsidRPr="00555D5E">
        <w:rPr>
          <w:rFonts w:eastAsiaTheme="minorEastAsia" w:cstheme="majorHAnsi"/>
          <w:color w:val="2B839F"/>
          <w:sz w:val="20"/>
          <w:szCs w:val="20"/>
          <w:lang w:eastAsia="ja-JP"/>
          <w:rPrChange w:id="6442"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443" w:author="Petter Vang Brakalsvaalet [pev2]" w:date="2021-04-29T15:52:00Z">
            <w:rPr>
              <w:rFonts w:eastAsiaTheme="minorEastAsia" w:cstheme="majorHAnsi"/>
              <w:color w:val="000000"/>
              <w:sz w:val="22"/>
              <w:szCs w:val="22"/>
              <w:lang w:eastAsia="ja-JP"/>
            </w:rPr>
          </w:rPrChange>
        </w:rPr>
        <w:t>) {</w:t>
      </w:r>
    </w:p>
    <w:p w14:paraId="13242A01"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44" w:author="Petter Vang Brakalsvaalet [pev2]" w:date="2021-04-29T15:52:00Z">
            <w:rPr>
              <w:rFonts w:eastAsiaTheme="minorEastAsia" w:cstheme="majorHAnsi"/>
              <w:color w:val="000000"/>
              <w:sz w:val="22"/>
              <w:szCs w:val="22"/>
              <w:lang w:eastAsia="ja-JP"/>
            </w:rPr>
          </w:rPrChange>
        </w:rPr>
        <w:pPrChange w:id="6445"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4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447" w:author="Petter Vang Brakalsvaalet [pev2]" w:date="2021-04-29T15:52:00Z">
            <w:rPr>
              <w:rFonts w:eastAsiaTheme="minorEastAsia" w:cstheme="majorHAnsi"/>
              <w:color w:val="000000"/>
              <w:sz w:val="22"/>
              <w:szCs w:val="22"/>
              <w:lang w:eastAsia="ja-JP"/>
            </w:rPr>
          </w:rPrChange>
        </w:rPr>
        <w:tab/>
        <w:t>point = point * scalar</w:t>
      </w:r>
    </w:p>
    <w:p w14:paraId="6D6C1FF5"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48" w:author="Petter Vang Brakalsvaalet [pev2]" w:date="2021-04-29T15:52:00Z">
            <w:rPr>
              <w:rFonts w:eastAsiaTheme="minorEastAsia" w:cstheme="majorHAnsi"/>
              <w:color w:val="000000"/>
              <w:sz w:val="22"/>
              <w:szCs w:val="22"/>
              <w:lang w:eastAsia="ja-JP"/>
            </w:rPr>
          </w:rPrChange>
        </w:rPr>
        <w:pPrChange w:id="644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50" w:author="Petter Vang Brakalsvaalet [pev2]" w:date="2021-04-29T15:52:00Z">
            <w:rPr>
              <w:rFonts w:eastAsiaTheme="minorEastAsia" w:cstheme="majorHAnsi"/>
              <w:color w:val="000000"/>
              <w:sz w:val="22"/>
              <w:szCs w:val="22"/>
              <w:lang w:eastAsia="ja-JP"/>
            </w:rPr>
          </w:rPrChange>
        </w:rPr>
        <w:t>}</w:t>
      </w:r>
    </w:p>
    <w:p w14:paraId="6812F1A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51" w:author="Petter Vang Brakalsvaalet [pev2]" w:date="2021-04-29T15:52:00Z">
            <w:rPr>
              <w:rFonts w:eastAsiaTheme="minorEastAsia" w:cstheme="majorHAnsi"/>
              <w:color w:val="000000"/>
              <w:sz w:val="22"/>
              <w:szCs w:val="22"/>
              <w:lang w:eastAsia="ja-JP"/>
            </w:rPr>
          </w:rPrChange>
        </w:rPr>
        <w:pPrChange w:id="6452"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453"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454" w:author="Petter Vang Brakalsvaalet [pev2]" w:date="2021-04-29T15:52:00Z">
            <w:rPr>
              <w:rFonts w:eastAsiaTheme="minorEastAsia" w:cstheme="majorHAnsi"/>
              <w:color w:val="000000"/>
              <w:sz w:val="22"/>
              <w:szCs w:val="22"/>
              <w:lang w:eastAsia="ja-JP"/>
            </w:rPr>
          </w:rPrChange>
        </w:rPr>
        <w:t xml:space="preserve"> / (left: </w:t>
      </w:r>
      <w:r w:rsidRPr="00555D5E">
        <w:rPr>
          <w:rFonts w:eastAsiaTheme="minorEastAsia" w:cstheme="majorHAnsi"/>
          <w:color w:val="2B839F"/>
          <w:sz w:val="20"/>
          <w:szCs w:val="20"/>
          <w:lang w:eastAsia="ja-JP"/>
          <w:rPrChange w:id="6455"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56"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457"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58"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45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60" w:author="Petter Vang Brakalsvaalet [pev2]" w:date="2021-04-29T15:52:00Z">
            <w:rPr>
              <w:rFonts w:eastAsiaTheme="minorEastAsia" w:cstheme="majorHAnsi"/>
              <w:color w:val="000000"/>
              <w:sz w:val="22"/>
              <w:szCs w:val="22"/>
              <w:lang w:eastAsia="ja-JP"/>
            </w:rPr>
          </w:rPrChange>
        </w:rPr>
        <w:t xml:space="preserve"> {</w:t>
      </w:r>
    </w:p>
    <w:p w14:paraId="39CDE3BF"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61" w:author="Petter Vang Brakalsvaalet [pev2]" w:date="2021-04-29T15:52:00Z">
            <w:rPr>
              <w:rFonts w:eastAsiaTheme="minorEastAsia" w:cstheme="majorHAnsi"/>
              <w:color w:val="000000"/>
              <w:sz w:val="22"/>
              <w:szCs w:val="22"/>
              <w:lang w:eastAsia="ja-JP"/>
            </w:rPr>
          </w:rPrChange>
        </w:rPr>
        <w:pPrChange w:id="646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6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464"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465"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46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67"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68" w:author="Petter Vang Brakalsvaalet [pev2]" w:date="2021-04-29T15:52:00Z">
            <w:rPr>
              <w:rFonts w:eastAsiaTheme="minorEastAsia" w:cstheme="majorHAnsi"/>
              <w:color w:val="000000"/>
              <w:sz w:val="22"/>
              <w:szCs w:val="22"/>
              <w:lang w:eastAsia="ja-JP"/>
            </w:rPr>
          </w:rPrChange>
        </w:rPr>
        <w:t>(x: left.</w:t>
      </w:r>
      <w:r w:rsidRPr="00555D5E">
        <w:rPr>
          <w:rFonts w:eastAsiaTheme="minorEastAsia" w:cstheme="majorHAnsi"/>
          <w:color w:val="2B839F"/>
          <w:sz w:val="20"/>
          <w:szCs w:val="20"/>
          <w:lang w:eastAsia="ja-JP"/>
          <w:rPrChange w:id="6469"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47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71"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472"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473"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474" w:author="Petter Vang Brakalsvaalet [pev2]" w:date="2021-04-29T15:52:00Z">
            <w:rPr>
              <w:rFonts w:eastAsiaTheme="minorEastAsia" w:cstheme="majorHAnsi"/>
              <w:color w:val="000000"/>
              <w:sz w:val="22"/>
              <w:szCs w:val="22"/>
              <w:lang w:eastAsia="ja-JP"/>
            </w:rPr>
          </w:rPrChange>
        </w:rPr>
        <w:t>, y: left.</w:t>
      </w:r>
      <w:r w:rsidRPr="00555D5E">
        <w:rPr>
          <w:rFonts w:eastAsiaTheme="minorEastAsia" w:cstheme="majorHAnsi"/>
          <w:color w:val="2B839F"/>
          <w:sz w:val="20"/>
          <w:szCs w:val="20"/>
          <w:lang w:eastAsia="ja-JP"/>
          <w:rPrChange w:id="6475"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47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77"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478" w:author="Petter Vang Brakalsvaalet [pev2]" w:date="2021-04-29T15:52:00Z">
            <w:rPr>
              <w:rFonts w:eastAsiaTheme="minorEastAsia" w:cstheme="majorHAnsi"/>
              <w:color w:val="000000"/>
              <w:sz w:val="22"/>
              <w:szCs w:val="22"/>
              <w:lang w:eastAsia="ja-JP"/>
            </w:rPr>
          </w:rPrChange>
        </w:rPr>
        <w:t xml:space="preserve"> right.</w:t>
      </w:r>
      <w:r w:rsidRPr="00555D5E">
        <w:rPr>
          <w:rFonts w:eastAsiaTheme="minorEastAsia" w:cstheme="majorHAnsi"/>
          <w:color w:val="2B839F"/>
          <w:sz w:val="20"/>
          <w:szCs w:val="20"/>
          <w:lang w:eastAsia="ja-JP"/>
          <w:rPrChange w:id="6479"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480" w:author="Petter Vang Brakalsvaalet [pev2]" w:date="2021-04-29T15:52:00Z">
            <w:rPr>
              <w:rFonts w:eastAsiaTheme="minorEastAsia" w:cstheme="majorHAnsi"/>
              <w:color w:val="000000"/>
              <w:sz w:val="22"/>
              <w:szCs w:val="22"/>
              <w:lang w:eastAsia="ja-JP"/>
            </w:rPr>
          </w:rPrChange>
        </w:rPr>
        <w:t>)</w:t>
      </w:r>
    </w:p>
    <w:p w14:paraId="2AA6D9D3"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81" w:author="Petter Vang Brakalsvaalet [pev2]" w:date="2021-04-29T15:52:00Z">
            <w:rPr>
              <w:rFonts w:eastAsiaTheme="minorEastAsia" w:cstheme="majorHAnsi"/>
              <w:color w:val="000000"/>
              <w:sz w:val="22"/>
              <w:szCs w:val="22"/>
              <w:lang w:eastAsia="ja-JP"/>
            </w:rPr>
          </w:rPrChange>
        </w:rPr>
        <w:pPrChange w:id="648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83" w:author="Petter Vang Brakalsvaalet [pev2]" w:date="2021-04-29T15:52:00Z">
            <w:rPr>
              <w:rFonts w:eastAsiaTheme="minorEastAsia" w:cstheme="majorHAnsi"/>
              <w:color w:val="000000"/>
              <w:sz w:val="22"/>
              <w:szCs w:val="22"/>
              <w:lang w:eastAsia="ja-JP"/>
            </w:rPr>
          </w:rPrChange>
        </w:rPr>
        <w:t>}</w:t>
      </w:r>
    </w:p>
    <w:p w14:paraId="5DFF396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84" w:author="Petter Vang Brakalsvaalet [pev2]" w:date="2021-04-29T15:52:00Z">
            <w:rPr>
              <w:rFonts w:eastAsiaTheme="minorEastAsia" w:cstheme="majorHAnsi"/>
              <w:color w:val="000000"/>
              <w:sz w:val="22"/>
              <w:szCs w:val="22"/>
              <w:lang w:eastAsia="ja-JP"/>
            </w:rPr>
          </w:rPrChange>
        </w:rPr>
        <w:pPrChange w:id="6485"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486"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487" w:author="Petter Vang Brakalsvaalet [pev2]" w:date="2021-04-29T15:52:00Z">
            <w:rPr>
              <w:rFonts w:eastAsiaTheme="minorEastAsia" w:cstheme="majorHAnsi"/>
              <w:color w:val="000000"/>
              <w:sz w:val="22"/>
              <w:szCs w:val="22"/>
              <w:lang w:eastAsia="ja-JP"/>
            </w:rPr>
          </w:rPrChange>
        </w:rPr>
        <w:t xml:space="preserve"> /= ( left: </w:t>
      </w:r>
      <w:r w:rsidRPr="00555D5E">
        <w:rPr>
          <w:rFonts w:eastAsiaTheme="minorEastAsia" w:cstheme="majorHAnsi"/>
          <w:color w:val="0000FF"/>
          <w:sz w:val="20"/>
          <w:szCs w:val="20"/>
          <w:lang w:eastAsia="ja-JP"/>
          <w:rPrChange w:id="6488"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48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490"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91" w:author="Petter Vang Brakalsvaalet [pev2]" w:date="2021-04-29T15:52:00Z">
            <w:rPr>
              <w:rFonts w:eastAsiaTheme="minorEastAsia" w:cstheme="majorHAnsi"/>
              <w:color w:val="000000"/>
              <w:sz w:val="22"/>
              <w:szCs w:val="22"/>
              <w:lang w:eastAsia="ja-JP"/>
            </w:rPr>
          </w:rPrChange>
        </w:rPr>
        <w:t xml:space="preserve">, right: </w:t>
      </w:r>
      <w:r w:rsidRPr="00555D5E">
        <w:rPr>
          <w:rFonts w:eastAsiaTheme="minorEastAsia" w:cstheme="majorHAnsi"/>
          <w:color w:val="2B839F"/>
          <w:sz w:val="20"/>
          <w:szCs w:val="20"/>
          <w:lang w:eastAsia="ja-JP"/>
          <w:rPrChange w:id="6492"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493" w:author="Petter Vang Brakalsvaalet [pev2]" w:date="2021-04-29T15:52:00Z">
            <w:rPr>
              <w:rFonts w:eastAsiaTheme="minorEastAsia" w:cstheme="majorHAnsi"/>
              <w:color w:val="000000"/>
              <w:sz w:val="22"/>
              <w:szCs w:val="22"/>
              <w:lang w:eastAsia="ja-JP"/>
            </w:rPr>
          </w:rPrChange>
        </w:rPr>
        <w:t>) {</w:t>
      </w:r>
    </w:p>
    <w:p w14:paraId="234A4F1B"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94" w:author="Petter Vang Brakalsvaalet [pev2]" w:date="2021-04-29T15:52:00Z">
            <w:rPr>
              <w:rFonts w:eastAsiaTheme="minorEastAsia" w:cstheme="majorHAnsi"/>
              <w:color w:val="000000"/>
              <w:sz w:val="22"/>
              <w:szCs w:val="22"/>
              <w:lang w:eastAsia="ja-JP"/>
            </w:rPr>
          </w:rPrChange>
        </w:rPr>
        <w:pPrChange w:id="6495"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49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497" w:author="Petter Vang Brakalsvaalet [pev2]" w:date="2021-04-29T15:52:00Z">
            <w:rPr>
              <w:rFonts w:eastAsiaTheme="minorEastAsia" w:cstheme="majorHAnsi"/>
              <w:color w:val="000000"/>
              <w:sz w:val="22"/>
              <w:szCs w:val="22"/>
              <w:lang w:eastAsia="ja-JP"/>
            </w:rPr>
          </w:rPrChange>
        </w:rPr>
        <w:tab/>
        <w:t>left = left / right</w:t>
      </w:r>
    </w:p>
    <w:p w14:paraId="74C9901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498" w:author="Petter Vang Brakalsvaalet [pev2]" w:date="2021-04-29T15:52:00Z">
            <w:rPr>
              <w:rFonts w:eastAsiaTheme="minorEastAsia" w:cstheme="majorHAnsi"/>
              <w:color w:val="000000"/>
              <w:sz w:val="22"/>
              <w:szCs w:val="22"/>
              <w:lang w:eastAsia="ja-JP"/>
            </w:rPr>
          </w:rPrChange>
        </w:rPr>
        <w:pPrChange w:id="649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00" w:author="Petter Vang Brakalsvaalet [pev2]" w:date="2021-04-29T15:52:00Z">
            <w:rPr>
              <w:rFonts w:eastAsiaTheme="minorEastAsia" w:cstheme="majorHAnsi"/>
              <w:color w:val="000000"/>
              <w:sz w:val="22"/>
              <w:szCs w:val="22"/>
              <w:lang w:eastAsia="ja-JP"/>
            </w:rPr>
          </w:rPrChange>
        </w:rPr>
        <w:t>}</w:t>
      </w:r>
    </w:p>
    <w:p w14:paraId="73AA38B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01" w:author="Petter Vang Brakalsvaalet [pev2]" w:date="2021-04-29T15:52:00Z">
            <w:rPr>
              <w:rFonts w:eastAsiaTheme="minorEastAsia" w:cstheme="majorHAnsi"/>
              <w:color w:val="000000"/>
              <w:sz w:val="22"/>
              <w:szCs w:val="22"/>
              <w:lang w:eastAsia="ja-JP"/>
            </w:rPr>
          </w:rPrChange>
        </w:rPr>
        <w:pPrChange w:id="6502"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503"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504" w:author="Petter Vang Brakalsvaalet [pev2]" w:date="2021-04-29T15:52:00Z">
            <w:rPr>
              <w:rFonts w:eastAsiaTheme="minorEastAsia" w:cstheme="majorHAnsi"/>
              <w:color w:val="000000"/>
              <w:sz w:val="22"/>
              <w:szCs w:val="22"/>
              <w:lang w:eastAsia="ja-JP"/>
            </w:rPr>
          </w:rPrChange>
        </w:rPr>
        <w:t xml:space="preserve"> / (point: </w:t>
      </w:r>
      <w:r w:rsidRPr="00555D5E">
        <w:rPr>
          <w:rFonts w:eastAsiaTheme="minorEastAsia" w:cstheme="majorHAnsi"/>
          <w:color w:val="2B839F"/>
          <w:sz w:val="20"/>
          <w:szCs w:val="20"/>
          <w:lang w:eastAsia="ja-JP"/>
          <w:rPrChange w:id="6505"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06" w:author="Petter Vang Brakalsvaalet [pev2]" w:date="2021-04-29T15:52:00Z">
            <w:rPr>
              <w:rFonts w:eastAsiaTheme="minorEastAsia" w:cstheme="majorHAnsi"/>
              <w:color w:val="000000"/>
              <w:sz w:val="22"/>
              <w:szCs w:val="22"/>
              <w:lang w:eastAsia="ja-JP"/>
            </w:rPr>
          </w:rPrChange>
        </w:rPr>
        <w:t xml:space="preserve">, scalar: </w:t>
      </w:r>
      <w:r w:rsidRPr="00555D5E">
        <w:rPr>
          <w:rFonts w:eastAsiaTheme="minorEastAsia" w:cstheme="majorHAnsi"/>
          <w:color w:val="2B839F"/>
          <w:sz w:val="20"/>
          <w:szCs w:val="20"/>
          <w:lang w:eastAsia="ja-JP"/>
          <w:rPrChange w:id="6507"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508"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509"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10" w:author="Petter Vang Brakalsvaalet [pev2]" w:date="2021-04-29T15:52:00Z">
            <w:rPr>
              <w:rFonts w:eastAsiaTheme="minorEastAsia" w:cstheme="majorHAnsi"/>
              <w:color w:val="000000"/>
              <w:sz w:val="22"/>
              <w:szCs w:val="22"/>
              <w:lang w:eastAsia="ja-JP"/>
            </w:rPr>
          </w:rPrChange>
        </w:rPr>
        <w:t xml:space="preserve"> {</w:t>
      </w:r>
    </w:p>
    <w:p w14:paraId="644ECDAC"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11" w:author="Petter Vang Brakalsvaalet [pev2]" w:date="2021-04-29T15:52:00Z">
            <w:rPr>
              <w:rFonts w:eastAsiaTheme="minorEastAsia" w:cstheme="majorHAnsi"/>
              <w:color w:val="000000"/>
              <w:sz w:val="22"/>
              <w:szCs w:val="22"/>
              <w:lang w:eastAsia="ja-JP"/>
            </w:rPr>
          </w:rPrChange>
        </w:rPr>
        <w:pPrChange w:id="651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1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14"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515"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51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17"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18" w:author="Petter Vang Brakalsvaalet [pev2]" w:date="2021-04-29T15:52:00Z">
            <w:rPr>
              <w:rFonts w:eastAsiaTheme="minorEastAsia" w:cstheme="majorHAnsi"/>
              <w:color w:val="000000"/>
              <w:sz w:val="22"/>
              <w:szCs w:val="22"/>
              <w:lang w:eastAsia="ja-JP"/>
            </w:rPr>
          </w:rPrChange>
        </w:rPr>
        <w:t>(x: point.</w:t>
      </w:r>
      <w:r w:rsidRPr="00555D5E">
        <w:rPr>
          <w:rFonts w:eastAsiaTheme="minorEastAsia" w:cstheme="majorHAnsi"/>
          <w:color w:val="2B839F"/>
          <w:sz w:val="20"/>
          <w:szCs w:val="20"/>
          <w:lang w:eastAsia="ja-JP"/>
          <w:rPrChange w:id="6519"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52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21"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522" w:author="Petter Vang Brakalsvaalet [pev2]" w:date="2021-04-29T15:52:00Z">
            <w:rPr>
              <w:rFonts w:eastAsiaTheme="minorEastAsia" w:cstheme="majorHAnsi"/>
              <w:color w:val="000000"/>
              <w:sz w:val="22"/>
              <w:szCs w:val="22"/>
              <w:lang w:eastAsia="ja-JP"/>
            </w:rPr>
          </w:rPrChange>
        </w:rPr>
        <w:t xml:space="preserve"> scalar, y: point.</w:t>
      </w:r>
      <w:r w:rsidRPr="00555D5E">
        <w:rPr>
          <w:rFonts w:eastAsiaTheme="minorEastAsia" w:cstheme="majorHAnsi"/>
          <w:color w:val="2B839F"/>
          <w:sz w:val="20"/>
          <w:szCs w:val="20"/>
          <w:lang w:eastAsia="ja-JP"/>
          <w:rPrChange w:id="6523"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52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25"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526" w:author="Petter Vang Brakalsvaalet [pev2]" w:date="2021-04-29T15:52:00Z">
            <w:rPr>
              <w:rFonts w:eastAsiaTheme="minorEastAsia" w:cstheme="majorHAnsi"/>
              <w:color w:val="000000"/>
              <w:sz w:val="22"/>
              <w:szCs w:val="22"/>
              <w:lang w:eastAsia="ja-JP"/>
            </w:rPr>
          </w:rPrChange>
        </w:rPr>
        <w:t xml:space="preserve"> scalar)</w:t>
      </w:r>
    </w:p>
    <w:p w14:paraId="3E352FCD"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27" w:author="Petter Vang Brakalsvaalet [pev2]" w:date="2021-04-29T15:52:00Z">
            <w:rPr>
              <w:rFonts w:eastAsiaTheme="minorEastAsia" w:cstheme="majorHAnsi"/>
              <w:color w:val="000000"/>
              <w:sz w:val="22"/>
              <w:szCs w:val="22"/>
              <w:lang w:eastAsia="ja-JP"/>
            </w:rPr>
          </w:rPrChange>
        </w:rPr>
        <w:pPrChange w:id="6528"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29" w:author="Petter Vang Brakalsvaalet [pev2]" w:date="2021-04-29T15:52:00Z">
            <w:rPr>
              <w:rFonts w:eastAsiaTheme="minorEastAsia" w:cstheme="majorHAnsi"/>
              <w:color w:val="000000"/>
              <w:sz w:val="22"/>
              <w:szCs w:val="22"/>
              <w:lang w:eastAsia="ja-JP"/>
            </w:rPr>
          </w:rPrChange>
        </w:rPr>
        <w:t>}</w:t>
      </w:r>
    </w:p>
    <w:p w14:paraId="1977B007"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30" w:author="Petter Vang Brakalsvaalet [pev2]" w:date="2021-04-29T15:52:00Z">
            <w:rPr>
              <w:rFonts w:eastAsiaTheme="minorEastAsia" w:cstheme="majorHAnsi"/>
              <w:color w:val="000000"/>
              <w:sz w:val="22"/>
              <w:szCs w:val="22"/>
              <w:lang w:eastAsia="ja-JP"/>
            </w:rPr>
          </w:rPrChange>
        </w:rPr>
        <w:pPrChange w:id="6531"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532"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533" w:author="Petter Vang Brakalsvaalet [pev2]" w:date="2021-04-29T15:52:00Z">
            <w:rPr>
              <w:rFonts w:eastAsiaTheme="minorEastAsia" w:cstheme="majorHAnsi"/>
              <w:color w:val="000000"/>
              <w:sz w:val="22"/>
              <w:szCs w:val="22"/>
              <w:lang w:eastAsia="ja-JP"/>
            </w:rPr>
          </w:rPrChange>
        </w:rPr>
        <w:t xml:space="preserve"> /= (point: </w:t>
      </w:r>
      <w:r w:rsidRPr="00555D5E">
        <w:rPr>
          <w:rFonts w:eastAsiaTheme="minorEastAsia" w:cstheme="majorHAnsi"/>
          <w:color w:val="0000FF"/>
          <w:sz w:val="20"/>
          <w:szCs w:val="20"/>
          <w:lang w:eastAsia="ja-JP"/>
          <w:rPrChange w:id="6534" w:author="Petter Vang Brakalsvaalet [pev2]" w:date="2021-04-29T15:52:00Z">
            <w:rPr>
              <w:rFonts w:eastAsiaTheme="minorEastAsia" w:cstheme="majorHAnsi"/>
              <w:color w:val="0000FF"/>
              <w:sz w:val="22"/>
              <w:szCs w:val="22"/>
              <w:lang w:eastAsia="ja-JP"/>
            </w:rPr>
          </w:rPrChange>
        </w:rPr>
        <w:t>inout</w:t>
      </w:r>
      <w:r w:rsidRPr="00555D5E">
        <w:rPr>
          <w:rFonts w:eastAsiaTheme="minorEastAsia" w:cstheme="majorHAnsi"/>
          <w:color w:val="000000"/>
          <w:sz w:val="20"/>
          <w:szCs w:val="20"/>
          <w:lang w:eastAsia="ja-JP"/>
          <w:rPrChange w:id="653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36"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37" w:author="Petter Vang Brakalsvaalet [pev2]" w:date="2021-04-29T15:52:00Z">
            <w:rPr>
              <w:rFonts w:eastAsiaTheme="minorEastAsia" w:cstheme="majorHAnsi"/>
              <w:color w:val="000000"/>
              <w:sz w:val="22"/>
              <w:szCs w:val="22"/>
              <w:lang w:eastAsia="ja-JP"/>
            </w:rPr>
          </w:rPrChange>
        </w:rPr>
        <w:t xml:space="preserve">, scalar: </w:t>
      </w:r>
      <w:r w:rsidRPr="00555D5E">
        <w:rPr>
          <w:rFonts w:eastAsiaTheme="minorEastAsia" w:cstheme="majorHAnsi"/>
          <w:color w:val="2B839F"/>
          <w:sz w:val="20"/>
          <w:szCs w:val="20"/>
          <w:lang w:eastAsia="ja-JP"/>
          <w:rPrChange w:id="6538"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539" w:author="Petter Vang Brakalsvaalet [pev2]" w:date="2021-04-29T15:52:00Z">
            <w:rPr>
              <w:rFonts w:eastAsiaTheme="minorEastAsia" w:cstheme="majorHAnsi"/>
              <w:color w:val="000000"/>
              <w:sz w:val="22"/>
              <w:szCs w:val="22"/>
              <w:lang w:eastAsia="ja-JP"/>
            </w:rPr>
          </w:rPrChange>
        </w:rPr>
        <w:t>) {</w:t>
      </w:r>
    </w:p>
    <w:p w14:paraId="1FA8CD3E"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40" w:author="Petter Vang Brakalsvaalet [pev2]" w:date="2021-04-29T15:52:00Z">
            <w:rPr>
              <w:rFonts w:eastAsiaTheme="minorEastAsia" w:cstheme="majorHAnsi"/>
              <w:color w:val="000000"/>
              <w:sz w:val="22"/>
              <w:szCs w:val="22"/>
              <w:lang w:eastAsia="ja-JP"/>
            </w:rPr>
          </w:rPrChange>
        </w:rPr>
        <w:pPrChange w:id="6541"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42"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43" w:author="Petter Vang Brakalsvaalet [pev2]" w:date="2021-04-29T15:52:00Z">
            <w:rPr>
              <w:rFonts w:eastAsiaTheme="minorEastAsia" w:cstheme="majorHAnsi"/>
              <w:color w:val="000000"/>
              <w:sz w:val="22"/>
              <w:szCs w:val="22"/>
              <w:lang w:eastAsia="ja-JP"/>
            </w:rPr>
          </w:rPrChange>
        </w:rPr>
        <w:tab/>
        <w:t>point = point / scalar</w:t>
      </w:r>
    </w:p>
    <w:p w14:paraId="29D68F0E"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44" w:author="Petter Vang Brakalsvaalet [pev2]" w:date="2021-04-29T15:52:00Z">
            <w:rPr>
              <w:rFonts w:eastAsiaTheme="minorEastAsia" w:cstheme="majorHAnsi"/>
              <w:color w:val="000000"/>
              <w:sz w:val="22"/>
              <w:szCs w:val="22"/>
              <w:lang w:eastAsia="ja-JP"/>
            </w:rPr>
          </w:rPrChange>
        </w:rPr>
        <w:pPrChange w:id="6545"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46" w:author="Petter Vang Brakalsvaalet [pev2]" w:date="2021-04-29T15:52:00Z">
            <w:rPr>
              <w:rFonts w:eastAsiaTheme="minorEastAsia" w:cstheme="majorHAnsi"/>
              <w:color w:val="000000"/>
              <w:sz w:val="22"/>
              <w:szCs w:val="22"/>
              <w:lang w:eastAsia="ja-JP"/>
            </w:rPr>
          </w:rPrChange>
        </w:rPr>
        <w:t>}</w:t>
      </w:r>
    </w:p>
    <w:p w14:paraId="273AC32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47" w:author="Petter Vang Brakalsvaalet [pev2]" w:date="2021-04-29T15:52:00Z">
            <w:rPr>
              <w:rFonts w:eastAsiaTheme="minorEastAsia" w:cstheme="majorHAnsi"/>
              <w:color w:val="000000"/>
              <w:sz w:val="22"/>
              <w:szCs w:val="22"/>
              <w:lang w:eastAsia="ja-JP"/>
            </w:rPr>
          </w:rPrChange>
        </w:rPr>
        <w:pPrChange w:id="6548"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549" w:author="Petter Vang Brakalsvaalet [pev2]" w:date="2021-04-29T15:52:00Z">
            <w:rPr>
              <w:rFonts w:eastAsiaTheme="minorEastAsia" w:cstheme="majorHAnsi"/>
              <w:color w:val="0000FF"/>
              <w:sz w:val="22"/>
              <w:szCs w:val="22"/>
              <w:lang w:eastAsia="ja-JP"/>
            </w:rPr>
          </w:rPrChange>
        </w:rPr>
        <w:t>extension</w:t>
      </w:r>
      <w:r w:rsidRPr="00555D5E">
        <w:rPr>
          <w:rFonts w:eastAsiaTheme="minorEastAsia" w:cstheme="majorHAnsi"/>
          <w:color w:val="000000"/>
          <w:sz w:val="20"/>
          <w:szCs w:val="20"/>
          <w:lang w:eastAsia="ja-JP"/>
          <w:rPrChange w:id="655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51"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52" w:author="Petter Vang Brakalsvaalet [pev2]" w:date="2021-04-29T15:52:00Z">
            <w:rPr>
              <w:rFonts w:eastAsiaTheme="minorEastAsia" w:cstheme="majorHAnsi"/>
              <w:color w:val="000000"/>
              <w:sz w:val="22"/>
              <w:szCs w:val="22"/>
              <w:lang w:eastAsia="ja-JP"/>
            </w:rPr>
          </w:rPrChange>
        </w:rPr>
        <w:t xml:space="preserve"> {</w:t>
      </w:r>
    </w:p>
    <w:p w14:paraId="145DC2C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53" w:author="Petter Vang Brakalsvaalet [pev2]" w:date="2021-04-29T15:52:00Z">
            <w:rPr>
              <w:rFonts w:eastAsiaTheme="minorEastAsia" w:cstheme="majorHAnsi"/>
              <w:color w:val="000000"/>
              <w:sz w:val="22"/>
              <w:szCs w:val="22"/>
              <w:lang w:eastAsia="ja-JP"/>
            </w:rPr>
          </w:rPrChange>
        </w:rPr>
        <w:pPrChange w:id="6554"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5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56"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557"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55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559" w:author="Petter Vang Brakalsvaalet [pev2]" w:date="2021-04-29T15:52:00Z">
            <w:rPr>
              <w:rFonts w:eastAsiaTheme="minorEastAsia" w:cstheme="majorHAnsi"/>
              <w:color w:val="0F68A0"/>
              <w:sz w:val="22"/>
              <w:szCs w:val="22"/>
              <w:lang w:eastAsia="ja-JP"/>
            </w:rPr>
          </w:rPrChange>
        </w:rPr>
        <w:t>length</w:t>
      </w:r>
      <w:r w:rsidRPr="00555D5E">
        <w:rPr>
          <w:rFonts w:eastAsiaTheme="minorEastAsia" w:cstheme="majorHAnsi"/>
          <w:color w:val="000000"/>
          <w:sz w:val="20"/>
          <w:szCs w:val="20"/>
          <w:lang w:eastAsia="ja-JP"/>
          <w:rPrChange w:id="6560"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561"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562" w:author="Petter Vang Brakalsvaalet [pev2]" w:date="2021-04-29T15:52:00Z">
            <w:rPr>
              <w:rFonts w:eastAsiaTheme="minorEastAsia" w:cstheme="majorHAnsi"/>
              <w:color w:val="000000"/>
              <w:sz w:val="22"/>
              <w:szCs w:val="22"/>
              <w:lang w:eastAsia="ja-JP"/>
            </w:rPr>
          </w:rPrChange>
        </w:rPr>
        <w:t xml:space="preserve"> {</w:t>
      </w:r>
    </w:p>
    <w:p w14:paraId="6C061FB0"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63" w:author="Petter Vang Brakalsvaalet [pev2]" w:date="2021-04-29T15:52:00Z">
            <w:rPr>
              <w:rFonts w:eastAsiaTheme="minorEastAsia" w:cstheme="majorHAnsi"/>
              <w:color w:val="000000"/>
              <w:sz w:val="22"/>
              <w:szCs w:val="22"/>
              <w:lang w:eastAsia="ja-JP"/>
            </w:rPr>
          </w:rPrChange>
        </w:rPr>
        <w:pPrChange w:id="6564"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6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66"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567"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568"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56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70" w:author="Petter Vang Brakalsvaalet [pev2]" w:date="2021-04-29T15:52:00Z">
            <w:rPr>
              <w:rFonts w:eastAsiaTheme="minorEastAsia" w:cstheme="majorHAnsi"/>
              <w:color w:val="2B839F"/>
              <w:sz w:val="22"/>
              <w:szCs w:val="22"/>
              <w:lang w:eastAsia="ja-JP"/>
            </w:rPr>
          </w:rPrChange>
        </w:rPr>
        <w:t>sqrt</w:t>
      </w:r>
      <w:r w:rsidRPr="00555D5E">
        <w:rPr>
          <w:rFonts w:eastAsiaTheme="minorEastAsia" w:cstheme="majorHAnsi"/>
          <w:color w:val="000000"/>
          <w:sz w:val="20"/>
          <w:szCs w:val="20"/>
          <w:lang w:eastAsia="ja-JP"/>
          <w:rPrChange w:id="6571"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572" w:author="Petter Vang Brakalsvaalet [pev2]" w:date="2021-04-29T15:52:00Z">
            <w:rPr>
              <w:rFonts w:eastAsiaTheme="minorEastAsia" w:cstheme="majorHAnsi"/>
              <w:color w:val="2B839F"/>
              <w:sz w:val="22"/>
              <w:szCs w:val="22"/>
              <w:lang w:eastAsia="ja-JP"/>
            </w:rPr>
          </w:rPrChange>
        </w:rPr>
        <w:t>x*x</w:t>
      </w:r>
      <w:r w:rsidRPr="00555D5E">
        <w:rPr>
          <w:rFonts w:eastAsiaTheme="minorEastAsia" w:cstheme="majorHAnsi"/>
          <w:color w:val="000000"/>
          <w:sz w:val="20"/>
          <w:szCs w:val="20"/>
          <w:lang w:eastAsia="ja-JP"/>
          <w:rPrChange w:id="657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74"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57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576" w:author="Petter Vang Brakalsvaalet [pev2]" w:date="2021-04-29T15:52:00Z">
            <w:rPr>
              <w:rFonts w:eastAsiaTheme="minorEastAsia" w:cstheme="majorHAnsi"/>
              <w:color w:val="2B839F"/>
              <w:sz w:val="22"/>
              <w:szCs w:val="22"/>
              <w:lang w:eastAsia="ja-JP"/>
            </w:rPr>
          </w:rPrChange>
        </w:rPr>
        <w:t>y*y</w:t>
      </w:r>
      <w:r w:rsidRPr="00555D5E">
        <w:rPr>
          <w:rFonts w:eastAsiaTheme="minorEastAsia" w:cstheme="majorHAnsi"/>
          <w:color w:val="000000"/>
          <w:sz w:val="20"/>
          <w:szCs w:val="20"/>
          <w:lang w:eastAsia="ja-JP"/>
          <w:rPrChange w:id="6577" w:author="Petter Vang Brakalsvaalet [pev2]" w:date="2021-04-29T15:52:00Z">
            <w:rPr>
              <w:rFonts w:eastAsiaTheme="minorEastAsia" w:cstheme="majorHAnsi"/>
              <w:color w:val="000000"/>
              <w:sz w:val="22"/>
              <w:szCs w:val="22"/>
              <w:lang w:eastAsia="ja-JP"/>
            </w:rPr>
          </w:rPrChange>
        </w:rPr>
        <w:t>)</w:t>
      </w:r>
    </w:p>
    <w:p w14:paraId="41FA8325"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78" w:author="Petter Vang Brakalsvaalet [pev2]" w:date="2021-04-29T15:52:00Z">
            <w:rPr>
              <w:rFonts w:eastAsiaTheme="minorEastAsia" w:cstheme="majorHAnsi"/>
              <w:color w:val="000000"/>
              <w:sz w:val="22"/>
              <w:szCs w:val="22"/>
              <w:lang w:eastAsia="ja-JP"/>
            </w:rPr>
          </w:rPrChange>
        </w:rPr>
        <w:pPrChange w:id="657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8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81" w:author="Petter Vang Brakalsvaalet [pev2]" w:date="2021-04-29T15:52:00Z">
            <w:rPr>
              <w:rFonts w:eastAsiaTheme="minorEastAsia" w:cstheme="majorHAnsi"/>
              <w:color w:val="000000"/>
              <w:sz w:val="22"/>
              <w:szCs w:val="22"/>
              <w:lang w:eastAsia="ja-JP"/>
            </w:rPr>
          </w:rPrChange>
        </w:rPr>
        <w:tab/>
        <w:t>}</w:t>
      </w:r>
    </w:p>
    <w:p w14:paraId="428604F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82" w:author="Petter Vang Brakalsvaalet [pev2]" w:date="2021-04-29T15:52:00Z">
            <w:rPr>
              <w:rFonts w:eastAsiaTheme="minorEastAsia" w:cstheme="majorHAnsi"/>
              <w:color w:val="000000"/>
              <w:sz w:val="22"/>
              <w:szCs w:val="22"/>
              <w:lang w:eastAsia="ja-JP"/>
            </w:rPr>
          </w:rPrChange>
        </w:rPr>
        <w:pPrChange w:id="658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8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85"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586"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58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588" w:author="Petter Vang Brakalsvaalet [pev2]" w:date="2021-04-29T15:52:00Z">
            <w:rPr>
              <w:rFonts w:eastAsiaTheme="minorEastAsia" w:cstheme="majorHAnsi"/>
              <w:color w:val="0F68A0"/>
              <w:sz w:val="22"/>
              <w:szCs w:val="22"/>
              <w:lang w:eastAsia="ja-JP"/>
            </w:rPr>
          </w:rPrChange>
        </w:rPr>
        <w:t>normalized</w:t>
      </w:r>
      <w:r w:rsidRPr="00555D5E">
        <w:rPr>
          <w:rFonts w:eastAsiaTheme="minorEastAsia" w:cstheme="majorHAnsi"/>
          <w:color w:val="000000"/>
          <w:sz w:val="20"/>
          <w:szCs w:val="20"/>
          <w:lang w:eastAsia="ja-JP"/>
          <w:rPrChange w:id="6589"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590" w:author="Petter Vang Brakalsvaalet [pev2]" w:date="2021-04-29T15:52:00Z">
            <w:rPr>
              <w:rFonts w:eastAsiaTheme="minorEastAsia" w:cstheme="majorHAnsi"/>
              <w:color w:val="2B839F"/>
              <w:sz w:val="22"/>
              <w:szCs w:val="22"/>
              <w:lang w:eastAsia="ja-JP"/>
            </w:rPr>
          </w:rPrChange>
        </w:rPr>
        <w:t>CGPoint</w:t>
      </w:r>
      <w:r w:rsidRPr="00555D5E">
        <w:rPr>
          <w:rFonts w:eastAsiaTheme="minorEastAsia" w:cstheme="majorHAnsi"/>
          <w:color w:val="000000"/>
          <w:sz w:val="20"/>
          <w:szCs w:val="20"/>
          <w:lang w:eastAsia="ja-JP"/>
          <w:rPrChange w:id="6591" w:author="Petter Vang Brakalsvaalet [pev2]" w:date="2021-04-29T15:52:00Z">
            <w:rPr>
              <w:rFonts w:eastAsiaTheme="minorEastAsia" w:cstheme="majorHAnsi"/>
              <w:color w:val="000000"/>
              <w:sz w:val="22"/>
              <w:szCs w:val="22"/>
              <w:lang w:eastAsia="ja-JP"/>
            </w:rPr>
          </w:rPrChange>
        </w:rPr>
        <w:t xml:space="preserve"> {</w:t>
      </w:r>
    </w:p>
    <w:p w14:paraId="2A7998D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592" w:author="Petter Vang Brakalsvaalet [pev2]" w:date="2021-04-29T15:52:00Z">
            <w:rPr>
              <w:rFonts w:eastAsiaTheme="minorEastAsia" w:cstheme="majorHAnsi"/>
              <w:color w:val="000000"/>
              <w:sz w:val="22"/>
              <w:szCs w:val="22"/>
              <w:lang w:eastAsia="ja-JP"/>
            </w:rPr>
          </w:rPrChange>
        </w:rPr>
        <w:pPrChange w:id="659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59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595"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596"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597"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59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FF"/>
          <w:sz w:val="20"/>
          <w:szCs w:val="20"/>
          <w:lang w:eastAsia="ja-JP"/>
          <w:rPrChange w:id="6599" w:author="Petter Vang Brakalsvaalet [pev2]" w:date="2021-04-29T15:52:00Z">
            <w:rPr>
              <w:rFonts w:eastAsiaTheme="minorEastAsia" w:cstheme="majorHAnsi"/>
              <w:color w:val="0000FF"/>
              <w:sz w:val="22"/>
              <w:szCs w:val="22"/>
              <w:lang w:eastAsia="ja-JP"/>
            </w:rPr>
          </w:rPrChange>
        </w:rPr>
        <w:t>self</w:t>
      </w:r>
      <w:r w:rsidRPr="00555D5E">
        <w:rPr>
          <w:rFonts w:eastAsiaTheme="minorEastAsia" w:cstheme="majorHAnsi"/>
          <w:color w:val="000000"/>
          <w:sz w:val="20"/>
          <w:szCs w:val="20"/>
          <w:lang w:eastAsia="ja-JP"/>
          <w:rPrChange w:id="6600" w:author="Petter Vang Brakalsvaalet [pev2]" w:date="2021-04-29T15:52:00Z">
            <w:rPr>
              <w:rFonts w:eastAsiaTheme="minorEastAsia" w:cstheme="majorHAnsi"/>
              <w:color w:val="000000"/>
              <w:sz w:val="22"/>
              <w:szCs w:val="22"/>
              <w:lang w:eastAsia="ja-JP"/>
            </w:rPr>
          </w:rPrChange>
        </w:rPr>
        <w:t xml:space="preserve"> / </w:t>
      </w:r>
      <w:r w:rsidRPr="00555D5E">
        <w:rPr>
          <w:rFonts w:eastAsiaTheme="minorEastAsia" w:cstheme="majorHAnsi"/>
          <w:color w:val="2B839F"/>
          <w:sz w:val="20"/>
          <w:szCs w:val="20"/>
          <w:lang w:eastAsia="ja-JP"/>
          <w:rPrChange w:id="6601" w:author="Petter Vang Brakalsvaalet [pev2]" w:date="2021-04-29T15:52:00Z">
            <w:rPr>
              <w:rFonts w:eastAsiaTheme="minorEastAsia" w:cstheme="majorHAnsi"/>
              <w:color w:val="2B839F"/>
              <w:sz w:val="22"/>
              <w:szCs w:val="22"/>
              <w:lang w:eastAsia="ja-JP"/>
            </w:rPr>
          </w:rPrChange>
        </w:rPr>
        <w:t>length</w:t>
      </w:r>
      <w:r w:rsidRPr="00555D5E">
        <w:rPr>
          <w:rFonts w:eastAsiaTheme="minorEastAsia" w:cstheme="majorHAnsi"/>
          <w:color w:val="000000"/>
          <w:sz w:val="20"/>
          <w:szCs w:val="20"/>
          <w:lang w:eastAsia="ja-JP"/>
          <w:rPrChange w:id="6602" w:author="Petter Vang Brakalsvaalet [pev2]" w:date="2021-04-29T15:52:00Z">
            <w:rPr>
              <w:rFonts w:eastAsiaTheme="minorEastAsia" w:cstheme="majorHAnsi"/>
              <w:color w:val="000000"/>
              <w:sz w:val="22"/>
              <w:szCs w:val="22"/>
              <w:lang w:eastAsia="ja-JP"/>
            </w:rPr>
          </w:rPrChange>
        </w:rPr>
        <w:t>()</w:t>
      </w:r>
    </w:p>
    <w:p w14:paraId="15E8C4B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03" w:author="Petter Vang Brakalsvaalet [pev2]" w:date="2021-04-29T15:52:00Z">
            <w:rPr>
              <w:rFonts w:eastAsiaTheme="minorEastAsia" w:cstheme="majorHAnsi"/>
              <w:color w:val="000000"/>
              <w:sz w:val="22"/>
              <w:szCs w:val="22"/>
              <w:lang w:eastAsia="ja-JP"/>
            </w:rPr>
          </w:rPrChange>
        </w:rPr>
        <w:pPrChange w:id="6604"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0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06" w:author="Petter Vang Brakalsvaalet [pev2]" w:date="2021-04-29T15:52:00Z">
            <w:rPr>
              <w:rFonts w:eastAsiaTheme="minorEastAsia" w:cstheme="majorHAnsi"/>
              <w:color w:val="000000"/>
              <w:sz w:val="22"/>
              <w:szCs w:val="22"/>
              <w:lang w:eastAsia="ja-JP"/>
            </w:rPr>
          </w:rPrChange>
        </w:rPr>
        <w:tab/>
        <w:t>}</w:t>
      </w:r>
    </w:p>
    <w:p w14:paraId="1DCFC08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07" w:author="Petter Vang Brakalsvaalet [pev2]" w:date="2021-04-29T15:52:00Z">
            <w:rPr>
              <w:rFonts w:eastAsiaTheme="minorEastAsia" w:cstheme="majorHAnsi"/>
              <w:color w:val="000000"/>
              <w:sz w:val="22"/>
              <w:szCs w:val="22"/>
              <w:lang w:eastAsia="ja-JP"/>
            </w:rPr>
          </w:rPrChange>
        </w:rPr>
        <w:pPrChange w:id="6608"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0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10"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611" w:author="Petter Vang Brakalsvaalet [pev2]" w:date="2021-04-29T15:52:00Z">
            <w:rPr>
              <w:rFonts w:eastAsiaTheme="minorEastAsia" w:cstheme="majorHAnsi"/>
              <w:color w:val="0000FF"/>
              <w:sz w:val="22"/>
              <w:szCs w:val="22"/>
              <w:lang w:eastAsia="ja-JP"/>
            </w:rPr>
          </w:rPrChange>
        </w:rPr>
        <w:t>var</w:t>
      </w:r>
      <w:r w:rsidRPr="00555D5E">
        <w:rPr>
          <w:rFonts w:eastAsiaTheme="minorEastAsia" w:cstheme="majorHAnsi"/>
          <w:color w:val="000000"/>
          <w:sz w:val="20"/>
          <w:szCs w:val="20"/>
          <w:lang w:eastAsia="ja-JP"/>
          <w:rPrChange w:id="6612"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613" w:author="Petter Vang Brakalsvaalet [pev2]" w:date="2021-04-29T15:52:00Z">
            <w:rPr>
              <w:rFonts w:eastAsiaTheme="minorEastAsia" w:cstheme="majorHAnsi"/>
              <w:color w:val="0F68A0"/>
              <w:sz w:val="22"/>
              <w:szCs w:val="22"/>
              <w:lang w:eastAsia="ja-JP"/>
            </w:rPr>
          </w:rPrChange>
        </w:rPr>
        <w:t>angle</w:t>
      </w:r>
      <w:r w:rsidRPr="00555D5E">
        <w:rPr>
          <w:rFonts w:eastAsiaTheme="minorEastAsia" w:cstheme="majorHAnsi"/>
          <w:color w:val="000000"/>
          <w:sz w:val="20"/>
          <w:szCs w:val="20"/>
          <w:lang w:eastAsia="ja-JP"/>
          <w:rPrChange w:id="661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615"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616" w:author="Petter Vang Brakalsvaalet [pev2]" w:date="2021-04-29T15:52:00Z">
            <w:rPr>
              <w:rFonts w:eastAsiaTheme="minorEastAsia" w:cstheme="majorHAnsi"/>
              <w:color w:val="000000"/>
              <w:sz w:val="22"/>
              <w:szCs w:val="22"/>
              <w:lang w:eastAsia="ja-JP"/>
            </w:rPr>
          </w:rPrChange>
        </w:rPr>
        <w:t xml:space="preserve"> {</w:t>
      </w:r>
    </w:p>
    <w:p w14:paraId="4619D44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17" w:author="Petter Vang Brakalsvaalet [pev2]" w:date="2021-04-29T15:52:00Z">
            <w:rPr>
              <w:rFonts w:eastAsiaTheme="minorEastAsia" w:cstheme="majorHAnsi"/>
              <w:color w:val="000000"/>
              <w:sz w:val="22"/>
              <w:szCs w:val="22"/>
              <w:lang w:eastAsia="ja-JP"/>
            </w:rPr>
          </w:rPrChange>
        </w:rPr>
        <w:pPrChange w:id="6618"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1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20"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621"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622"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62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624" w:author="Petter Vang Brakalsvaalet [pev2]" w:date="2021-04-29T15:52:00Z">
            <w:rPr>
              <w:rFonts w:eastAsiaTheme="minorEastAsia" w:cstheme="majorHAnsi"/>
              <w:color w:val="2B839F"/>
              <w:sz w:val="22"/>
              <w:szCs w:val="22"/>
              <w:lang w:eastAsia="ja-JP"/>
            </w:rPr>
          </w:rPrChange>
        </w:rPr>
        <w:t>atan2</w:t>
      </w:r>
      <w:r w:rsidRPr="00555D5E">
        <w:rPr>
          <w:rFonts w:eastAsiaTheme="minorEastAsia" w:cstheme="majorHAnsi"/>
          <w:color w:val="000000"/>
          <w:sz w:val="20"/>
          <w:szCs w:val="20"/>
          <w:lang w:eastAsia="ja-JP"/>
          <w:rPrChange w:id="6625"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626" w:author="Petter Vang Brakalsvaalet [pev2]" w:date="2021-04-29T15:52:00Z">
            <w:rPr>
              <w:rFonts w:eastAsiaTheme="minorEastAsia" w:cstheme="majorHAnsi"/>
              <w:color w:val="2B839F"/>
              <w:sz w:val="22"/>
              <w:szCs w:val="22"/>
              <w:lang w:eastAsia="ja-JP"/>
            </w:rPr>
          </w:rPrChange>
        </w:rPr>
        <w:t>y</w:t>
      </w:r>
      <w:r w:rsidRPr="00555D5E">
        <w:rPr>
          <w:rFonts w:eastAsiaTheme="minorEastAsia" w:cstheme="majorHAnsi"/>
          <w:color w:val="000000"/>
          <w:sz w:val="20"/>
          <w:szCs w:val="20"/>
          <w:lang w:eastAsia="ja-JP"/>
          <w:rPrChange w:id="662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628" w:author="Petter Vang Brakalsvaalet [pev2]" w:date="2021-04-29T15:52:00Z">
            <w:rPr>
              <w:rFonts w:eastAsiaTheme="minorEastAsia" w:cstheme="majorHAnsi"/>
              <w:color w:val="2B839F"/>
              <w:sz w:val="22"/>
              <w:szCs w:val="22"/>
              <w:lang w:eastAsia="ja-JP"/>
            </w:rPr>
          </w:rPrChange>
        </w:rPr>
        <w:t>x</w:t>
      </w:r>
      <w:r w:rsidRPr="00555D5E">
        <w:rPr>
          <w:rFonts w:eastAsiaTheme="minorEastAsia" w:cstheme="majorHAnsi"/>
          <w:color w:val="000000"/>
          <w:sz w:val="20"/>
          <w:szCs w:val="20"/>
          <w:lang w:eastAsia="ja-JP"/>
          <w:rPrChange w:id="6629" w:author="Petter Vang Brakalsvaalet [pev2]" w:date="2021-04-29T15:52:00Z">
            <w:rPr>
              <w:rFonts w:eastAsiaTheme="minorEastAsia" w:cstheme="majorHAnsi"/>
              <w:color w:val="000000"/>
              <w:sz w:val="22"/>
              <w:szCs w:val="22"/>
              <w:lang w:eastAsia="ja-JP"/>
            </w:rPr>
          </w:rPrChange>
        </w:rPr>
        <w:t>)</w:t>
      </w:r>
    </w:p>
    <w:p w14:paraId="67F1B4CE"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30" w:author="Petter Vang Brakalsvaalet [pev2]" w:date="2021-04-29T15:52:00Z">
            <w:rPr>
              <w:rFonts w:eastAsiaTheme="minorEastAsia" w:cstheme="majorHAnsi"/>
              <w:color w:val="000000"/>
              <w:sz w:val="22"/>
              <w:szCs w:val="22"/>
              <w:lang w:eastAsia="ja-JP"/>
            </w:rPr>
          </w:rPrChange>
        </w:rPr>
        <w:pPrChange w:id="6631"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32"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33" w:author="Petter Vang Brakalsvaalet [pev2]" w:date="2021-04-29T15:52:00Z">
            <w:rPr>
              <w:rFonts w:eastAsiaTheme="minorEastAsia" w:cstheme="majorHAnsi"/>
              <w:color w:val="000000"/>
              <w:sz w:val="22"/>
              <w:szCs w:val="22"/>
              <w:lang w:eastAsia="ja-JP"/>
            </w:rPr>
          </w:rPrChange>
        </w:rPr>
        <w:tab/>
        <w:t>}</w:t>
      </w:r>
    </w:p>
    <w:p w14:paraId="3EB23D32"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34" w:author="Petter Vang Brakalsvaalet [pev2]" w:date="2021-04-29T15:52:00Z">
            <w:rPr>
              <w:rFonts w:eastAsiaTheme="minorEastAsia" w:cstheme="majorHAnsi"/>
              <w:color w:val="000000"/>
              <w:sz w:val="22"/>
              <w:szCs w:val="22"/>
              <w:lang w:eastAsia="ja-JP"/>
            </w:rPr>
          </w:rPrChange>
        </w:rPr>
        <w:pPrChange w:id="6635"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36" w:author="Petter Vang Brakalsvaalet [pev2]" w:date="2021-04-29T15:52:00Z">
            <w:rPr>
              <w:rFonts w:eastAsiaTheme="minorEastAsia" w:cstheme="majorHAnsi"/>
              <w:color w:val="000000"/>
              <w:sz w:val="22"/>
              <w:szCs w:val="22"/>
              <w:lang w:eastAsia="ja-JP"/>
            </w:rPr>
          </w:rPrChange>
        </w:rPr>
        <w:t>}</w:t>
      </w:r>
    </w:p>
    <w:p w14:paraId="56E2726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37" w:author="Petter Vang Brakalsvaalet [pev2]" w:date="2021-04-29T15:52:00Z">
            <w:rPr>
              <w:rFonts w:eastAsiaTheme="minorEastAsia" w:cstheme="majorHAnsi"/>
              <w:color w:val="000000"/>
              <w:sz w:val="22"/>
              <w:szCs w:val="22"/>
              <w:lang w:eastAsia="ja-JP"/>
            </w:rPr>
          </w:rPrChange>
        </w:rPr>
        <w:pPrChange w:id="6638"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639" w:author="Petter Vang Brakalsvaalet [pev2]" w:date="2021-04-29T15:52:00Z">
            <w:rPr>
              <w:rFonts w:eastAsiaTheme="minorEastAsia" w:cstheme="majorHAnsi"/>
              <w:color w:val="0000FF"/>
              <w:sz w:val="22"/>
              <w:szCs w:val="22"/>
              <w:lang w:eastAsia="ja-JP"/>
            </w:rPr>
          </w:rPrChange>
        </w:rPr>
        <w:t>let</w:t>
      </w:r>
      <w:r w:rsidRPr="00555D5E">
        <w:rPr>
          <w:rFonts w:eastAsiaTheme="minorEastAsia" w:cstheme="majorHAnsi"/>
          <w:color w:val="000000"/>
          <w:sz w:val="20"/>
          <w:szCs w:val="20"/>
          <w:lang w:eastAsia="ja-JP"/>
          <w:rPrChange w:id="664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641" w:author="Petter Vang Brakalsvaalet [pev2]" w:date="2021-04-29T15:52:00Z">
            <w:rPr>
              <w:rFonts w:eastAsiaTheme="minorEastAsia" w:cstheme="majorHAnsi"/>
              <w:color w:val="0F68A0"/>
              <w:sz w:val="22"/>
              <w:szCs w:val="22"/>
              <w:lang w:eastAsia="ja-JP"/>
            </w:rPr>
          </w:rPrChange>
        </w:rPr>
        <w:t>π</w:t>
      </w:r>
      <w:r w:rsidRPr="00555D5E">
        <w:rPr>
          <w:rFonts w:eastAsiaTheme="minorEastAsia" w:cstheme="majorHAnsi"/>
          <w:color w:val="000000"/>
          <w:sz w:val="20"/>
          <w:szCs w:val="20"/>
          <w:lang w:eastAsia="ja-JP"/>
          <w:rPrChange w:id="6642" w:author="Petter Vang Brakalsvaalet [pev2]" w:date="2021-04-29T15:52:00Z">
            <w:rPr>
              <w:rFonts w:eastAsiaTheme="minorEastAsia" w:cstheme="majorHAnsi"/>
              <w:color w:val="000000"/>
              <w:sz w:val="22"/>
              <w:szCs w:val="22"/>
              <w:lang w:eastAsia="ja-JP"/>
            </w:rPr>
          </w:rPrChange>
        </w:rPr>
        <w:t xml:space="preserve"> = </w:t>
      </w:r>
      <w:r w:rsidRPr="00555D5E">
        <w:rPr>
          <w:rFonts w:eastAsiaTheme="minorEastAsia" w:cstheme="majorHAnsi"/>
          <w:color w:val="2B839F"/>
          <w:sz w:val="20"/>
          <w:szCs w:val="20"/>
          <w:lang w:eastAsia="ja-JP"/>
          <w:rPrChange w:id="6643"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644"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645" w:author="Petter Vang Brakalsvaalet [pev2]" w:date="2021-04-29T15:52:00Z">
            <w:rPr>
              <w:rFonts w:eastAsiaTheme="minorEastAsia" w:cstheme="majorHAnsi"/>
              <w:color w:val="2B839F"/>
              <w:sz w:val="22"/>
              <w:szCs w:val="22"/>
              <w:lang w:eastAsia="ja-JP"/>
            </w:rPr>
          </w:rPrChange>
        </w:rPr>
        <w:t>pi</w:t>
      </w:r>
    </w:p>
    <w:p w14:paraId="484B4E41"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46" w:author="Petter Vang Brakalsvaalet [pev2]" w:date="2021-04-29T15:52:00Z">
            <w:rPr>
              <w:rFonts w:eastAsiaTheme="minorEastAsia" w:cstheme="majorHAnsi"/>
              <w:color w:val="000000"/>
              <w:sz w:val="22"/>
              <w:szCs w:val="22"/>
              <w:lang w:eastAsia="ja-JP"/>
            </w:rPr>
          </w:rPrChange>
        </w:rPr>
        <w:pPrChange w:id="6647"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648"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649"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650" w:author="Petter Vang Brakalsvaalet [pev2]" w:date="2021-04-29T15:52:00Z">
            <w:rPr>
              <w:rFonts w:eastAsiaTheme="minorEastAsia" w:cstheme="majorHAnsi"/>
              <w:color w:val="0F68A0"/>
              <w:sz w:val="22"/>
              <w:szCs w:val="22"/>
              <w:lang w:eastAsia="ja-JP"/>
            </w:rPr>
          </w:rPrChange>
        </w:rPr>
        <w:t>shortestAngleBetween</w:t>
      </w:r>
      <w:r w:rsidRPr="00555D5E">
        <w:rPr>
          <w:rFonts w:eastAsiaTheme="minorEastAsia" w:cstheme="majorHAnsi"/>
          <w:color w:val="000000"/>
          <w:sz w:val="20"/>
          <w:szCs w:val="20"/>
          <w:lang w:eastAsia="ja-JP"/>
          <w:rPrChange w:id="6651" w:author="Petter Vang Brakalsvaalet [pev2]" w:date="2021-04-29T15:52:00Z">
            <w:rPr>
              <w:rFonts w:eastAsiaTheme="minorEastAsia" w:cstheme="majorHAnsi"/>
              <w:color w:val="000000"/>
              <w:sz w:val="22"/>
              <w:szCs w:val="22"/>
              <w:lang w:eastAsia="ja-JP"/>
            </w:rPr>
          </w:rPrChange>
        </w:rPr>
        <w:t xml:space="preserve">(angle1: </w:t>
      </w:r>
      <w:r w:rsidRPr="00555D5E">
        <w:rPr>
          <w:rFonts w:eastAsiaTheme="minorEastAsia" w:cstheme="majorHAnsi"/>
          <w:color w:val="2B839F"/>
          <w:sz w:val="20"/>
          <w:szCs w:val="20"/>
          <w:lang w:eastAsia="ja-JP"/>
          <w:rPrChange w:id="6652"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653" w:author="Petter Vang Brakalsvaalet [pev2]" w:date="2021-04-29T15:52:00Z">
            <w:rPr>
              <w:rFonts w:eastAsiaTheme="minorEastAsia" w:cstheme="majorHAnsi"/>
              <w:color w:val="000000"/>
              <w:sz w:val="22"/>
              <w:szCs w:val="22"/>
              <w:lang w:eastAsia="ja-JP"/>
            </w:rPr>
          </w:rPrChange>
        </w:rPr>
        <w:t xml:space="preserve">, angle2: </w:t>
      </w:r>
      <w:r w:rsidRPr="00555D5E">
        <w:rPr>
          <w:rFonts w:eastAsiaTheme="minorEastAsia" w:cstheme="majorHAnsi"/>
          <w:color w:val="2B839F"/>
          <w:sz w:val="20"/>
          <w:szCs w:val="20"/>
          <w:lang w:eastAsia="ja-JP"/>
          <w:rPrChange w:id="6654"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655"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656"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657" w:author="Petter Vang Brakalsvaalet [pev2]" w:date="2021-04-29T15:52:00Z">
            <w:rPr>
              <w:rFonts w:eastAsiaTheme="minorEastAsia" w:cstheme="majorHAnsi"/>
              <w:color w:val="000000"/>
              <w:sz w:val="22"/>
              <w:szCs w:val="22"/>
              <w:lang w:eastAsia="ja-JP"/>
            </w:rPr>
          </w:rPrChange>
        </w:rPr>
        <w:t xml:space="preserve"> {</w:t>
      </w:r>
    </w:p>
    <w:p w14:paraId="0C05EAFC"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58" w:author="Petter Vang Brakalsvaalet [pev2]" w:date="2021-04-29T15:52:00Z">
            <w:rPr>
              <w:rFonts w:eastAsiaTheme="minorEastAsia" w:cstheme="majorHAnsi"/>
              <w:color w:val="000000"/>
              <w:sz w:val="22"/>
              <w:szCs w:val="22"/>
              <w:lang w:eastAsia="ja-JP"/>
            </w:rPr>
          </w:rPrChange>
        </w:rPr>
        <w:pPrChange w:id="665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6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61"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662" w:author="Petter Vang Brakalsvaalet [pev2]" w:date="2021-04-29T15:52:00Z">
            <w:rPr>
              <w:rFonts w:eastAsiaTheme="minorEastAsia" w:cstheme="majorHAnsi"/>
              <w:color w:val="0000FF"/>
              <w:sz w:val="22"/>
              <w:szCs w:val="22"/>
              <w:lang w:eastAsia="ja-JP"/>
            </w:rPr>
          </w:rPrChange>
        </w:rPr>
        <w:t>let</w:t>
      </w:r>
      <w:r w:rsidRPr="00555D5E">
        <w:rPr>
          <w:rFonts w:eastAsiaTheme="minorEastAsia" w:cstheme="majorHAnsi"/>
          <w:color w:val="000000"/>
          <w:sz w:val="20"/>
          <w:szCs w:val="20"/>
          <w:lang w:eastAsia="ja-JP"/>
          <w:rPrChange w:id="6663" w:author="Petter Vang Brakalsvaalet [pev2]" w:date="2021-04-29T15:52:00Z">
            <w:rPr>
              <w:rFonts w:eastAsiaTheme="minorEastAsia" w:cstheme="majorHAnsi"/>
              <w:color w:val="000000"/>
              <w:sz w:val="22"/>
              <w:szCs w:val="22"/>
              <w:lang w:eastAsia="ja-JP"/>
            </w:rPr>
          </w:rPrChange>
        </w:rPr>
        <w:t xml:space="preserve"> twoπ = </w:t>
      </w:r>
      <w:r w:rsidRPr="00555D5E">
        <w:rPr>
          <w:rFonts w:eastAsiaTheme="minorEastAsia" w:cstheme="majorHAnsi"/>
          <w:color w:val="2B839F"/>
          <w:sz w:val="20"/>
          <w:szCs w:val="20"/>
          <w:lang w:eastAsia="ja-JP"/>
          <w:rPrChange w:id="6664" w:author="Petter Vang Brakalsvaalet [pev2]" w:date="2021-04-29T15:52:00Z">
            <w:rPr>
              <w:rFonts w:eastAsiaTheme="minorEastAsia" w:cstheme="majorHAnsi"/>
              <w:color w:val="2B839F"/>
              <w:sz w:val="22"/>
              <w:szCs w:val="22"/>
              <w:lang w:eastAsia="ja-JP"/>
            </w:rPr>
          </w:rPrChange>
        </w:rPr>
        <w:t>π</w:t>
      </w:r>
      <w:r w:rsidRPr="00555D5E">
        <w:rPr>
          <w:rFonts w:eastAsiaTheme="minorEastAsia" w:cstheme="majorHAnsi"/>
          <w:color w:val="000000"/>
          <w:sz w:val="20"/>
          <w:szCs w:val="20"/>
          <w:lang w:eastAsia="ja-JP"/>
          <w:rPrChange w:id="666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666"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667" w:author="Petter Vang Brakalsvaalet [pev2]" w:date="2021-04-29T15:52:00Z">
            <w:rPr>
              <w:rFonts w:eastAsiaTheme="minorEastAsia" w:cstheme="majorHAnsi"/>
              <w:color w:val="000000"/>
              <w:sz w:val="22"/>
              <w:szCs w:val="22"/>
              <w:lang w:eastAsia="ja-JP"/>
            </w:rPr>
          </w:rPrChange>
        </w:rPr>
        <w:t xml:space="preserve"> 2.0</w:t>
      </w:r>
    </w:p>
    <w:p w14:paraId="5A14711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68" w:author="Petter Vang Brakalsvaalet [pev2]" w:date="2021-04-29T15:52:00Z">
            <w:rPr>
              <w:rFonts w:eastAsiaTheme="minorEastAsia" w:cstheme="majorHAnsi"/>
              <w:color w:val="000000"/>
              <w:sz w:val="22"/>
              <w:szCs w:val="22"/>
              <w:lang w:eastAsia="ja-JP"/>
            </w:rPr>
          </w:rPrChange>
        </w:rPr>
        <w:pPrChange w:id="666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7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71"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672" w:author="Petter Vang Brakalsvaalet [pev2]" w:date="2021-04-29T15:52:00Z">
            <w:rPr>
              <w:rFonts w:eastAsiaTheme="minorEastAsia" w:cstheme="majorHAnsi"/>
              <w:color w:val="0000FF"/>
              <w:sz w:val="22"/>
              <w:szCs w:val="22"/>
              <w:lang w:eastAsia="ja-JP"/>
            </w:rPr>
          </w:rPrChange>
        </w:rPr>
        <w:t>var</w:t>
      </w:r>
      <w:r w:rsidRPr="00555D5E">
        <w:rPr>
          <w:rFonts w:eastAsiaTheme="minorEastAsia" w:cstheme="majorHAnsi"/>
          <w:color w:val="000000"/>
          <w:sz w:val="20"/>
          <w:szCs w:val="20"/>
          <w:lang w:eastAsia="ja-JP"/>
          <w:rPrChange w:id="6673" w:author="Petter Vang Brakalsvaalet [pev2]" w:date="2021-04-29T15:52:00Z">
            <w:rPr>
              <w:rFonts w:eastAsiaTheme="minorEastAsia" w:cstheme="majorHAnsi"/>
              <w:color w:val="000000"/>
              <w:sz w:val="22"/>
              <w:szCs w:val="22"/>
              <w:lang w:eastAsia="ja-JP"/>
            </w:rPr>
          </w:rPrChange>
        </w:rPr>
        <w:t xml:space="preserve"> angle = (angle2 </w:t>
      </w:r>
      <w:r w:rsidRPr="00555D5E">
        <w:rPr>
          <w:rFonts w:eastAsiaTheme="minorEastAsia" w:cstheme="majorHAnsi"/>
          <w:color w:val="2B839F"/>
          <w:sz w:val="20"/>
          <w:szCs w:val="20"/>
          <w:lang w:eastAsia="ja-JP"/>
          <w:rPrChange w:id="6674"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675" w:author="Petter Vang Brakalsvaalet [pev2]" w:date="2021-04-29T15:52:00Z">
            <w:rPr>
              <w:rFonts w:eastAsiaTheme="minorEastAsia" w:cstheme="majorHAnsi"/>
              <w:color w:val="000000"/>
              <w:sz w:val="22"/>
              <w:szCs w:val="22"/>
              <w:lang w:eastAsia="ja-JP"/>
            </w:rPr>
          </w:rPrChange>
        </w:rPr>
        <w:t xml:space="preserve"> angle1).</w:t>
      </w:r>
      <w:r w:rsidRPr="00555D5E">
        <w:rPr>
          <w:rFonts w:eastAsiaTheme="minorEastAsia" w:cstheme="majorHAnsi"/>
          <w:color w:val="2B839F"/>
          <w:sz w:val="20"/>
          <w:szCs w:val="20"/>
          <w:lang w:eastAsia="ja-JP"/>
          <w:rPrChange w:id="6676" w:author="Petter Vang Brakalsvaalet [pev2]" w:date="2021-04-29T15:52:00Z">
            <w:rPr>
              <w:rFonts w:eastAsiaTheme="minorEastAsia" w:cstheme="majorHAnsi"/>
              <w:color w:val="2B839F"/>
              <w:sz w:val="22"/>
              <w:szCs w:val="22"/>
              <w:lang w:eastAsia="ja-JP"/>
            </w:rPr>
          </w:rPrChange>
        </w:rPr>
        <w:t>truncatingRemainder</w:t>
      </w:r>
      <w:r w:rsidRPr="00555D5E">
        <w:rPr>
          <w:rFonts w:eastAsiaTheme="minorEastAsia" w:cstheme="majorHAnsi"/>
          <w:color w:val="000000"/>
          <w:sz w:val="20"/>
          <w:szCs w:val="20"/>
          <w:lang w:eastAsia="ja-JP"/>
          <w:rPrChange w:id="6677" w:author="Petter Vang Brakalsvaalet [pev2]" w:date="2021-04-29T15:52:00Z">
            <w:rPr>
              <w:rFonts w:eastAsiaTheme="minorEastAsia" w:cstheme="majorHAnsi"/>
              <w:color w:val="000000"/>
              <w:sz w:val="22"/>
              <w:szCs w:val="22"/>
              <w:lang w:eastAsia="ja-JP"/>
            </w:rPr>
          </w:rPrChange>
        </w:rPr>
        <w:t>(dividingBy: twoπ)</w:t>
      </w:r>
    </w:p>
    <w:p w14:paraId="5D42FA8F"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78" w:author="Petter Vang Brakalsvaalet [pev2]" w:date="2021-04-29T15:52:00Z">
            <w:rPr>
              <w:rFonts w:eastAsiaTheme="minorEastAsia" w:cstheme="majorHAnsi"/>
              <w:color w:val="000000"/>
              <w:sz w:val="22"/>
              <w:szCs w:val="22"/>
              <w:lang w:eastAsia="ja-JP"/>
            </w:rPr>
          </w:rPrChange>
        </w:rPr>
        <w:pPrChange w:id="667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8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81"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682" w:author="Petter Vang Brakalsvaalet [pev2]" w:date="2021-04-29T15:52:00Z">
            <w:rPr>
              <w:rFonts w:eastAsiaTheme="minorEastAsia" w:cstheme="majorHAnsi"/>
              <w:color w:val="0000FF"/>
              <w:sz w:val="22"/>
              <w:szCs w:val="22"/>
              <w:lang w:eastAsia="ja-JP"/>
            </w:rPr>
          </w:rPrChange>
        </w:rPr>
        <w:t>if</w:t>
      </w:r>
      <w:r w:rsidRPr="00555D5E">
        <w:rPr>
          <w:rFonts w:eastAsiaTheme="minorEastAsia" w:cstheme="majorHAnsi"/>
          <w:color w:val="000000"/>
          <w:sz w:val="20"/>
          <w:szCs w:val="20"/>
          <w:lang w:eastAsia="ja-JP"/>
          <w:rPrChange w:id="6683" w:author="Petter Vang Brakalsvaalet [pev2]" w:date="2021-04-29T15:52:00Z">
            <w:rPr>
              <w:rFonts w:eastAsiaTheme="minorEastAsia" w:cstheme="majorHAnsi"/>
              <w:color w:val="000000"/>
              <w:sz w:val="22"/>
              <w:szCs w:val="22"/>
              <w:lang w:eastAsia="ja-JP"/>
            </w:rPr>
          </w:rPrChange>
        </w:rPr>
        <w:t xml:space="preserve"> angle </w:t>
      </w:r>
      <w:r w:rsidRPr="00555D5E">
        <w:rPr>
          <w:rFonts w:eastAsiaTheme="minorEastAsia" w:cstheme="majorHAnsi"/>
          <w:color w:val="2B839F"/>
          <w:sz w:val="20"/>
          <w:szCs w:val="20"/>
          <w:lang w:eastAsia="ja-JP"/>
          <w:rPrChange w:id="6684" w:author="Petter Vang Brakalsvaalet [pev2]" w:date="2021-04-29T15:52:00Z">
            <w:rPr>
              <w:rFonts w:eastAsiaTheme="minorEastAsia" w:cstheme="majorHAnsi"/>
              <w:color w:val="2B839F"/>
              <w:sz w:val="22"/>
              <w:szCs w:val="22"/>
              <w:lang w:eastAsia="ja-JP"/>
            </w:rPr>
          </w:rPrChange>
        </w:rPr>
        <w:t>&gt;=</w:t>
      </w:r>
      <w:r w:rsidRPr="00555D5E">
        <w:rPr>
          <w:rFonts w:eastAsiaTheme="minorEastAsia" w:cstheme="majorHAnsi"/>
          <w:color w:val="000000"/>
          <w:sz w:val="20"/>
          <w:szCs w:val="20"/>
          <w:lang w:eastAsia="ja-JP"/>
          <w:rPrChange w:id="668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686" w:author="Petter Vang Brakalsvaalet [pev2]" w:date="2021-04-29T15:52:00Z">
            <w:rPr>
              <w:rFonts w:eastAsiaTheme="minorEastAsia" w:cstheme="majorHAnsi"/>
              <w:color w:val="2B839F"/>
              <w:sz w:val="22"/>
              <w:szCs w:val="22"/>
              <w:lang w:eastAsia="ja-JP"/>
            </w:rPr>
          </w:rPrChange>
        </w:rPr>
        <w:t>π</w:t>
      </w:r>
      <w:r w:rsidRPr="00555D5E">
        <w:rPr>
          <w:rFonts w:eastAsiaTheme="minorEastAsia" w:cstheme="majorHAnsi"/>
          <w:color w:val="000000"/>
          <w:sz w:val="20"/>
          <w:szCs w:val="20"/>
          <w:lang w:eastAsia="ja-JP"/>
          <w:rPrChange w:id="6687" w:author="Petter Vang Brakalsvaalet [pev2]" w:date="2021-04-29T15:52:00Z">
            <w:rPr>
              <w:rFonts w:eastAsiaTheme="minorEastAsia" w:cstheme="majorHAnsi"/>
              <w:color w:val="000000"/>
              <w:sz w:val="22"/>
              <w:szCs w:val="22"/>
              <w:lang w:eastAsia="ja-JP"/>
            </w:rPr>
          </w:rPrChange>
        </w:rPr>
        <w:t xml:space="preserve"> {</w:t>
      </w:r>
    </w:p>
    <w:p w14:paraId="6D93282C"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88" w:author="Petter Vang Brakalsvaalet [pev2]" w:date="2021-04-29T15:52:00Z">
            <w:rPr>
              <w:rFonts w:eastAsiaTheme="minorEastAsia" w:cstheme="majorHAnsi"/>
              <w:color w:val="000000"/>
              <w:sz w:val="22"/>
              <w:szCs w:val="22"/>
              <w:lang w:eastAsia="ja-JP"/>
            </w:rPr>
          </w:rPrChange>
        </w:rPr>
        <w:pPrChange w:id="668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9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91"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692" w:author="Petter Vang Brakalsvaalet [pev2]" w:date="2021-04-29T15:52:00Z">
            <w:rPr>
              <w:rFonts w:eastAsiaTheme="minorEastAsia" w:cstheme="majorHAnsi"/>
              <w:color w:val="000000"/>
              <w:sz w:val="22"/>
              <w:szCs w:val="22"/>
              <w:lang w:eastAsia="ja-JP"/>
            </w:rPr>
          </w:rPrChange>
        </w:rPr>
        <w:tab/>
        <w:t xml:space="preserve">angle = angle </w:t>
      </w:r>
      <w:r w:rsidRPr="00555D5E">
        <w:rPr>
          <w:rFonts w:eastAsiaTheme="minorEastAsia" w:cstheme="majorHAnsi"/>
          <w:color w:val="2B839F"/>
          <w:sz w:val="20"/>
          <w:szCs w:val="20"/>
          <w:lang w:eastAsia="ja-JP"/>
          <w:rPrChange w:id="6693"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694" w:author="Petter Vang Brakalsvaalet [pev2]" w:date="2021-04-29T15:52:00Z">
            <w:rPr>
              <w:rFonts w:eastAsiaTheme="minorEastAsia" w:cstheme="majorHAnsi"/>
              <w:color w:val="000000"/>
              <w:sz w:val="22"/>
              <w:szCs w:val="22"/>
              <w:lang w:eastAsia="ja-JP"/>
            </w:rPr>
          </w:rPrChange>
        </w:rPr>
        <w:t xml:space="preserve"> twoπ</w:t>
      </w:r>
    </w:p>
    <w:p w14:paraId="4179133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95" w:author="Petter Vang Brakalsvaalet [pev2]" w:date="2021-04-29T15:52:00Z">
            <w:rPr>
              <w:rFonts w:eastAsiaTheme="minorEastAsia" w:cstheme="majorHAnsi"/>
              <w:color w:val="000000"/>
              <w:sz w:val="22"/>
              <w:szCs w:val="22"/>
              <w:lang w:eastAsia="ja-JP"/>
            </w:rPr>
          </w:rPrChange>
        </w:rPr>
        <w:pPrChange w:id="669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69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698" w:author="Petter Vang Brakalsvaalet [pev2]" w:date="2021-04-29T15:52:00Z">
            <w:rPr>
              <w:rFonts w:eastAsiaTheme="minorEastAsia" w:cstheme="majorHAnsi"/>
              <w:color w:val="000000"/>
              <w:sz w:val="22"/>
              <w:szCs w:val="22"/>
              <w:lang w:eastAsia="ja-JP"/>
            </w:rPr>
          </w:rPrChange>
        </w:rPr>
        <w:tab/>
        <w:t>}</w:t>
      </w:r>
    </w:p>
    <w:p w14:paraId="5CE359A2"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699" w:author="Petter Vang Brakalsvaalet [pev2]" w:date="2021-04-29T15:52:00Z">
            <w:rPr>
              <w:rFonts w:eastAsiaTheme="minorEastAsia" w:cstheme="majorHAnsi"/>
              <w:color w:val="000000"/>
              <w:sz w:val="22"/>
              <w:szCs w:val="22"/>
              <w:lang w:eastAsia="ja-JP"/>
            </w:rPr>
          </w:rPrChange>
        </w:rPr>
        <w:pPrChange w:id="6700"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0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02"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03" w:author="Petter Vang Brakalsvaalet [pev2]" w:date="2021-04-29T15:52:00Z">
            <w:rPr>
              <w:rFonts w:eastAsiaTheme="minorEastAsia" w:cstheme="majorHAnsi"/>
              <w:color w:val="0000FF"/>
              <w:sz w:val="22"/>
              <w:szCs w:val="22"/>
              <w:lang w:eastAsia="ja-JP"/>
            </w:rPr>
          </w:rPrChange>
        </w:rPr>
        <w:t>if</w:t>
      </w:r>
      <w:r w:rsidRPr="00555D5E">
        <w:rPr>
          <w:rFonts w:eastAsiaTheme="minorEastAsia" w:cstheme="majorHAnsi"/>
          <w:color w:val="000000"/>
          <w:sz w:val="20"/>
          <w:szCs w:val="20"/>
          <w:lang w:eastAsia="ja-JP"/>
          <w:rPrChange w:id="6704" w:author="Petter Vang Brakalsvaalet [pev2]" w:date="2021-04-29T15:52:00Z">
            <w:rPr>
              <w:rFonts w:eastAsiaTheme="minorEastAsia" w:cstheme="majorHAnsi"/>
              <w:color w:val="000000"/>
              <w:sz w:val="22"/>
              <w:szCs w:val="22"/>
              <w:lang w:eastAsia="ja-JP"/>
            </w:rPr>
          </w:rPrChange>
        </w:rPr>
        <w:t xml:space="preserve"> angle </w:t>
      </w:r>
      <w:r w:rsidRPr="00555D5E">
        <w:rPr>
          <w:rFonts w:eastAsiaTheme="minorEastAsia" w:cstheme="majorHAnsi"/>
          <w:color w:val="2B839F"/>
          <w:sz w:val="20"/>
          <w:szCs w:val="20"/>
          <w:lang w:eastAsia="ja-JP"/>
          <w:rPrChange w:id="6705" w:author="Petter Vang Brakalsvaalet [pev2]" w:date="2021-04-29T15:52:00Z">
            <w:rPr>
              <w:rFonts w:eastAsiaTheme="minorEastAsia" w:cstheme="majorHAnsi"/>
              <w:color w:val="2B839F"/>
              <w:sz w:val="22"/>
              <w:szCs w:val="22"/>
              <w:lang w:eastAsia="ja-JP"/>
            </w:rPr>
          </w:rPrChange>
        </w:rPr>
        <w:t>&lt;=</w:t>
      </w:r>
      <w:r w:rsidRPr="00555D5E">
        <w:rPr>
          <w:rFonts w:eastAsiaTheme="minorEastAsia" w:cstheme="majorHAnsi"/>
          <w:color w:val="000000"/>
          <w:sz w:val="20"/>
          <w:szCs w:val="20"/>
          <w:lang w:eastAsia="ja-JP"/>
          <w:rPrChange w:id="670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07" w:author="Petter Vang Brakalsvaalet [pev2]" w:date="2021-04-29T15:52:00Z">
            <w:rPr>
              <w:rFonts w:eastAsiaTheme="minorEastAsia" w:cstheme="majorHAnsi"/>
              <w:color w:val="2B839F"/>
              <w:sz w:val="22"/>
              <w:szCs w:val="22"/>
              <w:lang w:eastAsia="ja-JP"/>
            </w:rPr>
          </w:rPrChange>
        </w:rPr>
        <w:t>-π</w:t>
      </w:r>
      <w:r w:rsidRPr="00555D5E">
        <w:rPr>
          <w:rFonts w:eastAsiaTheme="minorEastAsia" w:cstheme="majorHAnsi"/>
          <w:color w:val="000000"/>
          <w:sz w:val="20"/>
          <w:szCs w:val="20"/>
          <w:lang w:eastAsia="ja-JP"/>
          <w:rPrChange w:id="6708" w:author="Petter Vang Brakalsvaalet [pev2]" w:date="2021-04-29T15:52:00Z">
            <w:rPr>
              <w:rFonts w:eastAsiaTheme="minorEastAsia" w:cstheme="majorHAnsi"/>
              <w:color w:val="000000"/>
              <w:sz w:val="22"/>
              <w:szCs w:val="22"/>
              <w:lang w:eastAsia="ja-JP"/>
            </w:rPr>
          </w:rPrChange>
        </w:rPr>
        <w:t xml:space="preserve"> {</w:t>
      </w:r>
    </w:p>
    <w:p w14:paraId="18F2733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09" w:author="Petter Vang Brakalsvaalet [pev2]" w:date="2021-04-29T15:52:00Z">
            <w:rPr>
              <w:rFonts w:eastAsiaTheme="minorEastAsia" w:cstheme="majorHAnsi"/>
              <w:color w:val="000000"/>
              <w:sz w:val="22"/>
              <w:szCs w:val="22"/>
              <w:lang w:eastAsia="ja-JP"/>
            </w:rPr>
          </w:rPrChange>
        </w:rPr>
        <w:pPrChange w:id="6710"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1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12"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713" w:author="Petter Vang Brakalsvaalet [pev2]" w:date="2021-04-29T15:52:00Z">
            <w:rPr>
              <w:rFonts w:eastAsiaTheme="minorEastAsia" w:cstheme="majorHAnsi"/>
              <w:color w:val="000000"/>
              <w:sz w:val="22"/>
              <w:szCs w:val="22"/>
              <w:lang w:eastAsia="ja-JP"/>
            </w:rPr>
          </w:rPrChange>
        </w:rPr>
        <w:tab/>
        <w:t xml:space="preserve">angle = angle </w:t>
      </w:r>
      <w:r w:rsidRPr="00555D5E">
        <w:rPr>
          <w:rFonts w:eastAsiaTheme="minorEastAsia" w:cstheme="majorHAnsi"/>
          <w:color w:val="2B839F"/>
          <w:sz w:val="20"/>
          <w:szCs w:val="20"/>
          <w:lang w:eastAsia="ja-JP"/>
          <w:rPrChange w:id="6714"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715" w:author="Petter Vang Brakalsvaalet [pev2]" w:date="2021-04-29T15:52:00Z">
            <w:rPr>
              <w:rFonts w:eastAsiaTheme="minorEastAsia" w:cstheme="majorHAnsi"/>
              <w:color w:val="000000"/>
              <w:sz w:val="22"/>
              <w:szCs w:val="22"/>
              <w:lang w:eastAsia="ja-JP"/>
            </w:rPr>
          </w:rPrChange>
        </w:rPr>
        <w:t xml:space="preserve"> twoπ</w:t>
      </w:r>
    </w:p>
    <w:p w14:paraId="283AFD3E"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16" w:author="Petter Vang Brakalsvaalet [pev2]" w:date="2021-04-29T15:52:00Z">
            <w:rPr>
              <w:rFonts w:eastAsiaTheme="minorEastAsia" w:cstheme="majorHAnsi"/>
              <w:color w:val="000000"/>
              <w:sz w:val="22"/>
              <w:szCs w:val="22"/>
              <w:lang w:eastAsia="ja-JP"/>
            </w:rPr>
          </w:rPrChange>
        </w:rPr>
        <w:pPrChange w:id="6717"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1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19" w:author="Petter Vang Brakalsvaalet [pev2]" w:date="2021-04-29T15:52:00Z">
            <w:rPr>
              <w:rFonts w:eastAsiaTheme="minorEastAsia" w:cstheme="majorHAnsi"/>
              <w:color w:val="000000"/>
              <w:sz w:val="22"/>
              <w:szCs w:val="22"/>
              <w:lang w:eastAsia="ja-JP"/>
            </w:rPr>
          </w:rPrChange>
        </w:rPr>
        <w:tab/>
        <w:t>}</w:t>
      </w:r>
    </w:p>
    <w:p w14:paraId="7A11FB7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20" w:author="Petter Vang Brakalsvaalet [pev2]" w:date="2021-04-29T15:52:00Z">
            <w:rPr>
              <w:rFonts w:eastAsiaTheme="minorEastAsia" w:cstheme="majorHAnsi"/>
              <w:color w:val="000000"/>
              <w:sz w:val="22"/>
              <w:szCs w:val="22"/>
              <w:lang w:eastAsia="ja-JP"/>
            </w:rPr>
          </w:rPrChange>
        </w:rPr>
        <w:pPrChange w:id="6721"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22"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23"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24"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725" w:author="Petter Vang Brakalsvaalet [pev2]" w:date="2021-04-29T15:52:00Z">
            <w:rPr>
              <w:rFonts w:eastAsiaTheme="minorEastAsia" w:cstheme="majorHAnsi"/>
              <w:color w:val="000000"/>
              <w:sz w:val="22"/>
              <w:szCs w:val="22"/>
              <w:lang w:eastAsia="ja-JP"/>
            </w:rPr>
          </w:rPrChange>
        </w:rPr>
        <w:t xml:space="preserve"> angle</w:t>
      </w:r>
    </w:p>
    <w:p w14:paraId="1EE8795E"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26" w:author="Petter Vang Brakalsvaalet [pev2]" w:date="2021-04-29T15:52:00Z">
            <w:rPr>
              <w:rFonts w:eastAsiaTheme="minorEastAsia" w:cstheme="majorHAnsi"/>
              <w:color w:val="000000"/>
              <w:sz w:val="22"/>
              <w:szCs w:val="22"/>
              <w:lang w:eastAsia="ja-JP"/>
            </w:rPr>
          </w:rPrChange>
        </w:rPr>
        <w:pPrChange w:id="6727"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28" w:author="Petter Vang Brakalsvaalet [pev2]" w:date="2021-04-29T15:52:00Z">
            <w:rPr>
              <w:rFonts w:eastAsiaTheme="minorEastAsia" w:cstheme="majorHAnsi"/>
              <w:color w:val="000000"/>
              <w:sz w:val="22"/>
              <w:szCs w:val="22"/>
              <w:lang w:eastAsia="ja-JP"/>
            </w:rPr>
          </w:rPrChange>
        </w:rPr>
        <w:t>}</w:t>
      </w:r>
    </w:p>
    <w:p w14:paraId="5784D81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29" w:author="Petter Vang Brakalsvaalet [pev2]" w:date="2021-04-29T15:52:00Z">
            <w:rPr>
              <w:rFonts w:eastAsiaTheme="minorEastAsia" w:cstheme="majorHAnsi"/>
              <w:color w:val="000000"/>
              <w:sz w:val="22"/>
              <w:szCs w:val="22"/>
              <w:lang w:eastAsia="ja-JP"/>
            </w:rPr>
          </w:rPrChange>
        </w:rPr>
        <w:pPrChange w:id="6730"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731" w:author="Petter Vang Brakalsvaalet [pev2]" w:date="2021-04-29T15:52:00Z">
            <w:rPr>
              <w:rFonts w:eastAsiaTheme="minorEastAsia" w:cstheme="majorHAnsi"/>
              <w:color w:val="0000FF"/>
              <w:sz w:val="22"/>
              <w:szCs w:val="22"/>
              <w:lang w:eastAsia="ja-JP"/>
            </w:rPr>
          </w:rPrChange>
        </w:rPr>
        <w:t>extension</w:t>
      </w:r>
      <w:r w:rsidRPr="00555D5E">
        <w:rPr>
          <w:rFonts w:eastAsiaTheme="minorEastAsia" w:cstheme="majorHAnsi"/>
          <w:color w:val="000000"/>
          <w:sz w:val="20"/>
          <w:szCs w:val="20"/>
          <w:lang w:eastAsia="ja-JP"/>
          <w:rPrChange w:id="6732"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33"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734" w:author="Petter Vang Brakalsvaalet [pev2]" w:date="2021-04-29T15:52:00Z">
            <w:rPr>
              <w:rFonts w:eastAsiaTheme="minorEastAsia" w:cstheme="majorHAnsi"/>
              <w:color w:val="000000"/>
              <w:sz w:val="22"/>
              <w:szCs w:val="22"/>
              <w:lang w:eastAsia="ja-JP"/>
            </w:rPr>
          </w:rPrChange>
        </w:rPr>
        <w:t xml:space="preserve"> {</w:t>
      </w:r>
    </w:p>
    <w:p w14:paraId="1E6325D4"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35" w:author="Petter Vang Brakalsvaalet [pev2]" w:date="2021-04-29T15:52:00Z">
            <w:rPr>
              <w:rFonts w:eastAsiaTheme="minorEastAsia" w:cstheme="majorHAnsi"/>
              <w:color w:val="000000"/>
              <w:sz w:val="22"/>
              <w:szCs w:val="22"/>
              <w:lang w:eastAsia="ja-JP"/>
            </w:rPr>
          </w:rPrChange>
        </w:rPr>
        <w:pPrChange w:id="673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3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3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39"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74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741" w:author="Petter Vang Brakalsvaalet [pev2]" w:date="2021-04-29T15:52:00Z">
            <w:rPr>
              <w:rFonts w:eastAsiaTheme="minorEastAsia" w:cstheme="majorHAnsi"/>
              <w:color w:val="0F68A0"/>
              <w:sz w:val="22"/>
              <w:szCs w:val="22"/>
              <w:lang w:eastAsia="ja-JP"/>
            </w:rPr>
          </w:rPrChange>
        </w:rPr>
        <w:t>sign</w:t>
      </w:r>
      <w:r w:rsidRPr="00555D5E">
        <w:rPr>
          <w:rFonts w:eastAsiaTheme="minorEastAsia" w:cstheme="majorHAnsi"/>
          <w:color w:val="000000"/>
          <w:sz w:val="20"/>
          <w:szCs w:val="20"/>
          <w:lang w:eastAsia="ja-JP"/>
          <w:rPrChange w:id="6742"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743"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744" w:author="Petter Vang Brakalsvaalet [pev2]" w:date="2021-04-29T15:52:00Z">
            <w:rPr>
              <w:rFonts w:eastAsiaTheme="minorEastAsia" w:cstheme="majorHAnsi"/>
              <w:color w:val="000000"/>
              <w:sz w:val="22"/>
              <w:szCs w:val="22"/>
              <w:lang w:eastAsia="ja-JP"/>
            </w:rPr>
          </w:rPrChange>
        </w:rPr>
        <w:t xml:space="preserve"> {</w:t>
      </w:r>
    </w:p>
    <w:p w14:paraId="5CAEFB53"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45" w:author="Petter Vang Brakalsvaalet [pev2]" w:date="2021-04-29T15:52:00Z">
            <w:rPr>
              <w:rFonts w:eastAsiaTheme="minorEastAsia" w:cstheme="majorHAnsi"/>
              <w:color w:val="000000"/>
              <w:sz w:val="22"/>
              <w:szCs w:val="22"/>
              <w:lang w:eastAsia="ja-JP"/>
            </w:rPr>
          </w:rPrChange>
        </w:rPr>
        <w:pPrChange w:id="6746"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4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48"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749"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50"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75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FF"/>
          <w:sz w:val="20"/>
          <w:szCs w:val="20"/>
          <w:lang w:eastAsia="ja-JP"/>
          <w:rPrChange w:id="6752" w:author="Petter Vang Brakalsvaalet [pev2]" w:date="2021-04-29T15:52:00Z">
            <w:rPr>
              <w:rFonts w:eastAsiaTheme="minorEastAsia" w:cstheme="majorHAnsi"/>
              <w:color w:val="0000FF"/>
              <w:sz w:val="22"/>
              <w:szCs w:val="22"/>
              <w:lang w:eastAsia="ja-JP"/>
            </w:rPr>
          </w:rPrChange>
        </w:rPr>
        <w:t>self</w:t>
      </w:r>
      <w:r w:rsidRPr="00555D5E">
        <w:rPr>
          <w:rFonts w:eastAsiaTheme="minorEastAsia" w:cstheme="majorHAnsi"/>
          <w:color w:val="000000"/>
          <w:sz w:val="20"/>
          <w:szCs w:val="20"/>
          <w:lang w:eastAsia="ja-JP"/>
          <w:rPrChange w:id="675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54" w:author="Petter Vang Brakalsvaalet [pev2]" w:date="2021-04-29T15:52:00Z">
            <w:rPr>
              <w:rFonts w:eastAsiaTheme="minorEastAsia" w:cstheme="majorHAnsi"/>
              <w:color w:val="2B839F"/>
              <w:sz w:val="22"/>
              <w:szCs w:val="22"/>
              <w:lang w:eastAsia="ja-JP"/>
            </w:rPr>
          </w:rPrChange>
        </w:rPr>
        <w:t>&gt;=</w:t>
      </w:r>
      <w:r w:rsidRPr="00555D5E">
        <w:rPr>
          <w:rFonts w:eastAsiaTheme="minorEastAsia" w:cstheme="majorHAnsi"/>
          <w:color w:val="000000"/>
          <w:sz w:val="20"/>
          <w:szCs w:val="20"/>
          <w:lang w:eastAsia="ja-JP"/>
          <w:rPrChange w:id="6755" w:author="Petter Vang Brakalsvaalet [pev2]" w:date="2021-04-29T15:52:00Z">
            <w:rPr>
              <w:rFonts w:eastAsiaTheme="minorEastAsia" w:cstheme="majorHAnsi"/>
              <w:color w:val="000000"/>
              <w:sz w:val="22"/>
              <w:szCs w:val="22"/>
              <w:lang w:eastAsia="ja-JP"/>
            </w:rPr>
          </w:rPrChange>
        </w:rPr>
        <w:t xml:space="preserve"> 0.0 ? 1.0 : -1.0</w:t>
      </w:r>
    </w:p>
    <w:p w14:paraId="3FEC79AB"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56" w:author="Petter Vang Brakalsvaalet [pev2]" w:date="2021-04-29T15:52:00Z">
            <w:rPr>
              <w:rFonts w:eastAsiaTheme="minorEastAsia" w:cstheme="majorHAnsi"/>
              <w:color w:val="000000"/>
              <w:sz w:val="22"/>
              <w:szCs w:val="22"/>
              <w:lang w:eastAsia="ja-JP"/>
            </w:rPr>
          </w:rPrChange>
        </w:rPr>
        <w:pPrChange w:id="6757"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5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59" w:author="Petter Vang Brakalsvaalet [pev2]" w:date="2021-04-29T15:52:00Z">
            <w:rPr>
              <w:rFonts w:eastAsiaTheme="minorEastAsia" w:cstheme="majorHAnsi"/>
              <w:color w:val="000000"/>
              <w:sz w:val="22"/>
              <w:szCs w:val="22"/>
              <w:lang w:eastAsia="ja-JP"/>
            </w:rPr>
          </w:rPrChange>
        </w:rPr>
        <w:tab/>
        <w:t>}</w:t>
      </w:r>
    </w:p>
    <w:p w14:paraId="6E0458C7"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60" w:author="Petter Vang Brakalsvaalet [pev2]" w:date="2021-04-29T15:52:00Z">
            <w:rPr>
              <w:rFonts w:eastAsiaTheme="minorEastAsia" w:cstheme="majorHAnsi"/>
              <w:color w:val="000000"/>
              <w:sz w:val="22"/>
              <w:szCs w:val="22"/>
              <w:lang w:eastAsia="ja-JP"/>
            </w:rPr>
          </w:rPrChange>
        </w:rPr>
        <w:pPrChange w:id="6761"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62" w:author="Petter Vang Brakalsvaalet [pev2]" w:date="2021-04-29T15:52:00Z">
            <w:rPr>
              <w:rFonts w:eastAsiaTheme="minorEastAsia" w:cstheme="majorHAnsi"/>
              <w:color w:val="000000"/>
              <w:sz w:val="22"/>
              <w:szCs w:val="22"/>
              <w:lang w:eastAsia="ja-JP"/>
            </w:rPr>
          </w:rPrChange>
        </w:rPr>
        <w:t>}</w:t>
      </w:r>
    </w:p>
    <w:p w14:paraId="37CECB52"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63" w:author="Petter Vang Brakalsvaalet [pev2]" w:date="2021-04-29T15:52:00Z">
            <w:rPr>
              <w:rFonts w:eastAsiaTheme="minorEastAsia" w:cstheme="majorHAnsi"/>
              <w:color w:val="000000"/>
              <w:sz w:val="22"/>
              <w:szCs w:val="22"/>
              <w:lang w:eastAsia="ja-JP"/>
            </w:rPr>
          </w:rPrChange>
        </w:rPr>
        <w:pPrChange w:id="6764" w:author="Petter Vang Brakalsvaalet [pev2]" w:date="2021-04-29T11:31:00Z">
          <w:pPr>
            <w:tabs>
              <w:tab w:val="left" w:pos="543"/>
            </w:tabs>
            <w:autoSpaceDE w:val="0"/>
            <w:autoSpaceDN w:val="0"/>
            <w:adjustRightInd w:val="0"/>
          </w:pPr>
        </w:pPrChange>
      </w:pPr>
      <w:r w:rsidRPr="00555D5E">
        <w:rPr>
          <w:rFonts w:eastAsiaTheme="minorEastAsia" w:cstheme="majorHAnsi"/>
          <w:color w:val="0000FF"/>
          <w:sz w:val="20"/>
          <w:szCs w:val="20"/>
          <w:lang w:eastAsia="ja-JP"/>
          <w:rPrChange w:id="6765" w:author="Petter Vang Brakalsvaalet [pev2]" w:date="2021-04-29T15:52:00Z">
            <w:rPr>
              <w:rFonts w:eastAsiaTheme="minorEastAsia" w:cstheme="majorHAnsi"/>
              <w:color w:val="0000FF"/>
              <w:sz w:val="22"/>
              <w:szCs w:val="22"/>
              <w:lang w:eastAsia="ja-JP"/>
            </w:rPr>
          </w:rPrChange>
        </w:rPr>
        <w:t>extension</w:t>
      </w:r>
      <w:r w:rsidRPr="00555D5E">
        <w:rPr>
          <w:rFonts w:eastAsiaTheme="minorEastAsia" w:cstheme="majorHAnsi"/>
          <w:color w:val="000000"/>
          <w:sz w:val="20"/>
          <w:szCs w:val="20"/>
          <w:lang w:eastAsia="ja-JP"/>
          <w:rPrChange w:id="676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67"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768" w:author="Petter Vang Brakalsvaalet [pev2]" w:date="2021-04-29T15:52:00Z">
            <w:rPr>
              <w:rFonts w:eastAsiaTheme="minorEastAsia" w:cstheme="majorHAnsi"/>
              <w:color w:val="000000"/>
              <w:sz w:val="22"/>
              <w:szCs w:val="22"/>
              <w:lang w:eastAsia="ja-JP"/>
            </w:rPr>
          </w:rPrChange>
        </w:rPr>
        <w:t xml:space="preserve"> {</w:t>
      </w:r>
    </w:p>
    <w:p w14:paraId="135ADA8A"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69" w:author="Petter Vang Brakalsvaalet [pev2]" w:date="2021-04-29T15:52:00Z">
            <w:rPr>
              <w:rFonts w:eastAsiaTheme="minorEastAsia" w:cstheme="majorHAnsi"/>
              <w:color w:val="000000"/>
              <w:sz w:val="22"/>
              <w:szCs w:val="22"/>
              <w:lang w:eastAsia="ja-JP"/>
            </w:rPr>
          </w:rPrChange>
        </w:rPr>
        <w:pPrChange w:id="6770"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7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72"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73" w:author="Petter Vang Brakalsvaalet [pev2]" w:date="2021-04-29T15:52:00Z">
            <w:rPr>
              <w:rFonts w:eastAsiaTheme="minorEastAsia" w:cstheme="majorHAnsi"/>
              <w:color w:val="0000FF"/>
              <w:sz w:val="22"/>
              <w:szCs w:val="22"/>
              <w:lang w:eastAsia="ja-JP"/>
            </w:rPr>
          </w:rPrChange>
        </w:rPr>
        <w:t>static</w:t>
      </w:r>
      <w:r w:rsidRPr="00555D5E">
        <w:rPr>
          <w:rFonts w:eastAsiaTheme="minorEastAsia" w:cstheme="majorHAnsi"/>
          <w:color w:val="000000"/>
          <w:sz w:val="20"/>
          <w:szCs w:val="20"/>
          <w:lang w:eastAsia="ja-JP"/>
          <w:rPrChange w:id="677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FF"/>
          <w:sz w:val="20"/>
          <w:szCs w:val="20"/>
          <w:lang w:eastAsia="ja-JP"/>
          <w:rPrChange w:id="6775"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776"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777" w:author="Petter Vang Brakalsvaalet [pev2]" w:date="2021-04-29T15:52:00Z">
            <w:rPr>
              <w:rFonts w:eastAsiaTheme="minorEastAsia" w:cstheme="majorHAnsi"/>
              <w:color w:val="0F68A0"/>
              <w:sz w:val="22"/>
              <w:szCs w:val="22"/>
              <w:lang w:eastAsia="ja-JP"/>
            </w:rPr>
          </w:rPrChange>
        </w:rPr>
        <w:t>random</w:t>
      </w:r>
      <w:r w:rsidRPr="00555D5E">
        <w:rPr>
          <w:rFonts w:eastAsiaTheme="minorEastAsia" w:cstheme="majorHAnsi"/>
          <w:color w:val="000000"/>
          <w:sz w:val="20"/>
          <w:szCs w:val="20"/>
          <w:lang w:eastAsia="ja-JP"/>
          <w:rPrChange w:id="6778"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779"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780" w:author="Petter Vang Brakalsvaalet [pev2]" w:date="2021-04-29T15:52:00Z">
            <w:rPr>
              <w:rFonts w:eastAsiaTheme="minorEastAsia" w:cstheme="majorHAnsi"/>
              <w:color w:val="000000"/>
              <w:sz w:val="22"/>
              <w:szCs w:val="22"/>
              <w:lang w:eastAsia="ja-JP"/>
            </w:rPr>
          </w:rPrChange>
        </w:rPr>
        <w:t xml:space="preserve"> {</w:t>
      </w:r>
    </w:p>
    <w:p w14:paraId="1F7E9A21"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781" w:author="Petter Vang Brakalsvaalet [pev2]" w:date="2021-04-29T15:52:00Z">
            <w:rPr>
              <w:rFonts w:eastAsiaTheme="minorEastAsia" w:cstheme="majorHAnsi"/>
              <w:color w:val="000000"/>
              <w:sz w:val="22"/>
              <w:szCs w:val="22"/>
              <w:lang w:eastAsia="ja-JP"/>
            </w:rPr>
          </w:rPrChange>
        </w:rPr>
        <w:pPrChange w:id="678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78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784"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785"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786"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78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88"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789"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790" w:author="Petter Vang Brakalsvaalet [pev2]" w:date="2021-04-29T15:52:00Z">
            <w:rPr>
              <w:rFonts w:eastAsiaTheme="minorEastAsia" w:cstheme="majorHAnsi"/>
              <w:color w:val="2B839F"/>
              <w:sz w:val="22"/>
              <w:szCs w:val="22"/>
              <w:lang w:eastAsia="ja-JP"/>
            </w:rPr>
          </w:rPrChange>
        </w:rPr>
        <w:t>Float</w:t>
      </w:r>
      <w:r w:rsidRPr="00555D5E">
        <w:rPr>
          <w:rFonts w:eastAsiaTheme="minorEastAsia" w:cstheme="majorHAnsi"/>
          <w:color w:val="000000"/>
          <w:sz w:val="20"/>
          <w:szCs w:val="20"/>
          <w:lang w:eastAsia="ja-JP"/>
          <w:rPrChange w:id="6791"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792" w:author="Petter Vang Brakalsvaalet [pev2]" w:date="2021-04-29T15:52:00Z">
            <w:rPr>
              <w:rFonts w:eastAsiaTheme="minorEastAsia" w:cstheme="majorHAnsi"/>
              <w:color w:val="2B839F"/>
              <w:sz w:val="22"/>
              <w:szCs w:val="22"/>
              <w:lang w:eastAsia="ja-JP"/>
            </w:rPr>
          </w:rPrChange>
        </w:rPr>
        <w:t>arc4random</w:t>
      </w:r>
      <w:r w:rsidRPr="00555D5E">
        <w:rPr>
          <w:rFonts w:eastAsiaTheme="minorEastAsia" w:cstheme="majorHAnsi"/>
          <w:color w:val="000000"/>
          <w:sz w:val="20"/>
          <w:szCs w:val="20"/>
          <w:lang w:eastAsia="ja-JP"/>
          <w:rPrChange w:id="679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94"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795"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796" w:author="Petter Vang Brakalsvaalet [pev2]" w:date="2021-04-29T15:52:00Z">
            <w:rPr>
              <w:rFonts w:eastAsiaTheme="minorEastAsia" w:cstheme="majorHAnsi"/>
              <w:color w:val="2B839F"/>
              <w:sz w:val="22"/>
              <w:szCs w:val="22"/>
              <w:lang w:eastAsia="ja-JP"/>
            </w:rPr>
          </w:rPrChange>
        </w:rPr>
        <w:t>Float</w:t>
      </w:r>
      <w:r w:rsidRPr="00555D5E">
        <w:rPr>
          <w:rFonts w:eastAsiaTheme="minorEastAsia" w:cstheme="majorHAnsi"/>
          <w:color w:val="000000"/>
          <w:sz w:val="20"/>
          <w:szCs w:val="20"/>
          <w:lang w:eastAsia="ja-JP"/>
          <w:rPrChange w:id="6797"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798" w:author="Petter Vang Brakalsvaalet [pev2]" w:date="2021-04-29T15:52:00Z">
            <w:rPr>
              <w:rFonts w:eastAsiaTheme="minorEastAsia" w:cstheme="majorHAnsi"/>
              <w:color w:val="2B839F"/>
              <w:sz w:val="22"/>
              <w:szCs w:val="22"/>
              <w:lang w:eastAsia="ja-JP"/>
            </w:rPr>
          </w:rPrChange>
        </w:rPr>
        <w:t>UInt32</w:t>
      </w:r>
      <w:r w:rsidRPr="00555D5E">
        <w:rPr>
          <w:rFonts w:eastAsiaTheme="minorEastAsia" w:cstheme="majorHAnsi"/>
          <w:color w:val="000000"/>
          <w:sz w:val="20"/>
          <w:szCs w:val="20"/>
          <w:lang w:eastAsia="ja-JP"/>
          <w:rPrChange w:id="6799"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800" w:author="Petter Vang Brakalsvaalet [pev2]" w:date="2021-04-29T15:52:00Z">
            <w:rPr>
              <w:rFonts w:eastAsiaTheme="minorEastAsia" w:cstheme="majorHAnsi"/>
              <w:color w:val="2B839F"/>
              <w:sz w:val="22"/>
              <w:szCs w:val="22"/>
              <w:lang w:eastAsia="ja-JP"/>
            </w:rPr>
          </w:rPrChange>
        </w:rPr>
        <w:t>max</w:t>
      </w:r>
      <w:r w:rsidRPr="00555D5E">
        <w:rPr>
          <w:rFonts w:eastAsiaTheme="minorEastAsia" w:cstheme="majorHAnsi"/>
          <w:color w:val="000000"/>
          <w:sz w:val="20"/>
          <w:szCs w:val="20"/>
          <w:lang w:eastAsia="ja-JP"/>
          <w:rPrChange w:id="6801" w:author="Petter Vang Brakalsvaalet [pev2]" w:date="2021-04-29T15:52:00Z">
            <w:rPr>
              <w:rFonts w:eastAsiaTheme="minorEastAsia" w:cstheme="majorHAnsi"/>
              <w:color w:val="000000"/>
              <w:sz w:val="22"/>
              <w:szCs w:val="22"/>
              <w:lang w:eastAsia="ja-JP"/>
            </w:rPr>
          </w:rPrChange>
        </w:rPr>
        <w:t>))</w:t>
      </w:r>
    </w:p>
    <w:p w14:paraId="56EBAE17"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802" w:author="Petter Vang Brakalsvaalet [pev2]" w:date="2021-04-29T15:52:00Z">
            <w:rPr>
              <w:rFonts w:eastAsiaTheme="minorEastAsia" w:cstheme="majorHAnsi"/>
              <w:color w:val="000000"/>
              <w:sz w:val="22"/>
              <w:szCs w:val="22"/>
              <w:lang w:eastAsia="ja-JP"/>
            </w:rPr>
          </w:rPrChange>
        </w:rPr>
        <w:pPrChange w:id="680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80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805" w:author="Petter Vang Brakalsvaalet [pev2]" w:date="2021-04-29T15:52:00Z">
            <w:rPr>
              <w:rFonts w:eastAsiaTheme="minorEastAsia" w:cstheme="majorHAnsi"/>
              <w:color w:val="000000"/>
              <w:sz w:val="22"/>
              <w:szCs w:val="22"/>
              <w:lang w:eastAsia="ja-JP"/>
            </w:rPr>
          </w:rPrChange>
        </w:rPr>
        <w:tab/>
        <w:t>}</w:t>
      </w:r>
    </w:p>
    <w:p w14:paraId="2A829AD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806" w:author="Petter Vang Brakalsvaalet [pev2]" w:date="2021-04-29T15:52:00Z">
            <w:rPr>
              <w:rFonts w:eastAsiaTheme="minorEastAsia" w:cstheme="majorHAnsi"/>
              <w:color w:val="000000"/>
              <w:sz w:val="22"/>
              <w:szCs w:val="22"/>
              <w:lang w:eastAsia="ja-JP"/>
            </w:rPr>
          </w:rPrChange>
        </w:rPr>
        <w:pPrChange w:id="6807"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808"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809"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810" w:author="Petter Vang Brakalsvaalet [pev2]" w:date="2021-04-29T15:52:00Z">
            <w:rPr>
              <w:rFonts w:eastAsiaTheme="minorEastAsia" w:cstheme="majorHAnsi"/>
              <w:color w:val="0000FF"/>
              <w:sz w:val="22"/>
              <w:szCs w:val="22"/>
              <w:lang w:eastAsia="ja-JP"/>
            </w:rPr>
          </w:rPrChange>
        </w:rPr>
        <w:t>static</w:t>
      </w:r>
      <w:r w:rsidRPr="00555D5E">
        <w:rPr>
          <w:rFonts w:eastAsiaTheme="minorEastAsia" w:cstheme="majorHAnsi"/>
          <w:color w:val="000000"/>
          <w:sz w:val="20"/>
          <w:szCs w:val="20"/>
          <w:lang w:eastAsia="ja-JP"/>
          <w:rPrChange w:id="681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FF"/>
          <w:sz w:val="20"/>
          <w:szCs w:val="20"/>
          <w:lang w:eastAsia="ja-JP"/>
          <w:rPrChange w:id="6812" w:author="Petter Vang Brakalsvaalet [pev2]" w:date="2021-04-29T15:52:00Z">
            <w:rPr>
              <w:rFonts w:eastAsiaTheme="minorEastAsia" w:cstheme="majorHAnsi"/>
              <w:color w:val="0000FF"/>
              <w:sz w:val="22"/>
              <w:szCs w:val="22"/>
              <w:lang w:eastAsia="ja-JP"/>
            </w:rPr>
          </w:rPrChange>
        </w:rPr>
        <w:t>func</w:t>
      </w:r>
      <w:r w:rsidRPr="00555D5E">
        <w:rPr>
          <w:rFonts w:eastAsiaTheme="minorEastAsia" w:cstheme="majorHAnsi"/>
          <w:color w:val="000000"/>
          <w:sz w:val="20"/>
          <w:szCs w:val="20"/>
          <w:lang w:eastAsia="ja-JP"/>
          <w:rPrChange w:id="681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F68A0"/>
          <w:sz w:val="20"/>
          <w:szCs w:val="20"/>
          <w:lang w:eastAsia="ja-JP"/>
          <w:rPrChange w:id="6814" w:author="Petter Vang Brakalsvaalet [pev2]" w:date="2021-04-29T15:52:00Z">
            <w:rPr>
              <w:rFonts w:eastAsiaTheme="minorEastAsia" w:cstheme="majorHAnsi"/>
              <w:color w:val="0F68A0"/>
              <w:sz w:val="22"/>
              <w:szCs w:val="22"/>
              <w:lang w:eastAsia="ja-JP"/>
            </w:rPr>
          </w:rPrChange>
        </w:rPr>
        <w:t>random</w:t>
      </w:r>
      <w:r w:rsidRPr="00555D5E">
        <w:rPr>
          <w:rFonts w:eastAsiaTheme="minorEastAsia" w:cstheme="majorHAnsi"/>
          <w:color w:val="000000"/>
          <w:sz w:val="20"/>
          <w:szCs w:val="20"/>
          <w:lang w:eastAsia="ja-JP"/>
          <w:rPrChange w:id="6815" w:author="Petter Vang Brakalsvaalet [pev2]" w:date="2021-04-29T15:52:00Z">
            <w:rPr>
              <w:rFonts w:eastAsiaTheme="minorEastAsia" w:cstheme="majorHAnsi"/>
              <w:color w:val="000000"/>
              <w:sz w:val="22"/>
              <w:szCs w:val="22"/>
              <w:lang w:eastAsia="ja-JP"/>
            </w:rPr>
          </w:rPrChange>
        </w:rPr>
        <w:t xml:space="preserve">(min: </w:t>
      </w:r>
      <w:r w:rsidRPr="00555D5E">
        <w:rPr>
          <w:rFonts w:eastAsiaTheme="minorEastAsia" w:cstheme="majorHAnsi"/>
          <w:color w:val="2B839F"/>
          <w:sz w:val="20"/>
          <w:szCs w:val="20"/>
          <w:lang w:eastAsia="ja-JP"/>
          <w:rPrChange w:id="6816"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817" w:author="Petter Vang Brakalsvaalet [pev2]" w:date="2021-04-29T15:52:00Z">
            <w:rPr>
              <w:rFonts w:eastAsiaTheme="minorEastAsia" w:cstheme="majorHAnsi"/>
              <w:color w:val="000000"/>
              <w:sz w:val="22"/>
              <w:szCs w:val="22"/>
              <w:lang w:eastAsia="ja-JP"/>
            </w:rPr>
          </w:rPrChange>
        </w:rPr>
        <w:t xml:space="preserve">, max: </w:t>
      </w:r>
      <w:r w:rsidRPr="00555D5E">
        <w:rPr>
          <w:rFonts w:eastAsiaTheme="minorEastAsia" w:cstheme="majorHAnsi"/>
          <w:color w:val="2B839F"/>
          <w:sz w:val="20"/>
          <w:szCs w:val="20"/>
          <w:lang w:eastAsia="ja-JP"/>
          <w:rPrChange w:id="6818"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819" w:author="Petter Vang Brakalsvaalet [pev2]" w:date="2021-04-29T15:52:00Z">
            <w:rPr>
              <w:rFonts w:eastAsiaTheme="minorEastAsia" w:cstheme="majorHAnsi"/>
              <w:color w:val="000000"/>
              <w:sz w:val="22"/>
              <w:szCs w:val="22"/>
              <w:lang w:eastAsia="ja-JP"/>
            </w:rPr>
          </w:rPrChange>
        </w:rPr>
        <w:t xml:space="preserve">) -&gt; </w:t>
      </w:r>
      <w:r w:rsidRPr="00555D5E">
        <w:rPr>
          <w:rFonts w:eastAsiaTheme="minorEastAsia" w:cstheme="majorHAnsi"/>
          <w:color w:val="2B839F"/>
          <w:sz w:val="20"/>
          <w:szCs w:val="20"/>
          <w:lang w:eastAsia="ja-JP"/>
          <w:rPrChange w:id="6820"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821" w:author="Petter Vang Brakalsvaalet [pev2]" w:date="2021-04-29T15:52:00Z">
            <w:rPr>
              <w:rFonts w:eastAsiaTheme="minorEastAsia" w:cstheme="majorHAnsi"/>
              <w:color w:val="000000"/>
              <w:sz w:val="22"/>
              <w:szCs w:val="22"/>
              <w:lang w:eastAsia="ja-JP"/>
            </w:rPr>
          </w:rPrChange>
        </w:rPr>
        <w:t xml:space="preserve"> {</w:t>
      </w:r>
    </w:p>
    <w:p w14:paraId="6F7B3F49"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822" w:author="Petter Vang Brakalsvaalet [pev2]" w:date="2021-04-29T15:52:00Z">
            <w:rPr>
              <w:rFonts w:eastAsiaTheme="minorEastAsia" w:cstheme="majorHAnsi"/>
              <w:color w:val="000000"/>
              <w:sz w:val="22"/>
              <w:szCs w:val="22"/>
              <w:lang w:eastAsia="ja-JP"/>
            </w:rPr>
          </w:rPrChange>
        </w:rPr>
        <w:pPrChange w:id="6823"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824"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825"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826"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2B839F"/>
          <w:sz w:val="20"/>
          <w:szCs w:val="20"/>
          <w:lang w:eastAsia="ja-JP"/>
          <w:rPrChange w:id="6827" w:author="Petter Vang Brakalsvaalet [pev2]" w:date="2021-04-29T15:52:00Z">
            <w:rPr>
              <w:rFonts w:eastAsiaTheme="minorEastAsia" w:cstheme="majorHAnsi"/>
              <w:color w:val="2B839F"/>
              <w:sz w:val="22"/>
              <w:szCs w:val="22"/>
              <w:lang w:eastAsia="ja-JP"/>
            </w:rPr>
          </w:rPrChange>
        </w:rPr>
        <w:t>assert</w:t>
      </w:r>
      <w:r w:rsidRPr="00555D5E">
        <w:rPr>
          <w:rFonts w:eastAsiaTheme="minorEastAsia" w:cstheme="majorHAnsi"/>
          <w:color w:val="000000"/>
          <w:sz w:val="20"/>
          <w:szCs w:val="20"/>
          <w:lang w:eastAsia="ja-JP"/>
          <w:rPrChange w:id="6828" w:author="Petter Vang Brakalsvaalet [pev2]" w:date="2021-04-29T15:52:00Z">
            <w:rPr>
              <w:rFonts w:eastAsiaTheme="minorEastAsia" w:cstheme="majorHAnsi"/>
              <w:color w:val="000000"/>
              <w:sz w:val="22"/>
              <w:szCs w:val="22"/>
              <w:lang w:eastAsia="ja-JP"/>
            </w:rPr>
          </w:rPrChange>
        </w:rPr>
        <w:t xml:space="preserve">(min </w:t>
      </w:r>
      <w:r w:rsidRPr="00555D5E">
        <w:rPr>
          <w:rFonts w:eastAsiaTheme="minorEastAsia" w:cstheme="majorHAnsi"/>
          <w:color w:val="2B839F"/>
          <w:sz w:val="20"/>
          <w:szCs w:val="20"/>
          <w:lang w:eastAsia="ja-JP"/>
          <w:rPrChange w:id="6829" w:author="Petter Vang Brakalsvaalet [pev2]" w:date="2021-04-29T15:52:00Z">
            <w:rPr>
              <w:rFonts w:eastAsiaTheme="minorEastAsia" w:cstheme="majorHAnsi"/>
              <w:color w:val="2B839F"/>
              <w:sz w:val="22"/>
              <w:szCs w:val="22"/>
              <w:lang w:eastAsia="ja-JP"/>
            </w:rPr>
          </w:rPrChange>
        </w:rPr>
        <w:t>&lt;</w:t>
      </w:r>
      <w:r w:rsidRPr="00555D5E">
        <w:rPr>
          <w:rFonts w:eastAsiaTheme="minorEastAsia" w:cstheme="majorHAnsi"/>
          <w:color w:val="000000"/>
          <w:sz w:val="20"/>
          <w:szCs w:val="20"/>
          <w:lang w:eastAsia="ja-JP"/>
          <w:rPrChange w:id="6830" w:author="Petter Vang Brakalsvaalet [pev2]" w:date="2021-04-29T15:52:00Z">
            <w:rPr>
              <w:rFonts w:eastAsiaTheme="minorEastAsia" w:cstheme="majorHAnsi"/>
              <w:color w:val="000000"/>
              <w:sz w:val="22"/>
              <w:szCs w:val="22"/>
              <w:lang w:eastAsia="ja-JP"/>
            </w:rPr>
          </w:rPrChange>
        </w:rPr>
        <w:t xml:space="preserve"> max)</w:t>
      </w:r>
    </w:p>
    <w:p w14:paraId="6637C628"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831" w:author="Petter Vang Brakalsvaalet [pev2]" w:date="2021-04-29T15:52:00Z">
            <w:rPr>
              <w:rFonts w:eastAsiaTheme="minorEastAsia" w:cstheme="majorHAnsi"/>
              <w:color w:val="000000"/>
              <w:sz w:val="22"/>
              <w:szCs w:val="22"/>
              <w:lang w:eastAsia="ja-JP"/>
            </w:rPr>
          </w:rPrChange>
        </w:rPr>
        <w:pPrChange w:id="6832"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833"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834"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00"/>
          <w:sz w:val="20"/>
          <w:szCs w:val="20"/>
          <w:lang w:eastAsia="ja-JP"/>
          <w:rPrChange w:id="6835" w:author="Petter Vang Brakalsvaalet [pev2]" w:date="2021-04-29T15:52:00Z">
            <w:rPr>
              <w:rFonts w:eastAsiaTheme="minorEastAsia" w:cstheme="majorHAnsi"/>
              <w:color w:val="000000"/>
              <w:sz w:val="22"/>
              <w:szCs w:val="22"/>
              <w:lang w:eastAsia="ja-JP"/>
            </w:rPr>
          </w:rPrChange>
        </w:rPr>
        <w:tab/>
      </w:r>
      <w:r w:rsidRPr="00555D5E">
        <w:rPr>
          <w:rFonts w:eastAsiaTheme="minorEastAsia" w:cstheme="majorHAnsi"/>
          <w:color w:val="0000FF"/>
          <w:sz w:val="20"/>
          <w:szCs w:val="20"/>
          <w:lang w:eastAsia="ja-JP"/>
          <w:rPrChange w:id="6836" w:author="Petter Vang Brakalsvaalet [pev2]" w:date="2021-04-29T15:52:00Z">
            <w:rPr>
              <w:rFonts w:eastAsiaTheme="minorEastAsia" w:cstheme="majorHAnsi"/>
              <w:color w:val="0000FF"/>
              <w:sz w:val="22"/>
              <w:szCs w:val="22"/>
              <w:lang w:eastAsia="ja-JP"/>
            </w:rPr>
          </w:rPrChange>
        </w:rPr>
        <w:t>return</w:t>
      </w:r>
      <w:r w:rsidRPr="00555D5E">
        <w:rPr>
          <w:rFonts w:eastAsiaTheme="minorEastAsia" w:cstheme="majorHAnsi"/>
          <w:color w:val="000000"/>
          <w:sz w:val="20"/>
          <w:szCs w:val="20"/>
          <w:lang w:eastAsia="ja-JP"/>
          <w:rPrChange w:id="6837"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838" w:author="Petter Vang Brakalsvaalet [pev2]" w:date="2021-04-29T15:52:00Z">
            <w:rPr>
              <w:rFonts w:eastAsiaTheme="minorEastAsia" w:cstheme="majorHAnsi"/>
              <w:color w:val="2B839F"/>
              <w:sz w:val="22"/>
              <w:szCs w:val="22"/>
              <w:lang w:eastAsia="ja-JP"/>
            </w:rPr>
          </w:rPrChange>
        </w:rPr>
        <w:t>CGFloat</w:t>
      </w:r>
      <w:r w:rsidRPr="00555D5E">
        <w:rPr>
          <w:rFonts w:eastAsiaTheme="minorEastAsia" w:cstheme="majorHAnsi"/>
          <w:color w:val="000000"/>
          <w:sz w:val="20"/>
          <w:szCs w:val="20"/>
          <w:lang w:eastAsia="ja-JP"/>
          <w:rPrChange w:id="6839" w:author="Petter Vang Brakalsvaalet [pev2]" w:date="2021-04-29T15:52:00Z">
            <w:rPr>
              <w:rFonts w:eastAsiaTheme="minorEastAsia" w:cstheme="majorHAnsi"/>
              <w:color w:val="000000"/>
              <w:sz w:val="22"/>
              <w:szCs w:val="22"/>
              <w:lang w:eastAsia="ja-JP"/>
            </w:rPr>
          </w:rPrChange>
        </w:rPr>
        <w:t>.</w:t>
      </w:r>
      <w:r w:rsidRPr="00555D5E">
        <w:rPr>
          <w:rFonts w:eastAsiaTheme="minorEastAsia" w:cstheme="majorHAnsi"/>
          <w:color w:val="2B839F"/>
          <w:sz w:val="20"/>
          <w:szCs w:val="20"/>
          <w:lang w:eastAsia="ja-JP"/>
          <w:rPrChange w:id="6840" w:author="Petter Vang Brakalsvaalet [pev2]" w:date="2021-04-29T15:52:00Z">
            <w:rPr>
              <w:rFonts w:eastAsiaTheme="minorEastAsia" w:cstheme="majorHAnsi"/>
              <w:color w:val="2B839F"/>
              <w:sz w:val="22"/>
              <w:szCs w:val="22"/>
              <w:lang w:eastAsia="ja-JP"/>
            </w:rPr>
          </w:rPrChange>
        </w:rPr>
        <w:t>random</w:t>
      </w:r>
      <w:r w:rsidRPr="00555D5E">
        <w:rPr>
          <w:rFonts w:eastAsiaTheme="minorEastAsia" w:cstheme="majorHAnsi"/>
          <w:color w:val="000000"/>
          <w:sz w:val="20"/>
          <w:szCs w:val="20"/>
          <w:lang w:eastAsia="ja-JP"/>
          <w:rPrChange w:id="6841"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2B839F"/>
          <w:sz w:val="20"/>
          <w:szCs w:val="20"/>
          <w:lang w:eastAsia="ja-JP"/>
          <w:rPrChange w:id="6842"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843" w:author="Petter Vang Brakalsvaalet [pev2]" w:date="2021-04-29T15:52:00Z">
            <w:rPr>
              <w:rFonts w:eastAsiaTheme="minorEastAsia" w:cstheme="majorHAnsi"/>
              <w:color w:val="000000"/>
              <w:sz w:val="22"/>
              <w:szCs w:val="22"/>
              <w:lang w:eastAsia="ja-JP"/>
            </w:rPr>
          </w:rPrChange>
        </w:rPr>
        <w:t xml:space="preserve"> (max </w:t>
      </w:r>
      <w:r w:rsidRPr="00555D5E">
        <w:rPr>
          <w:rFonts w:eastAsiaTheme="minorEastAsia" w:cstheme="majorHAnsi"/>
          <w:color w:val="2B839F"/>
          <w:sz w:val="20"/>
          <w:szCs w:val="20"/>
          <w:lang w:eastAsia="ja-JP"/>
          <w:rPrChange w:id="6844"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845" w:author="Petter Vang Brakalsvaalet [pev2]" w:date="2021-04-29T15:52:00Z">
            <w:rPr>
              <w:rFonts w:eastAsiaTheme="minorEastAsia" w:cstheme="majorHAnsi"/>
              <w:color w:val="000000"/>
              <w:sz w:val="22"/>
              <w:szCs w:val="22"/>
              <w:lang w:eastAsia="ja-JP"/>
            </w:rPr>
          </w:rPrChange>
        </w:rPr>
        <w:t xml:space="preserve"> min) </w:t>
      </w:r>
      <w:r w:rsidRPr="00555D5E">
        <w:rPr>
          <w:rFonts w:eastAsiaTheme="minorEastAsia" w:cstheme="majorHAnsi"/>
          <w:color w:val="2B839F"/>
          <w:sz w:val="20"/>
          <w:szCs w:val="20"/>
          <w:lang w:eastAsia="ja-JP"/>
          <w:rPrChange w:id="6846" w:author="Petter Vang Brakalsvaalet [pev2]" w:date="2021-04-29T15:52:00Z">
            <w:rPr>
              <w:rFonts w:eastAsiaTheme="minorEastAsia" w:cstheme="majorHAnsi"/>
              <w:color w:val="2B839F"/>
              <w:sz w:val="22"/>
              <w:szCs w:val="22"/>
              <w:lang w:eastAsia="ja-JP"/>
            </w:rPr>
          </w:rPrChange>
        </w:rPr>
        <w:t>+</w:t>
      </w:r>
      <w:r w:rsidRPr="00555D5E">
        <w:rPr>
          <w:rFonts w:eastAsiaTheme="minorEastAsia" w:cstheme="majorHAnsi"/>
          <w:color w:val="000000"/>
          <w:sz w:val="20"/>
          <w:szCs w:val="20"/>
          <w:lang w:eastAsia="ja-JP"/>
          <w:rPrChange w:id="6847" w:author="Petter Vang Brakalsvaalet [pev2]" w:date="2021-04-29T15:52:00Z">
            <w:rPr>
              <w:rFonts w:eastAsiaTheme="minorEastAsia" w:cstheme="majorHAnsi"/>
              <w:color w:val="000000"/>
              <w:sz w:val="22"/>
              <w:szCs w:val="22"/>
              <w:lang w:eastAsia="ja-JP"/>
            </w:rPr>
          </w:rPrChange>
        </w:rPr>
        <w:t xml:space="preserve"> min</w:t>
      </w:r>
    </w:p>
    <w:p w14:paraId="04B9E971" w14:textId="77777777" w:rsidR="000C191F" w:rsidRPr="00555D5E" w:rsidRDefault="000C191F" w:rsidP="00DD38F8">
      <w:pPr>
        <w:tabs>
          <w:tab w:val="left" w:pos="543"/>
        </w:tabs>
        <w:autoSpaceDE w:val="0"/>
        <w:autoSpaceDN w:val="0"/>
        <w:adjustRightInd w:val="0"/>
        <w:rPr>
          <w:rFonts w:eastAsiaTheme="minorEastAsia" w:cstheme="majorHAnsi"/>
          <w:color w:val="000000"/>
          <w:sz w:val="20"/>
          <w:szCs w:val="20"/>
          <w:lang w:eastAsia="ja-JP"/>
          <w:rPrChange w:id="6848" w:author="Petter Vang Brakalsvaalet [pev2]" w:date="2021-04-29T15:52:00Z">
            <w:rPr>
              <w:rFonts w:eastAsiaTheme="minorEastAsia" w:cstheme="majorHAnsi"/>
              <w:color w:val="000000"/>
              <w:sz w:val="22"/>
              <w:szCs w:val="22"/>
              <w:lang w:eastAsia="ja-JP"/>
            </w:rPr>
          </w:rPrChange>
        </w:rPr>
        <w:pPrChange w:id="6849" w:author="Petter Vang Brakalsvaalet [pev2]" w:date="2021-04-29T11:31:00Z">
          <w:pPr>
            <w:tabs>
              <w:tab w:val="left" w:pos="543"/>
            </w:tabs>
            <w:autoSpaceDE w:val="0"/>
            <w:autoSpaceDN w:val="0"/>
            <w:adjustRightInd w:val="0"/>
          </w:pPr>
        </w:pPrChange>
      </w:pPr>
      <w:r w:rsidRPr="00555D5E">
        <w:rPr>
          <w:rFonts w:eastAsiaTheme="minorEastAsia" w:cstheme="majorHAnsi"/>
          <w:color w:val="000000"/>
          <w:sz w:val="20"/>
          <w:szCs w:val="20"/>
          <w:lang w:eastAsia="ja-JP"/>
          <w:rPrChange w:id="6850" w:author="Petter Vang Brakalsvaalet [pev2]" w:date="2021-04-29T15:52:00Z">
            <w:rPr>
              <w:rFonts w:eastAsiaTheme="minorEastAsia" w:cstheme="majorHAnsi"/>
              <w:color w:val="000000"/>
              <w:sz w:val="22"/>
              <w:szCs w:val="22"/>
              <w:lang w:eastAsia="ja-JP"/>
            </w:rPr>
          </w:rPrChange>
        </w:rPr>
        <w:t xml:space="preserve">  </w:t>
      </w:r>
      <w:r w:rsidRPr="00555D5E">
        <w:rPr>
          <w:rFonts w:eastAsiaTheme="minorEastAsia" w:cstheme="majorHAnsi"/>
          <w:color w:val="000000"/>
          <w:sz w:val="20"/>
          <w:szCs w:val="20"/>
          <w:lang w:eastAsia="ja-JP"/>
          <w:rPrChange w:id="6851" w:author="Petter Vang Brakalsvaalet [pev2]" w:date="2021-04-29T15:52:00Z">
            <w:rPr>
              <w:rFonts w:eastAsiaTheme="minorEastAsia" w:cstheme="majorHAnsi"/>
              <w:color w:val="000000"/>
              <w:sz w:val="22"/>
              <w:szCs w:val="22"/>
              <w:lang w:eastAsia="ja-JP"/>
            </w:rPr>
          </w:rPrChange>
        </w:rPr>
        <w:tab/>
        <w:t>}</w:t>
      </w:r>
    </w:p>
    <w:p w14:paraId="1F2808C8" w14:textId="2D1E86BC" w:rsidR="00834211" w:rsidRPr="00555D5E" w:rsidRDefault="000C191F" w:rsidP="00DD38F8">
      <w:pPr>
        <w:rPr>
          <w:rFonts w:cstheme="majorHAnsi"/>
          <w:sz w:val="20"/>
          <w:szCs w:val="20"/>
          <w:rPrChange w:id="6852" w:author="Petter Vang Brakalsvaalet [pev2]" w:date="2021-04-29T15:52:00Z">
            <w:rPr>
              <w:rFonts w:cstheme="majorHAnsi"/>
            </w:rPr>
          </w:rPrChange>
        </w:rPr>
        <w:pPrChange w:id="6853" w:author="Petter Vang Brakalsvaalet [pev2]" w:date="2021-04-29T11:31:00Z">
          <w:pPr/>
        </w:pPrChange>
      </w:pPr>
      <w:r w:rsidRPr="00555D5E">
        <w:rPr>
          <w:rFonts w:eastAsiaTheme="minorEastAsia" w:cstheme="majorHAnsi"/>
          <w:color w:val="000000"/>
          <w:sz w:val="20"/>
          <w:szCs w:val="20"/>
          <w:lang w:eastAsia="ja-JP"/>
          <w:rPrChange w:id="6854" w:author="Petter Vang Brakalsvaalet [pev2]" w:date="2021-04-29T15:52:00Z">
            <w:rPr>
              <w:rFonts w:eastAsiaTheme="minorEastAsia" w:cstheme="majorHAnsi"/>
              <w:color w:val="000000"/>
              <w:sz w:val="22"/>
              <w:szCs w:val="22"/>
              <w:lang w:eastAsia="ja-JP"/>
            </w:rPr>
          </w:rPrChange>
        </w:rPr>
        <w:t>}</w:t>
      </w:r>
    </w:p>
    <w:p w14:paraId="5E3DAA23" w14:textId="77777777" w:rsidR="00D61D84" w:rsidRPr="00555D5E" w:rsidRDefault="00D61D84" w:rsidP="00964336">
      <w:pPr>
        <w:pStyle w:val="AppendixSection"/>
        <w:rPr>
          <w:rFonts w:cstheme="majorHAnsi"/>
          <w:lang w:val="en-GB"/>
        </w:rPr>
      </w:pPr>
      <w:bookmarkStart w:id="6855" w:name="_Toc222978615"/>
      <w:bookmarkStart w:id="6856" w:name="_Toc70592440"/>
      <w:r w:rsidRPr="00555D5E">
        <w:rPr>
          <w:rFonts w:cstheme="majorHAnsi"/>
          <w:lang w:val="en-GB"/>
        </w:rPr>
        <w:lastRenderedPageBreak/>
        <w:t>Ethics Submission</w:t>
      </w:r>
      <w:bookmarkEnd w:id="6856"/>
    </w:p>
    <w:p w14:paraId="1D5D996F" w14:textId="77777777" w:rsidR="004C7C8E" w:rsidRPr="00555D5E" w:rsidRDefault="004C7C8E" w:rsidP="00964336">
      <w:pPr>
        <w:spacing w:after="2884" w:line="259" w:lineRule="auto"/>
        <w:rPr>
          <w:rFonts w:cstheme="majorHAnsi"/>
        </w:rPr>
      </w:pPr>
      <w:r w:rsidRPr="00555D5E">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555D5E">
        <w:rPr>
          <w:rFonts w:cstheme="majorHAnsi"/>
          <w:color w:val="7F7F7F"/>
          <w:sz w:val="16"/>
        </w:rPr>
        <w:t>Image not found or type unknown</w:t>
      </w:r>
    </w:p>
    <w:p w14:paraId="2AD40ACC" w14:textId="77777777" w:rsidR="004C7C8E" w:rsidRPr="00555D5E" w:rsidRDefault="004C7C8E" w:rsidP="00964336">
      <w:pPr>
        <w:spacing w:after="404"/>
        <w:ind w:left="547"/>
        <w:rPr>
          <w:rFonts w:cstheme="majorHAnsi"/>
          <w:rPrChange w:id="6857" w:author="Petter Vang Brakalsvaalet [pev2]" w:date="2021-04-29T15:52:00Z">
            <w:rPr>
              <w:rFonts w:cstheme="majorHAnsi"/>
            </w:rPr>
          </w:rPrChange>
        </w:rPr>
      </w:pPr>
      <w:r w:rsidRPr="00555D5E">
        <w:rPr>
          <w:rFonts w:cstheme="majorHAnsi"/>
          <w:rPrChange w:id="6858" w:author="Petter Vang Brakalsvaalet [pev2]" w:date="2021-04-29T15:52:00Z">
            <w:rPr>
              <w:rFonts w:cstheme="majorHAnsi"/>
            </w:rPr>
          </w:rPrChange>
        </w:rPr>
        <w:t>11/03/2021</w:t>
      </w:r>
    </w:p>
    <w:p w14:paraId="23AEF4ED" w14:textId="77777777" w:rsidR="004C7C8E" w:rsidRPr="00555D5E" w:rsidRDefault="004C7C8E" w:rsidP="00964336">
      <w:pPr>
        <w:spacing w:after="224" w:line="246" w:lineRule="auto"/>
        <w:ind w:left="480"/>
        <w:rPr>
          <w:rFonts w:cstheme="majorHAnsi"/>
          <w:rPrChange w:id="6859" w:author="Petter Vang Brakalsvaalet [pev2]" w:date="2021-04-29T15:52:00Z">
            <w:rPr>
              <w:rFonts w:cstheme="majorHAnsi"/>
            </w:rPr>
          </w:rPrChange>
        </w:rPr>
      </w:pPr>
      <w:r w:rsidRPr="00555D5E">
        <w:rPr>
          <w:rFonts w:cstheme="majorHAnsi"/>
          <w:sz w:val="36"/>
          <w:rPrChange w:id="6860" w:author="Petter Vang Brakalsvaalet [pev2]" w:date="2021-04-29T15:52:00Z">
            <w:rPr>
              <w:rFonts w:cstheme="majorHAnsi"/>
              <w:sz w:val="36"/>
            </w:rPr>
          </w:rPrChange>
        </w:rPr>
        <w:t>For your information, please find below a copy of your recently completed online ethics assessment</w:t>
      </w:r>
    </w:p>
    <w:p w14:paraId="09F6E026" w14:textId="77777777" w:rsidR="004C7C8E" w:rsidRPr="00555D5E" w:rsidRDefault="004C7C8E" w:rsidP="00964336">
      <w:pPr>
        <w:ind w:left="480"/>
        <w:rPr>
          <w:rFonts w:cstheme="majorHAnsi"/>
          <w:color w:val="4F81BD" w:themeColor="accent1"/>
          <w:sz w:val="36"/>
          <w:szCs w:val="36"/>
          <w:rPrChange w:id="6861" w:author="Petter Vang Brakalsvaalet [pev2]" w:date="2021-04-29T15:52:00Z">
            <w:rPr>
              <w:rFonts w:cstheme="majorHAnsi"/>
              <w:color w:val="4F81BD" w:themeColor="accent1"/>
              <w:sz w:val="36"/>
              <w:szCs w:val="36"/>
            </w:rPr>
          </w:rPrChange>
        </w:rPr>
      </w:pPr>
      <w:r w:rsidRPr="00555D5E">
        <w:rPr>
          <w:rFonts w:cstheme="majorHAnsi"/>
          <w:color w:val="4F81BD" w:themeColor="accent1"/>
          <w:sz w:val="36"/>
          <w:szCs w:val="36"/>
          <w:rPrChange w:id="6862" w:author="Petter Vang Brakalsvaalet [pev2]" w:date="2021-04-29T15:52:00Z">
            <w:rPr>
              <w:rFonts w:cstheme="majorHAnsi"/>
              <w:color w:val="4F81BD" w:themeColor="accent1"/>
              <w:sz w:val="36"/>
              <w:szCs w:val="36"/>
            </w:rPr>
          </w:rPrChange>
        </w:rPr>
        <w:t>Next steps</w:t>
      </w:r>
    </w:p>
    <w:p w14:paraId="5F01C02F" w14:textId="77777777" w:rsidR="004C7C8E" w:rsidRPr="00555D5E" w:rsidRDefault="004C7C8E" w:rsidP="00964336">
      <w:pPr>
        <w:spacing w:after="274"/>
        <w:ind w:left="547"/>
        <w:rPr>
          <w:rFonts w:cstheme="majorHAnsi"/>
          <w:rPrChange w:id="6863" w:author="Petter Vang Brakalsvaalet [pev2]" w:date="2021-04-29T15:52:00Z">
            <w:rPr>
              <w:rFonts w:cstheme="majorHAnsi"/>
            </w:rPr>
          </w:rPrChange>
        </w:rPr>
      </w:pPr>
      <w:r w:rsidRPr="00555D5E">
        <w:rPr>
          <w:rFonts w:cstheme="majorHAnsi"/>
          <w:rPrChange w:id="6864" w:author="Petter Vang Brakalsvaalet [pev2]" w:date="2021-04-29T15:52:00Z">
            <w:rPr>
              <w:rFonts w:cstheme="majorHAnsi"/>
            </w:rPr>
          </w:rPrChange>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555D5E" w:rsidRDefault="004C7C8E" w:rsidP="00964336">
      <w:pPr>
        <w:spacing w:after="274"/>
        <w:ind w:left="547"/>
        <w:rPr>
          <w:rFonts w:cstheme="majorHAnsi"/>
          <w:rPrChange w:id="6865" w:author="Petter Vang Brakalsvaalet [pev2]" w:date="2021-04-29T15:52:00Z">
            <w:rPr>
              <w:rFonts w:cstheme="majorHAnsi"/>
            </w:rPr>
          </w:rPrChange>
        </w:rPr>
      </w:pPr>
      <w:r w:rsidRPr="00555D5E">
        <w:rPr>
          <w:rFonts w:cstheme="majorHAnsi"/>
          <w:rPrChange w:id="6866" w:author="Petter Vang Brakalsvaalet [pev2]" w:date="2021-04-29T15:52:00Z">
            <w:rPr>
              <w:rFonts w:cstheme="majorHAnsi"/>
            </w:rPr>
          </w:rPrChange>
        </w:rPr>
        <w:t>Staff research - if you have completed this assessment for a grant application, you are not required to obtain approval until you have received confirmation that the grant has been awarded.</w:t>
      </w:r>
    </w:p>
    <w:p w14:paraId="0AE279D8" w14:textId="77777777" w:rsidR="004C7C8E" w:rsidRPr="00555D5E" w:rsidRDefault="004C7C8E" w:rsidP="00964336">
      <w:pPr>
        <w:spacing w:after="272"/>
        <w:ind w:left="547"/>
        <w:rPr>
          <w:rFonts w:cstheme="majorHAnsi"/>
          <w:rPrChange w:id="6867" w:author="Petter Vang Brakalsvaalet [pev2]" w:date="2021-04-29T15:52:00Z">
            <w:rPr>
              <w:rFonts w:cstheme="majorHAnsi"/>
            </w:rPr>
          </w:rPrChange>
        </w:rPr>
      </w:pPr>
      <w:r w:rsidRPr="00555D5E">
        <w:rPr>
          <w:rFonts w:cstheme="majorHAnsi"/>
          <w:rPrChange w:id="6868" w:author="Petter Vang Brakalsvaalet [pev2]" w:date="2021-04-29T15:52:00Z">
            <w:rPr>
              <w:rFonts w:cstheme="majorHAnsi"/>
            </w:rPr>
          </w:rPrChange>
        </w:rPr>
        <w:t>Please remember that collection must not commence until approval has been confirmed.</w:t>
      </w:r>
    </w:p>
    <w:p w14:paraId="2D690838" w14:textId="606718D4" w:rsidR="004C7C8E" w:rsidRPr="00E5491D" w:rsidRDefault="004C7C8E" w:rsidP="00964336">
      <w:pPr>
        <w:spacing w:after="313"/>
        <w:ind w:left="547"/>
        <w:rPr>
          <w:rFonts w:cstheme="majorHAnsi"/>
        </w:rPr>
      </w:pPr>
      <w:r w:rsidRPr="00555D5E">
        <w:rPr>
          <w:rFonts w:cstheme="majorHAnsi"/>
          <w:rPrChange w:id="6869" w:author="Petter Vang Brakalsvaalet [pev2]" w:date="2021-04-29T15:52:00Z">
            <w:rPr>
              <w:rFonts w:cstheme="majorHAnsi"/>
            </w:rPr>
          </w:rPrChange>
        </w:rPr>
        <w:t xml:space="preserve">In case of any further queries, please visit </w:t>
      </w:r>
      <w:r w:rsidR="00C262FE" w:rsidRPr="00555D5E">
        <w:fldChar w:fldCharType="begin"/>
      </w:r>
      <w:r w:rsidR="00C262FE" w:rsidRPr="00555D5E">
        <w:rPr>
          <w:rPrChange w:id="6870" w:author="Petter Vang Brakalsvaalet [pev2]" w:date="2021-04-29T15:52:00Z">
            <w:rPr/>
          </w:rPrChange>
        </w:rPr>
        <w:instrText xml:space="preserve"> HYPERLINK "https:/</w:instrText>
      </w:r>
      <w:r w:rsidR="00C262FE" w:rsidRPr="00555D5E">
        <w:rPr>
          <w:rPrChange w:id="6871" w:author="Petter Vang Brakalsvaalet [pev2]" w:date="2021-04-29T15:52:00Z">
            <w:rPr/>
          </w:rPrChange>
        </w:rPr>
        <w:instrText xml:space="preserve">/www.aber.ac.uk/ethics" \h </w:instrText>
      </w:r>
      <w:r w:rsidR="00C262FE" w:rsidRPr="00555D5E">
        <w:rPr>
          <w:rPrChange w:id="6872" w:author="Petter Vang Brakalsvaalet [pev2]" w:date="2021-04-29T15:52:00Z">
            <w:rPr/>
          </w:rPrChange>
        </w:rPr>
        <w:fldChar w:fldCharType="separate"/>
      </w:r>
      <w:r w:rsidRPr="00555D5E">
        <w:rPr>
          <w:rFonts w:cstheme="majorHAnsi"/>
          <w:color w:val="0000CC"/>
          <w:u w:val="single" w:color="0000CC"/>
        </w:rPr>
        <w:t>www.aber.ac.uk/ethics</w:t>
      </w:r>
      <w:r w:rsidR="00C262FE" w:rsidRPr="00555D5E">
        <w:rPr>
          <w:rFonts w:cstheme="majorHAnsi"/>
          <w:color w:val="0000CC"/>
          <w:u w:val="single" w:color="0000CC"/>
        </w:rPr>
        <w:fldChar w:fldCharType="end"/>
      </w:r>
      <w:r w:rsidRPr="00555D5E">
        <w:rPr>
          <w:rFonts w:cstheme="majorHAnsi"/>
        </w:rPr>
        <w:t xml:space="preserve"> or contact </w:t>
      </w:r>
      <w:r w:rsidRPr="00555D5E">
        <w:rPr>
          <w:rFonts w:cstheme="majorHAnsi"/>
          <w:color w:val="0000CC"/>
          <w:u w:val="single" w:color="0000CC"/>
        </w:rPr>
        <w:t>ethics@aber.ac.uk</w:t>
      </w:r>
      <w:r w:rsidRPr="00E5491D">
        <w:rPr>
          <w:rFonts w:cstheme="majorHAnsi"/>
        </w:rPr>
        <w:t xml:space="preserve"> quoting reference number 19208.</w:t>
      </w:r>
    </w:p>
    <w:p w14:paraId="316D2163" w14:textId="77777777" w:rsidR="004C7C8E" w:rsidRPr="001D79BE" w:rsidRDefault="004C7C8E" w:rsidP="00964336">
      <w:pPr>
        <w:ind w:left="547"/>
        <w:rPr>
          <w:rFonts w:cstheme="majorHAnsi"/>
          <w:b/>
          <w:bCs/>
          <w:color w:val="4F81BD" w:themeColor="accent1"/>
          <w:sz w:val="36"/>
          <w:szCs w:val="36"/>
        </w:rPr>
      </w:pPr>
      <w:r w:rsidRPr="0020343E">
        <w:rPr>
          <w:rFonts w:cstheme="majorHAnsi"/>
          <w:b/>
          <w:bCs/>
          <w:color w:val="4F81BD" w:themeColor="accent1"/>
          <w:sz w:val="36"/>
          <w:szCs w:val="36"/>
        </w:rPr>
        <w:t>Assesment Details</w:t>
      </w:r>
    </w:p>
    <w:p w14:paraId="42A6B306" w14:textId="77777777" w:rsidR="004C7C8E" w:rsidRPr="00555D5E" w:rsidRDefault="004C7C8E" w:rsidP="00964336">
      <w:pPr>
        <w:spacing w:after="7"/>
        <w:ind w:left="547" w:right="10"/>
        <w:rPr>
          <w:rFonts w:cstheme="majorHAnsi"/>
          <w:rPrChange w:id="6873" w:author="Petter Vang Brakalsvaalet [pev2]" w:date="2021-04-29T15:52:00Z">
            <w:rPr>
              <w:rFonts w:cstheme="majorHAnsi"/>
            </w:rPr>
          </w:rPrChange>
        </w:rPr>
      </w:pPr>
      <w:r w:rsidRPr="00555D5E">
        <w:rPr>
          <w:rFonts w:cstheme="majorHAnsi"/>
          <w:rPrChange w:id="6874" w:author="Petter Vang Brakalsvaalet [pev2]" w:date="2021-04-29T15:52:00Z">
            <w:rPr>
              <w:rFonts w:cstheme="majorHAnsi"/>
            </w:rPr>
          </w:rPrChange>
        </w:rPr>
        <w:t>AU Status</w:t>
      </w:r>
    </w:p>
    <w:p w14:paraId="102EC1C7" w14:textId="77777777" w:rsidR="004C7C8E" w:rsidRPr="00555D5E" w:rsidRDefault="004C7C8E" w:rsidP="00964336">
      <w:pPr>
        <w:spacing w:after="137"/>
        <w:ind w:left="547"/>
        <w:rPr>
          <w:rFonts w:cstheme="majorHAnsi"/>
          <w:rPrChange w:id="6875" w:author="Petter Vang Brakalsvaalet [pev2]" w:date="2021-04-29T15:52:00Z">
            <w:rPr>
              <w:rFonts w:cstheme="majorHAnsi"/>
            </w:rPr>
          </w:rPrChange>
        </w:rPr>
      </w:pPr>
      <w:r w:rsidRPr="00555D5E">
        <w:rPr>
          <w:rFonts w:cstheme="majorHAnsi"/>
          <w:rPrChange w:id="6876" w:author="Petter Vang Brakalsvaalet [pev2]" w:date="2021-04-29T15:52:00Z">
            <w:rPr>
              <w:rFonts w:cstheme="majorHAnsi"/>
            </w:rPr>
          </w:rPrChange>
        </w:rPr>
        <w:t>Undergraduate or PG Taught</w:t>
      </w:r>
    </w:p>
    <w:p w14:paraId="6CCCA58A" w14:textId="77777777" w:rsidR="004C7C8E" w:rsidRPr="00555D5E" w:rsidRDefault="004C7C8E" w:rsidP="00964336">
      <w:pPr>
        <w:ind w:left="547" w:right="4458"/>
        <w:rPr>
          <w:rFonts w:cstheme="majorHAnsi"/>
          <w:rPrChange w:id="6877" w:author="Petter Vang Brakalsvaalet [pev2]" w:date="2021-04-29T15:52:00Z">
            <w:rPr>
              <w:rFonts w:cstheme="majorHAnsi"/>
            </w:rPr>
          </w:rPrChange>
        </w:rPr>
      </w:pPr>
      <w:r w:rsidRPr="00555D5E">
        <w:rPr>
          <w:rFonts w:cstheme="majorHAnsi"/>
          <w:rPrChange w:id="6878" w:author="Petter Vang Brakalsvaalet [pev2]" w:date="2021-04-29T15:52:00Z">
            <w:rPr>
              <w:rFonts w:cstheme="majorHAnsi"/>
            </w:rPr>
          </w:rPrChange>
        </w:rPr>
        <w:t>Your aber.ac.uk email address pev2@aber.ac.uk</w:t>
      </w:r>
    </w:p>
    <w:p w14:paraId="01F78C75" w14:textId="77777777" w:rsidR="004C7C8E" w:rsidRPr="00555D5E" w:rsidRDefault="004C7C8E" w:rsidP="00964336">
      <w:pPr>
        <w:spacing w:after="7"/>
        <w:ind w:left="547" w:right="10"/>
        <w:rPr>
          <w:rFonts w:cstheme="majorHAnsi"/>
          <w:rPrChange w:id="6879" w:author="Petter Vang Brakalsvaalet [pev2]" w:date="2021-04-29T15:52:00Z">
            <w:rPr>
              <w:rFonts w:cstheme="majorHAnsi"/>
            </w:rPr>
          </w:rPrChange>
        </w:rPr>
      </w:pPr>
      <w:r w:rsidRPr="00555D5E">
        <w:rPr>
          <w:rFonts w:cstheme="majorHAnsi"/>
          <w:rPrChange w:id="6880" w:author="Petter Vang Brakalsvaalet [pev2]" w:date="2021-04-29T15:52:00Z">
            <w:rPr>
              <w:rFonts w:cstheme="majorHAnsi"/>
            </w:rPr>
          </w:rPrChange>
        </w:rPr>
        <w:t>Full Name</w:t>
      </w:r>
    </w:p>
    <w:p w14:paraId="10D41895" w14:textId="77777777" w:rsidR="004C7C8E" w:rsidRPr="00555D5E" w:rsidRDefault="004C7C8E" w:rsidP="00964336">
      <w:pPr>
        <w:spacing w:after="137"/>
        <w:ind w:left="547"/>
        <w:rPr>
          <w:rFonts w:cstheme="majorHAnsi"/>
          <w:rPrChange w:id="6881" w:author="Petter Vang Brakalsvaalet [pev2]" w:date="2021-04-29T15:52:00Z">
            <w:rPr>
              <w:rFonts w:cstheme="majorHAnsi"/>
            </w:rPr>
          </w:rPrChange>
        </w:rPr>
      </w:pPr>
      <w:r w:rsidRPr="00555D5E">
        <w:rPr>
          <w:rFonts w:cstheme="majorHAnsi"/>
          <w:rPrChange w:id="6882" w:author="Petter Vang Brakalsvaalet [pev2]" w:date="2021-04-29T15:52:00Z">
            <w:rPr>
              <w:rFonts w:cstheme="majorHAnsi"/>
            </w:rPr>
          </w:rPrChange>
        </w:rPr>
        <w:t>Petter Vang Brakalsvalet</w:t>
      </w:r>
    </w:p>
    <w:p w14:paraId="33BFC8D3" w14:textId="77777777" w:rsidR="004C7C8E" w:rsidRPr="00555D5E" w:rsidRDefault="004C7C8E" w:rsidP="00964336">
      <w:pPr>
        <w:spacing w:after="7"/>
        <w:ind w:left="547" w:right="10"/>
        <w:rPr>
          <w:rFonts w:cstheme="majorHAnsi"/>
          <w:rPrChange w:id="6883" w:author="Petter Vang Brakalsvaalet [pev2]" w:date="2021-04-29T15:52:00Z">
            <w:rPr>
              <w:rFonts w:cstheme="majorHAnsi"/>
            </w:rPr>
          </w:rPrChange>
        </w:rPr>
      </w:pPr>
      <w:r w:rsidRPr="00555D5E">
        <w:rPr>
          <w:rFonts w:cstheme="majorHAnsi"/>
          <w:rPrChange w:id="6884" w:author="Petter Vang Brakalsvaalet [pev2]" w:date="2021-04-29T15:52:00Z">
            <w:rPr>
              <w:rFonts w:cstheme="majorHAnsi"/>
            </w:rPr>
          </w:rPrChange>
        </w:rPr>
        <w:t xml:space="preserve">Please enter the name of the person responsible for reviewing your assessment. </w:t>
      </w:r>
    </w:p>
    <w:p w14:paraId="5F881613" w14:textId="77777777" w:rsidR="004C7C8E" w:rsidRPr="00555D5E" w:rsidRDefault="004C7C8E" w:rsidP="00964336">
      <w:pPr>
        <w:spacing w:after="137"/>
        <w:ind w:left="547"/>
        <w:rPr>
          <w:rFonts w:cstheme="majorHAnsi"/>
          <w:rPrChange w:id="6885" w:author="Petter Vang Brakalsvaalet [pev2]" w:date="2021-04-29T15:52:00Z">
            <w:rPr>
              <w:rFonts w:cstheme="majorHAnsi"/>
            </w:rPr>
          </w:rPrChange>
        </w:rPr>
      </w:pPr>
      <w:r w:rsidRPr="00555D5E">
        <w:rPr>
          <w:rFonts w:cstheme="majorHAnsi"/>
          <w:rPrChange w:id="6886" w:author="Petter Vang Brakalsvaalet [pev2]" w:date="2021-04-29T15:52:00Z">
            <w:rPr>
              <w:rFonts w:cstheme="majorHAnsi"/>
            </w:rPr>
          </w:rPrChange>
        </w:rPr>
        <w:t>Neil Taylor</w:t>
      </w:r>
    </w:p>
    <w:p w14:paraId="02C3C56D" w14:textId="77777777" w:rsidR="004C7C8E" w:rsidRPr="00555D5E" w:rsidRDefault="004C7C8E" w:rsidP="00964336">
      <w:pPr>
        <w:ind w:left="547" w:right="443"/>
        <w:rPr>
          <w:rFonts w:cstheme="majorHAnsi"/>
          <w:rPrChange w:id="6887" w:author="Petter Vang Brakalsvaalet [pev2]" w:date="2021-04-29T15:52:00Z">
            <w:rPr>
              <w:rFonts w:cstheme="majorHAnsi"/>
            </w:rPr>
          </w:rPrChange>
        </w:rPr>
      </w:pPr>
      <w:r w:rsidRPr="00555D5E">
        <w:rPr>
          <w:rFonts w:cstheme="majorHAnsi"/>
          <w:rPrChange w:id="6888" w:author="Petter Vang Brakalsvaalet [pev2]" w:date="2021-04-29T15:52:00Z">
            <w:rPr>
              <w:rFonts w:cstheme="majorHAnsi"/>
            </w:rPr>
          </w:rPrChange>
        </w:rPr>
        <w:lastRenderedPageBreak/>
        <w:t>Please enter the aber.ac.uk email address of the person responsible for reviewing your assessment nst@aber.ac.uk</w:t>
      </w:r>
    </w:p>
    <w:p w14:paraId="2B799701" w14:textId="77777777" w:rsidR="004C7C8E" w:rsidRPr="00555D5E" w:rsidRDefault="004C7C8E" w:rsidP="00964336">
      <w:pPr>
        <w:ind w:left="547" w:right="10"/>
        <w:rPr>
          <w:rFonts w:cstheme="majorHAnsi"/>
          <w:rPrChange w:id="6889" w:author="Petter Vang Brakalsvaalet [pev2]" w:date="2021-04-29T15:52:00Z">
            <w:rPr>
              <w:rFonts w:cstheme="majorHAnsi"/>
            </w:rPr>
          </w:rPrChange>
        </w:rPr>
      </w:pPr>
      <w:r w:rsidRPr="00555D5E">
        <w:rPr>
          <w:rFonts w:cstheme="majorHAnsi"/>
          <w:rPrChange w:id="6890" w:author="Petter Vang Brakalsvaalet [pev2]" w:date="2021-04-29T15:52:00Z">
            <w:rPr>
              <w:rFonts w:cstheme="majorHAnsi"/>
            </w:rPr>
          </w:rPrChange>
        </w:rPr>
        <w:t>Supervisor or Institute Director of Research Department</w:t>
      </w:r>
    </w:p>
    <w:p w14:paraId="72A2C1E0" w14:textId="77777777" w:rsidR="004C7C8E" w:rsidRPr="00555D5E" w:rsidRDefault="004C7C8E" w:rsidP="00964336">
      <w:pPr>
        <w:spacing w:after="137"/>
        <w:ind w:left="547"/>
        <w:rPr>
          <w:rFonts w:cstheme="majorHAnsi"/>
          <w:rPrChange w:id="6891" w:author="Petter Vang Brakalsvaalet [pev2]" w:date="2021-04-29T15:52:00Z">
            <w:rPr>
              <w:rFonts w:cstheme="majorHAnsi"/>
            </w:rPr>
          </w:rPrChange>
        </w:rPr>
      </w:pPr>
      <w:r w:rsidRPr="00555D5E">
        <w:rPr>
          <w:rFonts w:cstheme="majorHAnsi"/>
          <w:rPrChange w:id="6892" w:author="Petter Vang Brakalsvaalet [pev2]" w:date="2021-04-29T15:52:00Z">
            <w:rPr>
              <w:rFonts w:cstheme="majorHAnsi"/>
            </w:rPr>
          </w:rPrChange>
        </w:rPr>
        <w:t>cs</w:t>
      </w:r>
    </w:p>
    <w:p w14:paraId="68F4AE47" w14:textId="77777777" w:rsidR="004C7C8E" w:rsidRPr="00555D5E" w:rsidRDefault="004C7C8E" w:rsidP="00964336">
      <w:pPr>
        <w:ind w:left="547" w:right="2247"/>
        <w:rPr>
          <w:rFonts w:cstheme="majorHAnsi"/>
          <w:rPrChange w:id="6893" w:author="Petter Vang Brakalsvaalet [pev2]" w:date="2021-04-29T15:52:00Z">
            <w:rPr>
              <w:rFonts w:cstheme="majorHAnsi"/>
            </w:rPr>
          </w:rPrChange>
        </w:rPr>
      </w:pPr>
      <w:r w:rsidRPr="00555D5E">
        <w:rPr>
          <w:rFonts w:cstheme="majorHAnsi"/>
          <w:rPrChange w:id="6894" w:author="Petter Vang Brakalsvaalet [pev2]" w:date="2021-04-29T15:52:00Z">
            <w:rPr>
              <w:rFonts w:cstheme="majorHAnsi"/>
            </w:rPr>
          </w:rPrChange>
        </w:rPr>
        <w:t>Module code (Only enter if you have been asked to do so) CS39440</w:t>
      </w:r>
    </w:p>
    <w:p w14:paraId="0DCEB608" w14:textId="77777777" w:rsidR="004C7C8E" w:rsidRPr="00555D5E" w:rsidRDefault="004C7C8E" w:rsidP="00964336">
      <w:pPr>
        <w:spacing w:after="7"/>
        <w:ind w:left="547" w:right="10"/>
        <w:rPr>
          <w:rFonts w:cstheme="majorHAnsi"/>
          <w:rPrChange w:id="6895" w:author="Petter Vang Brakalsvaalet [pev2]" w:date="2021-04-29T15:52:00Z">
            <w:rPr>
              <w:rFonts w:cstheme="majorHAnsi"/>
            </w:rPr>
          </w:rPrChange>
        </w:rPr>
      </w:pPr>
      <w:r w:rsidRPr="00555D5E">
        <w:rPr>
          <w:rFonts w:cstheme="majorHAnsi"/>
          <w:rPrChange w:id="6896" w:author="Petter Vang Brakalsvaalet [pev2]" w:date="2021-04-29T15:52:00Z">
            <w:rPr>
              <w:rFonts w:cstheme="majorHAnsi"/>
            </w:rPr>
          </w:rPrChange>
        </w:rPr>
        <w:t>Proposed Study Title</w:t>
      </w:r>
    </w:p>
    <w:p w14:paraId="4E2A1B62" w14:textId="77777777" w:rsidR="004C7C8E" w:rsidRPr="00555D5E" w:rsidRDefault="004C7C8E" w:rsidP="00964336">
      <w:pPr>
        <w:spacing w:after="137"/>
        <w:ind w:left="547"/>
        <w:rPr>
          <w:rFonts w:cstheme="majorHAnsi"/>
          <w:rPrChange w:id="6897" w:author="Petter Vang Brakalsvaalet [pev2]" w:date="2021-04-29T15:52:00Z">
            <w:rPr>
              <w:rFonts w:cstheme="majorHAnsi"/>
            </w:rPr>
          </w:rPrChange>
        </w:rPr>
      </w:pPr>
      <w:r w:rsidRPr="00555D5E">
        <w:rPr>
          <w:rFonts w:cstheme="majorHAnsi"/>
          <w:rPrChange w:id="6898" w:author="Petter Vang Brakalsvaalet [pev2]" w:date="2021-04-29T15:52:00Z">
            <w:rPr>
              <w:rFonts w:cstheme="majorHAnsi"/>
            </w:rPr>
          </w:rPrChange>
        </w:rPr>
        <w:t>2D game construction in Swift</w:t>
      </w:r>
    </w:p>
    <w:p w14:paraId="40696D92" w14:textId="77777777" w:rsidR="004C7C8E" w:rsidRPr="00555D5E" w:rsidRDefault="004C7C8E" w:rsidP="00964336">
      <w:pPr>
        <w:ind w:left="547" w:right="7297"/>
        <w:rPr>
          <w:rFonts w:cstheme="majorHAnsi"/>
          <w:rPrChange w:id="6899" w:author="Petter Vang Brakalsvaalet [pev2]" w:date="2021-04-29T15:52:00Z">
            <w:rPr>
              <w:rFonts w:cstheme="majorHAnsi"/>
            </w:rPr>
          </w:rPrChange>
        </w:rPr>
      </w:pPr>
      <w:r w:rsidRPr="00555D5E">
        <w:rPr>
          <w:rFonts w:cstheme="majorHAnsi"/>
          <w:rPrChange w:id="6900" w:author="Petter Vang Brakalsvaalet [pev2]" w:date="2021-04-29T15:52:00Z">
            <w:rPr>
              <w:rFonts w:cstheme="majorHAnsi"/>
            </w:rPr>
          </w:rPrChange>
        </w:rPr>
        <w:t>Proposed Start Date 25 January 2021</w:t>
      </w:r>
    </w:p>
    <w:p w14:paraId="279D5441" w14:textId="77777777" w:rsidR="004C7C8E" w:rsidRPr="00555D5E" w:rsidRDefault="004C7C8E" w:rsidP="00964336">
      <w:pPr>
        <w:ind w:left="547" w:right="6677"/>
        <w:rPr>
          <w:rFonts w:cstheme="majorHAnsi"/>
          <w:rPrChange w:id="6901" w:author="Petter Vang Brakalsvaalet [pev2]" w:date="2021-04-29T15:52:00Z">
            <w:rPr>
              <w:rFonts w:cstheme="majorHAnsi"/>
            </w:rPr>
          </w:rPrChange>
        </w:rPr>
      </w:pPr>
      <w:r w:rsidRPr="00555D5E">
        <w:rPr>
          <w:rFonts w:cstheme="majorHAnsi"/>
          <w:rPrChange w:id="6902" w:author="Petter Vang Brakalsvaalet [pev2]" w:date="2021-04-29T15:52:00Z">
            <w:rPr>
              <w:rFonts w:cstheme="majorHAnsi"/>
            </w:rPr>
          </w:rPrChange>
        </w:rPr>
        <w:t>Proposed Completion Date 1 June 2021</w:t>
      </w:r>
    </w:p>
    <w:p w14:paraId="59B60FC3" w14:textId="77777777" w:rsidR="004C7C8E" w:rsidRPr="00555D5E" w:rsidRDefault="004C7C8E" w:rsidP="00964336">
      <w:pPr>
        <w:ind w:left="547" w:right="1454"/>
        <w:rPr>
          <w:rFonts w:cstheme="majorHAnsi"/>
          <w:rPrChange w:id="6903" w:author="Petter Vang Brakalsvaalet [pev2]" w:date="2021-04-29T15:52:00Z">
            <w:rPr>
              <w:rFonts w:cstheme="majorHAnsi"/>
            </w:rPr>
          </w:rPrChange>
        </w:rPr>
      </w:pPr>
      <w:r w:rsidRPr="00555D5E">
        <w:rPr>
          <w:rFonts w:cstheme="majorHAnsi"/>
          <w:rPrChange w:id="6904" w:author="Petter Vang Brakalsvaalet [pev2]" w:date="2021-04-29T15:52:00Z">
            <w:rPr>
              <w:rFonts w:cstheme="majorHAnsi"/>
            </w:rPr>
          </w:rPrChange>
        </w:rPr>
        <w:t>Are you conducting a quantitative or qualitative research project? Mixed Methods</w:t>
      </w:r>
    </w:p>
    <w:p w14:paraId="388796FD" w14:textId="77777777" w:rsidR="004C7C8E" w:rsidRPr="00555D5E" w:rsidRDefault="004C7C8E" w:rsidP="00964336">
      <w:pPr>
        <w:ind w:left="547" w:right="522"/>
        <w:rPr>
          <w:rFonts w:cstheme="majorHAnsi"/>
          <w:rPrChange w:id="6905" w:author="Petter Vang Brakalsvaalet [pev2]" w:date="2021-04-29T15:52:00Z">
            <w:rPr>
              <w:rFonts w:cstheme="majorHAnsi"/>
            </w:rPr>
          </w:rPrChange>
        </w:rPr>
      </w:pPr>
      <w:r w:rsidRPr="00555D5E">
        <w:rPr>
          <w:rFonts w:cstheme="majorHAnsi"/>
          <w:rPrChange w:id="6906" w:author="Petter Vang Brakalsvaalet [pev2]" w:date="2021-04-29T15:52:00Z">
            <w:rPr>
              <w:rFonts w:cstheme="majorHAnsi"/>
            </w:rPr>
          </w:rPrChange>
        </w:rPr>
        <w:t>Does your research require external ethical approval under the Health Research Authority? No</w:t>
      </w:r>
    </w:p>
    <w:p w14:paraId="44B83802" w14:textId="77777777" w:rsidR="004C7C8E" w:rsidRPr="00555D5E" w:rsidRDefault="004C7C8E" w:rsidP="00964336">
      <w:pPr>
        <w:ind w:left="547" w:right="5337"/>
        <w:rPr>
          <w:rFonts w:cstheme="majorHAnsi"/>
          <w:rPrChange w:id="6907" w:author="Petter Vang Brakalsvaalet [pev2]" w:date="2021-04-29T15:52:00Z">
            <w:rPr>
              <w:rFonts w:cstheme="majorHAnsi"/>
            </w:rPr>
          </w:rPrChange>
        </w:rPr>
      </w:pPr>
      <w:r w:rsidRPr="00555D5E">
        <w:rPr>
          <w:rFonts w:cstheme="majorHAnsi"/>
          <w:rPrChange w:id="6908" w:author="Petter Vang Brakalsvaalet [pev2]" w:date="2021-04-29T15:52:00Z">
            <w:rPr>
              <w:rFonts w:cstheme="majorHAnsi"/>
            </w:rPr>
          </w:rPrChange>
        </w:rPr>
        <w:t>Does your research involve animals? No</w:t>
      </w:r>
    </w:p>
    <w:p w14:paraId="6A49853B" w14:textId="77777777" w:rsidR="004C7C8E" w:rsidRPr="00555D5E" w:rsidRDefault="004C7C8E" w:rsidP="00964336">
      <w:pPr>
        <w:ind w:left="547" w:right="3857"/>
        <w:rPr>
          <w:rFonts w:cstheme="majorHAnsi"/>
          <w:rPrChange w:id="6909" w:author="Petter Vang Brakalsvaalet [pev2]" w:date="2021-04-29T15:52:00Z">
            <w:rPr>
              <w:rFonts w:cstheme="majorHAnsi"/>
            </w:rPr>
          </w:rPrChange>
        </w:rPr>
      </w:pPr>
      <w:r w:rsidRPr="00555D5E">
        <w:rPr>
          <w:rFonts w:cstheme="majorHAnsi"/>
          <w:rPrChange w:id="6910" w:author="Petter Vang Brakalsvaalet [pev2]" w:date="2021-04-29T15:52:00Z">
            <w:rPr>
              <w:rFonts w:cstheme="majorHAnsi"/>
            </w:rPr>
          </w:rPrChange>
        </w:rPr>
        <w:t>Does your research involve human participants? Yes</w:t>
      </w:r>
    </w:p>
    <w:p w14:paraId="218926D7" w14:textId="77777777" w:rsidR="004C7C8E" w:rsidRPr="00555D5E" w:rsidRDefault="004C7C8E" w:rsidP="00964336">
      <w:pPr>
        <w:ind w:left="547" w:right="3208"/>
        <w:rPr>
          <w:rFonts w:cstheme="majorHAnsi"/>
          <w:rPrChange w:id="6911" w:author="Petter Vang Brakalsvaalet [pev2]" w:date="2021-04-29T15:52:00Z">
            <w:rPr>
              <w:rFonts w:cstheme="majorHAnsi"/>
            </w:rPr>
          </w:rPrChange>
        </w:rPr>
      </w:pPr>
      <w:r w:rsidRPr="00555D5E">
        <w:rPr>
          <w:rFonts w:cstheme="majorHAnsi"/>
          <w:rPrChange w:id="6912" w:author="Petter Vang Brakalsvaalet [pev2]" w:date="2021-04-29T15:52:00Z">
            <w:rPr>
              <w:rFonts w:cstheme="majorHAnsi"/>
            </w:rPr>
          </w:rPrChange>
        </w:rPr>
        <w:t>Are you completing this form for your own research? Yes</w:t>
      </w:r>
    </w:p>
    <w:p w14:paraId="25A3C9FE" w14:textId="77777777" w:rsidR="004C7C8E" w:rsidRPr="00555D5E" w:rsidRDefault="004C7C8E" w:rsidP="00964336">
      <w:pPr>
        <w:ind w:left="547" w:right="3857"/>
        <w:rPr>
          <w:rFonts w:cstheme="majorHAnsi"/>
          <w:rPrChange w:id="6913" w:author="Petter Vang Brakalsvaalet [pev2]" w:date="2021-04-29T15:52:00Z">
            <w:rPr>
              <w:rFonts w:cstheme="majorHAnsi"/>
            </w:rPr>
          </w:rPrChange>
        </w:rPr>
      </w:pPr>
      <w:r w:rsidRPr="00555D5E">
        <w:rPr>
          <w:rFonts w:cstheme="majorHAnsi"/>
          <w:rPrChange w:id="6914" w:author="Petter Vang Brakalsvaalet [pev2]" w:date="2021-04-29T15:52:00Z">
            <w:rPr>
              <w:rFonts w:cstheme="majorHAnsi"/>
            </w:rPr>
          </w:rPrChange>
        </w:rPr>
        <w:t>Does your research involve human participants? Yes</w:t>
      </w:r>
    </w:p>
    <w:p w14:paraId="1788DE7B" w14:textId="77777777" w:rsidR="004C7C8E" w:rsidRPr="00555D5E" w:rsidRDefault="004C7C8E" w:rsidP="00964336">
      <w:pPr>
        <w:spacing w:after="7"/>
        <w:ind w:left="547" w:right="10"/>
        <w:rPr>
          <w:rFonts w:cstheme="majorHAnsi"/>
          <w:rPrChange w:id="6915" w:author="Petter Vang Brakalsvaalet [pev2]" w:date="2021-04-29T15:52:00Z">
            <w:rPr>
              <w:rFonts w:cstheme="majorHAnsi"/>
            </w:rPr>
          </w:rPrChange>
        </w:rPr>
      </w:pPr>
      <w:r w:rsidRPr="00555D5E">
        <w:rPr>
          <w:rFonts w:cstheme="majorHAnsi"/>
          <w:rPrChange w:id="6916" w:author="Petter Vang Brakalsvaalet [pev2]" w:date="2021-04-29T15:52:00Z">
            <w:rPr>
              <w:rFonts w:cstheme="majorHAnsi"/>
            </w:rPr>
          </w:rPrChange>
        </w:rPr>
        <w:t>Institute</w:t>
      </w:r>
    </w:p>
    <w:p w14:paraId="78CBD9EA" w14:textId="77777777" w:rsidR="004C7C8E" w:rsidRPr="00555D5E" w:rsidRDefault="004C7C8E" w:rsidP="00964336">
      <w:pPr>
        <w:spacing w:after="137"/>
        <w:ind w:left="547"/>
        <w:rPr>
          <w:rFonts w:cstheme="majorHAnsi"/>
          <w:rPrChange w:id="6917" w:author="Petter Vang Brakalsvaalet [pev2]" w:date="2021-04-29T15:52:00Z">
            <w:rPr>
              <w:rFonts w:cstheme="majorHAnsi"/>
            </w:rPr>
          </w:rPrChange>
        </w:rPr>
      </w:pPr>
      <w:r w:rsidRPr="00555D5E">
        <w:rPr>
          <w:rFonts w:cstheme="majorHAnsi"/>
          <w:rPrChange w:id="6918" w:author="Petter Vang Brakalsvaalet [pev2]" w:date="2021-04-29T15:52:00Z">
            <w:rPr>
              <w:rFonts w:cstheme="majorHAnsi"/>
            </w:rPr>
          </w:rPrChange>
        </w:rPr>
        <w:t>IMPACS</w:t>
      </w:r>
    </w:p>
    <w:p w14:paraId="3F73DFEB" w14:textId="77777777" w:rsidR="004C7C8E" w:rsidRPr="00555D5E" w:rsidRDefault="004C7C8E" w:rsidP="00964336">
      <w:pPr>
        <w:spacing w:after="7"/>
        <w:ind w:left="547" w:right="10"/>
        <w:rPr>
          <w:rFonts w:cstheme="majorHAnsi"/>
          <w:rPrChange w:id="6919" w:author="Petter Vang Brakalsvaalet [pev2]" w:date="2021-04-29T15:52:00Z">
            <w:rPr>
              <w:rFonts w:cstheme="majorHAnsi"/>
            </w:rPr>
          </w:rPrChange>
        </w:rPr>
      </w:pPr>
      <w:r w:rsidRPr="00555D5E">
        <w:rPr>
          <w:rFonts w:cstheme="majorHAnsi"/>
          <w:rPrChange w:id="6920" w:author="Petter Vang Brakalsvaalet [pev2]" w:date="2021-04-29T15:52:00Z">
            <w:rPr>
              <w:rFonts w:cstheme="majorHAnsi"/>
            </w:rPr>
          </w:rPrChange>
        </w:rPr>
        <w:t>Please provide a brief summary of your project (150 word max)</w:t>
      </w:r>
    </w:p>
    <w:p w14:paraId="5B62023A" w14:textId="77777777" w:rsidR="004C7C8E" w:rsidRPr="00555D5E" w:rsidRDefault="004C7C8E" w:rsidP="00964336">
      <w:pPr>
        <w:spacing w:after="137"/>
        <w:ind w:left="547"/>
        <w:rPr>
          <w:rFonts w:cstheme="majorHAnsi"/>
          <w:rPrChange w:id="6921" w:author="Petter Vang Brakalsvaalet [pev2]" w:date="2021-04-29T15:52:00Z">
            <w:rPr>
              <w:rFonts w:cstheme="majorHAnsi"/>
            </w:rPr>
          </w:rPrChange>
        </w:rPr>
      </w:pPr>
      <w:r w:rsidRPr="00555D5E">
        <w:rPr>
          <w:rFonts w:cstheme="majorHAnsi"/>
          <w:rPrChange w:id="6922" w:author="Petter Vang Brakalsvaalet [pev2]" w:date="2021-04-29T15:52:00Z">
            <w:rPr>
              <w:rFonts w:cstheme="majorHAnsi"/>
            </w:rPr>
          </w:rPrChange>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w:t>
      </w:r>
      <w:r w:rsidRPr="00555D5E">
        <w:rPr>
          <w:rFonts w:cstheme="majorHAnsi"/>
          <w:rPrChange w:id="6923" w:author="Petter Vang Brakalsvaalet [pev2]" w:date="2021-04-29T15:52:00Z">
            <w:rPr>
              <w:rFonts w:cstheme="majorHAnsi"/>
            </w:rPr>
          </w:rPrChange>
        </w:rPr>
        <w:lastRenderedPageBreak/>
        <w:t>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555D5E" w:rsidRDefault="004C7C8E" w:rsidP="00964336">
      <w:pPr>
        <w:ind w:left="547" w:right="322"/>
        <w:rPr>
          <w:rFonts w:cstheme="majorHAnsi"/>
          <w:rPrChange w:id="6924" w:author="Petter Vang Brakalsvaalet [pev2]" w:date="2021-04-29T15:52:00Z">
            <w:rPr>
              <w:rFonts w:cstheme="majorHAnsi"/>
            </w:rPr>
          </w:rPrChange>
        </w:rPr>
      </w:pPr>
      <w:r w:rsidRPr="00555D5E">
        <w:rPr>
          <w:rFonts w:cstheme="majorHAnsi"/>
          <w:rPrChange w:id="6925" w:author="Petter Vang Brakalsvaalet [pev2]" w:date="2021-04-29T15:52:00Z">
            <w:rPr>
              <w:rFonts w:cstheme="majorHAnsi"/>
            </w:rPr>
          </w:rPrChange>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555D5E" w:rsidRDefault="004C7C8E" w:rsidP="00964336">
      <w:pPr>
        <w:ind w:left="547" w:right="10"/>
        <w:rPr>
          <w:rFonts w:cstheme="majorHAnsi"/>
          <w:rPrChange w:id="6926" w:author="Petter Vang Brakalsvaalet [pev2]" w:date="2021-04-29T15:52:00Z">
            <w:rPr>
              <w:rFonts w:cstheme="majorHAnsi"/>
            </w:rPr>
          </w:rPrChange>
        </w:rPr>
      </w:pPr>
      <w:r w:rsidRPr="00555D5E">
        <w:rPr>
          <w:rFonts w:cstheme="majorHAnsi"/>
          <w:rPrChange w:id="6927" w:author="Petter Vang Brakalsvaalet [pev2]" w:date="2021-04-29T15:52:00Z">
            <w:rPr>
              <w:rFonts w:cstheme="majorHAnsi"/>
            </w:rPr>
          </w:rPrChange>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555D5E" w:rsidRDefault="004C7C8E" w:rsidP="00964336">
      <w:pPr>
        <w:ind w:left="547" w:right="10"/>
        <w:rPr>
          <w:rFonts w:cstheme="majorHAnsi"/>
          <w:rPrChange w:id="6928" w:author="Petter Vang Brakalsvaalet [pev2]" w:date="2021-04-29T15:52:00Z">
            <w:rPr>
              <w:rFonts w:cstheme="majorHAnsi"/>
            </w:rPr>
          </w:rPrChange>
        </w:rPr>
      </w:pPr>
      <w:r w:rsidRPr="00555D5E">
        <w:rPr>
          <w:rFonts w:cstheme="majorHAnsi"/>
          <w:rPrChange w:id="6929" w:author="Petter Vang Brakalsvaalet [pev2]" w:date="2021-04-29T15:52:00Z">
            <w:rPr>
              <w:rFonts w:cstheme="majorHAnsi"/>
            </w:rPr>
          </w:rPrChange>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555D5E" w:rsidRDefault="004C7C8E" w:rsidP="00964336">
      <w:pPr>
        <w:ind w:left="547" w:right="142"/>
        <w:rPr>
          <w:rFonts w:cstheme="majorHAnsi"/>
          <w:rPrChange w:id="6930" w:author="Petter Vang Brakalsvaalet [pev2]" w:date="2021-04-29T15:52:00Z">
            <w:rPr>
              <w:rFonts w:cstheme="majorHAnsi"/>
            </w:rPr>
          </w:rPrChange>
        </w:rPr>
      </w:pPr>
      <w:r w:rsidRPr="00555D5E">
        <w:rPr>
          <w:rFonts w:cstheme="majorHAnsi"/>
          <w:rPrChange w:id="6931" w:author="Petter Vang Brakalsvaalet [pev2]" w:date="2021-04-29T15:52:00Z">
            <w:rPr>
              <w:rFonts w:cstheme="majorHAnsi"/>
            </w:rPr>
          </w:rPrChange>
        </w:rPr>
        <w:t>I can confirm that the study will not induce stress, anxiety, lead to humiliation or cause harm or any other negative consequences beyond the risks encountered in the participant’s day-to-day lives. Yes</w:t>
      </w:r>
    </w:p>
    <w:p w14:paraId="10D59974" w14:textId="77777777" w:rsidR="004C7C8E" w:rsidRPr="00555D5E" w:rsidRDefault="004C7C8E" w:rsidP="00964336">
      <w:pPr>
        <w:ind w:left="547" w:right="10"/>
        <w:rPr>
          <w:rFonts w:cstheme="majorHAnsi"/>
          <w:rPrChange w:id="6932" w:author="Petter Vang Brakalsvaalet [pev2]" w:date="2021-04-29T15:52:00Z">
            <w:rPr>
              <w:rFonts w:cstheme="majorHAnsi"/>
            </w:rPr>
          </w:rPrChange>
        </w:rPr>
      </w:pPr>
      <w:r w:rsidRPr="00555D5E">
        <w:rPr>
          <w:rFonts w:cstheme="majorHAnsi"/>
          <w:rPrChange w:id="6933" w:author="Petter Vang Brakalsvaalet [pev2]" w:date="2021-04-29T15:52:00Z">
            <w:rPr>
              <w:rFonts w:cstheme="majorHAnsi"/>
            </w:rPr>
          </w:rPrChange>
        </w:rPr>
        <w:t>Please include any further relevant information for this section here:</w:t>
      </w:r>
    </w:p>
    <w:p w14:paraId="6D6CBC72" w14:textId="77777777" w:rsidR="004C7C8E" w:rsidRPr="00555D5E" w:rsidRDefault="004C7C8E" w:rsidP="00964336">
      <w:pPr>
        <w:ind w:left="547" w:right="154"/>
        <w:rPr>
          <w:rFonts w:cstheme="majorHAnsi"/>
          <w:rPrChange w:id="6934" w:author="Petter Vang Brakalsvaalet [pev2]" w:date="2021-04-29T15:52:00Z">
            <w:rPr>
              <w:rFonts w:cstheme="majorHAnsi"/>
            </w:rPr>
          </w:rPrChange>
        </w:rPr>
      </w:pPr>
      <w:r w:rsidRPr="00555D5E">
        <w:rPr>
          <w:rFonts w:cstheme="majorHAnsi"/>
          <w:rPrChange w:id="6935" w:author="Petter Vang Brakalsvaalet [pev2]" w:date="2021-04-29T15:52:00Z">
            <w:rPr>
              <w:rFonts w:cstheme="majorHAnsi"/>
            </w:rPr>
          </w:rPrChange>
        </w:rPr>
        <w:t>Where appropriate, do you have consent for the publication, reproduction or use of any unpublished material? Not applicable</w:t>
      </w:r>
    </w:p>
    <w:p w14:paraId="7F86624A" w14:textId="77777777" w:rsidR="004C7C8E" w:rsidRPr="00555D5E" w:rsidRDefault="004C7C8E" w:rsidP="00964336">
      <w:pPr>
        <w:ind w:left="547" w:right="104"/>
        <w:rPr>
          <w:rFonts w:cstheme="majorHAnsi"/>
          <w:rPrChange w:id="6936" w:author="Petter Vang Brakalsvaalet [pev2]" w:date="2021-04-29T15:52:00Z">
            <w:rPr>
              <w:rFonts w:cstheme="majorHAnsi"/>
            </w:rPr>
          </w:rPrChange>
        </w:rPr>
      </w:pPr>
      <w:r w:rsidRPr="00555D5E">
        <w:rPr>
          <w:rFonts w:cstheme="majorHAnsi"/>
          <w:rPrChange w:id="6937" w:author="Petter Vang Brakalsvaalet [pev2]" w:date="2021-04-29T15:52:00Z">
            <w:rPr>
              <w:rFonts w:cstheme="majorHAnsi"/>
            </w:rPr>
          </w:rPrChange>
        </w:rPr>
        <w:t>Will appropriate measures be put in place for the secure and confidential storage of data? Yes</w:t>
      </w:r>
    </w:p>
    <w:p w14:paraId="61759AE8" w14:textId="77777777" w:rsidR="004C7C8E" w:rsidRPr="00555D5E" w:rsidRDefault="004C7C8E" w:rsidP="00964336">
      <w:pPr>
        <w:ind w:left="547" w:right="10"/>
        <w:rPr>
          <w:rFonts w:cstheme="majorHAnsi"/>
          <w:rPrChange w:id="6938" w:author="Petter Vang Brakalsvaalet [pev2]" w:date="2021-04-29T15:52:00Z">
            <w:rPr>
              <w:rFonts w:cstheme="majorHAnsi"/>
            </w:rPr>
          </w:rPrChange>
        </w:rPr>
      </w:pPr>
      <w:r w:rsidRPr="00555D5E">
        <w:rPr>
          <w:rFonts w:cstheme="majorHAnsi"/>
          <w:rPrChange w:id="6939" w:author="Petter Vang Brakalsvaalet [pev2]" w:date="2021-04-29T15:52:00Z">
            <w:rPr>
              <w:rFonts w:cstheme="majorHAnsi"/>
            </w:rPr>
          </w:rPrChange>
        </w:rPr>
        <w:t>Does the research pose more than minimal and predictable risk to the researcher? No</w:t>
      </w:r>
    </w:p>
    <w:p w14:paraId="77C49104" w14:textId="77777777" w:rsidR="004C7C8E" w:rsidRPr="00555D5E" w:rsidRDefault="004C7C8E" w:rsidP="00964336">
      <w:pPr>
        <w:ind w:left="547" w:right="10"/>
        <w:rPr>
          <w:rFonts w:cstheme="majorHAnsi"/>
          <w:rPrChange w:id="6940" w:author="Petter Vang Brakalsvaalet [pev2]" w:date="2021-04-29T15:52:00Z">
            <w:rPr>
              <w:rFonts w:cstheme="majorHAnsi"/>
            </w:rPr>
          </w:rPrChange>
        </w:rPr>
      </w:pPr>
      <w:r w:rsidRPr="00555D5E">
        <w:rPr>
          <w:rFonts w:cstheme="majorHAnsi"/>
          <w:rPrChange w:id="6941" w:author="Petter Vang Brakalsvaalet [pev2]" w:date="2021-04-29T15:52:00Z">
            <w:rPr>
              <w:rFonts w:cstheme="majorHAnsi"/>
            </w:rPr>
          </w:rPrChange>
        </w:rPr>
        <w:t>Will you be travelling, as a foreign national, in to any areas that the UK Foreign and Commonwealth Office advise against travel to? No</w:t>
      </w:r>
    </w:p>
    <w:p w14:paraId="4AFC4562" w14:textId="77777777" w:rsidR="004C7C8E" w:rsidRPr="00555D5E" w:rsidRDefault="004C7C8E" w:rsidP="00964336">
      <w:pPr>
        <w:ind w:left="547" w:right="10"/>
        <w:rPr>
          <w:rFonts w:cstheme="majorHAnsi"/>
          <w:rPrChange w:id="6942" w:author="Petter Vang Brakalsvaalet [pev2]" w:date="2021-04-29T15:52:00Z">
            <w:rPr>
              <w:rFonts w:cstheme="majorHAnsi"/>
            </w:rPr>
          </w:rPrChange>
        </w:rPr>
      </w:pPr>
      <w:r w:rsidRPr="00555D5E">
        <w:rPr>
          <w:rFonts w:cstheme="majorHAnsi"/>
          <w:rPrChange w:id="6943" w:author="Petter Vang Brakalsvaalet [pev2]" w:date="2021-04-29T15:52:00Z">
            <w:rPr>
              <w:rFonts w:cstheme="majorHAnsi"/>
            </w:rPr>
          </w:rPrChange>
        </w:rPr>
        <w:t>Please include any further relevant information for this section here:</w:t>
      </w:r>
    </w:p>
    <w:p w14:paraId="4AFE8F0D" w14:textId="77777777" w:rsidR="004C7C8E" w:rsidRPr="00555D5E" w:rsidRDefault="004C7C8E" w:rsidP="00964336">
      <w:pPr>
        <w:ind w:left="547" w:right="4338"/>
        <w:rPr>
          <w:rFonts w:cstheme="majorHAnsi"/>
          <w:rPrChange w:id="6944" w:author="Petter Vang Brakalsvaalet [pev2]" w:date="2021-04-29T15:52:00Z">
            <w:rPr>
              <w:rFonts w:cstheme="majorHAnsi"/>
            </w:rPr>
          </w:rPrChange>
        </w:rPr>
      </w:pPr>
      <w:r w:rsidRPr="00555D5E">
        <w:rPr>
          <w:rFonts w:cstheme="majorHAnsi"/>
          <w:rPrChange w:id="6945" w:author="Petter Vang Brakalsvaalet [pev2]" w:date="2021-04-29T15:52:00Z">
            <w:rPr>
              <w:rFonts w:cstheme="majorHAnsi"/>
            </w:rPr>
          </w:rPrChange>
        </w:rPr>
        <w:t>Is your research study related to COVID-19? No</w:t>
      </w:r>
    </w:p>
    <w:p w14:paraId="22C2C662" w14:textId="77777777" w:rsidR="004C7C8E" w:rsidRPr="00555D5E" w:rsidRDefault="004C7C8E" w:rsidP="00964336">
      <w:pPr>
        <w:ind w:left="547" w:right="315"/>
        <w:rPr>
          <w:rFonts w:cstheme="majorHAnsi"/>
          <w:rPrChange w:id="6946" w:author="Petter Vang Brakalsvaalet [pev2]" w:date="2021-04-29T15:52:00Z">
            <w:rPr>
              <w:rFonts w:cstheme="majorHAnsi"/>
            </w:rPr>
          </w:rPrChange>
        </w:rPr>
      </w:pPr>
      <w:r w:rsidRPr="00555D5E">
        <w:rPr>
          <w:rFonts w:cstheme="majorHAnsi"/>
          <w:rPrChange w:id="6947" w:author="Petter Vang Brakalsvaalet [pev2]" w:date="2021-04-29T15:52:00Z">
            <w:rPr>
              <w:rFonts w:cstheme="majorHAnsi"/>
            </w:rPr>
          </w:rPrChange>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555D5E" w:rsidRDefault="004C7C8E" w:rsidP="00964336">
      <w:pPr>
        <w:ind w:left="547" w:right="165"/>
        <w:rPr>
          <w:rFonts w:cstheme="majorHAnsi"/>
          <w:rPrChange w:id="6948" w:author="Petter Vang Brakalsvaalet [pev2]" w:date="2021-04-29T15:52:00Z">
            <w:rPr>
              <w:rFonts w:cstheme="majorHAnsi"/>
            </w:rPr>
          </w:rPrChange>
        </w:rPr>
      </w:pPr>
      <w:r w:rsidRPr="00555D5E">
        <w:rPr>
          <w:rFonts w:cstheme="majorHAnsi"/>
          <w:rPrChange w:id="6949" w:author="Petter Vang Brakalsvaalet [pev2]" w:date="2021-04-29T15:52:00Z">
            <w:rPr>
              <w:rFonts w:cstheme="majorHAnsi"/>
            </w:rPr>
          </w:rPrChange>
        </w:rPr>
        <w:t>Declaration: Please tick to confirm that you have completed this form to the best of your knowledge and that you will inform your department should the proposal significantly change. Yes</w:t>
      </w:r>
    </w:p>
    <w:p w14:paraId="2153F337" w14:textId="3DF50ADC" w:rsidR="00B16BD7" w:rsidRPr="00555D5E" w:rsidRDefault="004C7C8E" w:rsidP="00964336">
      <w:pPr>
        <w:ind w:left="547" w:right="10"/>
        <w:rPr>
          <w:rFonts w:cstheme="majorHAnsi"/>
          <w:rPrChange w:id="6950" w:author="Petter Vang Brakalsvaalet [pev2]" w:date="2021-04-29T15:52:00Z">
            <w:rPr>
              <w:rFonts w:cstheme="majorHAnsi"/>
            </w:rPr>
          </w:rPrChange>
        </w:rPr>
      </w:pPr>
      <w:r w:rsidRPr="00555D5E">
        <w:rPr>
          <w:rFonts w:cstheme="majorHAnsi"/>
          <w:rPrChange w:id="6951" w:author="Petter Vang Brakalsvaalet [pev2]" w:date="2021-04-29T15:52:00Z">
            <w:rPr>
              <w:rFonts w:cstheme="majorHAnsi"/>
            </w:rPr>
          </w:rPrChange>
        </w:rPr>
        <w:t>Please include any further relevant information for this section here:</w:t>
      </w:r>
      <w:bookmarkEnd w:id="6855"/>
    </w:p>
    <w:p w14:paraId="38819F1B" w14:textId="77777777" w:rsidR="00B40716" w:rsidRPr="00555D5E" w:rsidRDefault="009A54F2" w:rsidP="00964336">
      <w:pPr>
        <w:rPr>
          <w:rFonts w:cstheme="majorHAnsi"/>
          <w:rPrChange w:id="6952" w:author="Petter Vang Brakalsvaalet [pev2]" w:date="2021-04-29T15:52:00Z">
            <w:rPr>
              <w:rFonts w:cstheme="majorHAnsi"/>
            </w:rPr>
          </w:rPrChange>
        </w:rPr>
      </w:pPr>
      <w:r w:rsidRPr="00555D5E">
        <w:rPr>
          <w:rFonts w:cstheme="majorHAnsi"/>
          <w:rPrChange w:id="6953" w:author="Petter Vang Brakalsvaalet [pev2]" w:date="2021-04-29T15:52:00Z">
            <w:rPr>
              <w:rFonts w:cstheme="majorHAnsi"/>
            </w:rPr>
          </w:rPrChange>
        </w:rPr>
        <w:br/>
      </w:r>
    </w:p>
    <w:sectPr w:rsidR="00B40716" w:rsidRPr="00555D5E" w:rsidSect="00D61D84">
      <w:headerReference w:type="default" r:id="rId37"/>
      <w:footerReference w:type="default" r:id="rId38"/>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F34CE7" w14:textId="77777777" w:rsidR="00C262FE" w:rsidRDefault="00C262FE" w:rsidP="0037614C">
      <w:r>
        <w:separator/>
      </w:r>
    </w:p>
    <w:p w14:paraId="79DA2A15" w14:textId="77777777" w:rsidR="00C262FE" w:rsidRDefault="00C262FE"/>
  </w:endnote>
  <w:endnote w:type="continuationSeparator" w:id="0">
    <w:p w14:paraId="685C6D8E" w14:textId="77777777" w:rsidR="00C262FE" w:rsidRDefault="00C262FE" w:rsidP="0037614C">
      <w:r>
        <w:continuationSeparator/>
      </w:r>
    </w:p>
    <w:p w14:paraId="3CE3D493" w14:textId="77777777" w:rsidR="00C262FE" w:rsidRDefault="00C262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090C18B3"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726F90">
        <w:rPr>
          <w:noProof/>
        </w:rPr>
        <w:t>45</w:t>
      </w:r>
    </w:fldSimple>
  </w:p>
  <w:p w14:paraId="121D875E" w14:textId="77777777" w:rsidR="005D5678" w:rsidRDefault="005D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65442" w14:textId="77777777" w:rsidR="00C262FE" w:rsidRDefault="00C262FE" w:rsidP="0037614C">
      <w:r>
        <w:separator/>
      </w:r>
    </w:p>
    <w:p w14:paraId="5EEB5E36" w14:textId="77777777" w:rsidR="00C262FE" w:rsidRDefault="00C262FE"/>
  </w:footnote>
  <w:footnote w:type="continuationSeparator" w:id="0">
    <w:p w14:paraId="7E504B88" w14:textId="77777777" w:rsidR="00C262FE" w:rsidRDefault="00C262FE" w:rsidP="0037614C">
      <w:r>
        <w:continuationSeparator/>
      </w:r>
    </w:p>
    <w:p w14:paraId="696E8987" w14:textId="77777777" w:rsidR="00C262FE" w:rsidRDefault="00C262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5D5678" w:rsidRDefault="005D5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embedSystemFonts/>
  <w:activeWritingStyle w:appName="MSWord" w:lang="en-GB" w:vendorID="64" w:dllVersion="0" w:nlCheck="1" w:checkStyle="0"/>
  <w:activeWritingStyle w:appName="MSWord" w:lang="en-US" w:vendorID="64" w:dllVersion="0" w:nlCheck="1" w:checkStyle="0"/>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0CC9"/>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2B2F"/>
    <w:rsid w:val="00102D97"/>
    <w:rsid w:val="00107B2E"/>
    <w:rsid w:val="0011107B"/>
    <w:rsid w:val="001170DD"/>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D79BE"/>
    <w:rsid w:val="001E5E69"/>
    <w:rsid w:val="001E7209"/>
    <w:rsid w:val="001F2D04"/>
    <w:rsid w:val="001F35A4"/>
    <w:rsid w:val="001F62BD"/>
    <w:rsid w:val="001F67AE"/>
    <w:rsid w:val="0020343E"/>
    <w:rsid w:val="00211DD3"/>
    <w:rsid w:val="00216FCC"/>
    <w:rsid w:val="0021713B"/>
    <w:rsid w:val="00222781"/>
    <w:rsid w:val="00224EA7"/>
    <w:rsid w:val="0023090E"/>
    <w:rsid w:val="00231516"/>
    <w:rsid w:val="00240B71"/>
    <w:rsid w:val="00247D2C"/>
    <w:rsid w:val="00260784"/>
    <w:rsid w:val="002614B3"/>
    <w:rsid w:val="00266092"/>
    <w:rsid w:val="002841CB"/>
    <w:rsid w:val="00285014"/>
    <w:rsid w:val="002858BF"/>
    <w:rsid w:val="00290F95"/>
    <w:rsid w:val="00293620"/>
    <w:rsid w:val="00297EEB"/>
    <w:rsid w:val="002A0B8D"/>
    <w:rsid w:val="002B0070"/>
    <w:rsid w:val="002B67EA"/>
    <w:rsid w:val="002C0343"/>
    <w:rsid w:val="002C1953"/>
    <w:rsid w:val="002C202D"/>
    <w:rsid w:val="002C6F4E"/>
    <w:rsid w:val="002D44C6"/>
    <w:rsid w:val="002D51FA"/>
    <w:rsid w:val="002E2444"/>
    <w:rsid w:val="002E2960"/>
    <w:rsid w:val="002E3E4F"/>
    <w:rsid w:val="002F1228"/>
    <w:rsid w:val="002F1905"/>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C79F9"/>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798"/>
    <w:rsid w:val="0046082A"/>
    <w:rsid w:val="00462CC0"/>
    <w:rsid w:val="00462FAF"/>
    <w:rsid w:val="00465C7F"/>
    <w:rsid w:val="004705A5"/>
    <w:rsid w:val="00470E00"/>
    <w:rsid w:val="004710AA"/>
    <w:rsid w:val="00474A84"/>
    <w:rsid w:val="00483ED2"/>
    <w:rsid w:val="004941CC"/>
    <w:rsid w:val="00495198"/>
    <w:rsid w:val="00495F82"/>
    <w:rsid w:val="00496371"/>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02CC"/>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55D5E"/>
    <w:rsid w:val="00562013"/>
    <w:rsid w:val="00564AD6"/>
    <w:rsid w:val="0056517A"/>
    <w:rsid w:val="005661D4"/>
    <w:rsid w:val="0056776C"/>
    <w:rsid w:val="005739CD"/>
    <w:rsid w:val="005776B0"/>
    <w:rsid w:val="005777DB"/>
    <w:rsid w:val="00582C8A"/>
    <w:rsid w:val="005853A6"/>
    <w:rsid w:val="005869A0"/>
    <w:rsid w:val="00586D33"/>
    <w:rsid w:val="005A0731"/>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1DBE"/>
    <w:rsid w:val="00713736"/>
    <w:rsid w:val="00713BA4"/>
    <w:rsid w:val="007173FD"/>
    <w:rsid w:val="00726F90"/>
    <w:rsid w:val="007322BF"/>
    <w:rsid w:val="00733AA5"/>
    <w:rsid w:val="00740C6B"/>
    <w:rsid w:val="00740E4F"/>
    <w:rsid w:val="007570BC"/>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7EA"/>
    <w:rsid w:val="008D2BB4"/>
    <w:rsid w:val="008D5188"/>
    <w:rsid w:val="008D6582"/>
    <w:rsid w:val="008E1C7E"/>
    <w:rsid w:val="008E32BF"/>
    <w:rsid w:val="008E4179"/>
    <w:rsid w:val="008E4E84"/>
    <w:rsid w:val="008F1535"/>
    <w:rsid w:val="008F340C"/>
    <w:rsid w:val="008F6F55"/>
    <w:rsid w:val="009002E5"/>
    <w:rsid w:val="00901934"/>
    <w:rsid w:val="0090251C"/>
    <w:rsid w:val="00910442"/>
    <w:rsid w:val="009161DD"/>
    <w:rsid w:val="009171A6"/>
    <w:rsid w:val="00921859"/>
    <w:rsid w:val="00922896"/>
    <w:rsid w:val="00932C40"/>
    <w:rsid w:val="00936C5A"/>
    <w:rsid w:val="00937FDD"/>
    <w:rsid w:val="00940114"/>
    <w:rsid w:val="009423B3"/>
    <w:rsid w:val="00942965"/>
    <w:rsid w:val="00945DA2"/>
    <w:rsid w:val="00963DAE"/>
    <w:rsid w:val="00964336"/>
    <w:rsid w:val="0096551F"/>
    <w:rsid w:val="00967D02"/>
    <w:rsid w:val="0097080E"/>
    <w:rsid w:val="00972851"/>
    <w:rsid w:val="00982505"/>
    <w:rsid w:val="00982587"/>
    <w:rsid w:val="009835A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A4EB7"/>
    <w:rsid w:val="00AB1193"/>
    <w:rsid w:val="00AB2066"/>
    <w:rsid w:val="00AC4F5A"/>
    <w:rsid w:val="00AC6F2F"/>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62B5"/>
    <w:rsid w:val="00B40716"/>
    <w:rsid w:val="00B41055"/>
    <w:rsid w:val="00B43163"/>
    <w:rsid w:val="00B4517B"/>
    <w:rsid w:val="00B469BE"/>
    <w:rsid w:val="00B47162"/>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5203"/>
    <w:rsid w:val="00C262FE"/>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54FD2"/>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4E84"/>
    <w:rsid w:val="00DB78FA"/>
    <w:rsid w:val="00DD1D1A"/>
    <w:rsid w:val="00DD363E"/>
    <w:rsid w:val="00DD38F8"/>
    <w:rsid w:val="00DD40B2"/>
    <w:rsid w:val="00DE73C8"/>
    <w:rsid w:val="00DF1E46"/>
    <w:rsid w:val="00DF2F81"/>
    <w:rsid w:val="00E00268"/>
    <w:rsid w:val="00E04F10"/>
    <w:rsid w:val="00E15D1C"/>
    <w:rsid w:val="00E15DE0"/>
    <w:rsid w:val="00E212E0"/>
    <w:rsid w:val="00E24884"/>
    <w:rsid w:val="00E24903"/>
    <w:rsid w:val="00E25CDF"/>
    <w:rsid w:val="00E33632"/>
    <w:rsid w:val="00E358F7"/>
    <w:rsid w:val="00E401CE"/>
    <w:rsid w:val="00E41E27"/>
    <w:rsid w:val="00E46A3F"/>
    <w:rsid w:val="00E5491D"/>
    <w:rsid w:val="00E60146"/>
    <w:rsid w:val="00E61859"/>
    <w:rsid w:val="00E61B6D"/>
    <w:rsid w:val="00E64EE7"/>
    <w:rsid w:val="00E65D87"/>
    <w:rsid w:val="00E721FF"/>
    <w:rsid w:val="00E74DA1"/>
    <w:rsid w:val="00E82232"/>
    <w:rsid w:val="00E859F2"/>
    <w:rsid w:val="00E864DD"/>
    <w:rsid w:val="00E869BF"/>
    <w:rsid w:val="00E90B95"/>
    <w:rsid w:val="00E93D90"/>
    <w:rsid w:val="00EA2A56"/>
    <w:rsid w:val="00EA5150"/>
    <w:rsid w:val="00EA6599"/>
    <w:rsid w:val="00EC1958"/>
    <w:rsid w:val="00ED1CB7"/>
    <w:rsid w:val="00EE0B72"/>
    <w:rsid w:val="00EE4A05"/>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32CA"/>
    <w:rsid w:val="00FA41CC"/>
    <w:rsid w:val="00FB2295"/>
    <w:rsid w:val="00FB3A27"/>
    <w:rsid w:val="00FB78C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62875470">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75888427">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312987">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58632900">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16170458">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39429949">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2</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3</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4</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5</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6</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9</b:RefOrder>
  </b:Source>
  <b:Source>
    <b:Tag>Ami19</b:Tag>
    <b:SourceType>InternetSite</b:SourceType>
    <b:Guid>{F89B69FC-8734-6841-B904-46D6555684C4}</b:Guid>
    <b:Author>
      <b:Author>
        <b:NameList>
          <b:Person>
            <b:Last>Dori</b:Last>
            <b:First>Amir</b:First>
          </b:Person>
        </b:NameList>
      </b:Author>
    </b:Author>
    <b:Title>Game Design UX Best Practices</b:Title>
    <b:URL>https://uxplanet.org/game-design-ux-best-practices-guide-4a3078c32099</b:URL>
    <b:ProductionCompany>UX Planet</b:ProductionCompany>
    <b:Year>2019</b:Year>
    <b:Month>04</b:Month>
    <b:Day>16</b:Day>
    <b:YearAccessed>2020</b:YearAccessed>
    <b:MonthAccessed>04</b:MonthAccessed>
    <b:DayAccessed>29</b:DayAccessed>
    <b:RefOrder>1</b:RefOrder>
  </b:Source>
</b:Sources>
</file>

<file path=customXml/itemProps1.xml><?xml version="1.0" encoding="utf-8"?>
<ds:datastoreItem xmlns:ds="http://schemas.openxmlformats.org/officeDocument/2006/customXml" ds:itemID="{ECB913F2-9E60-5A40-AC86-0A0B7DCE7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226</TotalTime>
  <Pages>45</Pages>
  <Words>10703</Words>
  <Characters>61012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7</cp:revision>
  <cp:lastPrinted>2014-04-04T11:58:00Z</cp:lastPrinted>
  <dcterms:created xsi:type="dcterms:W3CDTF">2021-04-29T09:01:00Z</dcterms:created>
  <dcterms:modified xsi:type="dcterms:W3CDTF">2021-04-29T15:40:00Z</dcterms:modified>
</cp:coreProperties>
</file>