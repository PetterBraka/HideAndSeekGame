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AB2066" w:rsidRDefault="00536C05" w:rsidP="0037614C">
      <w:pPr>
        <w:rPr>
          <w:rFonts w:cstheme="majorHAnsi"/>
        </w:rPr>
      </w:pPr>
    </w:p>
    <w:p w14:paraId="01A0C49E" w14:textId="77777777" w:rsidR="00806CFF" w:rsidRPr="00AB2066" w:rsidRDefault="00806CFF" w:rsidP="0037614C">
      <w:pPr>
        <w:rPr>
          <w:rFonts w:cstheme="majorHAnsi"/>
        </w:rPr>
      </w:pPr>
    </w:p>
    <w:p w14:paraId="0FA3A224" w14:textId="77777777" w:rsidR="00806CFF" w:rsidRPr="00AB2066" w:rsidRDefault="00806CFF" w:rsidP="0037614C">
      <w:pPr>
        <w:rPr>
          <w:rFonts w:cstheme="majorHAnsi"/>
        </w:rPr>
      </w:pPr>
    </w:p>
    <w:p w14:paraId="138FF029" w14:textId="77777777" w:rsidR="00DB78FA" w:rsidRPr="00AB2066" w:rsidRDefault="00DB78FA" w:rsidP="0037614C">
      <w:pPr>
        <w:rPr>
          <w:rFonts w:cstheme="majorHAnsi"/>
        </w:rPr>
      </w:pPr>
    </w:p>
    <w:p w14:paraId="13FD12E7" w14:textId="77777777" w:rsidR="00DB78FA" w:rsidRPr="00AB2066" w:rsidRDefault="00DB78FA" w:rsidP="0037614C">
      <w:pPr>
        <w:rPr>
          <w:rFonts w:cstheme="majorHAnsi"/>
        </w:rPr>
      </w:pPr>
    </w:p>
    <w:p w14:paraId="3285E2C3" w14:textId="77777777" w:rsidR="00B22C35" w:rsidRPr="00AB2066" w:rsidRDefault="00B22C35" w:rsidP="00B22C35">
      <w:pPr>
        <w:jc w:val="center"/>
        <w:rPr>
          <w:rFonts w:eastAsiaTheme="majorEastAsia" w:cstheme="majorHAnsi"/>
          <w:color w:val="365F91" w:themeColor="accent1" w:themeShade="BF"/>
          <w:spacing w:val="-10"/>
          <w:kern w:val="28"/>
          <w:sz w:val="56"/>
          <w:szCs w:val="56"/>
          <w:lang w:eastAsia="ja-JP"/>
        </w:rPr>
      </w:pPr>
      <w:r w:rsidRPr="00AB2066">
        <w:rPr>
          <w:rFonts w:eastAsiaTheme="majorEastAsia" w:cstheme="majorHAnsi"/>
          <w:color w:val="365F91" w:themeColor="accent1" w:themeShade="BF"/>
          <w:spacing w:val="-10"/>
          <w:kern w:val="28"/>
          <w:sz w:val="56"/>
          <w:szCs w:val="56"/>
          <w:lang w:eastAsia="ja-JP"/>
        </w:rPr>
        <w:t>2D game construction in Swift</w:t>
      </w:r>
    </w:p>
    <w:p w14:paraId="76346019" w14:textId="77777777" w:rsidR="00806CFF" w:rsidRPr="00AB2066" w:rsidRDefault="00806CFF" w:rsidP="0037614C">
      <w:pPr>
        <w:rPr>
          <w:rFonts w:cstheme="majorHAnsi"/>
        </w:rPr>
      </w:pPr>
    </w:p>
    <w:p w14:paraId="5257A1FB" w14:textId="77777777" w:rsidR="00DB78FA" w:rsidRPr="00AB2066" w:rsidRDefault="00DB78FA" w:rsidP="0037614C">
      <w:pPr>
        <w:rPr>
          <w:rFonts w:cstheme="majorHAnsi"/>
        </w:rPr>
      </w:pPr>
    </w:p>
    <w:p w14:paraId="06EE009D" w14:textId="77777777" w:rsidR="00DB78FA" w:rsidRPr="00AB2066" w:rsidRDefault="00DB78FA" w:rsidP="00940114">
      <w:pPr>
        <w:jc w:val="center"/>
        <w:rPr>
          <w:rFonts w:cstheme="majorHAnsi"/>
        </w:rPr>
      </w:pPr>
      <w:r w:rsidRPr="00AB2066">
        <w:rPr>
          <w:rFonts w:cstheme="majorHAnsi"/>
        </w:rPr>
        <w:t>CS39440 Major Project</w:t>
      </w:r>
      <w:r w:rsidR="00945DA2" w:rsidRPr="00AB2066">
        <w:rPr>
          <w:rFonts w:cstheme="majorHAnsi"/>
        </w:rPr>
        <w:t xml:space="preserve"> Report</w:t>
      </w:r>
    </w:p>
    <w:p w14:paraId="739A461F" w14:textId="77777777" w:rsidR="00DB78FA" w:rsidRPr="00AB2066" w:rsidRDefault="00DB78FA" w:rsidP="00940114">
      <w:pPr>
        <w:jc w:val="center"/>
        <w:rPr>
          <w:rFonts w:cstheme="majorHAnsi"/>
        </w:rPr>
      </w:pPr>
    </w:p>
    <w:p w14:paraId="00811138" w14:textId="13481E21" w:rsidR="00DB78FA" w:rsidRPr="00AB2066" w:rsidRDefault="00DB78FA" w:rsidP="005348CD">
      <w:pPr>
        <w:spacing w:after="360"/>
        <w:jc w:val="center"/>
        <w:rPr>
          <w:rFonts w:cstheme="majorHAnsi"/>
        </w:rPr>
      </w:pPr>
      <w:r w:rsidRPr="00AB2066">
        <w:rPr>
          <w:rFonts w:cstheme="majorHAnsi"/>
        </w:rPr>
        <w:t>Author:</w:t>
      </w:r>
      <w:r w:rsidR="00B22C35" w:rsidRPr="00AB2066">
        <w:rPr>
          <w:rFonts w:cstheme="majorHAnsi"/>
        </w:rPr>
        <w:t xml:space="preserve"> Petter Vang Brakalsvålet </w:t>
      </w:r>
      <w:r w:rsidRPr="00AB2066">
        <w:rPr>
          <w:rFonts w:cstheme="majorHAnsi"/>
        </w:rPr>
        <w:t>(</w:t>
      </w:r>
      <w:hyperlink r:id="rId8" w:history="1">
        <w:r w:rsidR="00B22C35" w:rsidRPr="00AB2066">
          <w:rPr>
            <w:rStyle w:val="Hyperlink"/>
            <w:rFonts w:cstheme="majorHAnsi"/>
          </w:rPr>
          <w:t>Pev2@aber.ac.uk</w:t>
        </w:r>
      </w:hyperlink>
      <w:r w:rsidRPr="00AB2066">
        <w:rPr>
          <w:rFonts w:cstheme="majorHAnsi"/>
        </w:rPr>
        <w:t>)</w:t>
      </w:r>
    </w:p>
    <w:p w14:paraId="727E51DB" w14:textId="50B89A26" w:rsidR="00DB78FA" w:rsidRPr="00AB2066" w:rsidRDefault="00DB78FA" w:rsidP="00940114">
      <w:pPr>
        <w:jc w:val="center"/>
        <w:rPr>
          <w:rFonts w:cstheme="majorHAnsi"/>
        </w:rPr>
      </w:pPr>
      <w:r w:rsidRPr="00AB2066">
        <w:rPr>
          <w:rFonts w:cstheme="majorHAnsi"/>
        </w:rPr>
        <w:t xml:space="preserve">Supervisor: Dr/Prof. </w:t>
      </w:r>
      <w:r w:rsidR="00B22C35" w:rsidRPr="00AB2066">
        <w:rPr>
          <w:rFonts w:cstheme="majorHAnsi"/>
        </w:rPr>
        <w:t>Chris Price</w:t>
      </w:r>
      <w:r w:rsidRPr="00AB2066">
        <w:rPr>
          <w:rFonts w:cstheme="majorHAnsi"/>
        </w:rPr>
        <w:t>(</w:t>
      </w:r>
      <w:hyperlink r:id="rId9" w:history="1">
        <w:r w:rsidR="00B22C35" w:rsidRPr="00AB2066">
          <w:rPr>
            <w:rStyle w:val="Hyperlink"/>
            <w:rFonts w:cstheme="majorHAnsi"/>
          </w:rPr>
          <w:t>cjp@aber.ac.uk</w:t>
        </w:r>
      </w:hyperlink>
      <w:r w:rsidRPr="00AB2066">
        <w:rPr>
          <w:rFonts w:cstheme="majorHAnsi"/>
        </w:rPr>
        <w:t>)</w:t>
      </w:r>
    </w:p>
    <w:p w14:paraId="73172775" w14:textId="77777777" w:rsidR="00DB78FA" w:rsidRPr="00AB2066" w:rsidRDefault="00DB78FA" w:rsidP="00940114">
      <w:pPr>
        <w:jc w:val="center"/>
        <w:rPr>
          <w:rFonts w:cstheme="majorHAnsi"/>
        </w:rPr>
      </w:pPr>
    </w:p>
    <w:p w14:paraId="5A51A445" w14:textId="5810653E" w:rsidR="004E63C0" w:rsidRPr="00AB2066" w:rsidRDefault="00B22C35" w:rsidP="00940114">
      <w:pPr>
        <w:jc w:val="center"/>
        <w:rPr>
          <w:rFonts w:cstheme="majorHAnsi"/>
        </w:rPr>
      </w:pPr>
      <w:r w:rsidRPr="00AB2066">
        <w:rPr>
          <w:rFonts w:cstheme="majorHAnsi"/>
        </w:rPr>
        <w:t>24</w:t>
      </w:r>
      <w:r w:rsidR="00D360C1" w:rsidRPr="00AB2066">
        <w:rPr>
          <w:rFonts w:cstheme="majorHAnsi"/>
          <w:vertAlign w:val="superscript"/>
        </w:rPr>
        <w:t>th</w:t>
      </w:r>
      <w:r w:rsidR="00D360C1" w:rsidRPr="00AB2066">
        <w:rPr>
          <w:rFonts w:cstheme="majorHAnsi"/>
        </w:rPr>
        <w:t xml:space="preserve"> </w:t>
      </w:r>
      <w:r w:rsidRPr="00AB2066">
        <w:rPr>
          <w:rFonts w:cstheme="majorHAnsi"/>
        </w:rPr>
        <w:t>March</w:t>
      </w:r>
      <w:r w:rsidR="004E63C0" w:rsidRPr="00AB2066">
        <w:rPr>
          <w:rFonts w:cstheme="majorHAnsi"/>
        </w:rPr>
        <w:t xml:space="preserve"> 20</w:t>
      </w:r>
      <w:r w:rsidRPr="00AB2066">
        <w:rPr>
          <w:rFonts w:cstheme="majorHAnsi"/>
        </w:rPr>
        <w:t>21</w:t>
      </w:r>
    </w:p>
    <w:p w14:paraId="0917D325" w14:textId="77777777" w:rsidR="004E63C0" w:rsidRPr="00AB2066" w:rsidRDefault="004E63C0" w:rsidP="00940114">
      <w:pPr>
        <w:jc w:val="center"/>
        <w:rPr>
          <w:rFonts w:cstheme="majorHAnsi"/>
        </w:rPr>
      </w:pPr>
    </w:p>
    <w:p w14:paraId="720BF161" w14:textId="7E237AC3" w:rsidR="004E63C0" w:rsidRPr="00AB2066" w:rsidRDefault="004E63C0" w:rsidP="00940114">
      <w:pPr>
        <w:jc w:val="center"/>
        <w:rPr>
          <w:rFonts w:cstheme="majorHAnsi"/>
        </w:rPr>
      </w:pPr>
      <w:r w:rsidRPr="00AB2066">
        <w:rPr>
          <w:rFonts w:cstheme="majorHAnsi"/>
        </w:rPr>
        <w:t xml:space="preserve">Version </w:t>
      </w:r>
      <w:r w:rsidR="00CA7D4A" w:rsidRPr="00AB2066">
        <w:rPr>
          <w:rFonts w:cstheme="majorHAnsi"/>
        </w:rPr>
        <w:t>0.1</w:t>
      </w:r>
      <w:r w:rsidRPr="00AB2066">
        <w:rPr>
          <w:rFonts w:cstheme="majorHAnsi"/>
        </w:rPr>
        <w:t xml:space="preserve"> (Draft)</w:t>
      </w:r>
    </w:p>
    <w:p w14:paraId="4F380641" w14:textId="77777777" w:rsidR="004E63C0" w:rsidRPr="00AB2066" w:rsidRDefault="004E63C0" w:rsidP="00940114">
      <w:pPr>
        <w:jc w:val="center"/>
        <w:rPr>
          <w:rFonts w:cstheme="majorHAnsi"/>
        </w:rPr>
      </w:pPr>
    </w:p>
    <w:p w14:paraId="3354DABC" w14:textId="77777777" w:rsidR="004E63C0" w:rsidRPr="00AB2066" w:rsidRDefault="004E63C0" w:rsidP="00940114">
      <w:pPr>
        <w:jc w:val="center"/>
        <w:rPr>
          <w:rFonts w:cstheme="majorHAnsi"/>
        </w:rPr>
      </w:pPr>
    </w:p>
    <w:p w14:paraId="59582015" w14:textId="77777777" w:rsidR="004E63C0" w:rsidRPr="00AB2066" w:rsidRDefault="004E63C0" w:rsidP="00940114">
      <w:pPr>
        <w:jc w:val="center"/>
        <w:rPr>
          <w:rFonts w:cstheme="majorHAnsi"/>
        </w:rPr>
      </w:pPr>
    </w:p>
    <w:p w14:paraId="24D3B1E7" w14:textId="77777777" w:rsidR="004E63C0" w:rsidRPr="00AB2066" w:rsidRDefault="004E63C0" w:rsidP="00940114">
      <w:pPr>
        <w:jc w:val="center"/>
        <w:rPr>
          <w:rFonts w:cstheme="majorHAnsi"/>
        </w:rPr>
      </w:pPr>
    </w:p>
    <w:p w14:paraId="70A92CAB" w14:textId="77777777" w:rsidR="00B22C35" w:rsidRPr="00AB2066" w:rsidRDefault="004E63C0" w:rsidP="00B22C35">
      <w:pPr>
        <w:jc w:val="center"/>
        <w:rPr>
          <w:rFonts w:cstheme="majorHAnsi"/>
        </w:rPr>
      </w:pPr>
      <w:r w:rsidRPr="00AB2066">
        <w:rPr>
          <w:rFonts w:cstheme="majorHAnsi"/>
        </w:rPr>
        <w:t>This report is submitted as partial fulfilment of a BSc degree in</w:t>
      </w:r>
      <w:r w:rsidRPr="00AB2066">
        <w:rPr>
          <w:rFonts w:cstheme="majorHAnsi"/>
        </w:rPr>
        <w:br/>
      </w:r>
      <w:r w:rsidR="00B22C35" w:rsidRPr="00AB2066">
        <w:rPr>
          <w:rFonts w:cstheme="majorHAnsi"/>
        </w:rPr>
        <w:t xml:space="preserve">Computer Science (With Integrated Year </w:t>
      </w:r>
      <w:proofErr w:type="gramStart"/>
      <w:r w:rsidR="00B22C35" w:rsidRPr="00AB2066">
        <w:rPr>
          <w:rFonts w:cstheme="majorHAnsi"/>
        </w:rPr>
        <w:t>In</w:t>
      </w:r>
      <w:proofErr w:type="gramEnd"/>
      <w:r w:rsidR="00B22C35" w:rsidRPr="00AB2066">
        <w:rPr>
          <w:rFonts w:cstheme="majorHAnsi"/>
        </w:rPr>
        <w:t xml:space="preserve"> Industry)</w:t>
      </w:r>
    </w:p>
    <w:p w14:paraId="685CB073" w14:textId="713FF879" w:rsidR="004E63C0" w:rsidRPr="00AB2066" w:rsidRDefault="004E63C0" w:rsidP="00940114">
      <w:pPr>
        <w:jc w:val="center"/>
        <w:rPr>
          <w:rFonts w:cstheme="majorHAnsi"/>
        </w:rPr>
      </w:pPr>
      <w:r w:rsidRPr="00AB2066">
        <w:rPr>
          <w:rFonts w:cstheme="majorHAnsi"/>
        </w:rPr>
        <w:t>(G40</w:t>
      </w:r>
      <w:r w:rsidR="00B22C35" w:rsidRPr="00AB2066">
        <w:rPr>
          <w:rFonts w:cstheme="majorHAnsi"/>
        </w:rPr>
        <w:t>1</w:t>
      </w:r>
      <w:r w:rsidRPr="00AB2066">
        <w:rPr>
          <w:rFonts w:cstheme="majorHAnsi"/>
        </w:rPr>
        <w:t>)</w:t>
      </w:r>
    </w:p>
    <w:p w14:paraId="46EA1B32" w14:textId="77777777" w:rsidR="00806CFF" w:rsidRPr="00AB2066" w:rsidRDefault="00806CFF" w:rsidP="0037614C">
      <w:pPr>
        <w:rPr>
          <w:rFonts w:cstheme="majorHAnsi"/>
        </w:rPr>
      </w:pPr>
    </w:p>
    <w:p w14:paraId="1E222AD4" w14:textId="77777777" w:rsidR="00806CFF" w:rsidRPr="00AB2066" w:rsidRDefault="00806CFF" w:rsidP="0037614C">
      <w:pPr>
        <w:rPr>
          <w:rFonts w:cstheme="majorHAnsi"/>
        </w:rPr>
      </w:pPr>
    </w:p>
    <w:p w14:paraId="1FD1BC71" w14:textId="77777777" w:rsidR="00DB78FA" w:rsidRPr="00AB2066" w:rsidRDefault="00DB78FA" w:rsidP="0037614C">
      <w:pPr>
        <w:rPr>
          <w:rFonts w:cstheme="majorHAnsi"/>
        </w:rPr>
      </w:pPr>
    </w:p>
    <w:p w14:paraId="4C370215" w14:textId="77777777" w:rsidR="003268BD" w:rsidRPr="00AB2066" w:rsidRDefault="003268BD" w:rsidP="0037614C">
      <w:pPr>
        <w:rPr>
          <w:rFonts w:cstheme="majorHAnsi"/>
        </w:rPr>
      </w:pPr>
    </w:p>
    <w:p w14:paraId="7557C0F5" w14:textId="77777777" w:rsidR="004E63C0" w:rsidRPr="00AB2066" w:rsidRDefault="004E63C0" w:rsidP="0037614C">
      <w:pPr>
        <w:rPr>
          <w:rFonts w:cstheme="majorHAnsi"/>
        </w:rPr>
      </w:pPr>
    </w:p>
    <w:p w14:paraId="42927555" w14:textId="77777777" w:rsidR="004E63C0" w:rsidRPr="00AB2066" w:rsidRDefault="004E63C0" w:rsidP="0037614C">
      <w:pPr>
        <w:rPr>
          <w:rFonts w:cstheme="majorHAnsi"/>
        </w:rPr>
      </w:pPr>
    </w:p>
    <w:p w14:paraId="07AC2150" w14:textId="77777777" w:rsidR="004E63C0" w:rsidRPr="00AB2066" w:rsidRDefault="004E63C0" w:rsidP="0037614C">
      <w:pPr>
        <w:rPr>
          <w:rFonts w:cstheme="majorHAnsi"/>
        </w:rPr>
      </w:pPr>
    </w:p>
    <w:p w14:paraId="7186AEF6" w14:textId="77777777" w:rsidR="004E63C0" w:rsidRPr="00AB2066" w:rsidRDefault="004E63C0" w:rsidP="0037614C">
      <w:pPr>
        <w:rPr>
          <w:rFonts w:cstheme="majorHAnsi"/>
        </w:rPr>
      </w:pPr>
    </w:p>
    <w:p w14:paraId="56F2F659" w14:textId="77777777" w:rsidR="004E63C0" w:rsidRPr="00AB2066" w:rsidRDefault="004E63C0" w:rsidP="0037614C">
      <w:pPr>
        <w:rPr>
          <w:rFonts w:cstheme="majorHAnsi"/>
        </w:rPr>
      </w:pPr>
    </w:p>
    <w:p w14:paraId="41E18C39" w14:textId="77777777" w:rsidR="004E63C0" w:rsidRPr="00AB2066" w:rsidRDefault="004E63C0" w:rsidP="0037614C">
      <w:pPr>
        <w:rPr>
          <w:rFonts w:cstheme="majorHAnsi"/>
        </w:rPr>
      </w:pPr>
    </w:p>
    <w:p w14:paraId="04CD4306" w14:textId="77777777" w:rsidR="004E63C0" w:rsidRPr="00AB2066" w:rsidRDefault="004E63C0" w:rsidP="0037614C">
      <w:pPr>
        <w:rPr>
          <w:rFonts w:cstheme="majorHAnsi"/>
        </w:rPr>
      </w:pPr>
    </w:p>
    <w:p w14:paraId="5190E843" w14:textId="77777777" w:rsidR="004E63C0" w:rsidRPr="00AB2066" w:rsidRDefault="004E63C0" w:rsidP="0037614C">
      <w:pPr>
        <w:rPr>
          <w:rFonts w:cstheme="majorHAnsi"/>
        </w:rPr>
      </w:pPr>
    </w:p>
    <w:p w14:paraId="3F2B3D30" w14:textId="77777777" w:rsidR="004E63C0" w:rsidRPr="00AB2066" w:rsidRDefault="004E63C0" w:rsidP="0037614C">
      <w:pPr>
        <w:rPr>
          <w:rFonts w:cstheme="majorHAnsi"/>
        </w:rPr>
      </w:pPr>
    </w:p>
    <w:p w14:paraId="78D73506" w14:textId="77777777" w:rsidR="004E63C0" w:rsidRPr="00AB2066" w:rsidRDefault="004E63C0" w:rsidP="0037614C">
      <w:pPr>
        <w:rPr>
          <w:rFonts w:cstheme="majorHAnsi"/>
        </w:rPr>
      </w:pPr>
    </w:p>
    <w:p w14:paraId="731A182B" w14:textId="77777777" w:rsidR="004E63C0" w:rsidRPr="00AB2066" w:rsidRDefault="004E63C0" w:rsidP="0037614C">
      <w:pPr>
        <w:rPr>
          <w:rFonts w:cstheme="majorHAnsi"/>
        </w:rPr>
      </w:pPr>
    </w:p>
    <w:p w14:paraId="4B1E2687" w14:textId="77777777" w:rsidR="004E63C0" w:rsidRPr="00AB2066" w:rsidRDefault="004E63C0" w:rsidP="0037614C">
      <w:pPr>
        <w:rPr>
          <w:rFonts w:cstheme="majorHAnsi"/>
        </w:rPr>
      </w:pPr>
    </w:p>
    <w:p w14:paraId="5EB8DB17" w14:textId="77777777" w:rsidR="004E63C0" w:rsidRPr="00AB2066" w:rsidRDefault="004E63C0" w:rsidP="0037614C">
      <w:pPr>
        <w:rPr>
          <w:rFonts w:cstheme="majorHAnsi"/>
        </w:rPr>
      </w:pPr>
      <w:r w:rsidRPr="00AB2066">
        <w:rPr>
          <w:rFonts w:cstheme="majorHAnsi"/>
        </w:rPr>
        <w:t xml:space="preserve">Department of Computer Science </w:t>
      </w:r>
    </w:p>
    <w:p w14:paraId="74B9D738" w14:textId="77777777" w:rsidR="004E63C0" w:rsidRPr="00AB2066" w:rsidRDefault="004E63C0" w:rsidP="0037614C">
      <w:pPr>
        <w:rPr>
          <w:rFonts w:cstheme="majorHAnsi"/>
        </w:rPr>
      </w:pPr>
      <w:r w:rsidRPr="00AB2066">
        <w:rPr>
          <w:rFonts w:cstheme="majorHAnsi"/>
        </w:rPr>
        <w:t xml:space="preserve">Aberystwyth University </w:t>
      </w:r>
    </w:p>
    <w:p w14:paraId="188285B1" w14:textId="77777777" w:rsidR="004E63C0" w:rsidRPr="00AB2066" w:rsidRDefault="004E63C0" w:rsidP="0037614C">
      <w:pPr>
        <w:rPr>
          <w:rFonts w:cstheme="majorHAnsi"/>
        </w:rPr>
      </w:pPr>
      <w:r w:rsidRPr="00AB2066">
        <w:rPr>
          <w:rFonts w:cstheme="majorHAnsi"/>
        </w:rPr>
        <w:t xml:space="preserve">Aberystwyth </w:t>
      </w:r>
    </w:p>
    <w:p w14:paraId="624FA500" w14:textId="77777777" w:rsidR="004E63C0" w:rsidRPr="00AB2066" w:rsidRDefault="004E63C0" w:rsidP="0037614C">
      <w:pPr>
        <w:rPr>
          <w:rFonts w:cstheme="majorHAnsi"/>
        </w:rPr>
      </w:pPr>
      <w:r w:rsidRPr="00AB2066">
        <w:rPr>
          <w:rFonts w:cstheme="majorHAnsi"/>
        </w:rPr>
        <w:t>Ceredigion</w:t>
      </w:r>
    </w:p>
    <w:p w14:paraId="2479D8B4" w14:textId="77777777" w:rsidR="004E63C0" w:rsidRPr="00AB2066" w:rsidRDefault="004E63C0" w:rsidP="0037614C">
      <w:pPr>
        <w:rPr>
          <w:rFonts w:cstheme="majorHAnsi"/>
        </w:rPr>
      </w:pPr>
      <w:r w:rsidRPr="00AB2066">
        <w:rPr>
          <w:rFonts w:cstheme="majorHAnsi"/>
        </w:rPr>
        <w:t>SY23 3DB</w:t>
      </w:r>
    </w:p>
    <w:p w14:paraId="717B33D9" w14:textId="77777777" w:rsidR="004E63C0" w:rsidRPr="00AB2066" w:rsidRDefault="004E63C0" w:rsidP="0037614C">
      <w:pPr>
        <w:rPr>
          <w:rFonts w:cstheme="majorHAnsi"/>
        </w:rPr>
      </w:pPr>
      <w:r w:rsidRPr="00AB2066">
        <w:rPr>
          <w:rFonts w:cstheme="majorHAnsi"/>
        </w:rPr>
        <w:t>Wales, UK</w:t>
      </w:r>
    </w:p>
    <w:p w14:paraId="1E811075" w14:textId="77777777" w:rsidR="003268BD" w:rsidRPr="00AB2066" w:rsidRDefault="003268BD" w:rsidP="0037614C">
      <w:pPr>
        <w:rPr>
          <w:rFonts w:cstheme="majorHAnsi"/>
        </w:rPr>
      </w:pPr>
    </w:p>
    <w:p w14:paraId="58611F76" w14:textId="77777777" w:rsidR="003268BD" w:rsidRPr="00AB2066" w:rsidRDefault="003268BD" w:rsidP="0037614C">
      <w:pPr>
        <w:rPr>
          <w:rFonts w:cstheme="majorHAnsi"/>
        </w:rPr>
      </w:pPr>
    </w:p>
    <w:p w14:paraId="2100CC3C" w14:textId="77777777" w:rsidR="003268BD" w:rsidRPr="00AB2066" w:rsidRDefault="003268BD" w:rsidP="0037614C">
      <w:pPr>
        <w:rPr>
          <w:rFonts w:cstheme="majorHAnsi"/>
        </w:rPr>
      </w:pPr>
    </w:p>
    <w:p w14:paraId="36A7CF85" w14:textId="77777777" w:rsidR="003268BD" w:rsidRPr="00AB2066" w:rsidRDefault="003268BD" w:rsidP="0037614C">
      <w:pPr>
        <w:rPr>
          <w:rFonts w:cstheme="majorHAnsi"/>
        </w:rPr>
      </w:pPr>
    </w:p>
    <w:p w14:paraId="139BCF8F" w14:textId="76130F71" w:rsidR="00BE51BE" w:rsidRPr="00AB2066" w:rsidRDefault="00BE51BE" w:rsidP="00940114">
      <w:pPr>
        <w:pStyle w:val="FrontMatterHeader"/>
        <w:rPr>
          <w:rFonts w:asciiTheme="majorHAnsi" w:hAnsiTheme="majorHAnsi" w:cstheme="majorHAnsi"/>
        </w:rPr>
      </w:pPr>
      <w:r w:rsidRPr="00AB2066">
        <w:rPr>
          <w:rFonts w:asciiTheme="majorHAnsi" w:hAnsiTheme="majorHAnsi" w:cstheme="majorHAnsi"/>
        </w:rPr>
        <w:t>Declaration of originality</w:t>
      </w:r>
    </w:p>
    <w:p w14:paraId="65834BEA" w14:textId="77777777" w:rsidR="00BE51BE" w:rsidRPr="00AB2066" w:rsidRDefault="00BE51BE" w:rsidP="00940114">
      <w:pPr>
        <w:rPr>
          <w:rFonts w:cstheme="majorHAnsi"/>
        </w:rPr>
      </w:pPr>
      <w:r w:rsidRPr="00AB2066">
        <w:rPr>
          <w:rFonts w:cstheme="majorHAnsi"/>
        </w:rPr>
        <w:t>I confirm that:</w:t>
      </w:r>
      <w:r w:rsidR="008E4179" w:rsidRPr="00AB2066">
        <w:rPr>
          <w:rFonts w:cstheme="majorHAnsi"/>
        </w:rPr>
        <w:br/>
      </w:r>
    </w:p>
    <w:p w14:paraId="79043E00" w14:textId="77777777" w:rsidR="007C5E19" w:rsidRPr="00AB2066" w:rsidRDefault="007C5E19" w:rsidP="0037614C">
      <w:pPr>
        <w:pStyle w:val="ListParagraph"/>
        <w:numPr>
          <w:ilvl w:val="0"/>
          <w:numId w:val="6"/>
        </w:numPr>
        <w:rPr>
          <w:rFonts w:asciiTheme="majorHAnsi" w:hAnsiTheme="majorHAnsi" w:cstheme="majorHAnsi"/>
          <w:lang w:val="en-GB"/>
        </w:rPr>
      </w:pPr>
      <w:r w:rsidRPr="00AB2066">
        <w:rPr>
          <w:rFonts w:asciiTheme="majorHAnsi" w:hAnsiTheme="majorHAnsi" w:cstheme="majorHAnsi"/>
          <w:lang w:val="en-GB"/>
        </w:rPr>
        <w:t xml:space="preserve">This submission is my own work, except where clearly indicated. </w:t>
      </w:r>
    </w:p>
    <w:p w14:paraId="32CB78B7" w14:textId="77777777" w:rsidR="007C5E19" w:rsidRPr="00AB2066" w:rsidRDefault="007C5E19" w:rsidP="0037614C">
      <w:pPr>
        <w:pStyle w:val="ListParagraph"/>
        <w:rPr>
          <w:rFonts w:asciiTheme="majorHAnsi" w:hAnsiTheme="majorHAnsi" w:cstheme="majorHAnsi"/>
          <w:lang w:val="en-GB"/>
        </w:rPr>
      </w:pPr>
    </w:p>
    <w:p w14:paraId="42E2E1EB" w14:textId="77777777" w:rsidR="007C5E19" w:rsidRPr="00AB2066" w:rsidRDefault="007C5E19" w:rsidP="0037614C">
      <w:pPr>
        <w:pStyle w:val="ListParagraph"/>
        <w:numPr>
          <w:ilvl w:val="0"/>
          <w:numId w:val="6"/>
        </w:numPr>
        <w:rPr>
          <w:rFonts w:asciiTheme="majorHAnsi" w:hAnsiTheme="majorHAnsi" w:cstheme="majorHAnsi"/>
          <w:lang w:val="en-GB"/>
        </w:rPr>
      </w:pPr>
      <w:r w:rsidRPr="00AB2066">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AB2066" w:rsidRDefault="007C5E19" w:rsidP="0037614C">
      <w:pPr>
        <w:pStyle w:val="ListParagraph"/>
        <w:rPr>
          <w:rFonts w:asciiTheme="majorHAnsi" w:hAnsiTheme="majorHAnsi" w:cstheme="majorHAnsi"/>
          <w:lang w:val="en-GB"/>
        </w:rPr>
      </w:pPr>
    </w:p>
    <w:p w14:paraId="7E798001" w14:textId="77777777" w:rsidR="007C5E19" w:rsidRPr="00AB2066" w:rsidRDefault="007C5E19" w:rsidP="0037614C">
      <w:pPr>
        <w:pStyle w:val="ListParagraph"/>
        <w:numPr>
          <w:ilvl w:val="0"/>
          <w:numId w:val="6"/>
        </w:numPr>
        <w:rPr>
          <w:rFonts w:asciiTheme="majorHAnsi" w:hAnsiTheme="majorHAnsi" w:cstheme="majorHAnsi"/>
          <w:lang w:val="en-GB"/>
        </w:rPr>
      </w:pPr>
      <w:r w:rsidRPr="00AB2066">
        <w:rPr>
          <w:rFonts w:asciiTheme="majorHAnsi" w:hAnsiTheme="majorHAnsi" w:cstheme="majorHAnsi"/>
          <w:lang w:val="en-GB"/>
        </w:rPr>
        <w:t xml:space="preserve">I have read the regulations on Unacceptable Academic Practice from the University’s Academic </w:t>
      </w:r>
      <w:r w:rsidR="00D360C1" w:rsidRPr="00AB2066">
        <w:rPr>
          <w:rFonts w:asciiTheme="majorHAnsi" w:hAnsiTheme="majorHAnsi" w:cstheme="majorHAnsi"/>
          <w:lang w:val="en-GB"/>
        </w:rPr>
        <w:t>Registry</w:t>
      </w:r>
      <w:r w:rsidRPr="00AB2066">
        <w:rPr>
          <w:rFonts w:asciiTheme="majorHAnsi" w:hAnsiTheme="majorHAnsi" w:cstheme="majorHAnsi"/>
          <w:lang w:val="en-GB"/>
        </w:rPr>
        <w:t xml:space="preserve"> (A</w:t>
      </w:r>
      <w:r w:rsidR="00D360C1" w:rsidRPr="00AB2066">
        <w:rPr>
          <w:rFonts w:asciiTheme="majorHAnsi" w:hAnsiTheme="majorHAnsi" w:cstheme="majorHAnsi"/>
          <w:lang w:val="en-GB"/>
        </w:rPr>
        <w:t>R</w:t>
      </w:r>
      <w:r w:rsidRPr="00AB2066">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AB2066" w:rsidRDefault="007C5E19" w:rsidP="0037614C">
      <w:pPr>
        <w:pStyle w:val="ListParagraph"/>
        <w:rPr>
          <w:rFonts w:asciiTheme="majorHAnsi" w:hAnsiTheme="majorHAnsi" w:cstheme="majorHAnsi"/>
          <w:lang w:val="en-GB"/>
        </w:rPr>
      </w:pPr>
    </w:p>
    <w:p w14:paraId="64672F5A" w14:textId="77777777" w:rsidR="00BE51BE" w:rsidRPr="00AB2066" w:rsidRDefault="007C5E19" w:rsidP="0037614C">
      <w:pPr>
        <w:pStyle w:val="ListParagraph"/>
        <w:numPr>
          <w:ilvl w:val="0"/>
          <w:numId w:val="6"/>
        </w:numPr>
        <w:rPr>
          <w:rFonts w:asciiTheme="majorHAnsi" w:hAnsiTheme="majorHAnsi" w:cstheme="majorHAnsi"/>
          <w:lang w:val="en-GB"/>
        </w:rPr>
      </w:pPr>
      <w:r w:rsidRPr="00AB2066">
        <w:rPr>
          <w:rFonts w:asciiTheme="majorHAnsi" w:hAnsiTheme="majorHAnsi" w:cstheme="majorHAnsi"/>
          <w:lang w:val="en-GB"/>
        </w:rPr>
        <w:t xml:space="preserve">In submitting this </w:t>
      </w:r>
      <w:r w:rsidR="00CE5506" w:rsidRPr="00AB2066">
        <w:rPr>
          <w:rFonts w:asciiTheme="majorHAnsi" w:hAnsiTheme="majorHAnsi" w:cstheme="majorHAnsi"/>
          <w:lang w:val="en-GB"/>
        </w:rPr>
        <w:t>work,</w:t>
      </w:r>
      <w:r w:rsidRPr="00AB2066">
        <w:rPr>
          <w:rFonts w:asciiTheme="majorHAnsi" w:hAnsiTheme="majorHAnsi" w:cstheme="majorHAnsi"/>
          <w:lang w:val="en-GB"/>
        </w:rPr>
        <w:t xml:space="preserve"> I understand and agree to abide by the University’s regulations governing these issues. </w:t>
      </w:r>
      <w:r w:rsidR="00BE51BE" w:rsidRPr="00AB2066">
        <w:rPr>
          <w:rFonts w:asciiTheme="majorHAnsi" w:hAnsiTheme="majorHAnsi" w:cstheme="majorHAnsi"/>
          <w:lang w:val="en-GB"/>
        </w:rPr>
        <w:t xml:space="preserve"> </w:t>
      </w:r>
    </w:p>
    <w:p w14:paraId="65908A6D" w14:textId="77777777" w:rsidR="00224EA7" w:rsidRPr="00AB2066" w:rsidRDefault="00224EA7" w:rsidP="0037614C">
      <w:pPr>
        <w:pStyle w:val="ListParagraph"/>
        <w:rPr>
          <w:rFonts w:asciiTheme="majorHAnsi" w:hAnsiTheme="majorHAnsi" w:cstheme="majorHAnsi"/>
          <w:lang w:val="en-GB"/>
        </w:rPr>
      </w:pPr>
    </w:p>
    <w:p w14:paraId="751B65AA" w14:textId="77777777" w:rsidR="00224EA7" w:rsidRPr="00AB2066" w:rsidRDefault="00224EA7" w:rsidP="0037614C">
      <w:pPr>
        <w:pStyle w:val="ListParagraph"/>
        <w:rPr>
          <w:rFonts w:asciiTheme="majorHAnsi" w:hAnsiTheme="majorHAnsi" w:cstheme="majorHAnsi"/>
          <w:lang w:val="en-GB"/>
        </w:rPr>
      </w:pPr>
    </w:p>
    <w:p w14:paraId="37182471" w14:textId="77777777" w:rsidR="00BE51BE" w:rsidRPr="00AB2066" w:rsidRDefault="00BE51BE" w:rsidP="0037614C">
      <w:pPr>
        <w:rPr>
          <w:rFonts w:cstheme="majorHAnsi"/>
        </w:rPr>
      </w:pPr>
    </w:p>
    <w:p w14:paraId="343ADC4B" w14:textId="77777777" w:rsidR="00BE51BE" w:rsidRPr="00AB2066" w:rsidRDefault="00495198" w:rsidP="0037614C">
      <w:pPr>
        <w:rPr>
          <w:rFonts w:cstheme="majorHAnsi"/>
        </w:rPr>
      </w:pPr>
      <w:r w:rsidRPr="00AB2066">
        <w:rPr>
          <w:rFonts w:cstheme="majorHAnsi"/>
        </w:rPr>
        <w:t xml:space="preserve">Name  </w:t>
      </w:r>
      <w:r w:rsidR="00AF61DC" w:rsidRPr="00AB2066">
        <w:rPr>
          <w:rFonts w:cstheme="majorHAnsi"/>
        </w:rPr>
        <w:t xml:space="preserve"> …………………………………………</w:t>
      </w:r>
    </w:p>
    <w:p w14:paraId="5121E989" w14:textId="77777777" w:rsidR="00BE51BE" w:rsidRPr="00AB2066" w:rsidRDefault="00BE51BE" w:rsidP="0037614C">
      <w:pPr>
        <w:rPr>
          <w:rFonts w:cstheme="majorHAnsi"/>
        </w:rPr>
      </w:pPr>
    </w:p>
    <w:p w14:paraId="1D0900C4" w14:textId="77777777" w:rsidR="00AF61DC" w:rsidRPr="00AB2066" w:rsidRDefault="00495198" w:rsidP="0037614C">
      <w:pPr>
        <w:rPr>
          <w:rFonts w:cstheme="majorHAnsi"/>
        </w:rPr>
      </w:pPr>
      <w:r w:rsidRPr="00AB2066">
        <w:rPr>
          <w:rFonts w:cstheme="majorHAnsi"/>
        </w:rPr>
        <w:t>Date ……………………………………………</w:t>
      </w:r>
    </w:p>
    <w:p w14:paraId="7D6F2A6D" w14:textId="77777777" w:rsidR="00BE51BE" w:rsidRPr="00AB2066" w:rsidRDefault="00BE51BE" w:rsidP="0037614C">
      <w:pPr>
        <w:rPr>
          <w:rFonts w:cstheme="majorHAnsi"/>
        </w:rPr>
      </w:pPr>
    </w:p>
    <w:p w14:paraId="2CBBA5E3" w14:textId="77777777" w:rsidR="00BE51BE" w:rsidRPr="00AB2066" w:rsidRDefault="00BE51BE" w:rsidP="0037614C">
      <w:pPr>
        <w:rPr>
          <w:rFonts w:cstheme="majorHAnsi"/>
        </w:rPr>
      </w:pPr>
    </w:p>
    <w:p w14:paraId="35D7CCE8" w14:textId="77777777" w:rsidR="00AF61DC" w:rsidRPr="00AB2066" w:rsidRDefault="00AF61DC" w:rsidP="0037614C">
      <w:pPr>
        <w:rPr>
          <w:rFonts w:cstheme="majorHAnsi"/>
        </w:rPr>
      </w:pPr>
    </w:p>
    <w:p w14:paraId="32DCB926" w14:textId="77777777" w:rsidR="00AF61DC" w:rsidRPr="00AB2066" w:rsidRDefault="00AF61DC" w:rsidP="0037614C">
      <w:pPr>
        <w:rPr>
          <w:rFonts w:cstheme="majorHAnsi"/>
        </w:rPr>
      </w:pPr>
    </w:p>
    <w:p w14:paraId="58B7AA9D" w14:textId="77777777" w:rsidR="00AF61DC" w:rsidRPr="00AB2066" w:rsidRDefault="00AF61DC" w:rsidP="00940114">
      <w:pPr>
        <w:pStyle w:val="FrontMatterHeader"/>
        <w:rPr>
          <w:rFonts w:asciiTheme="majorHAnsi" w:hAnsiTheme="majorHAnsi" w:cstheme="majorHAnsi"/>
        </w:rPr>
      </w:pPr>
      <w:r w:rsidRPr="00AB2066">
        <w:rPr>
          <w:rFonts w:asciiTheme="majorHAnsi" w:hAnsiTheme="majorHAnsi" w:cstheme="majorHAnsi"/>
        </w:rPr>
        <w:t>Consent to share this work</w:t>
      </w:r>
    </w:p>
    <w:p w14:paraId="191931A3" w14:textId="77777777" w:rsidR="00AF61DC" w:rsidRPr="00AB2066" w:rsidRDefault="00AF61DC" w:rsidP="0037614C">
      <w:pPr>
        <w:rPr>
          <w:rFonts w:cstheme="majorHAnsi"/>
        </w:rPr>
      </w:pPr>
    </w:p>
    <w:p w14:paraId="76920391" w14:textId="77777777" w:rsidR="00AF61DC" w:rsidRPr="00AB2066" w:rsidRDefault="003C2954" w:rsidP="0037614C">
      <w:pPr>
        <w:rPr>
          <w:rFonts w:cstheme="majorHAnsi"/>
        </w:rPr>
      </w:pPr>
      <w:r w:rsidRPr="00AB2066">
        <w:rPr>
          <w:rFonts w:cstheme="majorHAnsi"/>
        </w:rPr>
        <w:t>By including my name</w:t>
      </w:r>
      <w:r w:rsidR="00AF61DC" w:rsidRPr="00AB2066">
        <w:rPr>
          <w:rFonts w:cstheme="majorHAnsi"/>
        </w:rPr>
        <w:t xml:space="preserve"> below, I hereby agree to this </w:t>
      </w:r>
      <w:r w:rsidR="00F9521D" w:rsidRPr="00AB2066">
        <w:rPr>
          <w:rFonts w:cstheme="majorHAnsi"/>
        </w:rPr>
        <w:t>project's report and technical work</w:t>
      </w:r>
      <w:r w:rsidR="00AF61DC" w:rsidRPr="00AB2066">
        <w:rPr>
          <w:rFonts w:cstheme="majorHAnsi"/>
        </w:rPr>
        <w:t xml:space="preserve"> being made available to other students and academic staff of the Aberystwyth Computer Science Department.</w:t>
      </w:r>
    </w:p>
    <w:p w14:paraId="5A9FCB35" w14:textId="77777777" w:rsidR="00AF61DC" w:rsidRPr="00AB2066" w:rsidRDefault="00AF61DC" w:rsidP="0037614C">
      <w:pPr>
        <w:rPr>
          <w:rFonts w:cstheme="majorHAnsi"/>
        </w:rPr>
      </w:pPr>
    </w:p>
    <w:p w14:paraId="3F43A212" w14:textId="77777777" w:rsidR="00AF61DC" w:rsidRPr="00AB2066" w:rsidRDefault="00AF61DC" w:rsidP="0037614C">
      <w:pPr>
        <w:rPr>
          <w:rFonts w:cstheme="majorHAnsi"/>
        </w:rPr>
      </w:pPr>
    </w:p>
    <w:p w14:paraId="20AD6302" w14:textId="77777777" w:rsidR="009D4328" w:rsidRPr="00AB2066" w:rsidRDefault="009D4328" w:rsidP="0037614C">
      <w:pPr>
        <w:rPr>
          <w:rFonts w:cstheme="majorHAnsi"/>
        </w:rPr>
      </w:pPr>
      <w:r w:rsidRPr="00AB2066">
        <w:rPr>
          <w:rFonts w:cstheme="majorHAnsi"/>
        </w:rPr>
        <w:t>Name   …………………………………………</w:t>
      </w:r>
    </w:p>
    <w:p w14:paraId="36BC0EBB" w14:textId="77777777" w:rsidR="009D4328" w:rsidRPr="00AB2066" w:rsidRDefault="009D4328" w:rsidP="0037614C">
      <w:pPr>
        <w:rPr>
          <w:rFonts w:cstheme="majorHAnsi"/>
        </w:rPr>
      </w:pPr>
    </w:p>
    <w:p w14:paraId="678DEEF4" w14:textId="77777777" w:rsidR="009D4328" w:rsidRPr="00AB2066" w:rsidRDefault="009D4328" w:rsidP="0037614C">
      <w:pPr>
        <w:rPr>
          <w:rFonts w:cstheme="majorHAnsi"/>
        </w:rPr>
      </w:pPr>
      <w:r w:rsidRPr="00AB2066">
        <w:rPr>
          <w:rFonts w:cstheme="majorHAnsi"/>
        </w:rPr>
        <w:t>Date ……………………………………………</w:t>
      </w:r>
    </w:p>
    <w:p w14:paraId="4B14EA5F" w14:textId="77777777" w:rsidR="00AF61DC" w:rsidRPr="00AB2066" w:rsidRDefault="00AF61DC" w:rsidP="0037614C">
      <w:pPr>
        <w:rPr>
          <w:rFonts w:cstheme="majorHAnsi"/>
        </w:rPr>
      </w:pPr>
    </w:p>
    <w:p w14:paraId="7C700F48" w14:textId="77777777" w:rsidR="0009699F" w:rsidRPr="00AB2066" w:rsidRDefault="0009699F" w:rsidP="0037614C">
      <w:pPr>
        <w:pStyle w:val="NormalWeb"/>
        <w:rPr>
          <w:rFonts w:asciiTheme="majorHAnsi" w:hAnsiTheme="majorHAnsi" w:cstheme="majorHAnsi"/>
          <w:lang w:val="en-GB"/>
        </w:rPr>
      </w:pPr>
    </w:p>
    <w:p w14:paraId="72073603" w14:textId="77777777" w:rsidR="0009699F" w:rsidRPr="00AB2066" w:rsidRDefault="0009699F" w:rsidP="0037614C">
      <w:pPr>
        <w:pStyle w:val="NormalWeb"/>
        <w:rPr>
          <w:rFonts w:asciiTheme="majorHAnsi" w:hAnsiTheme="majorHAnsi" w:cstheme="majorHAnsi"/>
          <w:lang w:val="en-GB"/>
        </w:rPr>
      </w:pPr>
    </w:p>
    <w:p w14:paraId="19B010D8" w14:textId="77777777" w:rsidR="00E61859" w:rsidRPr="00AB2066" w:rsidRDefault="007A3E41" w:rsidP="00940114">
      <w:pPr>
        <w:pStyle w:val="FrontMatterHeader"/>
        <w:rPr>
          <w:rFonts w:asciiTheme="majorHAnsi" w:hAnsiTheme="majorHAnsi" w:cstheme="majorHAnsi"/>
        </w:rPr>
      </w:pPr>
      <w:r w:rsidRPr="00AB2066">
        <w:rPr>
          <w:rFonts w:asciiTheme="majorHAnsi" w:hAnsiTheme="majorHAnsi" w:cstheme="majorHAnsi"/>
        </w:rPr>
        <w:br w:type="page"/>
      </w:r>
      <w:r w:rsidR="00E61859" w:rsidRPr="00AB2066">
        <w:rPr>
          <w:rFonts w:asciiTheme="majorHAnsi" w:hAnsiTheme="majorHAnsi" w:cstheme="majorHAnsi"/>
        </w:rPr>
        <w:lastRenderedPageBreak/>
        <w:t>Acknowledgements</w:t>
      </w:r>
    </w:p>
    <w:p w14:paraId="1282FCC6" w14:textId="77777777" w:rsidR="00E61859" w:rsidRPr="00AB2066" w:rsidRDefault="00E61859" w:rsidP="0037614C">
      <w:pPr>
        <w:rPr>
          <w:rFonts w:cstheme="majorHAnsi"/>
        </w:rPr>
      </w:pPr>
    </w:p>
    <w:p w14:paraId="4627E44A" w14:textId="77777777" w:rsidR="00E61859" w:rsidRPr="00AB2066" w:rsidRDefault="00DB3BC0" w:rsidP="0037614C">
      <w:pPr>
        <w:rPr>
          <w:rFonts w:cstheme="majorHAnsi"/>
        </w:rPr>
      </w:pPr>
      <w:r w:rsidRPr="00AB2066">
        <w:rPr>
          <w:rFonts w:cstheme="majorHAnsi"/>
        </w:rPr>
        <w:t>I am grateful to…</w:t>
      </w:r>
    </w:p>
    <w:p w14:paraId="036DB2BE" w14:textId="77777777" w:rsidR="00DB3BC0" w:rsidRPr="00AB2066" w:rsidRDefault="00DB3BC0" w:rsidP="0037614C">
      <w:pPr>
        <w:rPr>
          <w:rFonts w:cstheme="majorHAnsi"/>
        </w:rPr>
      </w:pPr>
    </w:p>
    <w:p w14:paraId="226EDDEB" w14:textId="77777777" w:rsidR="00DB3BC0" w:rsidRPr="00AB2066" w:rsidRDefault="00DB3BC0" w:rsidP="0037614C">
      <w:pPr>
        <w:rPr>
          <w:rFonts w:cstheme="majorHAnsi"/>
        </w:rPr>
      </w:pPr>
      <w:r w:rsidRPr="00AB2066">
        <w:rPr>
          <w:rFonts w:cstheme="majorHAnsi"/>
        </w:rPr>
        <w:t>I’d like to thank…</w:t>
      </w:r>
    </w:p>
    <w:p w14:paraId="1244515F" w14:textId="77777777" w:rsidR="00E61859" w:rsidRPr="00AB2066" w:rsidRDefault="00E61859" w:rsidP="0037614C">
      <w:pPr>
        <w:rPr>
          <w:rFonts w:cstheme="majorHAnsi"/>
          <w:szCs w:val="22"/>
        </w:rPr>
      </w:pPr>
      <w:r w:rsidRPr="00AB2066">
        <w:rPr>
          <w:rFonts w:cstheme="majorHAnsi"/>
        </w:rPr>
        <w:br w:type="page"/>
      </w:r>
    </w:p>
    <w:p w14:paraId="61F26A8C" w14:textId="77777777" w:rsidR="001B2546" w:rsidRPr="00AB2066" w:rsidRDefault="00E61859" w:rsidP="00940114">
      <w:pPr>
        <w:pStyle w:val="FrontMatterHeader"/>
        <w:rPr>
          <w:rFonts w:asciiTheme="majorHAnsi" w:hAnsiTheme="majorHAnsi" w:cstheme="majorHAnsi"/>
        </w:rPr>
      </w:pPr>
      <w:r w:rsidRPr="00AB2066">
        <w:rPr>
          <w:rFonts w:asciiTheme="majorHAnsi" w:hAnsiTheme="majorHAnsi" w:cstheme="majorHAnsi"/>
        </w:rPr>
        <w:lastRenderedPageBreak/>
        <w:t>Abstract</w:t>
      </w:r>
    </w:p>
    <w:p w14:paraId="56DBB783" w14:textId="6C97D396" w:rsidR="00222781" w:rsidRPr="00AB2066" w:rsidRDefault="00222781" w:rsidP="00A85215">
      <w:pPr>
        <w:rPr>
          <w:rFonts w:cstheme="majorHAnsi"/>
        </w:rPr>
      </w:pPr>
    </w:p>
    <w:p w14:paraId="20744A1D" w14:textId="5D0A09C3" w:rsidR="00E61859" w:rsidRPr="00AB2066" w:rsidRDefault="00E61859" w:rsidP="0037614C">
      <w:pPr>
        <w:rPr>
          <w:rFonts w:cstheme="majorHAnsi"/>
        </w:rPr>
      </w:pPr>
      <w:r w:rsidRPr="00AB2066">
        <w:rPr>
          <w:rFonts w:cstheme="majorHAnsi"/>
        </w:rPr>
        <w:br w:type="page"/>
      </w:r>
    </w:p>
    <w:p w14:paraId="284C053E" w14:textId="77777777" w:rsidR="007A3E41" w:rsidRPr="00AB2066" w:rsidRDefault="007A3E41" w:rsidP="0037614C">
      <w:pPr>
        <w:rPr>
          <w:rFonts w:cstheme="majorHAnsi"/>
        </w:rPr>
      </w:pPr>
    </w:p>
    <w:p w14:paraId="0771D2AD" w14:textId="77777777" w:rsidR="007A3E41" w:rsidRPr="00AB2066" w:rsidRDefault="007A3E41" w:rsidP="00940114">
      <w:pPr>
        <w:pStyle w:val="FrontMatterHeader"/>
        <w:rPr>
          <w:rFonts w:asciiTheme="majorHAnsi" w:hAnsiTheme="majorHAnsi" w:cstheme="majorHAnsi"/>
        </w:rPr>
      </w:pPr>
      <w:r w:rsidRPr="00AB2066">
        <w:rPr>
          <w:rFonts w:asciiTheme="majorHAnsi" w:hAnsiTheme="majorHAnsi" w:cstheme="majorHAnsi"/>
        </w:rPr>
        <w:t>Contents</w:t>
      </w:r>
    </w:p>
    <w:p w14:paraId="34ABDE56" w14:textId="77777777" w:rsidR="002E3E4F" w:rsidRPr="00AB2066" w:rsidRDefault="002E3E4F" w:rsidP="0037614C">
      <w:pPr>
        <w:rPr>
          <w:rFonts w:cstheme="majorHAnsi"/>
        </w:rPr>
      </w:pPr>
    </w:p>
    <w:p w14:paraId="2D6DAFB0" w14:textId="135295EE" w:rsidR="00B12FA9" w:rsidRDefault="00F9680B">
      <w:pPr>
        <w:pStyle w:val="TOC1"/>
        <w:tabs>
          <w:tab w:val="left" w:pos="440"/>
          <w:tab w:val="right" w:leader="dot" w:pos="8290"/>
        </w:tabs>
        <w:rPr>
          <w:ins w:id="0" w:author="Petter Vang Brakalsvaalet [pev2]" w:date="2021-04-28T17:19:00Z"/>
          <w:rFonts w:asciiTheme="minorHAnsi" w:hAnsiTheme="minorHAnsi" w:cstheme="minorBidi"/>
          <w:b w:val="0"/>
          <w:bCs w:val="0"/>
          <w:caps w:val="0"/>
          <w:noProof/>
          <w:lang w:val="en-NO" w:eastAsia="en-GB"/>
        </w:rPr>
      </w:pPr>
      <w:r w:rsidRPr="00AB2066">
        <w:rPr>
          <w:b w:val="0"/>
          <w:bCs w:val="0"/>
          <w:caps w:val="0"/>
          <w:lang w:val="en-GB"/>
        </w:rPr>
        <w:fldChar w:fldCharType="begin"/>
      </w:r>
      <w:r w:rsidRPr="00AB2066">
        <w:rPr>
          <w:b w:val="0"/>
          <w:bCs w:val="0"/>
          <w:caps w:val="0"/>
          <w:lang w:val="en-GB"/>
        </w:rPr>
        <w:instrText xml:space="preserve"> TOC \o "1-3" </w:instrText>
      </w:r>
      <w:r w:rsidRPr="00AB2066">
        <w:rPr>
          <w:b w:val="0"/>
          <w:bCs w:val="0"/>
          <w:caps w:val="0"/>
          <w:lang w:val="en-GB"/>
        </w:rPr>
        <w:fldChar w:fldCharType="separate"/>
      </w:r>
      <w:ins w:id="1" w:author="Petter Vang Brakalsvaalet [pev2]" w:date="2021-04-28T17:19:00Z">
        <w:r w:rsidR="00B12FA9" w:rsidRPr="00CD5BE1">
          <w:rPr>
            <w:noProof/>
            <w:lang w:val="en-GB"/>
          </w:rPr>
          <w:t>1.</w:t>
        </w:r>
        <w:r w:rsidR="00B12FA9">
          <w:rPr>
            <w:rFonts w:asciiTheme="minorHAnsi" w:hAnsiTheme="minorHAnsi" w:cstheme="minorBidi"/>
            <w:b w:val="0"/>
            <w:bCs w:val="0"/>
            <w:caps w:val="0"/>
            <w:noProof/>
            <w:lang w:val="en-NO" w:eastAsia="en-GB"/>
          </w:rPr>
          <w:tab/>
        </w:r>
        <w:r w:rsidR="00B12FA9" w:rsidRPr="00CD5BE1">
          <w:rPr>
            <w:noProof/>
            <w:lang w:val="en-GB"/>
          </w:rPr>
          <w:t>Background, Analysis &amp; Process</w:t>
        </w:r>
        <w:r w:rsidR="00B12FA9">
          <w:rPr>
            <w:noProof/>
          </w:rPr>
          <w:tab/>
        </w:r>
        <w:r w:rsidR="00B12FA9">
          <w:rPr>
            <w:noProof/>
          </w:rPr>
          <w:fldChar w:fldCharType="begin"/>
        </w:r>
        <w:r w:rsidR="00B12FA9">
          <w:rPr>
            <w:noProof/>
          </w:rPr>
          <w:instrText xml:space="preserve"> PAGEREF _Toc70522458 \h </w:instrText>
        </w:r>
        <w:r w:rsidR="00B12FA9">
          <w:rPr>
            <w:noProof/>
          </w:rPr>
        </w:r>
      </w:ins>
      <w:r w:rsidR="00B12FA9">
        <w:rPr>
          <w:noProof/>
        </w:rPr>
        <w:fldChar w:fldCharType="separate"/>
      </w:r>
      <w:ins w:id="2" w:author="Petter Vang Brakalsvaalet [pev2]" w:date="2021-04-28T17:19:00Z">
        <w:r w:rsidR="00B12FA9">
          <w:rPr>
            <w:noProof/>
          </w:rPr>
          <w:t>7</w:t>
        </w:r>
        <w:r w:rsidR="00B12FA9">
          <w:rPr>
            <w:noProof/>
          </w:rPr>
          <w:fldChar w:fldCharType="end"/>
        </w:r>
      </w:ins>
    </w:p>
    <w:p w14:paraId="63F9AB95" w14:textId="442D924E" w:rsidR="00B12FA9" w:rsidRDefault="00B12FA9">
      <w:pPr>
        <w:pStyle w:val="TOC2"/>
        <w:tabs>
          <w:tab w:val="left" w:pos="660"/>
          <w:tab w:val="right" w:leader="dot" w:pos="8290"/>
        </w:tabs>
        <w:rPr>
          <w:ins w:id="3" w:author="Petter Vang Brakalsvaalet [pev2]" w:date="2021-04-28T17:19:00Z"/>
          <w:rFonts w:cstheme="minorBidi"/>
          <w:b w:val="0"/>
          <w:bCs w:val="0"/>
          <w:noProof/>
          <w:sz w:val="24"/>
          <w:szCs w:val="24"/>
          <w:lang w:val="en-NO" w:eastAsia="en-GB"/>
        </w:rPr>
      </w:pPr>
      <w:ins w:id="4" w:author="Petter Vang Brakalsvaalet [pev2]" w:date="2021-04-28T17:19:00Z">
        <w:r w:rsidRPr="00CD5BE1">
          <w:rPr>
            <w:rFonts w:cstheme="majorHAnsi"/>
            <w:noProof/>
            <w:lang w:val="en-GB"/>
          </w:rPr>
          <w:t>1.1.</w:t>
        </w:r>
        <w:r>
          <w:rPr>
            <w:rFonts w:cstheme="minorBidi"/>
            <w:b w:val="0"/>
            <w:bCs w:val="0"/>
            <w:noProof/>
            <w:sz w:val="24"/>
            <w:szCs w:val="24"/>
            <w:lang w:val="en-NO" w:eastAsia="en-GB"/>
          </w:rPr>
          <w:tab/>
        </w:r>
        <w:r w:rsidRPr="00CD5BE1">
          <w:rPr>
            <w:rFonts w:cstheme="majorHAnsi"/>
            <w:noProof/>
            <w:lang w:val="en-GB"/>
          </w:rPr>
          <w:t>Background</w:t>
        </w:r>
        <w:r>
          <w:rPr>
            <w:noProof/>
          </w:rPr>
          <w:tab/>
        </w:r>
        <w:r>
          <w:rPr>
            <w:noProof/>
          </w:rPr>
          <w:fldChar w:fldCharType="begin"/>
        </w:r>
        <w:r>
          <w:rPr>
            <w:noProof/>
          </w:rPr>
          <w:instrText xml:space="preserve"> PAGEREF _Toc70522459 \h </w:instrText>
        </w:r>
        <w:r>
          <w:rPr>
            <w:noProof/>
          </w:rPr>
        </w:r>
      </w:ins>
      <w:r>
        <w:rPr>
          <w:noProof/>
        </w:rPr>
        <w:fldChar w:fldCharType="separate"/>
      </w:r>
      <w:ins w:id="5" w:author="Petter Vang Brakalsvaalet [pev2]" w:date="2021-04-28T17:19:00Z">
        <w:r>
          <w:rPr>
            <w:noProof/>
          </w:rPr>
          <w:t>7</w:t>
        </w:r>
        <w:r>
          <w:rPr>
            <w:noProof/>
          </w:rPr>
          <w:fldChar w:fldCharType="end"/>
        </w:r>
      </w:ins>
    </w:p>
    <w:p w14:paraId="7C385941" w14:textId="170A4716" w:rsidR="00B12FA9" w:rsidRDefault="00B12FA9">
      <w:pPr>
        <w:pStyle w:val="TOC2"/>
        <w:tabs>
          <w:tab w:val="left" w:pos="660"/>
          <w:tab w:val="right" w:leader="dot" w:pos="8290"/>
        </w:tabs>
        <w:rPr>
          <w:ins w:id="6" w:author="Petter Vang Brakalsvaalet [pev2]" w:date="2021-04-28T17:19:00Z"/>
          <w:rFonts w:cstheme="minorBidi"/>
          <w:b w:val="0"/>
          <w:bCs w:val="0"/>
          <w:noProof/>
          <w:sz w:val="24"/>
          <w:szCs w:val="24"/>
          <w:lang w:val="en-NO" w:eastAsia="en-GB"/>
        </w:rPr>
      </w:pPr>
      <w:ins w:id="7" w:author="Petter Vang Brakalsvaalet [pev2]" w:date="2021-04-28T17:19:00Z">
        <w:r w:rsidRPr="00CD5BE1">
          <w:rPr>
            <w:rFonts w:cstheme="majorHAnsi"/>
            <w:noProof/>
            <w:lang w:val="en-GB"/>
          </w:rPr>
          <w:t>1.2.</w:t>
        </w:r>
        <w:r>
          <w:rPr>
            <w:rFonts w:cstheme="minorBidi"/>
            <w:b w:val="0"/>
            <w:bCs w:val="0"/>
            <w:noProof/>
            <w:sz w:val="24"/>
            <w:szCs w:val="24"/>
            <w:lang w:val="en-NO" w:eastAsia="en-GB"/>
          </w:rPr>
          <w:tab/>
        </w:r>
        <w:r w:rsidRPr="00CD5BE1">
          <w:rPr>
            <w:rFonts w:cstheme="majorHAnsi"/>
            <w:noProof/>
            <w:lang w:val="en-GB"/>
          </w:rPr>
          <w:t>Analysis</w:t>
        </w:r>
        <w:r>
          <w:rPr>
            <w:noProof/>
          </w:rPr>
          <w:tab/>
        </w:r>
        <w:r>
          <w:rPr>
            <w:noProof/>
          </w:rPr>
          <w:fldChar w:fldCharType="begin"/>
        </w:r>
        <w:r>
          <w:rPr>
            <w:noProof/>
          </w:rPr>
          <w:instrText xml:space="preserve"> PAGEREF _Toc70522460 \h </w:instrText>
        </w:r>
        <w:r>
          <w:rPr>
            <w:noProof/>
          </w:rPr>
        </w:r>
      </w:ins>
      <w:r>
        <w:rPr>
          <w:noProof/>
        </w:rPr>
        <w:fldChar w:fldCharType="separate"/>
      </w:r>
      <w:ins w:id="8" w:author="Petter Vang Brakalsvaalet [pev2]" w:date="2021-04-28T17:19:00Z">
        <w:r>
          <w:rPr>
            <w:noProof/>
          </w:rPr>
          <w:t>8</w:t>
        </w:r>
        <w:r>
          <w:rPr>
            <w:noProof/>
          </w:rPr>
          <w:fldChar w:fldCharType="end"/>
        </w:r>
      </w:ins>
    </w:p>
    <w:p w14:paraId="18C5028F" w14:textId="2F94D16E" w:rsidR="00B12FA9" w:rsidRDefault="00B12FA9">
      <w:pPr>
        <w:pStyle w:val="TOC3"/>
        <w:tabs>
          <w:tab w:val="left" w:pos="1100"/>
          <w:tab w:val="right" w:leader="dot" w:pos="8290"/>
        </w:tabs>
        <w:rPr>
          <w:ins w:id="9" w:author="Petter Vang Brakalsvaalet [pev2]" w:date="2021-04-28T17:19:00Z"/>
          <w:rFonts w:cstheme="minorBidi"/>
          <w:noProof/>
          <w:sz w:val="24"/>
          <w:szCs w:val="24"/>
          <w:lang w:val="en-NO" w:eastAsia="en-GB"/>
        </w:rPr>
      </w:pPr>
      <w:ins w:id="10" w:author="Petter Vang Brakalsvaalet [pev2]" w:date="2021-04-28T17:19:00Z">
        <w:r w:rsidRPr="00CD5BE1">
          <w:rPr>
            <w:noProof/>
            <w:lang w:val="en-GB"/>
          </w:rPr>
          <w:t>1.2.1.</w:t>
        </w:r>
        <w:r>
          <w:rPr>
            <w:rFonts w:cstheme="minorBidi"/>
            <w:noProof/>
            <w:sz w:val="24"/>
            <w:szCs w:val="24"/>
            <w:lang w:val="en-NO" w:eastAsia="en-GB"/>
          </w:rPr>
          <w:tab/>
        </w:r>
        <w:r w:rsidRPr="00CD5BE1">
          <w:rPr>
            <w:noProof/>
            <w:lang w:val="en-GB"/>
          </w:rPr>
          <w:t>Review of similar games</w:t>
        </w:r>
        <w:r>
          <w:rPr>
            <w:noProof/>
          </w:rPr>
          <w:tab/>
        </w:r>
        <w:r>
          <w:rPr>
            <w:noProof/>
          </w:rPr>
          <w:fldChar w:fldCharType="begin"/>
        </w:r>
        <w:r>
          <w:rPr>
            <w:noProof/>
          </w:rPr>
          <w:instrText xml:space="preserve"> PAGEREF _Toc70522461 \h </w:instrText>
        </w:r>
        <w:r>
          <w:rPr>
            <w:noProof/>
          </w:rPr>
        </w:r>
      </w:ins>
      <w:r>
        <w:rPr>
          <w:noProof/>
        </w:rPr>
        <w:fldChar w:fldCharType="separate"/>
      </w:r>
      <w:ins w:id="11" w:author="Petter Vang Brakalsvaalet [pev2]" w:date="2021-04-28T17:19:00Z">
        <w:r>
          <w:rPr>
            <w:noProof/>
          </w:rPr>
          <w:t>9</w:t>
        </w:r>
        <w:r>
          <w:rPr>
            <w:noProof/>
          </w:rPr>
          <w:fldChar w:fldCharType="end"/>
        </w:r>
      </w:ins>
    </w:p>
    <w:p w14:paraId="58FFE9CF" w14:textId="51C69C69" w:rsidR="00B12FA9" w:rsidRDefault="00B12FA9">
      <w:pPr>
        <w:pStyle w:val="TOC2"/>
        <w:tabs>
          <w:tab w:val="left" w:pos="660"/>
          <w:tab w:val="right" w:leader="dot" w:pos="8290"/>
        </w:tabs>
        <w:rPr>
          <w:ins w:id="12" w:author="Petter Vang Brakalsvaalet [pev2]" w:date="2021-04-28T17:19:00Z"/>
          <w:rFonts w:cstheme="minorBidi"/>
          <w:b w:val="0"/>
          <w:bCs w:val="0"/>
          <w:noProof/>
          <w:sz w:val="24"/>
          <w:szCs w:val="24"/>
          <w:lang w:val="en-NO" w:eastAsia="en-GB"/>
        </w:rPr>
      </w:pPr>
      <w:ins w:id="13" w:author="Petter Vang Brakalsvaalet [pev2]" w:date="2021-04-28T17:19:00Z">
        <w:r w:rsidRPr="00CD5BE1">
          <w:rPr>
            <w:rFonts w:cstheme="majorHAnsi"/>
            <w:noProof/>
            <w:lang w:val="en-GB"/>
          </w:rPr>
          <w:t>1.3.</w:t>
        </w:r>
        <w:r>
          <w:rPr>
            <w:rFonts w:cstheme="minorBidi"/>
            <w:b w:val="0"/>
            <w:bCs w:val="0"/>
            <w:noProof/>
            <w:sz w:val="24"/>
            <w:szCs w:val="24"/>
            <w:lang w:val="en-NO" w:eastAsia="en-GB"/>
          </w:rPr>
          <w:tab/>
        </w:r>
        <w:r w:rsidRPr="00CD5BE1">
          <w:rPr>
            <w:rFonts w:cstheme="majorHAnsi"/>
            <w:noProof/>
            <w:lang w:val="en-GB"/>
          </w:rPr>
          <w:t>Process</w:t>
        </w:r>
        <w:r>
          <w:rPr>
            <w:noProof/>
          </w:rPr>
          <w:tab/>
        </w:r>
        <w:r>
          <w:rPr>
            <w:noProof/>
          </w:rPr>
          <w:fldChar w:fldCharType="begin"/>
        </w:r>
        <w:r>
          <w:rPr>
            <w:noProof/>
          </w:rPr>
          <w:instrText xml:space="preserve"> PAGEREF _Toc70522462 \h </w:instrText>
        </w:r>
        <w:r>
          <w:rPr>
            <w:noProof/>
          </w:rPr>
        </w:r>
      </w:ins>
      <w:r>
        <w:rPr>
          <w:noProof/>
        </w:rPr>
        <w:fldChar w:fldCharType="separate"/>
      </w:r>
      <w:ins w:id="14" w:author="Petter Vang Brakalsvaalet [pev2]" w:date="2021-04-28T17:19:00Z">
        <w:r>
          <w:rPr>
            <w:noProof/>
          </w:rPr>
          <w:t>10</w:t>
        </w:r>
        <w:r>
          <w:rPr>
            <w:noProof/>
          </w:rPr>
          <w:fldChar w:fldCharType="end"/>
        </w:r>
      </w:ins>
    </w:p>
    <w:p w14:paraId="6CB99D70" w14:textId="12E1268D" w:rsidR="00B12FA9" w:rsidRDefault="00B12FA9">
      <w:pPr>
        <w:pStyle w:val="TOC3"/>
        <w:tabs>
          <w:tab w:val="left" w:pos="1100"/>
          <w:tab w:val="right" w:leader="dot" w:pos="8290"/>
        </w:tabs>
        <w:rPr>
          <w:ins w:id="15" w:author="Petter Vang Brakalsvaalet [pev2]" w:date="2021-04-28T17:19:00Z"/>
          <w:rFonts w:cstheme="minorBidi"/>
          <w:noProof/>
          <w:sz w:val="24"/>
          <w:szCs w:val="24"/>
          <w:lang w:val="en-NO" w:eastAsia="en-GB"/>
        </w:rPr>
      </w:pPr>
      <w:ins w:id="16" w:author="Petter Vang Brakalsvaalet [pev2]" w:date="2021-04-28T17:19:00Z">
        <w:r w:rsidRPr="00CD5BE1">
          <w:rPr>
            <w:rFonts w:cstheme="majorHAnsi"/>
            <w:noProof/>
            <w:lang w:val="en-GB"/>
          </w:rPr>
          <w:t>1.3.1.</w:t>
        </w:r>
        <w:r>
          <w:rPr>
            <w:rFonts w:cstheme="minorBidi"/>
            <w:noProof/>
            <w:sz w:val="24"/>
            <w:szCs w:val="24"/>
            <w:lang w:val="en-NO" w:eastAsia="en-GB"/>
          </w:rPr>
          <w:tab/>
        </w:r>
        <w:r w:rsidRPr="00CD5BE1">
          <w:rPr>
            <w:rFonts w:cstheme="majorHAnsi"/>
            <w:noProof/>
            <w:lang w:val="en-GB"/>
          </w:rPr>
          <w:t>Sprint 1 &amp; 2</w:t>
        </w:r>
        <w:r>
          <w:rPr>
            <w:noProof/>
          </w:rPr>
          <w:tab/>
        </w:r>
        <w:r>
          <w:rPr>
            <w:noProof/>
          </w:rPr>
          <w:fldChar w:fldCharType="begin"/>
        </w:r>
        <w:r>
          <w:rPr>
            <w:noProof/>
          </w:rPr>
          <w:instrText xml:space="preserve"> PAGEREF _Toc70522463 \h </w:instrText>
        </w:r>
        <w:r>
          <w:rPr>
            <w:noProof/>
          </w:rPr>
        </w:r>
      </w:ins>
      <w:r>
        <w:rPr>
          <w:noProof/>
        </w:rPr>
        <w:fldChar w:fldCharType="separate"/>
      </w:r>
      <w:ins w:id="17" w:author="Petter Vang Brakalsvaalet [pev2]" w:date="2021-04-28T17:19:00Z">
        <w:r>
          <w:rPr>
            <w:noProof/>
          </w:rPr>
          <w:t>10</w:t>
        </w:r>
        <w:r>
          <w:rPr>
            <w:noProof/>
          </w:rPr>
          <w:fldChar w:fldCharType="end"/>
        </w:r>
      </w:ins>
    </w:p>
    <w:p w14:paraId="27D9B977" w14:textId="79397954" w:rsidR="00B12FA9" w:rsidRDefault="00B12FA9">
      <w:pPr>
        <w:pStyle w:val="TOC3"/>
        <w:tabs>
          <w:tab w:val="left" w:pos="1100"/>
          <w:tab w:val="right" w:leader="dot" w:pos="8290"/>
        </w:tabs>
        <w:rPr>
          <w:ins w:id="18" w:author="Petter Vang Brakalsvaalet [pev2]" w:date="2021-04-28T17:19:00Z"/>
          <w:rFonts w:cstheme="minorBidi"/>
          <w:noProof/>
          <w:sz w:val="24"/>
          <w:szCs w:val="24"/>
          <w:lang w:val="en-NO" w:eastAsia="en-GB"/>
        </w:rPr>
      </w:pPr>
      <w:ins w:id="19" w:author="Petter Vang Brakalsvaalet [pev2]" w:date="2021-04-28T17:19:00Z">
        <w:r w:rsidRPr="00CD5BE1">
          <w:rPr>
            <w:rFonts w:cstheme="majorHAnsi"/>
            <w:noProof/>
            <w:lang w:val="en-GB"/>
          </w:rPr>
          <w:t>1.3.2.</w:t>
        </w:r>
        <w:r>
          <w:rPr>
            <w:rFonts w:cstheme="minorBidi"/>
            <w:noProof/>
            <w:sz w:val="24"/>
            <w:szCs w:val="24"/>
            <w:lang w:val="en-NO" w:eastAsia="en-GB"/>
          </w:rPr>
          <w:tab/>
        </w:r>
        <w:r w:rsidRPr="00CD5BE1">
          <w:rPr>
            <w:rFonts w:cstheme="majorHAnsi"/>
            <w:noProof/>
            <w:lang w:val="en-GB"/>
          </w:rPr>
          <w:t>Sprint 3 &amp; 4</w:t>
        </w:r>
        <w:r>
          <w:rPr>
            <w:noProof/>
          </w:rPr>
          <w:tab/>
        </w:r>
        <w:r>
          <w:rPr>
            <w:noProof/>
          </w:rPr>
          <w:fldChar w:fldCharType="begin"/>
        </w:r>
        <w:r>
          <w:rPr>
            <w:noProof/>
          </w:rPr>
          <w:instrText xml:space="preserve"> PAGEREF _Toc70522464 \h </w:instrText>
        </w:r>
        <w:r>
          <w:rPr>
            <w:noProof/>
          </w:rPr>
        </w:r>
      </w:ins>
      <w:r>
        <w:rPr>
          <w:noProof/>
        </w:rPr>
        <w:fldChar w:fldCharType="separate"/>
      </w:r>
      <w:ins w:id="20" w:author="Petter Vang Brakalsvaalet [pev2]" w:date="2021-04-28T17:19:00Z">
        <w:r>
          <w:rPr>
            <w:noProof/>
          </w:rPr>
          <w:t>10</w:t>
        </w:r>
        <w:r>
          <w:rPr>
            <w:noProof/>
          </w:rPr>
          <w:fldChar w:fldCharType="end"/>
        </w:r>
      </w:ins>
    </w:p>
    <w:p w14:paraId="66ACD3BC" w14:textId="17AF4D94" w:rsidR="00B12FA9" w:rsidRDefault="00B12FA9">
      <w:pPr>
        <w:pStyle w:val="TOC3"/>
        <w:tabs>
          <w:tab w:val="left" w:pos="1100"/>
          <w:tab w:val="right" w:leader="dot" w:pos="8290"/>
        </w:tabs>
        <w:rPr>
          <w:ins w:id="21" w:author="Petter Vang Brakalsvaalet [pev2]" w:date="2021-04-28T17:19:00Z"/>
          <w:rFonts w:cstheme="minorBidi"/>
          <w:noProof/>
          <w:sz w:val="24"/>
          <w:szCs w:val="24"/>
          <w:lang w:val="en-NO" w:eastAsia="en-GB"/>
        </w:rPr>
      </w:pPr>
      <w:ins w:id="22" w:author="Petter Vang Brakalsvaalet [pev2]" w:date="2021-04-28T17:19:00Z">
        <w:r w:rsidRPr="00CD5BE1">
          <w:rPr>
            <w:rFonts w:cstheme="majorHAnsi"/>
            <w:noProof/>
            <w:lang w:val="en-GB"/>
          </w:rPr>
          <w:t>1.3.3.</w:t>
        </w:r>
        <w:r>
          <w:rPr>
            <w:rFonts w:cstheme="minorBidi"/>
            <w:noProof/>
            <w:sz w:val="24"/>
            <w:szCs w:val="24"/>
            <w:lang w:val="en-NO" w:eastAsia="en-GB"/>
          </w:rPr>
          <w:tab/>
        </w:r>
        <w:r w:rsidRPr="00CD5BE1">
          <w:rPr>
            <w:rFonts w:cstheme="majorHAnsi"/>
            <w:noProof/>
            <w:lang w:val="en-GB"/>
          </w:rPr>
          <w:t>Sprint 5</w:t>
        </w:r>
        <w:r>
          <w:rPr>
            <w:noProof/>
          </w:rPr>
          <w:tab/>
        </w:r>
        <w:r>
          <w:rPr>
            <w:noProof/>
          </w:rPr>
          <w:fldChar w:fldCharType="begin"/>
        </w:r>
        <w:r>
          <w:rPr>
            <w:noProof/>
          </w:rPr>
          <w:instrText xml:space="preserve"> PAGEREF _Toc70522465 \h </w:instrText>
        </w:r>
        <w:r>
          <w:rPr>
            <w:noProof/>
          </w:rPr>
        </w:r>
      </w:ins>
      <w:r>
        <w:rPr>
          <w:noProof/>
        </w:rPr>
        <w:fldChar w:fldCharType="separate"/>
      </w:r>
      <w:ins w:id="23" w:author="Petter Vang Brakalsvaalet [pev2]" w:date="2021-04-28T17:19:00Z">
        <w:r>
          <w:rPr>
            <w:noProof/>
          </w:rPr>
          <w:t>11</w:t>
        </w:r>
        <w:r>
          <w:rPr>
            <w:noProof/>
          </w:rPr>
          <w:fldChar w:fldCharType="end"/>
        </w:r>
      </w:ins>
    </w:p>
    <w:p w14:paraId="0F43B468" w14:textId="0F4B93F6" w:rsidR="00B12FA9" w:rsidRDefault="00B12FA9">
      <w:pPr>
        <w:pStyle w:val="TOC3"/>
        <w:tabs>
          <w:tab w:val="left" w:pos="1100"/>
          <w:tab w:val="right" w:leader="dot" w:pos="8290"/>
        </w:tabs>
        <w:rPr>
          <w:ins w:id="24" w:author="Petter Vang Brakalsvaalet [pev2]" w:date="2021-04-28T17:19:00Z"/>
          <w:rFonts w:cstheme="minorBidi"/>
          <w:noProof/>
          <w:sz w:val="24"/>
          <w:szCs w:val="24"/>
          <w:lang w:val="en-NO" w:eastAsia="en-GB"/>
        </w:rPr>
      </w:pPr>
      <w:ins w:id="25" w:author="Petter Vang Brakalsvaalet [pev2]" w:date="2021-04-28T17:19:00Z">
        <w:r w:rsidRPr="00CD5BE1">
          <w:rPr>
            <w:rFonts w:cstheme="majorHAnsi"/>
            <w:noProof/>
            <w:lang w:val="en-GB"/>
          </w:rPr>
          <w:t>1.3.4.</w:t>
        </w:r>
        <w:r>
          <w:rPr>
            <w:rFonts w:cstheme="minorBidi"/>
            <w:noProof/>
            <w:sz w:val="24"/>
            <w:szCs w:val="24"/>
            <w:lang w:val="en-NO" w:eastAsia="en-GB"/>
          </w:rPr>
          <w:tab/>
        </w:r>
        <w:r w:rsidRPr="00CD5BE1">
          <w:rPr>
            <w:rFonts w:cstheme="majorHAnsi"/>
            <w:noProof/>
            <w:lang w:val="en-GB"/>
          </w:rPr>
          <w:t>Sprint 6</w:t>
        </w:r>
        <w:r>
          <w:rPr>
            <w:noProof/>
          </w:rPr>
          <w:tab/>
        </w:r>
        <w:r>
          <w:rPr>
            <w:noProof/>
          </w:rPr>
          <w:fldChar w:fldCharType="begin"/>
        </w:r>
        <w:r>
          <w:rPr>
            <w:noProof/>
          </w:rPr>
          <w:instrText xml:space="preserve"> PAGEREF _Toc70522466 \h </w:instrText>
        </w:r>
        <w:r>
          <w:rPr>
            <w:noProof/>
          </w:rPr>
        </w:r>
      </w:ins>
      <w:r>
        <w:rPr>
          <w:noProof/>
        </w:rPr>
        <w:fldChar w:fldCharType="separate"/>
      </w:r>
      <w:ins w:id="26" w:author="Petter Vang Brakalsvaalet [pev2]" w:date="2021-04-28T17:19:00Z">
        <w:r>
          <w:rPr>
            <w:noProof/>
          </w:rPr>
          <w:t>11</w:t>
        </w:r>
        <w:r>
          <w:rPr>
            <w:noProof/>
          </w:rPr>
          <w:fldChar w:fldCharType="end"/>
        </w:r>
      </w:ins>
    </w:p>
    <w:p w14:paraId="336CBCD8" w14:textId="7718C875" w:rsidR="00B12FA9" w:rsidRDefault="00B12FA9">
      <w:pPr>
        <w:pStyle w:val="TOC3"/>
        <w:tabs>
          <w:tab w:val="left" w:pos="1100"/>
          <w:tab w:val="right" w:leader="dot" w:pos="8290"/>
        </w:tabs>
        <w:rPr>
          <w:ins w:id="27" w:author="Petter Vang Brakalsvaalet [pev2]" w:date="2021-04-28T17:19:00Z"/>
          <w:rFonts w:cstheme="minorBidi"/>
          <w:noProof/>
          <w:sz w:val="24"/>
          <w:szCs w:val="24"/>
          <w:lang w:val="en-NO" w:eastAsia="en-GB"/>
        </w:rPr>
      </w:pPr>
      <w:ins w:id="28" w:author="Petter Vang Brakalsvaalet [pev2]" w:date="2021-04-28T17:19:00Z">
        <w:r w:rsidRPr="00CD5BE1">
          <w:rPr>
            <w:rFonts w:cstheme="majorHAnsi"/>
            <w:noProof/>
            <w:lang w:val="en-GB"/>
          </w:rPr>
          <w:t>1.3.5.</w:t>
        </w:r>
        <w:r>
          <w:rPr>
            <w:rFonts w:cstheme="minorBidi"/>
            <w:noProof/>
            <w:sz w:val="24"/>
            <w:szCs w:val="24"/>
            <w:lang w:val="en-NO" w:eastAsia="en-GB"/>
          </w:rPr>
          <w:tab/>
        </w:r>
        <w:r w:rsidRPr="00CD5BE1">
          <w:rPr>
            <w:rFonts w:cstheme="majorHAnsi"/>
            <w:noProof/>
            <w:lang w:val="en-GB"/>
          </w:rPr>
          <w:t>Sprint 7</w:t>
        </w:r>
        <w:r>
          <w:rPr>
            <w:noProof/>
          </w:rPr>
          <w:tab/>
        </w:r>
        <w:r>
          <w:rPr>
            <w:noProof/>
          </w:rPr>
          <w:fldChar w:fldCharType="begin"/>
        </w:r>
        <w:r>
          <w:rPr>
            <w:noProof/>
          </w:rPr>
          <w:instrText xml:space="preserve"> PAGEREF _Toc70522467 \h </w:instrText>
        </w:r>
        <w:r>
          <w:rPr>
            <w:noProof/>
          </w:rPr>
        </w:r>
      </w:ins>
      <w:r>
        <w:rPr>
          <w:noProof/>
        </w:rPr>
        <w:fldChar w:fldCharType="separate"/>
      </w:r>
      <w:ins w:id="29" w:author="Petter Vang Brakalsvaalet [pev2]" w:date="2021-04-28T17:19:00Z">
        <w:r>
          <w:rPr>
            <w:noProof/>
          </w:rPr>
          <w:t>11</w:t>
        </w:r>
        <w:r>
          <w:rPr>
            <w:noProof/>
          </w:rPr>
          <w:fldChar w:fldCharType="end"/>
        </w:r>
      </w:ins>
    </w:p>
    <w:p w14:paraId="6D9573BF" w14:textId="5AEC75BC" w:rsidR="00B12FA9" w:rsidRDefault="00B12FA9">
      <w:pPr>
        <w:pStyle w:val="TOC3"/>
        <w:tabs>
          <w:tab w:val="left" w:pos="1100"/>
          <w:tab w:val="right" w:leader="dot" w:pos="8290"/>
        </w:tabs>
        <w:rPr>
          <w:ins w:id="30" w:author="Petter Vang Brakalsvaalet [pev2]" w:date="2021-04-28T17:19:00Z"/>
          <w:rFonts w:cstheme="minorBidi"/>
          <w:noProof/>
          <w:sz w:val="24"/>
          <w:szCs w:val="24"/>
          <w:lang w:val="en-NO" w:eastAsia="en-GB"/>
        </w:rPr>
      </w:pPr>
      <w:ins w:id="31" w:author="Petter Vang Brakalsvaalet [pev2]" w:date="2021-04-28T17:19:00Z">
        <w:r w:rsidRPr="00CD5BE1">
          <w:rPr>
            <w:rFonts w:cstheme="majorHAnsi"/>
            <w:noProof/>
            <w:lang w:val="en-GB"/>
          </w:rPr>
          <w:t>1.3.6.</w:t>
        </w:r>
        <w:r>
          <w:rPr>
            <w:rFonts w:cstheme="minorBidi"/>
            <w:noProof/>
            <w:sz w:val="24"/>
            <w:szCs w:val="24"/>
            <w:lang w:val="en-NO" w:eastAsia="en-GB"/>
          </w:rPr>
          <w:tab/>
        </w:r>
        <w:r w:rsidRPr="00CD5BE1">
          <w:rPr>
            <w:rFonts w:cstheme="majorHAnsi"/>
            <w:noProof/>
            <w:lang w:val="en-GB"/>
          </w:rPr>
          <w:t>Sprint 8 (Final Sprint)</w:t>
        </w:r>
        <w:r>
          <w:rPr>
            <w:noProof/>
          </w:rPr>
          <w:tab/>
        </w:r>
        <w:r>
          <w:rPr>
            <w:noProof/>
          </w:rPr>
          <w:fldChar w:fldCharType="begin"/>
        </w:r>
        <w:r>
          <w:rPr>
            <w:noProof/>
          </w:rPr>
          <w:instrText xml:space="preserve"> PAGEREF _Toc70522468 \h </w:instrText>
        </w:r>
        <w:r>
          <w:rPr>
            <w:noProof/>
          </w:rPr>
        </w:r>
      </w:ins>
      <w:r>
        <w:rPr>
          <w:noProof/>
        </w:rPr>
        <w:fldChar w:fldCharType="separate"/>
      </w:r>
      <w:ins w:id="32" w:author="Petter Vang Brakalsvaalet [pev2]" w:date="2021-04-28T17:19:00Z">
        <w:r>
          <w:rPr>
            <w:noProof/>
          </w:rPr>
          <w:t>11</w:t>
        </w:r>
        <w:r>
          <w:rPr>
            <w:noProof/>
          </w:rPr>
          <w:fldChar w:fldCharType="end"/>
        </w:r>
      </w:ins>
    </w:p>
    <w:p w14:paraId="198658F4" w14:textId="4DF672B3" w:rsidR="00B12FA9" w:rsidRDefault="00B12FA9">
      <w:pPr>
        <w:pStyle w:val="TOC1"/>
        <w:tabs>
          <w:tab w:val="left" w:pos="440"/>
          <w:tab w:val="right" w:leader="dot" w:pos="8290"/>
        </w:tabs>
        <w:rPr>
          <w:ins w:id="33" w:author="Petter Vang Brakalsvaalet [pev2]" w:date="2021-04-28T17:19:00Z"/>
          <w:rFonts w:asciiTheme="minorHAnsi" w:hAnsiTheme="minorHAnsi" w:cstheme="minorBidi"/>
          <w:b w:val="0"/>
          <w:bCs w:val="0"/>
          <w:caps w:val="0"/>
          <w:noProof/>
          <w:lang w:val="en-NO" w:eastAsia="en-GB"/>
        </w:rPr>
      </w:pPr>
      <w:ins w:id="34" w:author="Petter Vang Brakalsvaalet [pev2]" w:date="2021-04-28T17:19:00Z">
        <w:r w:rsidRPr="00CD5BE1">
          <w:rPr>
            <w:noProof/>
            <w:lang w:val="en-GB"/>
          </w:rPr>
          <w:t>2.</w:t>
        </w:r>
        <w:r>
          <w:rPr>
            <w:rFonts w:asciiTheme="minorHAnsi" w:hAnsiTheme="minorHAnsi" w:cstheme="minorBidi"/>
            <w:b w:val="0"/>
            <w:bCs w:val="0"/>
            <w:caps w:val="0"/>
            <w:noProof/>
            <w:lang w:val="en-NO" w:eastAsia="en-GB"/>
          </w:rPr>
          <w:tab/>
        </w:r>
        <w:r w:rsidRPr="00CD5BE1">
          <w:rPr>
            <w:noProof/>
            <w:lang w:val="en-GB"/>
          </w:rPr>
          <w:t>Design</w:t>
        </w:r>
        <w:r>
          <w:rPr>
            <w:noProof/>
          </w:rPr>
          <w:tab/>
        </w:r>
        <w:r>
          <w:rPr>
            <w:noProof/>
          </w:rPr>
          <w:fldChar w:fldCharType="begin"/>
        </w:r>
        <w:r>
          <w:rPr>
            <w:noProof/>
          </w:rPr>
          <w:instrText xml:space="preserve"> PAGEREF _Toc70522469 \h </w:instrText>
        </w:r>
        <w:r>
          <w:rPr>
            <w:noProof/>
          </w:rPr>
        </w:r>
      </w:ins>
      <w:r>
        <w:rPr>
          <w:noProof/>
        </w:rPr>
        <w:fldChar w:fldCharType="separate"/>
      </w:r>
      <w:ins w:id="35" w:author="Petter Vang Brakalsvaalet [pev2]" w:date="2021-04-28T17:19:00Z">
        <w:r>
          <w:rPr>
            <w:noProof/>
          </w:rPr>
          <w:t>11</w:t>
        </w:r>
        <w:r>
          <w:rPr>
            <w:noProof/>
          </w:rPr>
          <w:fldChar w:fldCharType="end"/>
        </w:r>
      </w:ins>
    </w:p>
    <w:p w14:paraId="520F5824" w14:textId="46C00FDC" w:rsidR="00B12FA9" w:rsidRDefault="00B12FA9">
      <w:pPr>
        <w:pStyle w:val="TOC2"/>
        <w:tabs>
          <w:tab w:val="left" w:pos="660"/>
          <w:tab w:val="right" w:leader="dot" w:pos="8290"/>
        </w:tabs>
        <w:rPr>
          <w:ins w:id="36" w:author="Petter Vang Brakalsvaalet [pev2]" w:date="2021-04-28T17:19:00Z"/>
          <w:rFonts w:cstheme="minorBidi"/>
          <w:b w:val="0"/>
          <w:bCs w:val="0"/>
          <w:noProof/>
          <w:sz w:val="24"/>
          <w:szCs w:val="24"/>
          <w:lang w:val="en-NO" w:eastAsia="en-GB"/>
        </w:rPr>
      </w:pPr>
      <w:ins w:id="37" w:author="Petter Vang Brakalsvaalet [pev2]" w:date="2021-04-28T17:19:00Z">
        <w:r w:rsidRPr="00CD5BE1">
          <w:rPr>
            <w:rFonts w:cstheme="majorHAnsi"/>
            <w:noProof/>
            <w:lang w:val="en-GB"/>
          </w:rPr>
          <w:t>2.1.</w:t>
        </w:r>
        <w:r>
          <w:rPr>
            <w:rFonts w:cstheme="minorBidi"/>
            <w:b w:val="0"/>
            <w:bCs w:val="0"/>
            <w:noProof/>
            <w:sz w:val="24"/>
            <w:szCs w:val="24"/>
            <w:lang w:val="en-NO" w:eastAsia="en-GB"/>
          </w:rPr>
          <w:tab/>
        </w:r>
        <w:r w:rsidRPr="00CD5BE1">
          <w:rPr>
            <w:rFonts w:cstheme="majorHAnsi"/>
            <w:noProof/>
            <w:lang w:val="en-GB"/>
          </w:rPr>
          <w:t>Overall Architecture</w:t>
        </w:r>
        <w:r>
          <w:rPr>
            <w:noProof/>
          </w:rPr>
          <w:tab/>
        </w:r>
        <w:r>
          <w:rPr>
            <w:noProof/>
          </w:rPr>
          <w:fldChar w:fldCharType="begin"/>
        </w:r>
        <w:r>
          <w:rPr>
            <w:noProof/>
          </w:rPr>
          <w:instrText xml:space="preserve"> PAGEREF _Toc70522470 \h </w:instrText>
        </w:r>
        <w:r>
          <w:rPr>
            <w:noProof/>
          </w:rPr>
        </w:r>
      </w:ins>
      <w:r>
        <w:rPr>
          <w:noProof/>
        </w:rPr>
        <w:fldChar w:fldCharType="separate"/>
      </w:r>
      <w:ins w:id="38" w:author="Petter Vang Brakalsvaalet [pev2]" w:date="2021-04-28T17:19:00Z">
        <w:r>
          <w:rPr>
            <w:noProof/>
          </w:rPr>
          <w:t>11</w:t>
        </w:r>
        <w:r>
          <w:rPr>
            <w:noProof/>
          </w:rPr>
          <w:fldChar w:fldCharType="end"/>
        </w:r>
      </w:ins>
    </w:p>
    <w:p w14:paraId="31B52C34" w14:textId="78F51BB7" w:rsidR="00B12FA9" w:rsidRDefault="00B12FA9">
      <w:pPr>
        <w:pStyle w:val="TOC3"/>
        <w:tabs>
          <w:tab w:val="left" w:pos="1100"/>
          <w:tab w:val="right" w:leader="dot" w:pos="8290"/>
        </w:tabs>
        <w:rPr>
          <w:ins w:id="39" w:author="Petter Vang Brakalsvaalet [pev2]" w:date="2021-04-28T17:19:00Z"/>
          <w:rFonts w:cstheme="minorBidi"/>
          <w:noProof/>
          <w:sz w:val="24"/>
          <w:szCs w:val="24"/>
          <w:lang w:val="en-NO" w:eastAsia="en-GB"/>
        </w:rPr>
      </w:pPr>
      <w:ins w:id="40" w:author="Petter Vang Brakalsvaalet [pev2]" w:date="2021-04-28T17:19:00Z">
        <w:r w:rsidRPr="00CD5BE1">
          <w:rPr>
            <w:rFonts w:cstheme="majorHAnsi"/>
            <w:noProof/>
            <w:lang w:val="en-GB"/>
          </w:rPr>
          <w:t>2.1.1.</w:t>
        </w:r>
        <w:r>
          <w:rPr>
            <w:rFonts w:cstheme="minorBidi"/>
            <w:noProof/>
            <w:sz w:val="24"/>
            <w:szCs w:val="24"/>
            <w:lang w:val="en-NO" w:eastAsia="en-GB"/>
          </w:rPr>
          <w:tab/>
        </w:r>
        <w:r w:rsidRPr="00CD5BE1">
          <w:rPr>
            <w:rFonts w:cstheme="majorHAnsi"/>
            <w:noProof/>
            <w:lang w:val="en-GB"/>
          </w:rPr>
          <w:t>Update</w:t>
        </w:r>
        <w:r>
          <w:rPr>
            <w:noProof/>
          </w:rPr>
          <w:tab/>
        </w:r>
        <w:r>
          <w:rPr>
            <w:noProof/>
          </w:rPr>
          <w:fldChar w:fldCharType="begin"/>
        </w:r>
        <w:r>
          <w:rPr>
            <w:noProof/>
          </w:rPr>
          <w:instrText xml:space="preserve"> PAGEREF _Toc70522471 \h </w:instrText>
        </w:r>
        <w:r>
          <w:rPr>
            <w:noProof/>
          </w:rPr>
        </w:r>
      </w:ins>
      <w:r>
        <w:rPr>
          <w:noProof/>
        </w:rPr>
        <w:fldChar w:fldCharType="separate"/>
      </w:r>
      <w:ins w:id="41" w:author="Petter Vang Brakalsvaalet [pev2]" w:date="2021-04-28T17:19:00Z">
        <w:r>
          <w:rPr>
            <w:noProof/>
          </w:rPr>
          <w:t>12</w:t>
        </w:r>
        <w:r>
          <w:rPr>
            <w:noProof/>
          </w:rPr>
          <w:fldChar w:fldCharType="end"/>
        </w:r>
      </w:ins>
    </w:p>
    <w:p w14:paraId="0E6D998A" w14:textId="23759CD8" w:rsidR="00B12FA9" w:rsidRDefault="00B12FA9">
      <w:pPr>
        <w:pStyle w:val="TOC3"/>
        <w:tabs>
          <w:tab w:val="left" w:pos="1100"/>
          <w:tab w:val="right" w:leader="dot" w:pos="8290"/>
        </w:tabs>
        <w:rPr>
          <w:ins w:id="42" w:author="Petter Vang Brakalsvaalet [pev2]" w:date="2021-04-28T17:19:00Z"/>
          <w:rFonts w:cstheme="minorBidi"/>
          <w:noProof/>
          <w:sz w:val="24"/>
          <w:szCs w:val="24"/>
          <w:lang w:val="en-NO" w:eastAsia="en-GB"/>
        </w:rPr>
      </w:pPr>
      <w:ins w:id="43" w:author="Petter Vang Brakalsvaalet [pev2]" w:date="2021-04-28T17:19:00Z">
        <w:r w:rsidRPr="00CD5BE1">
          <w:rPr>
            <w:rFonts w:cstheme="majorHAnsi"/>
            <w:noProof/>
            <w:lang w:val="en-GB"/>
          </w:rPr>
          <w:t>2.1.2.</w:t>
        </w:r>
        <w:r>
          <w:rPr>
            <w:rFonts w:cstheme="minorBidi"/>
            <w:noProof/>
            <w:sz w:val="24"/>
            <w:szCs w:val="24"/>
            <w:lang w:val="en-NO" w:eastAsia="en-GB"/>
          </w:rPr>
          <w:tab/>
        </w:r>
        <w:r w:rsidRPr="00CD5BE1">
          <w:rPr>
            <w:rFonts w:cstheme="majorHAnsi"/>
            <w:noProof/>
            <w:lang w:val="en-GB"/>
          </w:rPr>
          <w:t>Physics</w:t>
        </w:r>
        <w:r>
          <w:rPr>
            <w:noProof/>
          </w:rPr>
          <w:tab/>
        </w:r>
        <w:r>
          <w:rPr>
            <w:noProof/>
          </w:rPr>
          <w:fldChar w:fldCharType="begin"/>
        </w:r>
        <w:r>
          <w:rPr>
            <w:noProof/>
          </w:rPr>
          <w:instrText xml:space="preserve"> PAGEREF _Toc70522472 \h </w:instrText>
        </w:r>
        <w:r>
          <w:rPr>
            <w:noProof/>
          </w:rPr>
        </w:r>
      </w:ins>
      <w:r>
        <w:rPr>
          <w:noProof/>
        </w:rPr>
        <w:fldChar w:fldCharType="separate"/>
      </w:r>
      <w:ins w:id="44" w:author="Petter Vang Brakalsvaalet [pev2]" w:date="2021-04-28T17:19:00Z">
        <w:r>
          <w:rPr>
            <w:noProof/>
          </w:rPr>
          <w:t>13</w:t>
        </w:r>
        <w:r>
          <w:rPr>
            <w:noProof/>
          </w:rPr>
          <w:fldChar w:fldCharType="end"/>
        </w:r>
      </w:ins>
    </w:p>
    <w:p w14:paraId="1DA80406" w14:textId="09A027E3" w:rsidR="00B12FA9" w:rsidRDefault="00B12FA9">
      <w:pPr>
        <w:pStyle w:val="TOC3"/>
        <w:tabs>
          <w:tab w:val="left" w:pos="1100"/>
          <w:tab w:val="right" w:leader="dot" w:pos="8290"/>
        </w:tabs>
        <w:rPr>
          <w:ins w:id="45" w:author="Petter Vang Brakalsvaalet [pev2]" w:date="2021-04-28T17:19:00Z"/>
          <w:rFonts w:cstheme="minorBidi"/>
          <w:noProof/>
          <w:sz w:val="24"/>
          <w:szCs w:val="24"/>
          <w:lang w:val="en-NO" w:eastAsia="en-GB"/>
        </w:rPr>
      </w:pPr>
      <w:ins w:id="46" w:author="Petter Vang Brakalsvaalet [pev2]" w:date="2021-04-28T17:19:00Z">
        <w:r w:rsidRPr="00CD5BE1">
          <w:rPr>
            <w:rFonts w:cstheme="majorHAnsi"/>
            <w:noProof/>
            <w:lang w:val="en-GB"/>
          </w:rPr>
          <w:t>2.1.3.</w:t>
        </w:r>
        <w:r>
          <w:rPr>
            <w:rFonts w:cstheme="minorBidi"/>
            <w:noProof/>
            <w:sz w:val="24"/>
            <w:szCs w:val="24"/>
            <w:lang w:val="en-NO" w:eastAsia="en-GB"/>
          </w:rPr>
          <w:tab/>
        </w:r>
        <w:r w:rsidRPr="00CD5BE1">
          <w:rPr>
            <w:rFonts w:cstheme="majorHAnsi"/>
            <w:noProof/>
            <w:lang w:val="en-GB"/>
          </w:rPr>
          <w:t>Constraints</w:t>
        </w:r>
        <w:r>
          <w:rPr>
            <w:noProof/>
          </w:rPr>
          <w:tab/>
        </w:r>
        <w:r>
          <w:rPr>
            <w:noProof/>
          </w:rPr>
          <w:fldChar w:fldCharType="begin"/>
        </w:r>
        <w:r>
          <w:rPr>
            <w:noProof/>
          </w:rPr>
          <w:instrText xml:space="preserve"> PAGEREF _Toc70522473 \h </w:instrText>
        </w:r>
        <w:r>
          <w:rPr>
            <w:noProof/>
          </w:rPr>
        </w:r>
      </w:ins>
      <w:r>
        <w:rPr>
          <w:noProof/>
        </w:rPr>
        <w:fldChar w:fldCharType="separate"/>
      </w:r>
      <w:ins w:id="47" w:author="Petter Vang Brakalsvaalet [pev2]" w:date="2021-04-28T17:19:00Z">
        <w:r>
          <w:rPr>
            <w:noProof/>
          </w:rPr>
          <w:t>13</w:t>
        </w:r>
        <w:r>
          <w:rPr>
            <w:noProof/>
          </w:rPr>
          <w:fldChar w:fldCharType="end"/>
        </w:r>
      </w:ins>
    </w:p>
    <w:p w14:paraId="51AF1932" w14:textId="6B00417E" w:rsidR="00B12FA9" w:rsidRDefault="00B12FA9">
      <w:pPr>
        <w:pStyle w:val="TOC3"/>
        <w:tabs>
          <w:tab w:val="left" w:pos="1100"/>
          <w:tab w:val="right" w:leader="dot" w:pos="8290"/>
        </w:tabs>
        <w:rPr>
          <w:ins w:id="48" w:author="Petter Vang Brakalsvaalet [pev2]" w:date="2021-04-28T17:19:00Z"/>
          <w:rFonts w:cstheme="minorBidi"/>
          <w:noProof/>
          <w:sz w:val="24"/>
          <w:szCs w:val="24"/>
          <w:lang w:val="en-NO" w:eastAsia="en-GB"/>
        </w:rPr>
      </w:pPr>
      <w:ins w:id="49" w:author="Petter Vang Brakalsvaalet [pev2]" w:date="2021-04-28T17:19:00Z">
        <w:r w:rsidRPr="00CD5BE1">
          <w:rPr>
            <w:rFonts w:cstheme="majorHAnsi"/>
            <w:noProof/>
            <w:lang w:val="en-GB"/>
          </w:rPr>
          <w:t>2.1.4.</w:t>
        </w:r>
        <w:r>
          <w:rPr>
            <w:rFonts w:cstheme="minorBidi"/>
            <w:noProof/>
            <w:sz w:val="24"/>
            <w:szCs w:val="24"/>
            <w:lang w:val="en-NO" w:eastAsia="en-GB"/>
          </w:rPr>
          <w:tab/>
        </w:r>
        <w:r w:rsidRPr="00CD5BE1">
          <w:rPr>
            <w:rFonts w:cstheme="majorHAnsi"/>
            <w:noProof/>
            <w:lang w:val="en-GB"/>
          </w:rPr>
          <w:t>Rendering</w:t>
        </w:r>
        <w:r>
          <w:rPr>
            <w:noProof/>
          </w:rPr>
          <w:tab/>
        </w:r>
        <w:r>
          <w:rPr>
            <w:noProof/>
          </w:rPr>
          <w:fldChar w:fldCharType="begin"/>
        </w:r>
        <w:r>
          <w:rPr>
            <w:noProof/>
          </w:rPr>
          <w:instrText xml:space="preserve"> PAGEREF _Toc70522474 \h </w:instrText>
        </w:r>
        <w:r>
          <w:rPr>
            <w:noProof/>
          </w:rPr>
        </w:r>
      </w:ins>
      <w:r>
        <w:rPr>
          <w:noProof/>
        </w:rPr>
        <w:fldChar w:fldCharType="separate"/>
      </w:r>
      <w:ins w:id="50" w:author="Petter Vang Brakalsvaalet [pev2]" w:date="2021-04-28T17:19:00Z">
        <w:r>
          <w:rPr>
            <w:noProof/>
          </w:rPr>
          <w:t>14</w:t>
        </w:r>
        <w:r>
          <w:rPr>
            <w:noProof/>
          </w:rPr>
          <w:fldChar w:fldCharType="end"/>
        </w:r>
      </w:ins>
    </w:p>
    <w:p w14:paraId="456663C9" w14:textId="6925FDEC" w:rsidR="00B12FA9" w:rsidRDefault="00B12FA9">
      <w:pPr>
        <w:pStyle w:val="TOC3"/>
        <w:tabs>
          <w:tab w:val="left" w:pos="1100"/>
          <w:tab w:val="right" w:leader="dot" w:pos="8290"/>
        </w:tabs>
        <w:rPr>
          <w:ins w:id="51" w:author="Petter Vang Brakalsvaalet [pev2]" w:date="2021-04-28T17:19:00Z"/>
          <w:rFonts w:cstheme="minorBidi"/>
          <w:noProof/>
          <w:sz w:val="24"/>
          <w:szCs w:val="24"/>
          <w:lang w:val="en-NO" w:eastAsia="en-GB"/>
        </w:rPr>
      </w:pPr>
      <w:ins w:id="52" w:author="Petter Vang Brakalsvaalet [pev2]" w:date="2021-04-28T17:19:00Z">
        <w:r w:rsidRPr="00CD5BE1">
          <w:rPr>
            <w:noProof/>
            <w:lang w:val="en-GB"/>
          </w:rPr>
          <w:t>2.1.5.</w:t>
        </w:r>
        <w:r>
          <w:rPr>
            <w:rFonts w:cstheme="minorBidi"/>
            <w:noProof/>
            <w:sz w:val="24"/>
            <w:szCs w:val="24"/>
            <w:lang w:val="en-NO" w:eastAsia="en-GB"/>
          </w:rPr>
          <w:tab/>
        </w:r>
        <w:r>
          <w:rPr>
            <w:noProof/>
          </w:rPr>
          <w:t>UML Diagram</w:t>
        </w:r>
        <w:r>
          <w:rPr>
            <w:noProof/>
          </w:rPr>
          <w:tab/>
        </w:r>
        <w:r>
          <w:rPr>
            <w:noProof/>
          </w:rPr>
          <w:fldChar w:fldCharType="begin"/>
        </w:r>
        <w:r>
          <w:rPr>
            <w:noProof/>
          </w:rPr>
          <w:instrText xml:space="preserve"> PAGEREF _Toc70522475 \h </w:instrText>
        </w:r>
        <w:r>
          <w:rPr>
            <w:noProof/>
          </w:rPr>
        </w:r>
      </w:ins>
      <w:r>
        <w:rPr>
          <w:noProof/>
        </w:rPr>
        <w:fldChar w:fldCharType="separate"/>
      </w:r>
      <w:ins w:id="53" w:author="Petter Vang Brakalsvaalet [pev2]" w:date="2021-04-28T17:19:00Z">
        <w:r>
          <w:rPr>
            <w:noProof/>
          </w:rPr>
          <w:t>15</w:t>
        </w:r>
        <w:r>
          <w:rPr>
            <w:noProof/>
          </w:rPr>
          <w:fldChar w:fldCharType="end"/>
        </w:r>
      </w:ins>
    </w:p>
    <w:p w14:paraId="040F00F2" w14:textId="23D132F6" w:rsidR="00B12FA9" w:rsidRDefault="00B12FA9">
      <w:pPr>
        <w:pStyle w:val="TOC2"/>
        <w:tabs>
          <w:tab w:val="left" w:pos="660"/>
          <w:tab w:val="right" w:leader="dot" w:pos="8290"/>
        </w:tabs>
        <w:rPr>
          <w:ins w:id="54" w:author="Petter Vang Brakalsvaalet [pev2]" w:date="2021-04-28T17:19:00Z"/>
          <w:rFonts w:cstheme="minorBidi"/>
          <w:b w:val="0"/>
          <w:bCs w:val="0"/>
          <w:noProof/>
          <w:sz w:val="24"/>
          <w:szCs w:val="24"/>
          <w:lang w:val="en-NO" w:eastAsia="en-GB"/>
        </w:rPr>
      </w:pPr>
      <w:ins w:id="55" w:author="Petter Vang Brakalsvaalet [pev2]" w:date="2021-04-28T17:19:00Z">
        <w:r w:rsidRPr="00CD5BE1">
          <w:rPr>
            <w:rFonts w:cstheme="majorHAnsi"/>
            <w:noProof/>
            <w:lang w:val="en-GB"/>
          </w:rPr>
          <w:t>2.2.</w:t>
        </w:r>
        <w:r>
          <w:rPr>
            <w:rFonts w:cstheme="minorBidi"/>
            <w:b w:val="0"/>
            <w:bCs w:val="0"/>
            <w:noProof/>
            <w:sz w:val="24"/>
            <w:szCs w:val="24"/>
            <w:lang w:val="en-NO" w:eastAsia="en-GB"/>
          </w:rPr>
          <w:tab/>
        </w:r>
        <w:r w:rsidRPr="00CD5BE1">
          <w:rPr>
            <w:rFonts w:cstheme="majorHAnsi"/>
            <w:noProof/>
            <w:lang w:val="en-GB"/>
          </w:rPr>
          <w:t>Detailed Design</w:t>
        </w:r>
        <w:r>
          <w:rPr>
            <w:noProof/>
          </w:rPr>
          <w:tab/>
        </w:r>
        <w:r>
          <w:rPr>
            <w:noProof/>
          </w:rPr>
          <w:fldChar w:fldCharType="begin"/>
        </w:r>
        <w:r>
          <w:rPr>
            <w:noProof/>
          </w:rPr>
          <w:instrText xml:space="preserve"> PAGEREF _Toc70522476 \h </w:instrText>
        </w:r>
        <w:r>
          <w:rPr>
            <w:noProof/>
          </w:rPr>
        </w:r>
      </w:ins>
      <w:r>
        <w:rPr>
          <w:noProof/>
        </w:rPr>
        <w:fldChar w:fldCharType="separate"/>
      </w:r>
      <w:ins w:id="56" w:author="Petter Vang Brakalsvaalet [pev2]" w:date="2021-04-28T17:19:00Z">
        <w:r>
          <w:rPr>
            <w:noProof/>
          </w:rPr>
          <w:t>16</w:t>
        </w:r>
        <w:r>
          <w:rPr>
            <w:noProof/>
          </w:rPr>
          <w:fldChar w:fldCharType="end"/>
        </w:r>
      </w:ins>
    </w:p>
    <w:p w14:paraId="4EA3FF1B" w14:textId="64552497" w:rsidR="00B12FA9" w:rsidRDefault="00B12FA9">
      <w:pPr>
        <w:pStyle w:val="TOC3"/>
        <w:tabs>
          <w:tab w:val="left" w:pos="1100"/>
          <w:tab w:val="right" w:leader="dot" w:pos="8290"/>
        </w:tabs>
        <w:rPr>
          <w:ins w:id="57" w:author="Petter Vang Brakalsvaalet [pev2]" w:date="2021-04-28T17:19:00Z"/>
          <w:rFonts w:cstheme="minorBidi"/>
          <w:noProof/>
          <w:sz w:val="24"/>
          <w:szCs w:val="24"/>
          <w:lang w:val="en-NO" w:eastAsia="en-GB"/>
        </w:rPr>
      </w:pPr>
      <w:ins w:id="58" w:author="Petter Vang Brakalsvaalet [pev2]" w:date="2021-04-28T17:19:00Z">
        <w:r w:rsidRPr="00CD5BE1">
          <w:rPr>
            <w:rFonts w:cstheme="majorHAnsi"/>
            <w:noProof/>
            <w:lang w:val="en-GB"/>
          </w:rPr>
          <w:t>2.2.1.</w:t>
        </w:r>
        <w:r>
          <w:rPr>
            <w:rFonts w:cstheme="minorBidi"/>
            <w:noProof/>
            <w:sz w:val="24"/>
            <w:szCs w:val="24"/>
            <w:lang w:val="en-NO" w:eastAsia="en-GB"/>
          </w:rPr>
          <w:tab/>
        </w:r>
        <w:r w:rsidRPr="00CD5BE1">
          <w:rPr>
            <w:rFonts w:cstheme="majorHAnsi"/>
            <w:noProof/>
            <w:lang w:val="en-GB"/>
          </w:rPr>
          <w:t>MainMenu</w:t>
        </w:r>
        <w:r>
          <w:rPr>
            <w:noProof/>
          </w:rPr>
          <w:tab/>
        </w:r>
        <w:r>
          <w:rPr>
            <w:noProof/>
          </w:rPr>
          <w:fldChar w:fldCharType="begin"/>
        </w:r>
        <w:r>
          <w:rPr>
            <w:noProof/>
          </w:rPr>
          <w:instrText xml:space="preserve"> PAGEREF _Toc70522477 \h </w:instrText>
        </w:r>
        <w:r>
          <w:rPr>
            <w:noProof/>
          </w:rPr>
        </w:r>
      </w:ins>
      <w:r>
        <w:rPr>
          <w:noProof/>
        </w:rPr>
        <w:fldChar w:fldCharType="separate"/>
      </w:r>
      <w:ins w:id="59" w:author="Petter Vang Brakalsvaalet [pev2]" w:date="2021-04-28T17:19:00Z">
        <w:r>
          <w:rPr>
            <w:noProof/>
          </w:rPr>
          <w:t>17</w:t>
        </w:r>
        <w:r>
          <w:rPr>
            <w:noProof/>
          </w:rPr>
          <w:fldChar w:fldCharType="end"/>
        </w:r>
      </w:ins>
    </w:p>
    <w:p w14:paraId="047E9BAF" w14:textId="7E79A823" w:rsidR="00B12FA9" w:rsidRDefault="00B12FA9">
      <w:pPr>
        <w:pStyle w:val="TOC3"/>
        <w:tabs>
          <w:tab w:val="left" w:pos="1100"/>
          <w:tab w:val="right" w:leader="dot" w:pos="8290"/>
        </w:tabs>
        <w:rPr>
          <w:ins w:id="60" w:author="Petter Vang Brakalsvaalet [pev2]" w:date="2021-04-28T17:19:00Z"/>
          <w:rFonts w:cstheme="minorBidi"/>
          <w:noProof/>
          <w:sz w:val="24"/>
          <w:szCs w:val="24"/>
          <w:lang w:val="en-NO" w:eastAsia="en-GB"/>
        </w:rPr>
      </w:pPr>
      <w:ins w:id="61" w:author="Petter Vang Brakalsvaalet [pev2]" w:date="2021-04-28T17:19:00Z">
        <w:r w:rsidRPr="00CD5BE1">
          <w:rPr>
            <w:rFonts w:cstheme="majorHAnsi"/>
            <w:noProof/>
            <w:lang w:val="en-GB"/>
          </w:rPr>
          <w:t>2.2.2.</w:t>
        </w:r>
        <w:r>
          <w:rPr>
            <w:rFonts w:cstheme="minorBidi"/>
            <w:noProof/>
            <w:sz w:val="24"/>
            <w:szCs w:val="24"/>
            <w:lang w:val="en-NO" w:eastAsia="en-GB"/>
          </w:rPr>
          <w:tab/>
        </w:r>
        <w:r w:rsidRPr="00CD5BE1">
          <w:rPr>
            <w:rFonts w:cstheme="majorHAnsi"/>
            <w:noProof/>
            <w:lang w:val="en-GB"/>
          </w:rPr>
          <w:t>Help</w:t>
        </w:r>
        <w:r>
          <w:rPr>
            <w:noProof/>
          </w:rPr>
          <w:tab/>
        </w:r>
        <w:r>
          <w:rPr>
            <w:noProof/>
          </w:rPr>
          <w:fldChar w:fldCharType="begin"/>
        </w:r>
        <w:r>
          <w:rPr>
            <w:noProof/>
          </w:rPr>
          <w:instrText xml:space="preserve"> PAGEREF _Toc70522478 \h </w:instrText>
        </w:r>
        <w:r>
          <w:rPr>
            <w:noProof/>
          </w:rPr>
        </w:r>
      </w:ins>
      <w:r>
        <w:rPr>
          <w:noProof/>
        </w:rPr>
        <w:fldChar w:fldCharType="separate"/>
      </w:r>
      <w:ins w:id="62" w:author="Petter Vang Brakalsvaalet [pev2]" w:date="2021-04-28T17:19:00Z">
        <w:r>
          <w:rPr>
            <w:noProof/>
          </w:rPr>
          <w:t>18</w:t>
        </w:r>
        <w:r>
          <w:rPr>
            <w:noProof/>
          </w:rPr>
          <w:fldChar w:fldCharType="end"/>
        </w:r>
      </w:ins>
    </w:p>
    <w:p w14:paraId="08273922" w14:textId="295652D7" w:rsidR="00B12FA9" w:rsidRDefault="00B12FA9">
      <w:pPr>
        <w:pStyle w:val="TOC3"/>
        <w:tabs>
          <w:tab w:val="left" w:pos="1100"/>
          <w:tab w:val="right" w:leader="dot" w:pos="8290"/>
        </w:tabs>
        <w:rPr>
          <w:ins w:id="63" w:author="Petter Vang Brakalsvaalet [pev2]" w:date="2021-04-28T17:19:00Z"/>
          <w:rFonts w:cstheme="minorBidi"/>
          <w:noProof/>
          <w:sz w:val="24"/>
          <w:szCs w:val="24"/>
          <w:lang w:val="en-NO" w:eastAsia="en-GB"/>
        </w:rPr>
      </w:pPr>
      <w:ins w:id="64" w:author="Petter Vang Brakalsvaalet [pev2]" w:date="2021-04-28T17:19:00Z">
        <w:r w:rsidRPr="00CD5BE1">
          <w:rPr>
            <w:rFonts w:cstheme="majorHAnsi"/>
            <w:noProof/>
            <w:lang w:val="en-GB"/>
          </w:rPr>
          <w:t>2.2.3.</w:t>
        </w:r>
        <w:r>
          <w:rPr>
            <w:rFonts w:cstheme="minorBidi"/>
            <w:noProof/>
            <w:sz w:val="24"/>
            <w:szCs w:val="24"/>
            <w:lang w:val="en-NO" w:eastAsia="en-GB"/>
          </w:rPr>
          <w:tab/>
        </w:r>
        <w:r w:rsidRPr="00CD5BE1">
          <w:rPr>
            <w:rFonts w:cstheme="majorHAnsi"/>
            <w:noProof/>
            <w:lang w:val="en-GB"/>
          </w:rPr>
          <w:t>SetUp</w:t>
        </w:r>
        <w:r>
          <w:rPr>
            <w:noProof/>
          </w:rPr>
          <w:tab/>
        </w:r>
        <w:r>
          <w:rPr>
            <w:noProof/>
          </w:rPr>
          <w:fldChar w:fldCharType="begin"/>
        </w:r>
        <w:r>
          <w:rPr>
            <w:noProof/>
          </w:rPr>
          <w:instrText xml:space="preserve"> PAGEREF _Toc70522479 \h </w:instrText>
        </w:r>
        <w:r>
          <w:rPr>
            <w:noProof/>
          </w:rPr>
        </w:r>
      </w:ins>
      <w:r>
        <w:rPr>
          <w:noProof/>
        </w:rPr>
        <w:fldChar w:fldCharType="separate"/>
      </w:r>
      <w:ins w:id="65" w:author="Petter Vang Brakalsvaalet [pev2]" w:date="2021-04-28T17:19:00Z">
        <w:r>
          <w:rPr>
            <w:noProof/>
          </w:rPr>
          <w:t>19</w:t>
        </w:r>
        <w:r>
          <w:rPr>
            <w:noProof/>
          </w:rPr>
          <w:fldChar w:fldCharType="end"/>
        </w:r>
      </w:ins>
    </w:p>
    <w:p w14:paraId="63C77570" w14:textId="0CFEC516" w:rsidR="00B12FA9" w:rsidRDefault="00B12FA9">
      <w:pPr>
        <w:pStyle w:val="TOC3"/>
        <w:tabs>
          <w:tab w:val="left" w:pos="1100"/>
          <w:tab w:val="right" w:leader="dot" w:pos="8290"/>
        </w:tabs>
        <w:rPr>
          <w:ins w:id="66" w:author="Petter Vang Brakalsvaalet [pev2]" w:date="2021-04-28T17:19:00Z"/>
          <w:rFonts w:cstheme="minorBidi"/>
          <w:noProof/>
          <w:sz w:val="24"/>
          <w:szCs w:val="24"/>
          <w:lang w:val="en-NO" w:eastAsia="en-GB"/>
        </w:rPr>
      </w:pPr>
      <w:ins w:id="67" w:author="Petter Vang Brakalsvaalet [pev2]" w:date="2021-04-28T17:19:00Z">
        <w:r w:rsidRPr="00CD5BE1">
          <w:rPr>
            <w:rFonts w:cstheme="majorHAnsi"/>
            <w:noProof/>
            <w:lang w:val="en-GB"/>
          </w:rPr>
          <w:t>2.2.4.</w:t>
        </w:r>
        <w:r>
          <w:rPr>
            <w:rFonts w:cstheme="minorBidi"/>
            <w:noProof/>
            <w:sz w:val="24"/>
            <w:szCs w:val="24"/>
            <w:lang w:val="en-NO" w:eastAsia="en-GB"/>
          </w:rPr>
          <w:tab/>
        </w:r>
        <w:r w:rsidRPr="00CD5BE1">
          <w:rPr>
            <w:rFonts w:cstheme="majorHAnsi"/>
            <w:noProof/>
            <w:lang w:val="en-GB"/>
          </w:rPr>
          <w:t>GameScene</w:t>
        </w:r>
        <w:r>
          <w:rPr>
            <w:noProof/>
          </w:rPr>
          <w:tab/>
        </w:r>
        <w:r>
          <w:rPr>
            <w:noProof/>
          </w:rPr>
          <w:fldChar w:fldCharType="begin"/>
        </w:r>
        <w:r>
          <w:rPr>
            <w:noProof/>
          </w:rPr>
          <w:instrText xml:space="preserve"> PAGEREF _Toc70522480 \h </w:instrText>
        </w:r>
        <w:r>
          <w:rPr>
            <w:noProof/>
          </w:rPr>
        </w:r>
      </w:ins>
      <w:r>
        <w:rPr>
          <w:noProof/>
        </w:rPr>
        <w:fldChar w:fldCharType="separate"/>
      </w:r>
      <w:ins w:id="68" w:author="Petter Vang Brakalsvaalet [pev2]" w:date="2021-04-28T17:19:00Z">
        <w:r>
          <w:rPr>
            <w:noProof/>
          </w:rPr>
          <w:t>20</w:t>
        </w:r>
        <w:r>
          <w:rPr>
            <w:noProof/>
          </w:rPr>
          <w:fldChar w:fldCharType="end"/>
        </w:r>
      </w:ins>
    </w:p>
    <w:p w14:paraId="75F12A58" w14:textId="460BB025" w:rsidR="00B12FA9" w:rsidRDefault="00B12FA9">
      <w:pPr>
        <w:pStyle w:val="TOC3"/>
        <w:tabs>
          <w:tab w:val="left" w:pos="1100"/>
          <w:tab w:val="right" w:leader="dot" w:pos="8290"/>
        </w:tabs>
        <w:rPr>
          <w:ins w:id="69" w:author="Petter Vang Brakalsvaalet [pev2]" w:date="2021-04-28T17:19:00Z"/>
          <w:rFonts w:cstheme="minorBidi"/>
          <w:noProof/>
          <w:sz w:val="24"/>
          <w:szCs w:val="24"/>
          <w:lang w:val="en-NO" w:eastAsia="en-GB"/>
        </w:rPr>
      </w:pPr>
      <w:ins w:id="70" w:author="Petter Vang Brakalsvaalet [pev2]" w:date="2021-04-28T17:19:00Z">
        <w:r w:rsidRPr="00CD5BE1">
          <w:rPr>
            <w:rFonts w:cstheme="majorHAnsi"/>
            <w:noProof/>
            <w:lang w:val="en-GB"/>
          </w:rPr>
          <w:t>2.2.5.</w:t>
        </w:r>
        <w:r>
          <w:rPr>
            <w:rFonts w:cstheme="minorBidi"/>
            <w:noProof/>
            <w:sz w:val="24"/>
            <w:szCs w:val="24"/>
            <w:lang w:val="en-NO" w:eastAsia="en-GB"/>
          </w:rPr>
          <w:tab/>
        </w:r>
        <w:r w:rsidRPr="00CD5BE1">
          <w:rPr>
            <w:rFonts w:cstheme="majorHAnsi"/>
            <w:noProof/>
            <w:lang w:val="en-GB"/>
          </w:rPr>
          <w:t>Models</w:t>
        </w:r>
        <w:r>
          <w:rPr>
            <w:noProof/>
          </w:rPr>
          <w:tab/>
        </w:r>
        <w:r>
          <w:rPr>
            <w:noProof/>
          </w:rPr>
          <w:fldChar w:fldCharType="begin"/>
        </w:r>
        <w:r>
          <w:rPr>
            <w:noProof/>
          </w:rPr>
          <w:instrText xml:space="preserve"> PAGEREF _Toc70522481 \h </w:instrText>
        </w:r>
        <w:r>
          <w:rPr>
            <w:noProof/>
          </w:rPr>
        </w:r>
      </w:ins>
      <w:r>
        <w:rPr>
          <w:noProof/>
        </w:rPr>
        <w:fldChar w:fldCharType="separate"/>
      </w:r>
      <w:ins w:id="71" w:author="Petter Vang Brakalsvaalet [pev2]" w:date="2021-04-28T17:19:00Z">
        <w:r>
          <w:rPr>
            <w:noProof/>
          </w:rPr>
          <w:t>20</w:t>
        </w:r>
        <w:r>
          <w:rPr>
            <w:noProof/>
          </w:rPr>
          <w:fldChar w:fldCharType="end"/>
        </w:r>
      </w:ins>
    </w:p>
    <w:p w14:paraId="3FF257F2" w14:textId="3A335699" w:rsidR="00B12FA9" w:rsidRDefault="00B12FA9">
      <w:pPr>
        <w:pStyle w:val="TOC3"/>
        <w:tabs>
          <w:tab w:val="left" w:pos="1100"/>
          <w:tab w:val="right" w:leader="dot" w:pos="8290"/>
        </w:tabs>
        <w:rPr>
          <w:ins w:id="72" w:author="Petter Vang Brakalsvaalet [pev2]" w:date="2021-04-28T17:19:00Z"/>
          <w:rFonts w:cstheme="minorBidi"/>
          <w:noProof/>
          <w:sz w:val="24"/>
          <w:szCs w:val="24"/>
          <w:lang w:val="en-NO" w:eastAsia="en-GB"/>
        </w:rPr>
      </w:pPr>
      <w:ins w:id="73" w:author="Petter Vang Brakalsvaalet [pev2]" w:date="2021-04-28T17:19:00Z">
        <w:r w:rsidRPr="00CD5BE1">
          <w:rPr>
            <w:rFonts w:cstheme="majorHAnsi"/>
            <w:noProof/>
            <w:lang w:val="en-GB"/>
          </w:rPr>
          <w:t>2.2.6.</w:t>
        </w:r>
        <w:r>
          <w:rPr>
            <w:rFonts w:cstheme="minorBidi"/>
            <w:noProof/>
            <w:sz w:val="24"/>
            <w:szCs w:val="24"/>
            <w:lang w:val="en-NO" w:eastAsia="en-GB"/>
          </w:rPr>
          <w:tab/>
        </w:r>
        <w:r w:rsidRPr="00CD5BE1">
          <w:rPr>
            <w:rFonts w:cstheme="majorHAnsi"/>
            <w:noProof/>
            <w:lang w:val="en-GB"/>
          </w:rPr>
          <w:t>Extensions.swift</w:t>
        </w:r>
        <w:r>
          <w:rPr>
            <w:noProof/>
          </w:rPr>
          <w:tab/>
        </w:r>
        <w:r>
          <w:rPr>
            <w:noProof/>
          </w:rPr>
          <w:fldChar w:fldCharType="begin"/>
        </w:r>
        <w:r>
          <w:rPr>
            <w:noProof/>
          </w:rPr>
          <w:instrText xml:space="preserve"> PAGEREF _Toc70522482 \h </w:instrText>
        </w:r>
        <w:r>
          <w:rPr>
            <w:noProof/>
          </w:rPr>
        </w:r>
      </w:ins>
      <w:r>
        <w:rPr>
          <w:noProof/>
        </w:rPr>
        <w:fldChar w:fldCharType="separate"/>
      </w:r>
      <w:ins w:id="74" w:author="Petter Vang Brakalsvaalet [pev2]" w:date="2021-04-28T17:19:00Z">
        <w:r>
          <w:rPr>
            <w:noProof/>
          </w:rPr>
          <w:t>21</w:t>
        </w:r>
        <w:r>
          <w:rPr>
            <w:noProof/>
          </w:rPr>
          <w:fldChar w:fldCharType="end"/>
        </w:r>
      </w:ins>
    </w:p>
    <w:p w14:paraId="4F24C0FF" w14:textId="5FFD028E" w:rsidR="00B12FA9" w:rsidRDefault="00B12FA9">
      <w:pPr>
        <w:pStyle w:val="TOC3"/>
        <w:tabs>
          <w:tab w:val="left" w:pos="1100"/>
          <w:tab w:val="right" w:leader="dot" w:pos="8290"/>
        </w:tabs>
        <w:rPr>
          <w:ins w:id="75" w:author="Petter Vang Brakalsvaalet [pev2]" w:date="2021-04-28T17:19:00Z"/>
          <w:rFonts w:cstheme="minorBidi"/>
          <w:noProof/>
          <w:sz w:val="24"/>
          <w:szCs w:val="24"/>
          <w:lang w:val="en-NO" w:eastAsia="en-GB"/>
        </w:rPr>
      </w:pPr>
      <w:ins w:id="76" w:author="Petter Vang Brakalsvaalet [pev2]" w:date="2021-04-28T17:19:00Z">
        <w:r w:rsidRPr="00CD5BE1">
          <w:rPr>
            <w:rFonts w:cstheme="majorHAnsi"/>
            <w:noProof/>
            <w:lang w:val="en-GB"/>
          </w:rPr>
          <w:t>2.2.7.</w:t>
        </w:r>
        <w:r>
          <w:rPr>
            <w:rFonts w:cstheme="minorBidi"/>
            <w:noProof/>
            <w:sz w:val="24"/>
            <w:szCs w:val="24"/>
            <w:lang w:val="en-NO" w:eastAsia="en-GB"/>
          </w:rPr>
          <w:tab/>
        </w:r>
        <w:r w:rsidRPr="00CD5BE1">
          <w:rPr>
            <w:rFonts w:cstheme="majorHAnsi"/>
            <w:noProof/>
            <w:lang w:val="en-GB"/>
          </w:rPr>
          <w:t>Main.storyboard</w:t>
        </w:r>
        <w:r>
          <w:rPr>
            <w:noProof/>
          </w:rPr>
          <w:tab/>
        </w:r>
        <w:r>
          <w:rPr>
            <w:noProof/>
          </w:rPr>
          <w:fldChar w:fldCharType="begin"/>
        </w:r>
        <w:r>
          <w:rPr>
            <w:noProof/>
          </w:rPr>
          <w:instrText xml:space="preserve"> PAGEREF _Toc70522483 \h </w:instrText>
        </w:r>
        <w:r>
          <w:rPr>
            <w:noProof/>
          </w:rPr>
        </w:r>
      </w:ins>
      <w:r>
        <w:rPr>
          <w:noProof/>
        </w:rPr>
        <w:fldChar w:fldCharType="separate"/>
      </w:r>
      <w:ins w:id="77" w:author="Petter Vang Brakalsvaalet [pev2]" w:date="2021-04-28T17:19:00Z">
        <w:r>
          <w:rPr>
            <w:noProof/>
          </w:rPr>
          <w:t>21</w:t>
        </w:r>
        <w:r>
          <w:rPr>
            <w:noProof/>
          </w:rPr>
          <w:fldChar w:fldCharType="end"/>
        </w:r>
      </w:ins>
    </w:p>
    <w:p w14:paraId="500CC78F" w14:textId="637F18DF" w:rsidR="00B12FA9" w:rsidRDefault="00B12FA9">
      <w:pPr>
        <w:pStyle w:val="TOC2"/>
        <w:tabs>
          <w:tab w:val="left" w:pos="660"/>
          <w:tab w:val="right" w:leader="dot" w:pos="8290"/>
        </w:tabs>
        <w:rPr>
          <w:ins w:id="78" w:author="Petter Vang Brakalsvaalet [pev2]" w:date="2021-04-28T17:19:00Z"/>
          <w:rFonts w:cstheme="minorBidi"/>
          <w:b w:val="0"/>
          <w:bCs w:val="0"/>
          <w:noProof/>
          <w:sz w:val="24"/>
          <w:szCs w:val="24"/>
          <w:lang w:val="en-NO" w:eastAsia="en-GB"/>
        </w:rPr>
      </w:pPr>
      <w:ins w:id="79" w:author="Petter Vang Brakalsvaalet [pev2]" w:date="2021-04-28T17:19:00Z">
        <w:r w:rsidRPr="00CD5BE1">
          <w:rPr>
            <w:rFonts w:cstheme="majorHAnsi"/>
            <w:noProof/>
            <w:lang w:val="en-GB"/>
          </w:rPr>
          <w:t>2.3.</w:t>
        </w:r>
        <w:r>
          <w:rPr>
            <w:rFonts w:cstheme="minorBidi"/>
            <w:b w:val="0"/>
            <w:bCs w:val="0"/>
            <w:noProof/>
            <w:sz w:val="24"/>
            <w:szCs w:val="24"/>
            <w:lang w:val="en-NO" w:eastAsia="en-GB"/>
          </w:rPr>
          <w:tab/>
        </w:r>
        <w:r w:rsidRPr="00CD5BE1">
          <w:rPr>
            <w:rFonts w:cstheme="majorHAnsi"/>
            <w:noProof/>
            <w:lang w:val="en-GB"/>
          </w:rPr>
          <w:t>User Interface Design</w:t>
        </w:r>
        <w:r>
          <w:rPr>
            <w:noProof/>
          </w:rPr>
          <w:tab/>
        </w:r>
        <w:r>
          <w:rPr>
            <w:noProof/>
          </w:rPr>
          <w:fldChar w:fldCharType="begin"/>
        </w:r>
        <w:r>
          <w:rPr>
            <w:noProof/>
          </w:rPr>
          <w:instrText xml:space="preserve"> PAGEREF _Toc70522484 \h </w:instrText>
        </w:r>
        <w:r>
          <w:rPr>
            <w:noProof/>
          </w:rPr>
        </w:r>
      </w:ins>
      <w:r>
        <w:rPr>
          <w:noProof/>
        </w:rPr>
        <w:fldChar w:fldCharType="separate"/>
      </w:r>
      <w:ins w:id="80" w:author="Petter Vang Brakalsvaalet [pev2]" w:date="2021-04-28T17:19:00Z">
        <w:r>
          <w:rPr>
            <w:noProof/>
          </w:rPr>
          <w:t>21</w:t>
        </w:r>
        <w:r>
          <w:rPr>
            <w:noProof/>
          </w:rPr>
          <w:fldChar w:fldCharType="end"/>
        </w:r>
      </w:ins>
    </w:p>
    <w:p w14:paraId="15509963" w14:textId="1A654D06" w:rsidR="00B12FA9" w:rsidRDefault="00B12FA9">
      <w:pPr>
        <w:pStyle w:val="TOC3"/>
        <w:tabs>
          <w:tab w:val="left" w:pos="1100"/>
          <w:tab w:val="right" w:leader="dot" w:pos="8290"/>
        </w:tabs>
        <w:rPr>
          <w:ins w:id="81" w:author="Petter Vang Brakalsvaalet [pev2]" w:date="2021-04-28T17:19:00Z"/>
          <w:rFonts w:cstheme="minorBidi"/>
          <w:noProof/>
          <w:sz w:val="24"/>
          <w:szCs w:val="24"/>
          <w:lang w:val="en-NO" w:eastAsia="en-GB"/>
        </w:rPr>
      </w:pPr>
      <w:ins w:id="82" w:author="Petter Vang Brakalsvaalet [pev2]" w:date="2021-04-28T17:19:00Z">
        <w:r w:rsidRPr="00CD5BE1">
          <w:rPr>
            <w:rFonts w:cstheme="majorHAnsi"/>
            <w:noProof/>
            <w:lang w:val="en-GB"/>
          </w:rPr>
          <w:t>2.3.1.</w:t>
        </w:r>
        <w:r>
          <w:rPr>
            <w:rFonts w:cstheme="minorBidi"/>
            <w:noProof/>
            <w:sz w:val="24"/>
            <w:szCs w:val="24"/>
            <w:lang w:val="en-NO" w:eastAsia="en-GB"/>
          </w:rPr>
          <w:tab/>
        </w:r>
        <w:r w:rsidRPr="00CD5BE1">
          <w:rPr>
            <w:rFonts w:cstheme="majorHAnsi"/>
            <w:noProof/>
            <w:lang w:val="en-GB"/>
          </w:rPr>
          <w:t>Start screen assets</w:t>
        </w:r>
        <w:r>
          <w:rPr>
            <w:noProof/>
          </w:rPr>
          <w:tab/>
        </w:r>
        <w:r>
          <w:rPr>
            <w:noProof/>
          </w:rPr>
          <w:fldChar w:fldCharType="begin"/>
        </w:r>
        <w:r>
          <w:rPr>
            <w:noProof/>
          </w:rPr>
          <w:instrText xml:space="preserve"> PAGEREF _Toc70522485 \h </w:instrText>
        </w:r>
        <w:r>
          <w:rPr>
            <w:noProof/>
          </w:rPr>
        </w:r>
      </w:ins>
      <w:r>
        <w:rPr>
          <w:noProof/>
        </w:rPr>
        <w:fldChar w:fldCharType="separate"/>
      </w:r>
      <w:ins w:id="83" w:author="Petter Vang Brakalsvaalet [pev2]" w:date="2021-04-28T17:19:00Z">
        <w:r>
          <w:rPr>
            <w:noProof/>
          </w:rPr>
          <w:t>21</w:t>
        </w:r>
        <w:r>
          <w:rPr>
            <w:noProof/>
          </w:rPr>
          <w:fldChar w:fldCharType="end"/>
        </w:r>
      </w:ins>
    </w:p>
    <w:p w14:paraId="501915AC" w14:textId="0F3EC8AC" w:rsidR="00B12FA9" w:rsidRDefault="00B12FA9">
      <w:pPr>
        <w:pStyle w:val="TOC3"/>
        <w:tabs>
          <w:tab w:val="left" w:pos="1100"/>
          <w:tab w:val="right" w:leader="dot" w:pos="8290"/>
        </w:tabs>
        <w:rPr>
          <w:ins w:id="84" w:author="Petter Vang Brakalsvaalet [pev2]" w:date="2021-04-28T17:19:00Z"/>
          <w:rFonts w:cstheme="minorBidi"/>
          <w:noProof/>
          <w:sz w:val="24"/>
          <w:szCs w:val="24"/>
          <w:lang w:val="en-NO" w:eastAsia="en-GB"/>
        </w:rPr>
      </w:pPr>
      <w:ins w:id="85" w:author="Petter Vang Brakalsvaalet [pev2]" w:date="2021-04-28T17:19:00Z">
        <w:r w:rsidRPr="00CD5BE1">
          <w:rPr>
            <w:rFonts w:cstheme="majorHAnsi"/>
            <w:noProof/>
            <w:lang w:val="en-GB"/>
          </w:rPr>
          <w:t>2.3.2.</w:t>
        </w:r>
        <w:r>
          <w:rPr>
            <w:rFonts w:cstheme="minorBidi"/>
            <w:noProof/>
            <w:sz w:val="24"/>
            <w:szCs w:val="24"/>
            <w:lang w:val="en-NO" w:eastAsia="en-GB"/>
          </w:rPr>
          <w:tab/>
        </w:r>
        <w:r w:rsidRPr="00CD5BE1">
          <w:rPr>
            <w:rFonts w:cstheme="majorHAnsi"/>
            <w:noProof/>
            <w:lang w:val="en-GB"/>
          </w:rPr>
          <w:t>Game scene assets</w:t>
        </w:r>
        <w:r>
          <w:rPr>
            <w:noProof/>
          </w:rPr>
          <w:tab/>
        </w:r>
        <w:r>
          <w:rPr>
            <w:noProof/>
          </w:rPr>
          <w:fldChar w:fldCharType="begin"/>
        </w:r>
        <w:r>
          <w:rPr>
            <w:noProof/>
          </w:rPr>
          <w:instrText xml:space="preserve"> PAGEREF _Toc70522486 \h </w:instrText>
        </w:r>
        <w:r>
          <w:rPr>
            <w:noProof/>
          </w:rPr>
        </w:r>
      </w:ins>
      <w:r>
        <w:rPr>
          <w:noProof/>
        </w:rPr>
        <w:fldChar w:fldCharType="separate"/>
      </w:r>
      <w:ins w:id="86" w:author="Petter Vang Brakalsvaalet [pev2]" w:date="2021-04-28T17:19:00Z">
        <w:r>
          <w:rPr>
            <w:noProof/>
          </w:rPr>
          <w:t>22</w:t>
        </w:r>
        <w:r>
          <w:rPr>
            <w:noProof/>
          </w:rPr>
          <w:fldChar w:fldCharType="end"/>
        </w:r>
      </w:ins>
    </w:p>
    <w:p w14:paraId="6D6155DA" w14:textId="0C570F3D" w:rsidR="00B12FA9" w:rsidRDefault="00B12FA9">
      <w:pPr>
        <w:pStyle w:val="TOC3"/>
        <w:tabs>
          <w:tab w:val="left" w:pos="1100"/>
          <w:tab w:val="right" w:leader="dot" w:pos="8290"/>
        </w:tabs>
        <w:rPr>
          <w:ins w:id="87" w:author="Petter Vang Brakalsvaalet [pev2]" w:date="2021-04-28T17:19:00Z"/>
          <w:rFonts w:cstheme="minorBidi"/>
          <w:noProof/>
          <w:sz w:val="24"/>
          <w:szCs w:val="24"/>
          <w:lang w:val="en-NO" w:eastAsia="en-GB"/>
        </w:rPr>
      </w:pPr>
      <w:ins w:id="88" w:author="Petter Vang Brakalsvaalet [pev2]" w:date="2021-04-28T17:19:00Z">
        <w:r w:rsidRPr="00CD5BE1">
          <w:rPr>
            <w:rFonts w:cstheme="majorHAnsi"/>
            <w:noProof/>
            <w:lang w:val="en-GB"/>
          </w:rPr>
          <w:t>2.3.3.</w:t>
        </w:r>
        <w:r>
          <w:rPr>
            <w:rFonts w:cstheme="minorBidi"/>
            <w:noProof/>
            <w:sz w:val="24"/>
            <w:szCs w:val="24"/>
            <w:lang w:val="en-NO" w:eastAsia="en-GB"/>
          </w:rPr>
          <w:tab/>
        </w:r>
        <w:r w:rsidRPr="00CD5BE1">
          <w:rPr>
            <w:rFonts w:cstheme="majorHAnsi"/>
            <w:noProof/>
            <w:lang w:val="en-GB"/>
          </w:rPr>
          <w:t>User interface</w:t>
        </w:r>
        <w:r>
          <w:rPr>
            <w:noProof/>
          </w:rPr>
          <w:tab/>
        </w:r>
        <w:r>
          <w:rPr>
            <w:noProof/>
          </w:rPr>
          <w:fldChar w:fldCharType="begin"/>
        </w:r>
        <w:r>
          <w:rPr>
            <w:noProof/>
          </w:rPr>
          <w:instrText xml:space="preserve"> PAGEREF _Toc70522487 \h </w:instrText>
        </w:r>
        <w:r>
          <w:rPr>
            <w:noProof/>
          </w:rPr>
        </w:r>
      </w:ins>
      <w:r>
        <w:rPr>
          <w:noProof/>
        </w:rPr>
        <w:fldChar w:fldCharType="separate"/>
      </w:r>
      <w:ins w:id="89" w:author="Petter Vang Brakalsvaalet [pev2]" w:date="2021-04-28T17:19:00Z">
        <w:r>
          <w:rPr>
            <w:noProof/>
          </w:rPr>
          <w:t>24</w:t>
        </w:r>
        <w:r>
          <w:rPr>
            <w:noProof/>
          </w:rPr>
          <w:fldChar w:fldCharType="end"/>
        </w:r>
      </w:ins>
    </w:p>
    <w:p w14:paraId="4A277B63" w14:textId="407313EA" w:rsidR="00B12FA9" w:rsidRDefault="00B12FA9">
      <w:pPr>
        <w:pStyle w:val="TOC1"/>
        <w:tabs>
          <w:tab w:val="left" w:pos="440"/>
          <w:tab w:val="right" w:leader="dot" w:pos="8290"/>
        </w:tabs>
        <w:rPr>
          <w:ins w:id="90" w:author="Petter Vang Brakalsvaalet [pev2]" w:date="2021-04-28T17:19:00Z"/>
          <w:rFonts w:asciiTheme="minorHAnsi" w:hAnsiTheme="minorHAnsi" w:cstheme="minorBidi"/>
          <w:b w:val="0"/>
          <w:bCs w:val="0"/>
          <w:caps w:val="0"/>
          <w:noProof/>
          <w:lang w:val="en-NO" w:eastAsia="en-GB"/>
        </w:rPr>
      </w:pPr>
      <w:ins w:id="91" w:author="Petter Vang Brakalsvaalet [pev2]" w:date="2021-04-28T17:19:00Z">
        <w:r w:rsidRPr="00CD5BE1">
          <w:rPr>
            <w:noProof/>
            <w:lang w:val="en-GB"/>
          </w:rPr>
          <w:t>3.</w:t>
        </w:r>
        <w:r>
          <w:rPr>
            <w:rFonts w:asciiTheme="minorHAnsi" w:hAnsiTheme="minorHAnsi" w:cstheme="minorBidi"/>
            <w:b w:val="0"/>
            <w:bCs w:val="0"/>
            <w:caps w:val="0"/>
            <w:noProof/>
            <w:lang w:val="en-NO" w:eastAsia="en-GB"/>
          </w:rPr>
          <w:tab/>
        </w:r>
        <w:r w:rsidRPr="00CD5BE1">
          <w:rPr>
            <w:noProof/>
            <w:lang w:val="en-GB"/>
          </w:rPr>
          <w:t>Implementation</w:t>
        </w:r>
        <w:r>
          <w:rPr>
            <w:noProof/>
          </w:rPr>
          <w:tab/>
        </w:r>
        <w:r>
          <w:rPr>
            <w:noProof/>
          </w:rPr>
          <w:fldChar w:fldCharType="begin"/>
        </w:r>
        <w:r>
          <w:rPr>
            <w:noProof/>
          </w:rPr>
          <w:instrText xml:space="preserve"> PAGEREF _Toc70522488 \h </w:instrText>
        </w:r>
        <w:r>
          <w:rPr>
            <w:noProof/>
          </w:rPr>
        </w:r>
      </w:ins>
      <w:r>
        <w:rPr>
          <w:noProof/>
        </w:rPr>
        <w:fldChar w:fldCharType="separate"/>
      </w:r>
      <w:ins w:id="92" w:author="Petter Vang Brakalsvaalet [pev2]" w:date="2021-04-28T17:19:00Z">
        <w:r>
          <w:rPr>
            <w:noProof/>
          </w:rPr>
          <w:t>26</w:t>
        </w:r>
        <w:r>
          <w:rPr>
            <w:noProof/>
          </w:rPr>
          <w:fldChar w:fldCharType="end"/>
        </w:r>
      </w:ins>
    </w:p>
    <w:p w14:paraId="67B57415" w14:textId="5856FADA" w:rsidR="00B12FA9" w:rsidRDefault="00B12FA9">
      <w:pPr>
        <w:pStyle w:val="TOC2"/>
        <w:tabs>
          <w:tab w:val="left" w:pos="660"/>
          <w:tab w:val="right" w:leader="dot" w:pos="8290"/>
        </w:tabs>
        <w:rPr>
          <w:ins w:id="93" w:author="Petter Vang Brakalsvaalet [pev2]" w:date="2021-04-28T17:19:00Z"/>
          <w:rFonts w:cstheme="minorBidi"/>
          <w:b w:val="0"/>
          <w:bCs w:val="0"/>
          <w:noProof/>
          <w:sz w:val="24"/>
          <w:szCs w:val="24"/>
          <w:lang w:val="en-NO" w:eastAsia="en-GB"/>
        </w:rPr>
      </w:pPr>
      <w:ins w:id="94" w:author="Petter Vang Brakalsvaalet [pev2]" w:date="2021-04-28T17:19:00Z">
        <w:r w:rsidRPr="00CD5BE1">
          <w:rPr>
            <w:noProof/>
            <w:lang w:val="en-GB"/>
          </w:rPr>
          <w:t>3.1.</w:t>
        </w:r>
        <w:r>
          <w:rPr>
            <w:rFonts w:cstheme="minorBidi"/>
            <w:b w:val="0"/>
            <w:bCs w:val="0"/>
            <w:noProof/>
            <w:sz w:val="24"/>
            <w:szCs w:val="24"/>
            <w:lang w:val="en-NO" w:eastAsia="en-GB"/>
          </w:rPr>
          <w:tab/>
        </w:r>
        <w:r w:rsidRPr="00CD5BE1">
          <w:rPr>
            <w:noProof/>
            <w:lang w:val="en-GB"/>
          </w:rPr>
          <w:t>Menu</w:t>
        </w:r>
        <w:r>
          <w:rPr>
            <w:noProof/>
          </w:rPr>
          <w:tab/>
        </w:r>
        <w:r>
          <w:rPr>
            <w:noProof/>
          </w:rPr>
          <w:fldChar w:fldCharType="begin"/>
        </w:r>
        <w:r>
          <w:rPr>
            <w:noProof/>
          </w:rPr>
          <w:instrText xml:space="preserve"> PAGEREF _Toc70522489 \h </w:instrText>
        </w:r>
        <w:r>
          <w:rPr>
            <w:noProof/>
          </w:rPr>
        </w:r>
      </w:ins>
      <w:r>
        <w:rPr>
          <w:noProof/>
        </w:rPr>
        <w:fldChar w:fldCharType="separate"/>
      </w:r>
      <w:ins w:id="95" w:author="Petter Vang Brakalsvaalet [pev2]" w:date="2021-04-28T17:19:00Z">
        <w:r>
          <w:rPr>
            <w:noProof/>
          </w:rPr>
          <w:t>26</w:t>
        </w:r>
        <w:r>
          <w:rPr>
            <w:noProof/>
          </w:rPr>
          <w:fldChar w:fldCharType="end"/>
        </w:r>
      </w:ins>
    </w:p>
    <w:p w14:paraId="373331C8" w14:textId="5FE90EF0" w:rsidR="00B12FA9" w:rsidRDefault="00B12FA9">
      <w:pPr>
        <w:pStyle w:val="TOC2"/>
        <w:tabs>
          <w:tab w:val="left" w:pos="660"/>
          <w:tab w:val="right" w:leader="dot" w:pos="8290"/>
        </w:tabs>
        <w:rPr>
          <w:ins w:id="96" w:author="Petter Vang Brakalsvaalet [pev2]" w:date="2021-04-28T17:19:00Z"/>
          <w:rFonts w:cstheme="minorBidi"/>
          <w:b w:val="0"/>
          <w:bCs w:val="0"/>
          <w:noProof/>
          <w:sz w:val="24"/>
          <w:szCs w:val="24"/>
          <w:lang w:val="en-NO" w:eastAsia="en-GB"/>
        </w:rPr>
      </w:pPr>
      <w:ins w:id="97" w:author="Petter Vang Brakalsvaalet [pev2]" w:date="2021-04-28T17:19:00Z">
        <w:r w:rsidRPr="00CD5BE1">
          <w:rPr>
            <w:noProof/>
            <w:lang w:val="en-GB"/>
          </w:rPr>
          <w:t>3.2.</w:t>
        </w:r>
        <w:r>
          <w:rPr>
            <w:rFonts w:cstheme="minorBidi"/>
            <w:b w:val="0"/>
            <w:bCs w:val="0"/>
            <w:noProof/>
            <w:sz w:val="24"/>
            <w:szCs w:val="24"/>
            <w:lang w:val="en-NO" w:eastAsia="en-GB"/>
          </w:rPr>
          <w:tab/>
        </w:r>
        <w:r w:rsidRPr="00CD5BE1">
          <w:rPr>
            <w:noProof/>
            <w:lang w:val="en-GB"/>
          </w:rPr>
          <w:t>Set-up</w:t>
        </w:r>
        <w:r>
          <w:rPr>
            <w:noProof/>
          </w:rPr>
          <w:tab/>
        </w:r>
        <w:r>
          <w:rPr>
            <w:noProof/>
          </w:rPr>
          <w:fldChar w:fldCharType="begin"/>
        </w:r>
        <w:r>
          <w:rPr>
            <w:noProof/>
          </w:rPr>
          <w:instrText xml:space="preserve"> PAGEREF _Toc70522490 \h </w:instrText>
        </w:r>
        <w:r>
          <w:rPr>
            <w:noProof/>
          </w:rPr>
        </w:r>
      </w:ins>
      <w:r>
        <w:rPr>
          <w:noProof/>
        </w:rPr>
        <w:fldChar w:fldCharType="separate"/>
      </w:r>
      <w:ins w:id="98" w:author="Petter Vang Brakalsvaalet [pev2]" w:date="2021-04-28T17:19:00Z">
        <w:r>
          <w:rPr>
            <w:noProof/>
          </w:rPr>
          <w:t>26</w:t>
        </w:r>
        <w:r>
          <w:rPr>
            <w:noProof/>
          </w:rPr>
          <w:fldChar w:fldCharType="end"/>
        </w:r>
      </w:ins>
    </w:p>
    <w:p w14:paraId="42098B91" w14:textId="3D5E6A53" w:rsidR="00B12FA9" w:rsidRDefault="00B12FA9">
      <w:pPr>
        <w:pStyle w:val="TOC2"/>
        <w:tabs>
          <w:tab w:val="left" w:pos="660"/>
          <w:tab w:val="right" w:leader="dot" w:pos="8290"/>
        </w:tabs>
        <w:rPr>
          <w:ins w:id="99" w:author="Petter Vang Brakalsvaalet [pev2]" w:date="2021-04-28T17:19:00Z"/>
          <w:rFonts w:cstheme="minorBidi"/>
          <w:b w:val="0"/>
          <w:bCs w:val="0"/>
          <w:noProof/>
          <w:sz w:val="24"/>
          <w:szCs w:val="24"/>
          <w:lang w:val="en-NO" w:eastAsia="en-GB"/>
        </w:rPr>
      </w:pPr>
      <w:ins w:id="100" w:author="Petter Vang Brakalsvaalet [pev2]" w:date="2021-04-28T17:19:00Z">
        <w:r w:rsidRPr="00CD5BE1">
          <w:rPr>
            <w:noProof/>
            <w:lang w:val="en-GB"/>
          </w:rPr>
          <w:t>3.3.</w:t>
        </w:r>
        <w:r>
          <w:rPr>
            <w:rFonts w:cstheme="minorBidi"/>
            <w:b w:val="0"/>
            <w:bCs w:val="0"/>
            <w:noProof/>
            <w:sz w:val="24"/>
            <w:szCs w:val="24"/>
            <w:lang w:val="en-NO" w:eastAsia="en-GB"/>
          </w:rPr>
          <w:tab/>
        </w:r>
        <w:r w:rsidRPr="00CD5BE1">
          <w:rPr>
            <w:noProof/>
            <w:lang w:val="en-GB"/>
          </w:rPr>
          <w:t>Game</w:t>
        </w:r>
        <w:r>
          <w:rPr>
            <w:noProof/>
          </w:rPr>
          <w:tab/>
        </w:r>
        <w:r>
          <w:rPr>
            <w:noProof/>
          </w:rPr>
          <w:fldChar w:fldCharType="begin"/>
        </w:r>
        <w:r>
          <w:rPr>
            <w:noProof/>
          </w:rPr>
          <w:instrText xml:space="preserve"> PAGEREF _Toc70522491 \h </w:instrText>
        </w:r>
        <w:r>
          <w:rPr>
            <w:noProof/>
          </w:rPr>
        </w:r>
      </w:ins>
      <w:r>
        <w:rPr>
          <w:noProof/>
        </w:rPr>
        <w:fldChar w:fldCharType="separate"/>
      </w:r>
      <w:ins w:id="101" w:author="Petter Vang Brakalsvaalet [pev2]" w:date="2021-04-28T17:19:00Z">
        <w:r>
          <w:rPr>
            <w:noProof/>
          </w:rPr>
          <w:t>26</w:t>
        </w:r>
        <w:r>
          <w:rPr>
            <w:noProof/>
          </w:rPr>
          <w:fldChar w:fldCharType="end"/>
        </w:r>
      </w:ins>
    </w:p>
    <w:p w14:paraId="033BFF37" w14:textId="32BAA606" w:rsidR="00B12FA9" w:rsidRDefault="00B12FA9">
      <w:pPr>
        <w:pStyle w:val="TOC2"/>
        <w:tabs>
          <w:tab w:val="left" w:pos="660"/>
          <w:tab w:val="right" w:leader="dot" w:pos="8290"/>
        </w:tabs>
        <w:rPr>
          <w:ins w:id="102" w:author="Petter Vang Brakalsvaalet [pev2]" w:date="2021-04-28T17:19:00Z"/>
          <w:rFonts w:cstheme="minorBidi"/>
          <w:b w:val="0"/>
          <w:bCs w:val="0"/>
          <w:noProof/>
          <w:sz w:val="24"/>
          <w:szCs w:val="24"/>
          <w:lang w:val="en-NO" w:eastAsia="en-GB"/>
        </w:rPr>
      </w:pPr>
      <w:ins w:id="103" w:author="Petter Vang Brakalsvaalet [pev2]" w:date="2021-04-28T17:19:00Z">
        <w:r w:rsidRPr="00CD5BE1">
          <w:rPr>
            <w:noProof/>
            <w:lang w:val="en-GB"/>
          </w:rPr>
          <w:t>3.4.</w:t>
        </w:r>
        <w:r>
          <w:rPr>
            <w:rFonts w:cstheme="minorBidi"/>
            <w:b w:val="0"/>
            <w:bCs w:val="0"/>
            <w:noProof/>
            <w:sz w:val="24"/>
            <w:szCs w:val="24"/>
            <w:lang w:val="en-NO" w:eastAsia="en-GB"/>
          </w:rPr>
          <w:tab/>
        </w:r>
        <w:r w:rsidRPr="00CD5BE1">
          <w:rPr>
            <w:noProof/>
            <w:lang w:val="en-GB"/>
          </w:rPr>
          <w:t>Help</w:t>
        </w:r>
        <w:r>
          <w:rPr>
            <w:noProof/>
          </w:rPr>
          <w:tab/>
        </w:r>
        <w:r>
          <w:rPr>
            <w:noProof/>
          </w:rPr>
          <w:fldChar w:fldCharType="begin"/>
        </w:r>
        <w:r>
          <w:rPr>
            <w:noProof/>
          </w:rPr>
          <w:instrText xml:space="preserve"> PAGEREF _Toc70522492 \h </w:instrText>
        </w:r>
        <w:r>
          <w:rPr>
            <w:noProof/>
          </w:rPr>
        </w:r>
      </w:ins>
      <w:r>
        <w:rPr>
          <w:noProof/>
        </w:rPr>
        <w:fldChar w:fldCharType="separate"/>
      </w:r>
      <w:ins w:id="104" w:author="Petter Vang Brakalsvaalet [pev2]" w:date="2021-04-28T17:19:00Z">
        <w:r>
          <w:rPr>
            <w:noProof/>
          </w:rPr>
          <w:t>26</w:t>
        </w:r>
        <w:r>
          <w:rPr>
            <w:noProof/>
          </w:rPr>
          <w:fldChar w:fldCharType="end"/>
        </w:r>
      </w:ins>
    </w:p>
    <w:p w14:paraId="2FBA83AC" w14:textId="11142E59" w:rsidR="00B12FA9" w:rsidRDefault="00B12FA9">
      <w:pPr>
        <w:pStyle w:val="TOC2"/>
        <w:tabs>
          <w:tab w:val="left" w:pos="660"/>
          <w:tab w:val="right" w:leader="dot" w:pos="8290"/>
        </w:tabs>
        <w:rPr>
          <w:ins w:id="105" w:author="Petter Vang Brakalsvaalet [pev2]" w:date="2021-04-28T17:19:00Z"/>
          <w:rFonts w:cstheme="minorBidi"/>
          <w:b w:val="0"/>
          <w:bCs w:val="0"/>
          <w:noProof/>
          <w:sz w:val="24"/>
          <w:szCs w:val="24"/>
          <w:lang w:val="en-NO" w:eastAsia="en-GB"/>
        </w:rPr>
      </w:pPr>
      <w:ins w:id="106" w:author="Petter Vang Brakalsvaalet [pev2]" w:date="2021-04-28T17:19:00Z">
        <w:r w:rsidRPr="00CD5BE1">
          <w:rPr>
            <w:noProof/>
            <w:lang w:val="en-GB"/>
          </w:rPr>
          <w:t>3.5.</w:t>
        </w:r>
        <w:r>
          <w:rPr>
            <w:rFonts w:cstheme="minorBidi"/>
            <w:b w:val="0"/>
            <w:bCs w:val="0"/>
            <w:noProof/>
            <w:sz w:val="24"/>
            <w:szCs w:val="24"/>
            <w:lang w:val="en-NO" w:eastAsia="en-GB"/>
          </w:rPr>
          <w:tab/>
        </w:r>
        <w:r w:rsidRPr="00CD5BE1">
          <w:rPr>
            <w:noProof/>
            <w:lang w:val="en-GB"/>
          </w:rPr>
          <w:t>Bugs</w:t>
        </w:r>
        <w:r>
          <w:rPr>
            <w:noProof/>
          </w:rPr>
          <w:tab/>
        </w:r>
        <w:r>
          <w:rPr>
            <w:noProof/>
          </w:rPr>
          <w:fldChar w:fldCharType="begin"/>
        </w:r>
        <w:r>
          <w:rPr>
            <w:noProof/>
          </w:rPr>
          <w:instrText xml:space="preserve"> PAGEREF _Toc70522493 \h </w:instrText>
        </w:r>
        <w:r>
          <w:rPr>
            <w:noProof/>
          </w:rPr>
        </w:r>
      </w:ins>
      <w:r>
        <w:rPr>
          <w:noProof/>
        </w:rPr>
        <w:fldChar w:fldCharType="separate"/>
      </w:r>
      <w:ins w:id="107" w:author="Petter Vang Brakalsvaalet [pev2]" w:date="2021-04-28T17:19:00Z">
        <w:r>
          <w:rPr>
            <w:noProof/>
          </w:rPr>
          <w:t>26</w:t>
        </w:r>
        <w:r>
          <w:rPr>
            <w:noProof/>
          </w:rPr>
          <w:fldChar w:fldCharType="end"/>
        </w:r>
      </w:ins>
    </w:p>
    <w:p w14:paraId="215A3B26" w14:textId="399B4D1A" w:rsidR="00B12FA9" w:rsidRDefault="00B12FA9">
      <w:pPr>
        <w:pStyle w:val="TOC3"/>
        <w:tabs>
          <w:tab w:val="left" w:pos="1100"/>
          <w:tab w:val="right" w:leader="dot" w:pos="8290"/>
        </w:tabs>
        <w:rPr>
          <w:ins w:id="108" w:author="Petter Vang Brakalsvaalet [pev2]" w:date="2021-04-28T17:19:00Z"/>
          <w:rFonts w:cstheme="minorBidi"/>
          <w:noProof/>
          <w:sz w:val="24"/>
          <w:szCs w:val="24"/>
          <w:lang w:val="en-NO" w:eastAsia="en-GB"/>
        </w:rPr>
      </w:pPr>
      <w:ins w:id="109" w:author="Petter Vang Brakalsvaalet [pev2]" w:date="2021-04-28T17:19:00Z">
        <w:r w:rsidRPr="00CD5BE1">
          <w:rPr>
            <w:noProof/>
            <w:lang w:val="en-GB"/>
          </w:rPr>
          <w:t>3.5.1.</w:t>
        </w:r>
        <w:r>
          <w:rPr>
            <w:rFonts w:cstheme="minorBidi"/>
            <w:noProof/>
            <w:sz w:val="24"/>
            <w:szCs w:val="24"/>
            <w:lang w:val="en-NO" w:eastAsia="en-GB"/>
          </w:rPr>
          <w:tab/>
        </w:r>
        <w:r>
          <w:rPr>
            <w:noProof/>
          </w:rPr>
          <w:t>SetUp</w:t>
        </w:r>
        <w:r>
          <w:rPr>
            <w:noProof/>
          </w:rPr>
          <w:tab/>
        </w:r>
        <w:r>
          <w:rPr>
            <w:noProof/>
          </w:rPr>
          <w:fldChar w:fldCharType="begin"/>
        </w:r>
        <w:r>
          <w:rPr>
            <w:noProof/>
          </w:rPr>
          <w:instrText xml:space="preserve"> PAGEREF _Toc70522494 \h </w:instrText>
        </w:r>
        <w:r>
          <w:rPr>
            <w:noProof/>
          </w:rPr>
        </w:r>
      </w:ins>
      <w:r>
        <w:rPr>
          <w:noProof/>
        </w:rPr>
        <w:fldChar w:fldCharType="separate"/>
      </w:r>
      <w:ins w:id="110" w:author="Petter Vang Brakalsvaalet [pev2]" w:date="2021-04-28T17:19:00Z">
        <w:r>
          <w:rPr>
            <w:noProof/>
          </w:rPr>
          <w:t>26</w:t>
        </w:r>
        <w:r>
          <w:rPr>
            <w:noProof/>
          </w:rPr>
          <w:fldChar w:fldCharType="end"/>
        </w:r>
      </w:ins>
    </w:p>
    <w:p w14:paraId="1D9BED3C" w14:textId="169ABA79" w:rsidR="00B12FA9" w:rsidRDefault="00B12FA9">
      <w:pPr>
        <w:pStyle w:val="TOC3"/>
        <w:tabs>
          <w:tab w:val="left" w:pos="1100"/>
          <w:tab w:val="right" w:leader="dot" w:pos="8290"/>
        </w:tabs>
        <w:rPr>
          <w:ins w:id="111" w:author="Petter Vang Brakalsvaalet [pev2]" w:date="2021-04-28T17:19:00Z"/>
          <w:rFonts w:cstheme="minorBidi"/>
          <w:noProof/>
          <w:sz w:val="24"/>
          <w:szCs w:val="24"/>
          <w:lang w:val="en-NO" w:eastAsia="en-GB"/>
        </w:rPr>
      </w:pPr>
      <w:ins w:id="112" w:author="Petter Vang Brakalsvaalet [pev2]" w:date="2021-04-28T17:19:00Z">
        <w:r w:rsidRPr="00CD5BE1">
          <w:rPr>
            <w:noProof/>
            <w:lang w:val="en-GB"/>
          </w:rPr>
          <w:t>3.5.2.</w:t>
        </w:r>
        <w:r>
          <w:rPr>
            <w:rFonts w:cstheme="minorBidi"/>
            <w:noProof/>
            <w:sz w:val="24"/>
            <w:szCs w:val="24"/>
            <w:lang w:val="en-NO" w:eastAsia="en-GB"/>
          </w:rPr>
          <w:tab/>
        </w:r>
        <w:r w:rsidRPr="00CD5BE1">
          <w:rPr>
            <w:noProof/>
            <w:lang w:val="en-GB"/>
          </w:rPr>
          <w:t>Game</w:t>
        </w:r>
        <w:r>
          <w:rPr>
            <w:noProof/>
          </w:rPr>
          <w:tab/>
        </w:r>
        <w:r>
          <w:rPr>
            <w:noProof/>
          </w:rPr>
          <w:fldChar w:fldCharType="begin"/>
        </w:r>
        <w:r>
          <w:rPr>
            <w:noProof/>
          </w:rPr>
          <w:instrText xml:space="preserve"> PAGEREF _Toc70522495 \h </w:instrText>
        </w:r>
        <w:r>
          <w:rPr>
            <w:noProof/>
          </w:rPr>
        </w:r>
      </w:ins>
      <w:r>
        <w:rPr>
          <w:noProof/>
        </w:rPr>
        <w:fldChar w:fldCharType="separate"/>
      </w:r>
      <w:ins w:id="113" w:author="Petter Vang Brakalsvaalet [pev2]" w:date="2021-04-28T17:19:00Z">
        <w:r>
          <w:rPr>
            <w:noProof/>
          </w:rPr>
          <w:t>26</w:t>
        </w:r>
        <w:r>
          <w:rPr>
            <w:noProof/>
          </w:rPr>
          <w:fldChar w:fldCharType="end"/>
        </w:r>
      </w:ins>
    </w:p>
    <w:p w14:paraId="01E8D4C4" w14:textId="18B35565" w:rsidR="00B12FA9" w:rsidRDefault="00B12FA9">
      <w:pPr>
        <w:pStyle w:val="TOC1"/>
        <w:tabs>
          <w:tab w:val="left" w:pos="440"/>
          <w:tab w:val="right" w:leader="dot" w:pos="8290"/>
        </w:tabs>
        <w:rPr>
          <w:ins w:id="114" w:author="Petter Vang Brakalsvaalet [pev2]" w:date="2021-04-28T17:19:00Z"/>
          <w:rFonts w:asciiTheme="minorHAnsi" w:hAnsiTheme="minorHAnsi" w:cstheme="minorBidi"/>
          <w:b w:val="0"/>
          <w:bCs w:val="0"/>
          <w:caps w:val="0"/>
          <w:noProof/>
          <w:lang w:val="en-NO" w:eastAsia="en-GB"/>
        </w:rPr>
      </w:pPr>
      <w:ins w:id="115" w:author="Petter Vang Brakalsvaalet [pev2]" w:date="2021-04-28T17:19:00Z">
        <w:r w:rsidRPr="00CD5BE1">
          <w:rPr>
            <w:noProof/>
            <w:lang w:val="en-GB"/>
          </w:rPr>
          <w:lastRenderedPageBreak/>
          <w:t>4.</w:t>
        </w:r>
        <w:r>
          <w:rPr>
            <w:rFonts w:asciiTheme="minorHAnsi" w:hAnsiTheme="minorHAnsi" w:cstheme="minorBidi"/>
            <w:b w:val="0"/>
            <w:bCs w:val="0"/>
            <w:caps w:val="0"/>
            <w:noProof/>
            <w:lang w:val="en-NO" w:eastAsia="en-GB"/>
          </w:rPr>
          <w:tab/>
        </w:r>
        <w:r w:rsidRPr="00CD5BE1">
          <w:rPr>
            <w:noProof/>
            <w:lang w:val="en-GB"/>
          </w:rPr>
          <w:t>Testing</w:t>
        </w:r>
        <w:r>
          <w:rPr>
            <w:noProof/>
          </w:rPr>
          <w:tab/>
        </w:r>
        <w:r>
          <w:rPr>
            <w:noProof/>
          </w:rPr>
          <w:fldChar w:fldCharType="begin"/>
        </w:r>
        <w:r>
          <w:rPr>
            <w:noProof/>
          </w:rPr>
          <w:instrText xml:space="preserve"> PAGEREF _Toc70522496 \h </w:instrText>
        </w:r>
        <w:r>
          <w:rPr>
            <w:noProof/>
          </w:rPr>
        </w:r>
      </w:ins>
      <w:r>
        <w:rPr>
          <w:noProof/>
        </w:rPr>
        <w:fldChar w:fldCharType="separate"/>
      </w:r>
      <w:ins w:id="116" w:author="Petter Vang Brakalsvaalet [pev2]" w:date="2021-04-28T17:19:00Z">
        <w:r>
          <w:rPr>
            <w:noProof/>
          </w:rPr>
          <w:t>27</w:t>
        </w:r>
        <w:r>
          <w:rPr>
            <w:noProof/>
          </w:rPr>
          <w:fldChar w:fldCharType="end"/>
        </w:r>
      </w:ins>
    </w:p>
    <w:p w14:paraId="5C371EFF" w14:textId="77035466" w:rsidR="00B12FA9" w:rsidRDefault="00B12FA9">
      <w:pPr>
        <w:pStyle w:val="TOC2"/>
        <w:tabs>
          <w:tab w:val="left" w:pos="660"/>
          <w:tab w:val="right" w:leader="dot" w:pos="8290"/>
        </w:tabs>
        <w:rPr>
          <w:ins w:id="117" w:author="Petter Vang Brakalsvaalet [pev2]" w:date="2021-04-28T17:19:00Z"/>
          <w:rFonts w:cstheme="minorBidi"/>
          <w:b w:val="0"/>
          <w:bCs w:val="0"/>
          <w:noProof/>
          <w:sz w:val="24"/>
          <w:szCs w:val="24"/>
          <w:lang w:val="en-NO" w:eastAsia="en-GB"/>
        </w:rPr>
      </w:pPr>
      <w:ins w:id="118" w:author="Petter Vang Brakalsvaalet [pev2]" w:date="2021-04-28T17:19:00Z">
        <w:r w:rsidRPr="00CD5BE1">
          <w:rPr>
            <w:rFonts w:cstheme="majorHAnsi"/>
            <w:noProof/>
            <w:lang w:val="en-GB"/>
          </w:rPr>
          <w:t>4.1.</w:t>
        </w:r>
        <w:r>
          <w:rPr>
            <w:rFonts w:cstheme="minorBidi"/>
            <w:b w:val="0"/>
            <w:bCs w:val="0"/>
            <w:noProof/>
            <w:sz w:val="24"/>
            <w:szCs w:val="24"/>
            <w:lang w:val="en-NO" w:eastAsia="en-GB"/>
          </w:rPr>
          <w:tab/>
        </w:r>
        <w:r w:rsidRPr="00CD5BE1">
          <w:rPr>
            <w:rFonts w:cstheme="majorHAnsi"/>
            <w:noProof/>
            <w:lang w:val="en-GB"/>
          </w:rPr>
          <w:t>Overall Approach to Testing</w:t>
        </w:r>
        <w:r>
          <w:rPr>
            <w:noProof/>
          </w:rPr>
          <w:tab/>
        </w:r>
        <w:r>
          <w:rPr>
            <w:noProof/>
          </w:rPr>
          <w:fldChar w:fldCharType="begin"/>
        </w:r>
        <w:r>
          <w:rPr>
            <w:noProof/>
          </w:rPr>
          <w:instrText xml:space="preserve"> PAGEREF _Toc70522497 \h </w:instrText>
        </w:r>
        <w:r>
          <w:rPr>
            <w:noProof/>
          </w:rPr>
        </w:r>
      </w:ins>
      <w:r>
        <w:rPr>
          <w:noProof/>
        </w:rPr>
        <w:fldChar w:fldCharType="separate"/>
      </w:r>
      <w:ins w:id="119" w:author="Petter Vang Brakalsvaalet [pev2]" w:date="2021-04-28T17:19:00Z">
        <w:r>
          <w:rPr>
            <w:noProof/>
          </w:rPr>
          <w:t>27</w:t>
        </w:r>
        <w:r>
          <w:rPr>
            <w:noProof/>
          </w:rPr>
          <w:fldChar w:fldCharType="end"/>
        </w:r>
      </w:ins>
    </w:p>
    <w:p w14:paraId="49ACF488" w14:textId="3E364962" w:rsidR="00B12FA9" w:rsidRDefault="00B12FA9">
      <w:pPr>
        <w:pStyle w:val="TOC2"/>
        <w:tabs>
          <w:tab w:val="left" w:pos="660"/>
          <w:tab w:val="right" w:leader="dot" w:pos="8290"/>
        </w:tabs>
        <w:rPr>
          <w:ins w:id="120" w:author="Petter Vang Brakalsvaalet [pev2]" w:date="2021-04-28T17:19:00Z"/>
          <w:rFonts w:cstheme="minorBidi"/>
          <w:b w:val="0"/>
          <w:bCs w:val="0"/>
          <w:noProof/>
          <w:sz w:val="24"/>
          <w:szCs w:val="24"/>
          <w:lang w:val="en-NO" w:eastAsia="en-GB"/>
        </w:rPr>
      </w:pPr>
      <w:ins w:id="121" w:author="Petter Vang Brakalsvaalet [pev2]" w:date="2021-04-28T17:19:00Z">
        <w:r w:rsidRPr="00CD5BE1">
          <w:rPr>
            <w:rFonts w:cstheme="majorHAnsi"/>
            <w:noProof/>
            <w:lang w:val="en-GB"/>
          </w:rPr>
          <w:t>4.2.</w:t>
        </w:r>
        <w:r>
          <w:rPr>
            <w:rFonts w:cstheme="minorBidi"/>
            <w:b w:val="0"/>
            <w:bCs w:val="0"/>
            <w:noProof/>
            <w:sz w:val="24"/>
            <w:szCs w:val="24"/>
            <w:lang w:val="en-NO" w:eastAsia="en-GB"/>
          </w:rPr>
          <w:tab/>
        </w:r>
        <w:r w:rsidRPr="00CD5BE1">
          <w:rPr>
            <w:rFonts w:cstheme="majorHAnsi"/>
            <w:noProof/>
            <w:lang w:val="en-GB"/>
          </w:rPr>
          <w:t>Automated Testing</w:t>
        </w:r>
        <w:r>
          <w:rPr>
            <w:noProof/>
          </w:rPr>
          <w:tab/>
        </w:r>
        <w:r>
          <w:rPr>
            <w:noProof/>
          </w:rPr>
          <w:fldChar w:fldCharType="begin"/>
        </w:r>
        <w:r>
          <w:rPr>
            <w:noProof/>
          </w:rPr>
          <w:instrText xml:space="preserve"> PAGEREF _Toc70522498 \h </w:instrText>
        </w:r>
        <w:r>
          <w:rPr>
            <w:noProof/>
          </w:rPr>
        </w:r>
      </w:ins>
      <w:r>
        <w:rPr>
          <w:noProof/>
        </w:rPr>
        <w:fldChar w:fldCharType="separate"/>
      </w:r>
      <w:ins w:id="122" w:author="Petter Vang Brakalsvaalet [pev2]" w:date="2021-04-28T17:19:00Z">
        <w:r>
          <w:rPr>
            <w:noProof/>
          </w:rPr>
          <w:t>27</w:t>
        </w:r>
        <w:r>
          <w:rPr>
            <w:noProof/>
          </w:rPr>
          <w:fldChar w:fldCharType="end"/>
        </w:r>
      </w:ins>
    </w:p>
    <w:p w14:paraId="0B2DD25C" w14:textId="17C69412" w:rsidR="00B12FA9" w:rsidRDefault="00B12FA9">
      <w:pPr>
        <w:pStyle w:val="TOC3"/>
        <w:tabs>
          <w:tab w:val="left" w:pos="1100"/>
          <w:tab w:val="right" w:leader="dot" w:pos="8290"/>
        </w:tabs>
        <w:rPr>
          <w:ins w:id="123" w:author="Petter Vang Brakalsvaalet [pev2]" w:date="2021-04-28T17:19:00Z"/>
          <w:rFonts w:cstheme="minorBidi"/>
          <w:noProof/>
          <w:sz w:val="24"/>
          <w:szCs w:val="24"/>
          <w:lang w:val="en-NO" w:eastAsia="en-GB"/>
        </w:rPr>
      </w:pPr>
      <w:ins w:id="124" w:author="Petter Vang Brakalsvaalet [pev2]" w:date="2021-04-28T17:19:00Z">
        <w:r w:rsidRPr="00CD5BE1">
          <w:rPr>
            <w:noProof/>
            <w:lang w:val="en-GB"/>
          </w:rPr>
          <w:t>4.2.1.</w:t>
        </w:r>
        <w:r>
          <w:rPr>
            <w:rFonts w:cstheme="minorBidi"/>
            <w:noProof/>
            <w:sz w:val="24"/>
            <w:szCs w:val="24"/>
            <w:lang w:val="en-NO" w:eastAsia="en-GB"/>
          </w:rPr>
          <w:tab/>
        </w:r>
        <w:r w:rsidRPr="00CD5BE1">
          <w:rPr>
            <w:noProof/>
            <w:lang w:val="en-GB"/>
          </w:rPr>
          <w:t>MainMenu</w:t>
        </w:r>
        <w:r>
          <w:rPr>
            <w:noProof/>
          </w:rPr>
          <w:tab/>
        </w:r>
        <w:r>
          <w:rPr>
            <w:noProof/>
          </w:rPr>
          <w:fldChar w:fldCharType="begin"/>
        </w:r>
        <w:r>
          <w:rPr>
            <w:noProof/>
          </w:rPr>
          <w:instrText xml:space="preserve"> PAGEREF _Toc70522499 \h </w:instrText>
        </w:r>
        <w:r>
          <w:rPr>
            <w:noProof/>
          </w:rPr>
        </w:r>
      </w:ins>
      <w:r>
        <w:rPr>
          <w:noProof/>
        </w:rPr>
        <w:fldChar w:fldCharType="separate"/>
      </w:r>
      <w:ins w:id="125" w:author="Petter Vang Brakalsvaalet [pev2]" w:date="2021-04-28T17:19:00Z">
        <w:r>
          <w:rPr>
            <w:noProof/>
          </w:rPr>
          <w:t>27</w:t>
        </w:r>
        <w:r>
          <w:rPr>
            <w:noProof/>
          </w:rPr>
          <w:fldChar w:fldCharType="end"/>
        </w:r>
      </w:ins>
    </w:p>
    <w:p w14:paraId="77EBDBCD" w14:textId="63A31C36" w:rsidR="00B12FA9" w:rsidRDefault="00B12FA9">
      <w:pPr>
        <w:pStyle w:val="TOC3"/>
        <w:tabs>
          <w:tab w:val="left" w:pos="1100"/>
          <w:tab w:val="right" w:leader="dot" w:pos="8290"/>
        </w:tabs>
        <w:rPr>
          <w:ins w:id="126" w:author="Petter Vang Brakalsvaalet [pev2]" w:date="2021-04-28T17:19:00Z"/>
          <w:rFonts w:cstheme="minorBidi"/>
          <w:noProof/>
          <w:sz w:val="24"/>
          <w:szCs w:val="24"/>
          <w:lang w:val="en-NO" w:eastAsia="en-GB"/>
        </w:rPr>
      </w:pPr>
      <w:ins w:id="127" w:author="Petter Vang Brakalsvaalet [pev2]" w:date="2021-04-28T17:19:00Z">
        <w:r w:rsidRPr="00CD5BE1">
          <w:rPr>
            <w:noProof/>
            <w:lang w:val="en-GB"/>
          </w:rPr>
          <w:t>4.2.2.</w:t>
        </w:r>
        <w:r>
          <w:rPr>
            <w:rFonts w:cstheme="minorBidi"/>
            <w:noProof/>
            <w:sz w:val="24"/>
            <w:szCs w:val="24"/>
            <w:lang w:val="en-NO" w:eastAsia="en-GB"/>
          </w:rPr>
          <w:tab/>
        </w:r>
        <w:r w:rsidRPr="00CD5BE1">
          <w:rPr>
            <w:noProof/>
            <w:lang w:val="en-GB"/>
          </w:rPr>
          <w:t>Help</w:t>
        </w:r>
        <w:r>
          <w:rPr>
            <w:noProof/>
          </w:rPr>
          <w:tab/>
        </w:r>
        <w:r>
          <w:rPr>
            <w:noProof/>
          </w:rPr>
          <w:fldChar w:fldCharType="begin"/>
        </w:r>
        <w:r>
          <w:rPr>
            <w:noProof/>
          </w:rPr>
          <w:instrText xml:space="preserve"> PAGEREF _Toc70522500 \h </w:instrText>
        </w:r>
        <w:r>
          <w:rPr>
            <w:noProof/>
          </w:rPr>
        </w:r>
      </w:ins>
      <w:r>
        <w:rPr>
          <w:noProof/>
        </w:rPr>
        <w:fldChar w:fldCharType="separate"/>
      </w:r>
      <w:ins w:id="128" w:author="Petter Vang Brakalsvaalet [pev2]" w:date="2021-04-28T17:19:00Z">
        <w:r>
          <w:rPr>
            <w:noProof/>
          </w:rPr>
          <w:t>27</w:t>
        </w:r>
        <w:r>
          <w:rPr>
            <w:noProof/>
          </w:rPr>
          <w:fldChar w:fldCharType="end"/>
        </w:r>
      </w:ins>
    </w:p>
    <w:p w14:paraId="2E5C3325" w14:textId="4F70E285" w:rsidR="00B12FA9" w:rsidRDefault="00B12FA9">
      <w:pPr>
        <w:pStyle w:val="TOC3"/>
        <w:tabs>
          <w:tab w:val="left" w:pos="1100"/>
          <w:tab w:val="right" w:leader="dot" w:pos="8290"/>
        </w:tabs>
        <w:rPr>
          <w:ins w:id="129" w:author="Petter Vang Brakalsvaalet [pev2]" w:date="2021-04-28T17:19:00Z"/>
          <w:rFonts w:cstheme="minorBidi"/>
          <w:noProof/>
          <w:sz w:val="24"/>
          <w:szCs w:val="24"/>
          <w:lang w:val="en-NO" w:eastAsia="en-GB"/>
        </w:rPr>
      </w:pPr>
      <w:ins w:id="130" w:author="Petter Vang Brakalsvaalet [pev2]" w:date="2021-04-28T17:19:00Z">
        <w:r w:rsidRPr="00CD5BE1">
          <w:rPr>
            <w:noProof/>
            <w:lang w:val="en-GB"/>
          </w:rPr>
          <w:t>4.2.3.</w:t>
        </w:r>
        <w:r>
          <w:rPr>
            <w:rFonts w:cstheme="minorBidi"/>
            <w:noProof/>
            <w:sz w:val="24"/>
            <w:szCs w:val="24"/>
            <w:lang w:val="en-NO" w:eastAsia="en-GB"/>
          </w:rPr>
          <w:tab/>
        </w:r>
        <w:r w:rsidRPr="00CD5BE1">
          <w:rPr>
            <w:noProof/>
            <w:lang w:val="en-GB"/>
          </w:rPr>
          <w:t>SetUp</w:t>
        </w:r>
        <w:r>
          <w:rPr>
            <w:noProof/>
          </w:rPr>
          <w:tab/>
        </w:r>
        <w:r>
          <w:rPr>
            <w:noProof/>
          </w:rPr>
          <w:fldChar w:fldCharType="begin"/>
        </w:r>
        <w:r>
          <w:rPr>
            <w:noProof/>
          </w:rPr>
          <w:instrText xml:space="preserve"> PAGEREF _Toc70522501 \h </w:instrText>
        </w:r>
        <w:r>
          <w:rPr>
            <w:noProof/>
          </w:rPr>
        </w:r>
      </w:ins>
      <w:r>
        <w:rPr>
          <w:noProof/>
        </w:rPr>
        <w:fldChar w:fldCharType="separate"/>
      </w:r>
      <w:ins w:id="131" w:author="Petter Vang Brakalsvaalet [pev2]" w:date="2021-04-28T17:19:00Z">
        <w:r>
          <w:rPr>
            <w:noProof/>
          </w:rPr>
          <w:t>29</w:t>
        </w:r>
        <w:r>
          <w:rPr>
            <w:noProof/>
          </w:rPr>
          <w:fldChar w:fldCharType="end"/>
        </w:r>
      </w:ins>
    </w:p>
    <w:p w14:paraId="2222ED08" w14:textId="0211AC23" w:rsidR="00B12FA9" w:rsidRDefault="00B12FA9">
      <w:pPr>
        <w:pStyle w:val="TOC2"/>
        <w:tabs>
          <w:tab w:val="left" w:pos="660"/>
          <w:tab w:val="right" w:leader="dot" w:pos="8290"/>
        </w:tabs>
        <w:rPr>
          <w:ins w:id="132" w:author="Petter Vang Brakalsvaalet [pev2]" w:date="2021-04-28T17:19:00Z"/>
          <w:rFonts w:cstheme="minorBidi"/>
          <w:b w:val="0"/>
          <w:bCs w:val="0"/>
          <w:noProof/>
          <w:sz w:val="24"/>
          <w:szCs w:val="24"/>
          <w:lang w:val="en-NO" w:eastAsia="en-GB"/>
        </w:rPr>
      </w:pPr>
      <w:ins w:id="133" w:author="Petter Vang Brakalsvaalet [pev2]" w:date="2021-04-28T17:19:00Z">
        <w:r w:rsidRPr="00CD5BE1">
          <w:rPr>
            <w:rFonts w:cstheme="majorHAnsi"/>
            <w:noProof/>
            <w:lang w:val="en-GB"/>
          </w:rPr>
          <w:t>4.3.</w:t>
        </w:r>
        <w:r>
          <w:rPr>
            <w:rFonts w:cstheme="minorBidi"/>
            <w:b w:val="0"/>
            <w:bCs w:val="0"/>
            <w:noProof/>
            <w:sz w:val="24"/>
            <w:szCs w:val="24"/>
            <w:lang w:val="en-NO" w:eastAsia="en-GB"/>
          </w:rPr>
          <w:tab/>
        </w:r>
        <w:r w:rsidRPr="00CD5BE1">
          <w:rPr>
            <w:rFonts w:cstheme="majorHAnsi"/>
            <w:noProof/>
            <w:lang w:val="en-GB"/>
          </w:rPr>
          <w:t>Manual Testing</w:t>
        </w:r>
        <w:r>
          <w:rPr>
            <w:noProof/>
          </w:rPr>
          <w:tab/>
        </w:r>
        <w:r>
          <w:rPr>
            <w:noProof/>
          </w:rPr>
          <w:fldChar w:fldCharType="begin"/>
        </w:r>
        <w:r>
          <w:rPr>
            <w:noProof/>
          </w:rPr>
          <w:instrText xml:space="preserve"> PAGEREF _Toc70522502 \h </w:instrText>
        </w:r>
        <w:r>
          <w:rPr>
            <w:noProof/>
          </w:rPr>
        </w:r>
      </w:ins>
      <w:r>
        <w:rPr>
          <w:noProof/>
        </w:rPr>
        <w:fldChar w:fldCharType="separate"/>
      </w:r>
      <w:ins w:id="134" w:author="Petter Vang Brakalsvaalet [pev2]" w:date="2021-04-28T17:19:00Z">
        <w:r>
          <w:rPr>
            <w:noProof/>
          </w:rPr>
          <w:t>32</w:t>
        </w:r>
        <w:r>
          <w:rPr>
            <w:noProof/>
          </w:rPr>
          <w:fldChar w:fldCharType="end"/>
        </w:r>
      </w:ins>
    </w:p>
    <w:p w14:paraId="30EC1689" w14:textId="229CE5AF" w:rsidR="00B12FA9" w:rsidRDefault="00B12FA9">
      <w:pPr>
        <w:pStyle w:val="TOC3"/>
        <w:tabs>
          <w:tab w:val="left" w:pos="1100"/>
          <w:tab w:val="right" w:leader="dot" w:pos="8290"/>
        </w:tabs>
        <w:rPr>
          <w:ins w:id="135" w:author="Petter Vang Brakalsvaalet [pev2]" w:date="2021-04-28T17:19:00Z"/>
          <w:rFonts w:cstheme="minorBidi"/>
          <w:noProof/>
          <w:sz w:val="24"/>
          <w:szCs w:val="24"/>
          <w:lang w:val="en-NO" w:eastAsia="en-GB"/>
        </w:rPr>
      </w:pPr>
      <w:ins w:id="136" w:author="Petter Vang Brakalsvaalet [pev2]" w:date="2021-04-28T17:19:00Z">
        <w:r w:rsidRPr="00CD5BE1">
          <w:rPr>
            <w:noProof/>
            <w:lang w:val="en-GB"/>
          </w:rPr>
          <w:t>4.3.1.</w:t>
        </w:r>
        <w:r>
          <w:rPr>
            <w:rFonts w:cstheme="minorBidi"/>
            <w:noProof/>
            <w:sz w:val="24"/>
            <w:szCs w:val="24"/>
            <w:lang w:val="en-NO" w:eastAsia="en-GB"/>
          </w:rPr>
          <w:tab/>
        </w:r>
        <w:r w:rsidRPr="00CD5BE1">
          <w:rPr>
            <w:noProof/>
            <w:lang w:val="en-GB"/>
          </w:rPr>
          <w:t>MainMenu</w:t>
        </w:r>
        <w:r>
          <w:rPr>
            <w:noProof/>
          </w:rPr>
          <w:tab/>
        </w:r>
        <w:r>
          <w:rPr>
            <w:noProof/>
          </w:rPr>
          <w:fldChar w:fldCharType="begin"/>
        </w:r>
        <w:r>
          <w:rPr>
            <w:noProof/>
          </w:rPr>
          <w:instrText xml:space="preserve"> PAGEREF _Toc70522503 \h </w:instrText>
        </w:r>
        <w:r>
          <w:rPr>
            <w:noProof/>
          </w:rPr>
        </w:r>
      </w:ins>
      <w:r>
        <w:rPr>
          <w:noProof/>
        </w:rPr>
        <w:fldChar w:fldCharType="separate"/>
      </w:r>
      <w:ins w:id="137" w:author="Petter Vang Brakalsvaalet [pev2]" w:date="2021-04-28T17:19:00Z">
        <w:r>
          <w:rPr>
            <w:noProof/>
          </w:rPr>
          <w:t>32</w:t>
        </w:r>
        <w:r>
          <w:rPr>
            <w:noProof/>
          </w:rPr>
          <w:fldChar w:fldCharType="end"/>
        </w:r>
      </w:ins>
    </w:p>
    <w:p w14:paraId="6C295C4F" w14:textId="45F3156C" w:rsidR="00B12FA9" w:rsidRDefault="00B12FA9">
      <w:pPr>
        <w:pStyle w:val="TOC3"/>
        <w:tabs>
          <w:tab w:val="left" w:pos="1100"/>
          <w:tab w:val="right" w:leader="dot" w:pos="8290"/>
        </w:tabs>
        <w:rPr>
          <w:ins w:id="138" w:author="Petter Vang Brakalsvaalet [pev2]" w:date="2021-04-28T17:19:00Z"/>
          <w:rFonts w:cstheme="minorBidi"/>
          <w:noProof/>
          <w:sz w:val="24"/>
          <w:szCs w:val="24"/>
          <w:lang w:val="en-NO" w:eastAsia="en-GB"/>
        </w:rPr>
      </w:pPr>
      <w:ins w:id="139" w:author="Petter Vang Brakalsvaalet [pev2]" w:date="2021-04-28T17:19:00Z">
        <w:r w:rsidRPr="00CD5BE1">
          <w:rPr>
            <w:noProof/>
            <w:lang w:val="en-GB"/>
          </w:rPr>
          <w:t>4.3.2.</w:t>
        </w:r>
        <w:r>
          <w:rPr>
            <w:rFonts w:cstheme="minorBidi"/>
            <w:noProof/>
            <w:sz w:val="24"/>
            <w:szCs w:val="24"/>
            <w:lang w:val="en-NO" w:eastAsia="en-GB"/>
          </w:rPr>
          <w:tab/>
        </w:r>
        <w:r w:rsidRPr="00CD5BE1">
          <w:rPr>
            <w:noProof/>
            <w:lang w:val="en-GB"/>
          </w:rPr>
          <w:t>Help Test</w:t>
        </w:r>
        <w:r>
          <w:rPr>
            <w:noProof/>
          </w:rPr>
          <w:tab/>
        </w:r>
        <w:r>
          <w:rPr>
            <w:noProof/>
          </w:rPr>
          <w:fldChar w:fldCharType="begin"/>
        </w:r>
        <w:r>
          <w:rPr>
            <w:noProof/>
          </w:rPr>
          <w:instrText xml:space="preserve"> PAGEREF _Toc70522504 \h </w:instrText>
        </w:r>
        <w:r>
          <w:rPr>
            <w:noProof/>
          </w:rPr>
        </w:r>
      </w:ins>
      <w:r>
        <w:rPr>
          <w:noProof/>
        </w:rPr>
        <w:fldChar w:fldCharType="separate"/>
      </w:r>
      <w:ins w:id="140" w:author="Petter Vang Brakalsvaalet [pev2]" w:date="2021-04-28T17:19:00Z">
        <w:r>
          <w:rPr>
            <w:noProof/>
          </w:rPr>
          <w:t>32</w:t>
        </w:r>
        <w:r>
          <w:rPr>
            <w:noProof/>
          </w:rPr>
          <w:fldChar w:fldCharType="end"/>
        </w:r>
      </w:ins>
    </w:p>
    <w:p w14:paraId="09C73B0A" w14:textId="6BFC2BE7" w:rsidR="00B12FA9" w:rsidRDefault="00B12FA9">
      <w:pPr>
        <w:pStyle w:val="TOC3"/>
        <w:tabs>
          <w:tab w:val="left" w:pos="1100"/>
          <w:tab w:val="right" w:leader="dot" w:pos="8290"/>
        </w:tabs>
        <w:rPr>
          <w:ins w:id="141" w:author="Petter Vang Brakalsvaalet [pev2]" w:date="2021-04-28T17:19:00Z"/>
          <w:rFonts w:cstheme="minorBidi"/>
          <w:noProof/>
          <w:sz w:val="24"/>
          <w:szCs w:val="24"/>
          <w:lang w:val="en-NO" w:eastAsia="en-GB"/>
        </w:rPr>
      </w:pPr>
      <w:ins w:id="142" w:author="Petter Vang Brakalsvaalet [pev2]" w:date="2021-04-28T17:19:00Z">
        <w:r w:rsidRPr="00CD5BE1">
          <w:rPr>
            <w:noProof/>
            <w:lang w:val="en-GB"/>
          </w:rPr>
          <w:t>4.3.3.</w:t>
        </w:r>
        <w:r>
          <w:rPr>
            <w:rFonts w:cstheme="minorBidi"/>
            <w:noProof/>
            <w:sz w:val="24"/>
            <w:szCs w:val="24"/>
            <w:lang w:val="en-NO" w:eastAsia="en-GB"/>
          </w:rPr>
          <w:tab/>
        </w:r>
        <w:r w:rsidRPr="00CD5BE1">
          <w:rPr>
            <w:noProof/>
            <w:lang w:val="en-GB"/>
          </w:rPr>
          <w:t>SetUp</w:t>
        </w:r>
        <w:r>
          <w:rPr>
            <w:noProof/>
          </w:rPr>
          <w:tab/>
        </w:r>
        <w:r>
          <w:rPr>
            <w:noProof/>
          </w:rPr>
          <w:fldChar w:fldCharType="begin"/>
        </w:r>
        <w:r>
          <w:rPr>
            <w:noProof/>
          </w:rPr>
          <w:instrText xml:space="preserve"> PAGEREF _Toc70522505 \h </w:instrText>
        </w:r>
        <w:r>
          <w:rPr>
            <w:noProof/>
          </w:rPr>
        </w:r>
      </w:ins>
      <w:r>
        <w:rPr>
          <w:noProof/>
        </w:rPr>
        <w:fldChar w:fldCharType="separate"/>
      </w:r>
      <w:ins w:id="143" w:author="Petter Vang Brakalsvaalet [pev2]" w:date="2021-04-28T17:19:00Z">
        <w:r>
          <w:rPr>
            <w:noProof/>
          </w:rPr>
          <w:t>32</w:t>
        </w:r>
        <w:r>
          <w:rPr>
            <w:noProof/>
          </w:rPr>
          <w:fldChar w:fldCharType="end"/>
        </w:r>
      </w:ins>
    </w:p>
    <w:p w14:paraId="3B309752" w14:textId="57CBB392" w:rsidR="00B12FA9" w:rsidRDefault="00B12FA9">
      <w:pPr>
        <w:pStyle w:val="TOC3"/>
        <w:tabs>
          <w:tab w:val="left" w:pos="1100"/>
          <w:tab w:val="right" w:leader="dot" w:pos="8290"/>
        </w:tabs>
        <w:rPr>
          <w:ins w:id="144" w:author="Petter Vang Brakalsvaalet [pev2]" w:date="2021-04-28T17:19:00Z"/>
          <w:rFonts w:cstheme="minorBidi"/>
          <w:noProof/>
          <w:sz w:val="24"/>
          <w:szCs w:val="24"/>
          <w:lang w:val="en-NO" w:eastAsia="en-GB"/>
        </w:rPr>
      </w:pPr>
      <w:ins w:id="145" w:author="Petter Vang Brakalsvaalet [pev2]" w:date="2021-04-28T17:19:00Z">
        <w:r w:rsidRPr="00CD5BE1">
          <w:rPr>
            <w:noProof/>
            <w:lang w:val="en-GB"/>
          </w:rPr>
          <w:t>4.3.4.</w:t>
        </w:r>
        <w:r>
          <w:rPr>
            <w:rFonts w:cstheme="minorBidi"/>
            <w:noProof/>
            <w:sz w:val="24"/>
            <w:szCs w:val="24"/>
            <w:lang w:val="en-NO" w:eastAsia="en-GB"/>
          </w:rPr>
          <w:tab/>
        </w:r>
        <w:r w:rsidRPr="00CD5BE1">
          <w:rPr>
            <w:noProof/>
            <w:lang w:val="en-GB"/>
          </w:rPr>
          <w:t>GameScene</w:t>
        </w:r>
        <w:r>
          <w:rPr>
            <w:noProof/>
          </w:rPr>
          <w:tab/>
        </w:r>
        <w:r>
          <w:rPr>
            <w:noProof/>
          </w:rPr>
          <w:fldChar w:fldCharType="begin"/>
        </w:r>
        <w:r>
          <w:rPr>
            <w:noProof/>
          </w:rPr>
          <w:instrText xml:space="preserve"> PAGEREF _Toc70522506 \h </w:instrText>
        </w:r>
        <w:r>
          <w:rPr>
            <w:noProof/>
          </w:rPr>
        </w:r>
      </w:ins>
      <w:r>
        <w:rPr>
          <w:noProof/>
        </w:rPr>
        <w:fldChar w:fldCharType="separate"/>
      </w:r>
      <w:ins w:id="146" w:author="Petter Vang Brakalsvaalet [pev2]" w:date="2021-04-28T17:19:00Z">
        <w:r>
          <w:rPr>
            <w:noProof/>
          </w:rPr>
          <w:t>33</w:t>
        </w:r>
        <w:r>
          <w:rPr>
            <w:noProof/>
          </w:rPr>
          <w:fldChar w:fldCharType="end"/>
        </w:r>
      </w:ins>
    </w:p>
    <w:p w14:paraId="5229F077" w14:textId="18372702" w:rsidR="00B12FA9" w:rsidRDefault="00B12FA9">
      <w:pPr>
        <w:pStyle w:val="TOC1"/>
        <w:tabs>
          <w:tab w:val="left" w:pos="440"/>
          <w:tab w:val="right" w:leader="dot" w:pos="8290"/>
        </w:tabs>
        <w:rPr>
          <w:ins w:id="147" w:author="Petter Vang Brakalsvaalet [pev2]" w:date="2021-04-28T17:19:00Z"/>
          <w:rFonts w:asciiTheme="minorHAnsi" w:hAnsiTheme="minorHAnsi" w:cstheme="minorBidi"/>
          <w:b w:val="0"/>
          <w:bCs w:val="0"/>
          <w:caps w:val="0"/>
          <w:noProof/>
          <w:lang w:val="en-NO" w:eastAsia="en-GB"/>
        </w:rPr>
      </w:pPr>
      <w:ins w:id="148" w:author="Petter Vang Brakalsvaalet [pev2]" w:date="2021-04-28T17:19:00Z">
        <w:r w:rsidRPr="00CD5BE1">
          <w:rPr>
            <w:noProof/>
            <w:lang w:val="en-GB"/>
          </w:rPr>
          <w:t>5.</w:t>
        </w:r>
        <w:r>
          <w:rPr>
            <w:rFonts w:asciiTheme="minorHAnsi" w:hAnsiTheme="minorHAnsi" w:cstheme="minorBidi"/>
            <w:b w:val="0"/>
            <w:bCs w:val="0"/>
            <w:caps w:val="0"/>
            <w:noProof/>
            <w:lang w:val="en-NO" w:eastAsia="en-GB"/>
          </w:rPr>
          <w:tab/>
        </w:r>
        <w:r w:rsidRPr="00CD5BE1">
          <w:rPr>
            <w:noProof/>
            <w:lang w:val="en-GB"/>
          </w:rPr>
          <w:t>Critical Evaluation</w:t>
        </w:r>
        <w:r>
          <w:rPr>
            <w:noProof/>
          </w:rPr>
          <w:tab/>
        </w:r>
        <w:r>
          <w:rPr>
            <w:noProof/>
          </w:rPr>
          <w:fldChar w:fldCharType="begin"/>
        </w:r>
        <w:r>
          <w:rPr>
            <w:noProof/>
          </w:rPr>
          <w:instrText xml:space="preserve"> PAGEREF _Toc70522507 \h </w:instrText>
        </w:r>
        <w:r>
          <w:rPr>
            <w:noProof/>
          </w:rPr>
        </w:r>
      </w:ins>
      <w:r>
        <w:rPr>
          <w:noProof/>
        </w:rPr>
        <w:fldChar w:fldCharType="separate"/>
      </w:r>
      <w:ins w:id="149" w:author="Petter Vang Brakalsvaalet [pev2]" w:date="2021-04-28T17:19:00Z">
        <w:r>
          <w:rPr>
            <w:noProof/>
          </w:rPr>
          <w:t>36</w:t>
        </w:r>
        <w:r>
          <w:rPr>
            <w:noProof/>
          </w:rPr>
          <w:fldChar w:fldCharType="end"/>
        </w:r>
      </w:ins>
    </w:p>
    <w:p w14:paraId="2DFAF09B" w14:textId="34717AE6" w:rsidR="00B12FA9" w:rsidRDefault="00B12FA9">
      <w:pPr>
        <w:pStyle w:val="TOC1"/>
        <w:tabs>
          <w:tab w:val="left" w:pos="440"/>
          <w:tab w:val="right" w:leader="dot" w:pos="8290"/>
        </w:tabs>
        <w:rPr>
          <w:ins w:id="150" w:author="Petter Vang Brakalsvaalet [pev2]" w:date="2021-04-28T17:19:00Z"/>
          <w:rFonts w:asciiTheme="minorHAnsi" w:hAnsiTheme="minorHAnsi" w:cstheme="minorBidi"/>
          <w:b w:val="0"/>
          <w:bCs w:val="0"/>
          <w:caps w:val="0"/>
          <w:noProof/>
          <w:lang w:val="en-NO" w:eastAsia="en-GB"/>
        </w:rPr>
      </w:pPr>
      <w:ins w:id="151" w:author="Petter Vang Brakalsvaalet [pev2]" w:date="2021-04-28T17:19:00Z">
        <w:r w:rsidRPr="00CD5BE1">
          <w:rPr>
            <w:noProof/>
            <w:lang w:val="en-GB"/>
          </w:rPr>
          <w:t>7.</w:t>
        </w:r>
        <w:r>
          <w:rPr>
            <w:rFonts w:asciiTheme="minorHAnsi" w:hAnsiTheme="minorHAnsi" w:cstheme="minorBidi"/>
            <w:b w:val="0"/>
            <w:bCs w:val="0"/>
            <w:caps w:val="0"/>
            <w:noProof/>
            <w:lang w:val="en-NO" w:eastAsia="en-GB"/>
          </w:rPr>
          <w:tab/>
        </w:r>
        <w:r w:rsidRPr="00CD5BE1">
          <w:rPr>
            <w:noProof/>
            <w:lang w:val="en-GB"/>
          </w:rPr>
          <w:t>Annotated Bibliography</w:t>
        </w:r>
        <w:r>
          <w:rPr>
            <w:noProof/>
          </w:rPr>
          <w:tab/>
        </w:r>
        <w:r>
          <w:rPr>
            <w:noProof/>
          </w:rPr>
          <w:fldChar w:fldCharType="begin"/>
        </w:r>
        <w:r>
          <w:rPr>
            <w:noProof/>
          </w:rPr>
          <w:instrText xml:space="preserve"> PAGEREF _Toc70522508 \h </w:instrText>
        </w:r>
        <w:r>
          <w:rPr>
            <w:noProof/>
          </w:rPr>
        </w:r>
      </w:ins>
      <w:r>
        <w:rPr>
          <w:noProof/>
        </w:rPr>
        <w:fldChar w:fldCharType="separate"/>
      </w:r>
      <w:ins w:id="152" w:author="Petter Vang Brakalsvaalet [pev2]" w:date="2021-04-28T17:19:00Z">
        <w:r>
          <w:rPr>
            <w:noProof/>
          </w:rPr>
          <w:t>37</w:t>
        </w:r>
        <w:r>
          <w:rPr>
            <w:noProof/>
          </w:rPr>
          <w:fldChar w:fldCharType="end"/>
        </w:r>
      </w:ins>
    </w:p>
    <w:p w14:paraId="0EED28F4" w14:textId="7A3BD210" w:rsidR="00B12FA9" w:rsidRDefault="00B12FA9">
      <w:pPr>
        <w:pStyle w:val="TOC1"/>
        <w:tabs>
          <w:tab w:val="left" w:pos="440"/>
          <w:tab w:val="right" w:leader="dot" w:pos="8290"/>
        </w:tabs>
        <w:rPr>
          <w:ins w:id="153" w:author="Petter Vang Brakalsvaalet [pev2]" w:date="2021-04-28T17:19:00Z"/>
          <w:rFonts w:asciiTheme="minorHAnsi" w:hAnsiTheme="minorHAnsi" w:cstheme="minorBidi"/>
          <w:b w:val="0"/>
          <w:bCs w:val="0"/>
          <w:caps w:val="0"/>
          <w:noProof/>
          <w:lang w:val="en-NO" w:eastAsia="en-GB"/>
        </w:rPr>
      </w:pPr>
      <w:ins w:id="154" w:author="Petter Vang Brakalsvaalet [pev2]" w:date="2021-04-28T17:19:00Z">
        <w:r w:rsidRPr="00CD5BE1">
          <w:rPr>
            <w:noProof/>
            <w:lang w:val="en-GB"/>
          </w:rPr>
          <w:t>8.</w:t>
        </w:r>
        <w:r>
          <w:rPr>
            <w:rFonts w:asciiTheme="minorHAnsi" w:hAnsiTheme="minorHAnsi" w:cstheme="minorBidi"/>
            <w:b w:val="0"/>
            <w:bCs w:val="0"/>
            <w:caps w:val="0"/>
            <w:noProof/>
            <w:lang w:val="en-NO" w:eastAsia="en-GB"/>
          </w:rPr>
          <w:tab/>
        </w:r>
        <w:r w:rsidRPr="00CD5BE1">
          <w:rPr>
            <w:noProof/>
            <w:lang w:val="en-GB"/>
          </w:rPr>
          <w:t>Appendices</w:t>
        </w:r>
        <w:r>
          <w:rPr>
            <w:noProof/>
          </w:rPr>
          <w:tab/>
        </w:r>
        <w:r>
          <w:rPr>
            <w:noProof/>
          </w:rPr>
          <w:fldChar w:fldCharType="begin"/>
        </w:r>
        <w:r>
          <w:rPr>
            <w:noProof/>
          </w:rPr>
          <w:instrText xml:space="preserve"> PAGEREF _Toc70522509 \h </w:instrText>
        </w:r>
        <w:r>
          <w:rPr>
            <w:noProof/>
          </w:rPr>
        </w:r>
      </w:ins>
      <w:r>
        <w:rPr>
          <w:noProof/>
        </w:rPr>
        <w:fldChar w:fldCharType="separate"/>
      </w:r>
      <w:ins w:id="155" w:author="Petter Vang Brakalsvaalet [pev2]" w:date="2021-04-28T17:19:00Z">
        <w:r>
          <w:rPr>
            <w:noProof/>
          </w:rPr>
          <w:t>38</w:t>
        </w:r>
        <w:r>
          <w:rPr>
            <w:noProof/>
          </w:rPr>
          <w:fldChar w:fldCharType="end"/>
        </w:r>
      </w:ins>
    </w:p>
    <w:p w14:paraId="3B48C66C" w14:textId="12903B73" w:rsidR="00B12FA9" w:rsidRDefault="00B12FA9">
      <w:pPr>
        <w:pStyle w:val="TOC2"/>
        <w:tabs>
          <w:tab w:val="left" w:pos="440"/>
          <w:tab w:val="right" w:leader="dot" w:pos="8290"/>
        </w:tabs>
        <w:rPr>
          <w:ins w:id="156" w:author="Petter Vang Brakalsvaalet [pev2]" w:date="2021-04-28T17:19:00Z"/>
          <w:rFonts w:cstheme="minorBidi"/>
          <w:b w:val="0"/>
          <w:bCs w:val="0"/>
          <w:noProof/>
          <w:sz w:val="24"/>
          <w:szCs w:val="24"/>
          <w:lang w:val="en-NO" w:eastAsia="en-GB"/>
        </w:rPr>
      </w:pPr>
      <w:ins w:id="157" w:author="Petter Vang Brakalsvaalet [pev2]" w:date="2021-04-28T17:19:00Z">
        <w:r w:rsidRPr="00CD5BE1">
          <w:rPr>
            <w:rFonts w:cstheme="majorHAnsi"/>
            <w:noProof/>
            <w:lang w:val="en-GB"/>
          </w:rPr>
          <w:t>A.</w:t>
        </w:r>
        <w:r>
          <w:rPr>
            <w:rFonts w:cstheme="minorBidi"/>
            <w:b w:val="0"/>
            <w:bCs w:val="0"/>
            <w:noProof/>
            <w:sz w:val="24"/>
            <w:szCs w:val="24"/>
            <w:lang w:val="en-NO" w:eastAsia="en-GB"/>
          </w:rPr>
          <w:tab/>
        </w:r>
        <w:r w:rsidRPr="00CD5BE1">
          <w:rPr>
            <w:rFonts w:cstheme="majorHAnsi"/>
            <w:noProof/>
            <w:lang w:val="en-GB"/>
          </w:rPr>
          <w:t>Third-Party Code and Libraries</w:t>
        </w:r>
        <w:r>
          <w:rPr>
            <w:noProof/>
          </w:rPr>
          <w:tab/>
        </w:r>
        <w:r>
          <w:rPr>
            <w:noProof/>
          </w:rPr>
          <w:fldChar w:fldCharType="begin"/>
        </w:r>
        <w:r>
          <w:rPr>
            <w:noProof/>
          </w:rPr>
          <w:instrText xml:space="preserve"> PAGEREF _Toc70522510 \h </w:instrText>
        </w:r>
        <w:r>
          <w:rPr>
            <w:noProof/>
          </w:rPr>
        </w:r>
      </w:ins>
      <w:r>
        <w:rPr>
          <w:noProof/>
        </w:rPr>
        <w:fldChar w:fldCharType="separate"/>
      </w:r>
      <w:ins w:id="158" w:author="Petter Vang Brakalsvaalet [pev2]" w:date="2021-04-28T17:19:00Z">
        <w:r>
          <w:rPr>
            <w:noProof/>
          </w:rPr>
          <w:t>38</w:t>
        </w:r>
        <w:r>
          <w:rPr>
            <w:noProof/>
          </w:rPr>
          <w:fldChar w:fldCharType="end"/>
        </w:r>
      </w:ins>
    </w:p>
    <w:p w14:paraId="71F0F665" w14:textId="60F1BBB3" w:rsidR="00B12FA9" w:rsidRDefault="00B12FA9">
      <w:pPr>
        <w:pStyle w:val="TOC2"/>
        <w:tabs>
          <w:tab w:val="left" w:pos="440"/>
          <w:tab w:val="right" w:leader="dot" w:pos="8290"/>
        </w:tabs>
        <w:rPr>
          <w:ins w:id="159" w:author="Petter Vang Brakalsvaalet [pev2]" w:date="2021-04-28T17:19:00Z"/>
          <w:rFonts w:cstheme="minorBidi"/>
          <w:b w:val="0"/>
          <w:bCs w:val="0"/>
          <w:noProof/>
          <w:sz w:val="24"/>
          <w:szCs w:val="24"/>
          <w:lang w:val="en-NO" w:eastAsia="en-GB"/>
        </w:rPr>
      </w:pPr>
      <w:ins w:id="160" w:author="Petter Vang Brakalsvaalet [pev2]" w:date="2021-04-28T17:19:00Z">
        <w:r w:rsidRPr="00CD5BE1">
          <w:rPr>
            <w:rFonts w:cstheme="majorHAnsi"/>
            <w:noProof/>
            <w:lang w:val="en-GB"/>
          </w:rPr>
          <w:t>B.</w:t>
        </w:r>
        <w:r>
          <w:rPr>
            <w:rFonts w:cstheme="minorBidi"/>
            <w:b w:val="0"/>
            <w:bCs w:val="0"/>
            <w:noProof/>
            <w:sz w:val="24"/>
            <w:szCs w:val="24"/>
            <w:lang w:val="en-NO" w:eastAsia="en-GB"/>
          </w:rPr>
          <w:tab/>
        </w:r>
        <w:r w:rsidRPr="00CD5BE1">
          <w:rPr>
            <w:rFonts w:cstheme="majorHAnsi"/>
            <w:noProof/>
            <w:lang w:val="en-GB"/>
          </w:rPr>
          <w:t>Ethics Submission</w:t>
        </w:r>
        <w:r>
          <w:rPr>
            <w:noProof/>
          </w:rPr>
          <w:tab/>
        </w:r>
        <w:r>
          <w:rPr>
            <w:noProof/>
          </w:rPr>
          <w:fldChar w:fldCharType="begin"/>
        </w:r>
        <w:r>
          <w:rPr>
            <w:noProof/>
          </w:rPr>
          <w:instrText xml:space="preserve"> PAGEREF _Toc70522511 \h </w:instrText>
        </w:r>
        <w:r>
          <w:rPr>
            <w:noProof/>
          </w:rPr>
        </w:r>
      </w:ins>
      <w:r>
        <w:rPr>
          <w:noProof/>
        </w:rPr>
        <w:fldChar w:fldCharType="separate"/>
      </w:r>
      <w:ins w:id="161" w:author="Petter Vang Brakalsvaalet [pev2]" w:date="2021-04-28T17:19:00Z">
        <w:r>
          <w:rPr>
            <w:noProof/>
          </w:rPr>
          <w:t>40</w:t>
        </w:r>
        <w:r>
          <w:rPr>
            <w:noProof/>
          </w:rPr>
          <w:fldChar w:fldCharType="end"/>
        </w:r>
      </w:ins>
    </w:p>
    <w:p w14:paraId="7BD284E1" w14:textId="38E084F2" w:rsidR="002858BF" w:rsidDel="00B12FA9" w:rsidRDefault="002858BF">
      <w:pPr>
        <w:pStyle w:val="TOC1"/>
        <w:tabs>
          <w:tab w:val="left" w:pos="440"/>
          <w:tab w:val="right" w:leader="dot" w:pos="8290"/>
        </w:tabs>
        <w:rPr>
          <w:del w:id="162" w:author="Petter Vang Brakalsvaalet [pev2]" w:date="2021-04-28T17:14:00Z"/>
          <w:rFonts w:asciiTheme="minorHAnsi" w:hAnsiTheme="minorHAnsi" w:cstheme="minorBidi"/>
          <w:b w:val="0"/>
          <w:bCs w:val="0"/>
          <w:caps w:val="0"/>
          <w:noProof/>
          <w:lang w:val="en-NO" w:eastAsia="en-GB"/>
        </w:rPr>
      </w:pPr>
      <w:del w:id="163" w:author="Petter Vang Brakalsvaalet [pev2]" w:date="2021-04-28T17:14:00Z">
        <w:r w:rsidRPr="00D04B0D" w:rsidDel="00B12FA9">
          <w:rPr>
            <w:noProof/>
            <w:lang w:val="en-GB"/>
          </w:rPr>
          <w:delText>1.</w:delText>
        </w:r>
        <w:r w:rsidDel="00B12FA9">
          <w:rPr>
            <w:rFonts w:asciiTheme="minorHAnsi" w:hAnsiTheme="minorHAnsi" w:cstheme="minorBidi"/>
            <w:b w:val="0"/>
            <w:bCs w:val="0"/>
            <w:caps w:val="0"/>
            <w:noProof/>
            <w:lang w:val="en-NO" w:eastAsia="en-GB"/>
          </w:rPr>
          <w:tab/>
        </w:r>
        <w:r w:rsidRPr="00D04B0D" w:rsidDel="00B12FA9">
          <w:rPr>
            <w:noProof/>
            <w:lang w:val="en-GB"/>
          </w:rPr>
          <w:delText>Background, Analysis &amp; Process</w:delText>
        </w:r>
        <w:r w:rsidDel="00B12FA9">
          <w:rPr>
            <w:noProof/>
          </w:rPr>
          <w:tab/>
        </w:r>
        <w:r w:rsidDel="00B12FA9">
          <w:rPr>
            <w:noProof/>
          </w:rPr>
          <w:fldChar w:fldCharType="begin"/>
        </w:r>
        <w:r w:rsidDel="00B12FA9">
          <w:rPr>
            <w:noProof/>
          </w:rPr>
          <w:delInstrText xml:space="preserve"> PAGEREF _Toc70506161 \h </w:delInstrText>
        </w:r>
        <w:r w:rsidDel="00B12FA9">
          <w:rPr>
            <w:noProof/>
          </w:rPr>
          <w:fldChar w:fldCharType="separate"/>
        </w:r>
      </w:del>
      <w:ins w:id="164" w:author="Petter Vang Brakalsvaalet [pev2]" w:date="2021-04-28T17:19:00Z">
        <w:r w:rsidR="00B12FA9">
          <w:rPr>
            <w:b w:val="0"/>
            <w:bCs w:val="0"/>
            <w:noProof/>
          </w:rPr>
          <w:t>Error! Bookmark not defined.</w:t>
        </w:r>
      </w:ins>
      <w:del w:id="165" w:author="Petter Vang Brakalsvaalet [pev2]" w:date="2021-04-28T17:14:00Z">
        <w:r w:rsidDel="00B12FA9">
          <w:rPr>
            <w:noProof/>
          </w:rPr>
          <w:delText>7</w:delText>
        </w:r>
        <w:r w:rsidDel="00B12FA9">
          <w:rPr>
            <w:noProof/>
          </w:rPr>
          <w:fldChar w:fldCharType="end"/>
        </w:r>
      </w:del>
    </w:p>
    <w:p w14:paraId="56409862" w14:textId="22509B01" w:rsidR="002858BF" w:rsidDel="00B12FA9" w:rsidRDefault="002858BF">
      <w:pPr>
        <w:pStyle w:val="TOC2"/>
        <w:tabs>
          <w:tab w:val="left" w:pos="660"/>
          <w:tab w:val="right" w:leader="dot" w:pos="8290"/>
        </w:tabs>
        <w:rPr>
          <w:del w:id="166" w:author="Petter Vang Brakalsvaalet [pev2]" w:date="2021-04-28T17:14:00Z"/>
          <w:rFonts w:cstheme="minorBidi"/>
          <w:b w:val="0"/>
          <w:bCs w:val="0"/>
          <w:noProof/>
          <w:sz w:val="24"/>
          <w:szCs w:val="24"/>
          <w:lang w:val="en-NO" w:eastAsia="en-GB"/>
        </w:rPr>
      </w:pPr>
      <w:del w:id="167" w:author="Petter Vang Brakalsvaalet [pev2]" w:date="2021-04-28T17:14:00Z">
        <w:r w:rsidRPr="00D04B0D" w:rsidDel="00B12FA9">
          <w:rPr>
            <w:rFonts w:cstheme="majorHAnsi"/>
            <w:noProof/>
            <w:lang w:val="en-GB"/>
          </w:rPr>
          <w:delText>1.1.</w:delText>
        </w:r>
        <w:r w:rsidDel="00B12FA9">
          <w:rPr>
            <w:rFonts w:cstheme="minorBidi"/>
            <w:b w:val="0"/>
            <w:bCs w:val="0"/>
            <w:noProof/>
            <w:sz w:val="24"/>
            <w:szCs w:val="24"/>
            <w:lang w:val="en-NO" w:eastAsia="en-GB"/>
          </w:rPr>
          <w:tab/>
        </w:r>
        <w:r w:rsidRPr="00D04B0D" w:rsidDel="00B12FA9">
          <w:rPr>
            <w:rFonts w:cstheme="majorHAnsi"/>
            <w:noProof/>
            <w:lang w:val="en-GB"/>
          </w:rPr>
          <w:delText>Background</w:delText>
        </w:r>
        <w:r w:rsidDel="00B12FA9">
          <w:rPr>
            <w:noProof/>
          </w:rPr>
          <w:tab/>
        </w:r>
        <w:r w:rsidDel="00B12FA9">
          <w:rPr>
            <w:noProof/>
          </w:rPr>
          <w:fldChar w:fldCharType="begin"/>
        </w:r>
        <w:r w:rsidDel="00B12FA9">
          <w:rPr>
            <w:noProof/>
          </w:rPr>
          <w:delInstrText xml:space="preserve"> PAGEREF _Toc70506162 \h </w:delInstrText>
        </w:r>
        <w:r w:rsidDel="00B12FA9">
          <w:rPr>
            <w:noProof/>
          </w:rPr>
          <w:fldChar w:fldCharType="separate"/>
        </w:r>
      </w:del>
      <w:ins w:id="168" w:author="Petter Vang Brakalsvaalet [pev2]" w:date="2021-04-28T17:19:00Z">
        <w:r w:rsidR="00B12FA9">
          <w:rPr>
            <w:b w:val="0"/>
            <w:bCs w:val="0"/>
            <w:noProof/>
          </w:rPr>
          <w:t>Error! Bookmark not defined.</w:t>
        </w:r>
      </w:ins>
      <w:del w:id="169" w:author="Petter Vang Brakalsvaalet [pev2]" w:date="2021-04-28T17:14:00Z">
        <w:r w:rsidDel="00B12FA9">
          <w:rPr>
            <w:noProof/>
          </w:rPr>
          <w:delText>7</w:delText>
        </w:r>
        <w:r w:rsidDel="00B12FA9">
          <w:rPr>
            <w:noProof/>
          </w:rPr>
          <w:fldChar w:fldCharType="end"/>
        </w:r>
      </w:del>
    </w:p>
    <w:p w14:paraId="0722D021" w14:textId="0242269D" w:rsidR="002858BF" w:rsidDel="00B12FA9" w:rsidRDefault="002858BF">
      <w:pPr>
        <w:pStyle w:val="TOC2"/>
        <w:tabs>
          <w:tab w:val="left" w:pos="660"/>
          <w:tab w:val="right" w:leader="dot" w:pos="8290"/>
        </w:tabs>
        <w:rPr>
          <w:del w:id="170" w:author="Petter Vang Brakalsvaalet [pev2]" w:date="2021-04-28T17:14:00Z"/>
          <w:rFonts w:cstheme="minorBidi"/>
          <w:b w:val="0"/>
          <w:bCs w:val="0"/>
          <w:noProof/>
          <w:sz w:val="24"/>
          <w:szCs w:val="24"/>
          <w:lang w:val="en-NO" w:eastAsia="en-GB"/>
        </w:rPr>
      </w:pPr>
      <w:del w:id="171" w:author="Petter Vang Brakalsvaalet [pev2]" w:date="2021-04-28T17:14:00Z">
        <w:r w:rsidRPr="00D04B0D" w:rsidDel="00B12FA9">
          <w:rPr>
            <w:rFonts w:cstheme="majorHAnsi"/>
            <w:noProof/>
            <w:lang w:val="en-GB"/>
          </w:rPr>
          <w:delText>1.2.</w:delText>
        </w:r>
        <w:r w:rsidDel="00B12FA9">
          <w:rPr>
            <w:rFonts w:cstheme="minorBidi"/>
            <w:b w:val="0"/>
            <w:bCs w:val="0"/>
            <w:noProof/>
            <w:sz w:val="24"/>
            <w:szCs w:val="24"/>
            <w:lang w:val="en-NO" w:eastAsia="en-GB"/>
          </w:rPr>
          <w:tab/>
        </w:r>
        <w:r w:rsidRPr="00D04B0D" w:rsidDel="00B12FA9">
          <w:rPr>
            <w:rFonts w:cstheme="majorHAnsi"/>
            <w:noProof/>
            <w:lang w:val="en-GB"/>
          </w:rPr>
          <w:delText>Analysis</w:delText>
        </w:r>
        <w:r w:rsidDel="00B12FA9">
          <w:rPr>
            <w:noProof/>
          </w:rPr>
          <w:tab/>
        </w:r>
        <w:r w:rsidDel="00B12FA9">
          <w:rPr>
            <w:noProof/>
          </w:rPr>
          <w:fldChar w:fldCharType="begin"/>
        </w:r>
        <w:r w:rsidDel="00B12FA9">
          <w:rPr>
            <w:noProof/>
          </w:rPr>
          <w:delInstrText xml:space="preserve"> PAGEREF _Toc70506163 \h </w:delInstrText>
        </w:r>
        <w:r w:rsidDel="00B12FA9">
          <w:rPr>
            <w:noProof/>
          </w:rPr>
          <w:fldChar w:fldCharType="separate"/>
        </w:r>
      </w:del>
      <w:ins w:id="172" w:author="Petter Vang Brakalsvaalet [pev2]" w:date="2021-04-28T17:19:00Z">
        <w:r w:rsidR="00B12FA9">
          <w:rPr>
            <w:b w:val="0"/>
            <w:bCs w:val="0"/>
            <w:noProof/>
          </w:rPr>
          <w:t>Error! Bookmark not defined.</w:t>
        </w:r>
      </w:ins>
      <w:del w:id="173" w:author="Petter Vang Brakalsvaalet [pev2]" w:date="2021-04-28T17:14:00Z">
        <w:r w:rsidDel="00B12FA9">
          <w:rPr>
            <w:noProof/>
          </w:rPr>
          <w:delText>8</w:delText>
        </w:r>
        <w:r w:rsidDel="00B12FA9">
          <w:rPr>
            <w:noProof/>
          </w:rPr>
          <w:fldChar w:fldCharType="end"/>
        </w:r>
      </w:del>
    </w:p>
    <w:p w14:paraId="5D974460" w14:textId="70E52A4B" w:rsidR="002858BF" w:rsidDel="00B12FA9" w:rsidRDefault="002858BF">
      <w:pPr>
        <w:pStyle w:val="TOC3"/>
        <w:tabs>
          <w:tab w:val="left" w:pos="1100"/>
          <w:tab w:val="right" w:leader="dot" w:pos="8290"/>
        </w:tabs>
        <w:rPr>
          <w:del w:id="174" w:author="Petter Vang Brakalsvaalet [pev2]" w:date="2021-04-28T17:14:00Z"/>
          <w:rFonts w:cstheme="minorBidi"/>
          <w:noProof/>
          <w:sz w:val="24"/>
          <w:szCs w:val="24"/>
          <w:lang w:val="en-NO" w:eastAsia="en-GB"/>
        </w:rPr>
      </w:pPr>
      <w:del w:id="175" w:author="Petter Vang Brakalsvaalet [pev2]" w:date="2021-04-28T17:14:00Z">
        <w:r w:rsidRPr="00D04B0D" w:rsidDel="00B12FA9">
          <w:rPr>
            <w:noProof/>
            <w:lang w:val="en-GB"/>
          </w:rPr>
          <w:delText>1.2.1.</w:delText>
        </w:r>
        <w:r w:rsidDel="00B12FA9">
          <w:rPr>
            <w:rFonts w:cstheme="minorBidi"/>
            <w:noProof/>
            <w:sz w:val="24"/>
            <w:szCs w:val="24"/>
            <w:lang w:val="en-NO" w:eastAsia="en-GB"/>
          </w:rPr>
          <w:tab/>
        </w:r>
        <w:r w:rsidRPr="00D04B0D" w:rsidDel="00B12FA9">
          <w:rPr>
            <w:noProof/>
            <w:lang w:val="en-GB"/>
          </w:rPr>
          <w:delText>Review of similar games</w:delText>
        </w:r>
        <w:r w:rsidDel="00B12FA9">
          <w:rPr>
            <w:noProof/>
          </w:rPr>
          <w:tab/>
        </w:r>
        <w:r w:rsidDel="00B12FA9">
          <w:rPr>
            <w:noProof/>
          </w:rPr>
          <w:fldChar w:fldCharType="begin"/>
        </w:r>
        <w:r w:rsidDel="00B12FA9">
          <w:rPr>
            <w:noProof/>
          </w:rPr>
          <w:delInstrText xml:space="preserve"> PAGEREF _Toc70506164 \h </w:delInstrText>
        </w:r>
        <w:r w:rsidDel="00B12FA9">
          <w:rPr>
            <w:noProof/>
          </w:rPr>
          <w:fldChar w:fldCharType="separate"/>
        </w:r>
      </w:del>
      <w:ins w:id="176" w:author="Petter Vang Brakalsvaalet [pev2]" w:date="2021-04-28T17:19:00Z">
        <w:r w:rsidR="00B12FA9">
          <w:rPr>
            <w:b/>
            <w:bCs/>
            <w:noProof/>
          </w:rPr>
          <w:t>Error! Bookmark not defined.</w:t>
        </w:r>
      </w:ins>
      <w:del w:id="177" w:author="Petter Vang Brakalsvaalet [pev2]" w:date="2021-04-28T17:14:00Z">
        <w:r w:rsidDel="00B12FA9">
          <w:rPr>
            <w:noProof/>
          </w:rPr>
          <w:delText>9</w:delText>
        </w:r>
        <w:r w:rsidDel="00B12FA9">
          <w:rPr>
            <w:noProof/>
          </w:rPr>
          <w:fldChar w:fldCharType="end"/>
        </w:r>
      </w:del>
    </w:p>
    <w:p w14:paraId="0F26EE2B" w14:textId="05EEDE0B" w:rsidR="002858BF" w:rsidDel="00B12FA9" w:rsidRDefault="002858BF">
      <w:pPr>
        <w:pStyle w:val="TOC2"/>
        <w:tabs>
          <w:tab w:val="left" w:pos="660"/>
          <w:tab w:val="right" w:leader="dot" w:pos="8290"/>
        </w:tabs>
        <w:rPr>
          <w:del w:id="178" w:author="Petter Vang Brakalsvaalet [pev2]" w:date="2021-04-28T17:14:00Z"/>
          <w:rFonts w:cstheme="minorBidi"/>
          <w:b w:val="0"/>
          <w:bCs w:val="0"/>
          <w:noProof/>
          <w:sz w:val="24"/>
          <w:szCs w:val="24"/>
          <w:lang w:val="en-NO" w:eastAsia="en-GB"/>
        </w:rPr>
      </w:pPr>
      <w:del w:id="179" w:author="Petter Vang Brakalsvaalet [pev2]" w:date="2021-04-28T17:14:00Z">
        <w:r w:rsidRPr="00D04B0D" w:rsidDel="00B12FA9">
          <w:rPr>
            <w:rFonts w:cstheme="majorHAnsi"/>
            <w:noProof/>
            <w:lang w:val="en-GB"/>
          </w:rPr>
          <w:delText>1.3.</w:delText>
        </w:r>
        <w:r w:rsidDel="00B12FA9">
          <w:rPr>
            <w:rFonts w:cstheme="minorBidi"/>
            <w:b w:val="0"/>
            <w:bCs w:val="0"/>
            <w:noProof/>
            <w:sz w:val="24"/>
            <w:szCs w:val="24"/>
            <w:lang w:val="en-NO" w:eastAsia="en-GB"/>
          </w:rPr>
          <w:tab/>
        </w:r>
        <w:r w:rsidRPr="00D04B0D" w:rsidDel="00B12FA9">
          <w:rPr>
            <w:rFonts w:cstheme="majorHAnsi"/>
            <w:noProof/>
            <w:lang w:val="en-GB"/>
          </w:rPr>
          <w:delText>Process</w:delText>
        </w:r>
        <w:r w:rsidDel="00B12FA9">
          <w:rPr>
            <w:noProof/>
          </w:rPr>
          <w:tab/>
        </w:r>
        <w:r w:rsidDel="00B12FA9">
          <w:rPr>
            <w:noProof/>
          </w:rPr>
          <w:fldChar w:fldCharType="begin"/>
        </w:r>
        <w:r w:rsidDel="00B12FA9">
          <w:rPr>
            <w:noProof/>
          </w:rPr>
          <w:delInstrText xml:space="preserve"> PAGEREF _Toc70506165 \h </w:delInstrText>
        </w:r>
        <w:r w:rsidDel="00B12FA9">
          <w:rPr>
            <w:noProof/>
          </w:rPr>
          <w:fldChar w:fldCharType="separate"/>
        </w:r>
      </w:del>
      <w:ins w:id="180" w:author="Petter Vang Brakalsvaalet [pev2]" w:date="2021-04-28T17:19:00Z">
        <w:r w:rsidR="00B12FA9">
          <w:rPr>
            <w:b w:val="0"/>
            <w:bCs w:val="0"/>
            <w:noProof/>
          </w:rPr>
          <w:t>Error! Bookmark not defined.</w:t>
        </w:r>
      </w:ins>
      <w:del w:id="181" w:author="Petter Vang Brakalsvaalet [pev2]" w:date="2021-04-28T17:14:00Z">
        <w:r w:rsidDel="00B12FA9">
          <w:rPr>
            <w:noProof/>
          </w:rPr>
          <w:delText>10</w:delText>
        </w:r>
        <w:r w:rsidDel="00B12FA9">
          <w:rPr>
            <w:noProof/>
          </w:rPr>
          <w:fldChar w:fldCharType="end"/>
        </w:r>
      </w:del>
    </w:p>
    <w:p w14:paraId="638BB28C" w14:textId="61C9F7D9" w:rsidR="002858BF" w:rsidDel="00B12FA9" w:rsidRDefault="002858BF">
      <w:pPr>
        <w:pStyle w:val="TOC3"/>
        <w:tabs>
          <w:tab w:val="left" w:pos="1100"/>
          <w:tab w:val="right" w:leader="dot" w:pos="8290"/>
        </w:tabs>
        <w:rPr>
          <w:del w:id="182" w:author="Petter Vang Brakalsvaalet [pev2]" w:date="2021-04-28T17:14:00Z"/>
          <w:rFonts w:cstheme="minorBidi"/>
          <w:noProof/>
          <w:sz w:val="24"/>
          <w:szCs w:val="24"/>
          <w:lang w:val="en-NO" w:eastAsia="en-GB"/>
        </w:rPr>
      </w:pPr>
      <w:del w:id="183" w:author="Petter Vang Brakalsvaalet [pev2]" w:date="2021-04-28T17:14:00Z">
        <w:r w:rsidRPr="00D04B0D" w:rsidDel="00B12FA9">
          <w:rPr>
            <w:rFonts w:cstheme="majorHAnsi"/>
            <w:noProof/>
            <w:lang w:val="en-GB"/>
          </w:rPr>
          <w:delText>1.3.1.</w:delText>
        </w:r>
        <w:r w:rsidDel="00B12FA9">
          <w:rPr>
            <w:rFonts w:cstheme="minorBidi"/>
            <w:noProof/>
            <w:sz w:val="24"/>
            <w:szCs w:val="24"/>
            <w:lang w:val="en-NO" w:eastAsia="en-GB"/>
          </w:rPr>
          <w:tab/>
        </w:r>
        <w:r w:rsidRPr="00D04B0D" w:rsidDel="00B12FA9">
          <w:rPr>
            <w:rFonts w:cstheme="majorHAnsi"/>
            <w:noProof/>
            <w:lang w:val="en-GB"/>
          </w:rPr>
          <w:delText>Sprint 1 &amp; 2</w:delText>
        </w:r>
        <w:r w:rsidDel="00B12FA9">
          <w:rPr>
            <w:noProof/>
          </w:rPr>
          <w:tab/>
        </w:r>
        <w:r w:rsidDel="00B12FA9">
          <w:rPr>
            <w:noProof/>
          </w:rPr>
          <w:fldChar w:fldCharType="begin"/>
        </w:r>
        <w:r w:rsidDel="00B12FA9">
          <w:rPr>
            <w:noProof/>
          </w:rPr>
          <w:delInstrText xml:space="preserve"> PAGEREF _Toc70506166 \h </w:delInstrText>
        </w:r>
        <w:r w:rsidDel="00B12FA9">
          <w:rPr>
            <w:noProof/>
          </w:rPr>
          <w:fldChar w:fldCharType="separate"/>
        </w:r>
      </w:del>
      <w:ins w:id="184" w:author="Petter Vang Brakalsvaalet [pev2]" w:date="2021-04-28T17:19:00Z">
        <w:r w:rsidR="00B12FA9">
          <w:rPr>
            <w:b/>
            <w:bCs/>
            <w:noProof/>
          </w:rPr>
          <w:t>Error! Bookmark not defined.</w:t>
        </w:r>
      </w:ins>
      <w:del w:id="185" w:author="Petter Vang Brakalsvaalet [pev2]" w:date="2021-04-28T17:14:00Z">
        <w:r w:rsidDel="00B12FA9">
          <w:rPr>
            <w:noProof/>
          </w:rPr>
          <w:delText>10</w:delText>
        </w:r>
        <w:r w:rsidDel="00B12FA9">
          <w:rPr>
            <w:noProof/>
          </w:rPr>
          <w:fldChar w:fldCharType="end"/>
        </w:r>
      </w:del>
    </w:p>
    <w:p w14:paraId="014D9747" w14:textId="173C13BC" w:rsidR="002858BF" w:rsidDel="00B12FA9" w:rsidRDefault="002858BF">
      <w:pPr>
        <w:pStyle w:val="TOC3"/>
        <w:tabs>
          <w:tab w:val="left" w:pos="1100"/>
          <w:tab w:val="right" w:leader="dot" w:pos="8290"/>
        </w:tabs>
        <w:rPr>
          <w:del w:id="186" w:author="Petter Vang Brakalsvaalet [pev2]" w:date="2021-04-28T17:14:00Z"/>
          <w:rFonts w:cstheme="minorBidi"/>
          <w:noProof/>
          <w:sz w:val="24"/>
          <w:szCs w:val="24"/>
          <w:lang w:val="en-NO" w:eastAsia="en-GB"/>
        </w:rPr>
      </w:pPr>
      <w:del w:id="187" w:author="Petter Vang Brakalsvaalet [pev2]" w:date="2021-04-28T17:14:00Z">
        <w:r w:rsidRPr="00D04B0D" w:rsidDel="00B12FA9">
          <w:rPr>
            <w:rFonts w:cstheme="majorHAnsi"/>
            <w:noProof/>
            <w:lang w:val="en-GB"/>
          </w:rPr>
          <w:delText>1.3.2.</w:delText>
        </w:r>
        <w:r w:rsidDel="00B12FA9">
          <w:rPr>
            <w:rFonts w:cstheme="minorBidi"/>
            <w:noProof/>
            <w:sz w:val="24"/>
            <w:szCs w:val="24"/>
            <w:lang w:val="en-NO" w:eastAsia="en-GB"/>
          </w:rPr>
          <w:tab/>
        </w:r>
        <w:r w:rsidRPr="00D04B0D" w:rsidDel="00B12FA9">
          <w:rPr>
            <w:rFonts w:cstheme="majorHAnsi"/>
            <w:noProof/>
            <w:lang w:val="en-GB"/>
          </w:rPr>
          <w:delText>Sprint 3 &amp; 4</w:delText>
        </w:r>
        <w:r w:rsidDel="00B12FA9">
          <w:rPr>
            <w:noProof/>
          </w:rPr>
          <w:tab/>
        </w:r>
        <w:r w:rsidDel="00B12FA9">
          <w:rPr>
            <w:noProof/>
          </w:rPr>
          <w:fldChar w:fldCharType="begin"/>
        </w:r>
        <w:r w:rsidDel="00B12FA9">
          <w:rPr>
            <w:noProof/>
          </w:rPr>
          <w:delInstrText xml:space="preserve"> PAGEREF _Toc70506167 \h </w:delInstrText>
        </w:r>
        <w:r w:rsidDel="00B12FA9">
          <w:rPr>
            <w:noProof/>
          </w:rPr>
          <w:fldChar w:fldCharType="separate"/>
        </w:r>
      </w:del>
      <w:ins w:id="188" w:author="Petter Vang Brakalsvaalet [pev2]" w:date="2021-04-28T17:19:00Z">
        <w:r w:rsidR="00B12FA9">
          <w:rPr>
            <w:b/>
            <w:bCs/>
            <w:noProof/>
          </w:rPr>
          <w:t>Error! Bookmark not defined.</w:t>
        </w:r>
      </w:ins>
      <w:del w:id="189" w:author="Petter Vang Brakalsvaalet [pev2]" w:date="2021-04-28T17:14:00Z">
        <w:r w:rsidDel="00B12FA9">
          <w:rPr>
            <w:noProof/>
          </w:rPr>
          <w:delText>10</w:delText>
        </w:r>
        <w:r w:rsidDel="00B12FA9">
          <w:rPr>
            <w:noProof/>
          </w:rPr>
          <w:fldChar w:fldCharType="end"/>
        </w:r>
      </w:del>
    </w:p>
    <w:p w14:paraId="18B14048" w14:textId="0AFD4570" w:rsidR="002858BF" w:rsidDel="00B12FA9" w:rsidRDefault="002858BF">
      <w:pPr>
        <w:pStyle w:val="TOC3"/>
        <w:tabs>
          <w:tab w:val="left" w:pos="1100"/>
          <w:tab w:val="right" w:leader="dot" w:pos="8290"/>
        </w:tabs>
        <w:rPr>
          <w:del w:id="190" w:author="Petter Vang Brakalsvaalet [pev2]" w:date="2021-04-28T17:14:00Z"/>
          <w:rFonts w:cstheme="minorBidi"/>
          <w:noProof/>
          <w:sz w:val="24"/>
          <w:szCs w:val="24"/>
          <w:lang w:val="en-NO" w:eastAsia="en-GB"/>
        </w:rPr>
      </w:pPr>
      <w:del w:id="191" w:author="Petter Vang Brakalsvaalet [pev2]" w:date="2021-04-28T17:14:00Z">
        <w:r w:rsidRPr="00D04B0D" w:rsidDel="00B12FA9">
          <w:rPr>
            <w:rFonts w:cstheme="majorHAnsi"/>
            <w:noProof/>
            <w:lang w:val="en-GB"/>
          </w:rPr>
          <w:delText>1.3.3.</w:delText>
        </w:r>
        <w:r w:rsidDel="00B12FA9">
          <w:rPr>
            <w:rFonts w:cstheme="minorBidi"/>
            <w:noProof/>
            <w:sz w:val="24"/>
            <w:szCs w:val="24"/>
            <w:lang w:val="en-NO" w:eastAsia="en-GB"/>
          </w:rPr>
          <w:tab/>
        </w:r>
        <w:r w:rsidRPr="00D04B0D" w:rsidDel="00B12FA9">
          <w:rPr>
            <w:rFonts w:cstheme="majorHAnsi"/>
            <w:noProof/>
            <w:lang w:val="en-GB"/>
          </w:rPr>
          <w:delText>Sprint 5</w:delText>
        </w:r>
        <w:r w:rsidDel="00B12FA9">
          <w:rPr>
            <w:noProof/>
          </w:rPr>
          <w:tab/>
        </w:r>
        <w:r w:rsidDel="00B12FA9">
          <w:rPr>
            <w:noProof/>
          </w:rPr>
          <w:fldChar w:fldCharType="begin"/>
        </w:r>
        <w:r w:rsidDel="00B12FA9">
          <w:rPr>
            <w:noProof/>
          </w:rPr>
          <w:delInstrText xml:space="preserve"> PAGEREF _Toc70506168 \h </w:delInstrText>
        </w:r>
        <w:r w:rsidDel="00B12FA9">
          <w:rPr>
            <w:noProof/>
          </w:rPr>
          <w:fldChar w:fldCharType="separate"/>
        </w:r>
      </w:del>
      <w:ins w:id="192" w:author="Petter Vang Brakalsvaalet [pev2]" w:date="2021-04-28T17:19:00Z">
        <w:r w:rsidR="00B12FA9">
          <w:rPr>
            <w:b/>
            <w:bCs/>
            <w:noProof/>
          </w:rPr>
          <w:t>Error! Bookmark not defined.</w:t>
        </w:r>
      </w:ins>
      <w:del w:id="193" w:author="Petter Vang Brakalsvaalet [pev2]" w:date="2021-04-28T17:14:00Z">
        <w:r w:rsidDel="00B12FA9">
          <w:rPr>
            <w:noProof/>
          </w:rPr>
          <w:delText>11</w:delText>
        </w:r>
        <w:r w:rsidDel="00B12FA9">
          <w:rPr>
            <w:noProof/>
          </w:rPr>
          <w:fldChar w:fldCharType="end"/>
        </w:r>
      </w:del>
    </w:p>
    <w:p w14:paraId="62FBDA8E" w14:textId="30753C25" w:rsidR="002858BF" w:rsidDel="00B12FA9" w:rsidRDefault="002858BF">
      <w:pPr>
        <w:pStyle w:val="TOC3"/>
        <w:tabs>
          <w:tab w:val="left" w:pos="1100"/>
          <w:tab w:val="right" w:leader="dot" w:pos="8290"/>
        </w:tabs>
        <w:rPr>
          <w:del w:id="194" w:author="Petter Vang Brakalsvaalet [pev2]" w:date="2021-04-28T17:14:00Z"/>
          <w:rFonts w:cstheme="minorBidi"/>
          <w:noProof/>
          <w:sz w:val="24"/>
          <w:szCs w:val="24"/>
          <w:lang w:val="en-NO" w:eastAsia="en-GB"/>
        </w:rPr>
      </w:pPr>
      <w:del w:id="195" w:author="Petter Vang Brakalsvaalet [pev2]" w:date="2021-04-28T17:14:00Z">
        <w:r w:rsidRPr="00D04B0D" w:rsidDel="00B12FA9">
          <w:rPr>
            <w:rFonts w:cstheme="majorHAnsi"/>
            <w:noProof/>
            <w:lang w:val="en-GB"/>
          </w:rPr>
          <w:delText>1.3.4.</w:delText>
        </w:r>
        <w:r w:rsidDel="00B12FA9">
          <w:rPr>
            <w:rFonts w:cstheme="minorBidi"/>
            <w:noProof/>
            <w:sz w:val="24"/>
            <w:szCs w:val="24"/>
            <w:lang w:val="en-NO" w:eastAsia="en-GB"/>
          </w:rPr>
          <w:tab/>
        </w:r>
        <w:r w:rsidRPr="00D04B0D" w:rsidDel="00B12FA9">
          <w:rPr>
            <w:rFonts w:cstheme="majorHAnsi"/>
            <w:noProof/>
            <w:lang w:val="en-GB"/>
          </w:rPr>
          <w:delText>Sprint 6</w:delText>
        </w:r>
        <w:r w:rsidDel="00B12FA9">
          <w:rPr>
            <w:noProof/>
          </w:rPr>
          <w:tab/>
        </w:r>
        <w:r w:rsidDel="00B12FA9">
          <w:rPr>
            <w:noProof/>
          </w:rPr>
          <w:fldChar w:fldCharType="begin"/>
        </w:r>
        <w:r w:rsidDel="00B12FA9">
          <w:rPr>
            <w:noProof/>
          </w:rPr>
          <w:delInstrText xml:space="preserve"> PAGEREF _Toc70506169 \h </w:delInstrText>
        </w:r>
        <w:r w:rsidDel="00B12FA9">
          <w:rPr>
            <w:noProof/>
          </w:rPr>
          <w:fldChar w:fldCharType="separate"/>
        </w:r>
      </w:del>
      <w:ins w:id="196" w:author="Petter Vang Brakalsvaalet [pev2]" w:date="2021-04-28T17:19:00Z">
        <w:r w:rsidR="00B12FA9">
          <w:rPr>
            <w:b/>
            <w:bCs/>
            <w:noProof/>
          </w:rPr>
          <w:t>Error! Bookmark not defined.</w:t>
        </w:r>
      </w:ins>
      <w:del w:id="197" w:author="Petter Vang Brakalsvaalet [pev2]" w:date="2021-04-28T17:14:00Z">
        <w:r w:rsidDel="00B12FA9">
          <w:rPr>
            <w:noProof/>
          </w:rPr>
          <w:delText>11</w:delText>
        </w:r>
        <w:r w:rsidDel="00B12FA9">
          <w:rPr>
            <w:noProof/>
          </w:rPr>
          <w:fldChar w:fldCharType="end"/>
        </w:r>
      </w:del>
    </w:p>
    <w:p w14:paraId="72FC5B1A" w14:textId="573A45D7" w:rsidR="002858BF" w:rsidDel="00B12FA9" w:rsidRDefault="002858BF">
      <w:pPr>
        <w:pStyle w:val="TOC3"/>
        <w:tabs>
          <w:tab w:val="left" w:pos="1100"/>
          <w:tab w:val="right" w:leader="dot" w:pos="8290"/>
        </w:tabs>
        <w:rPr>
          <w:del w:id="198" w:author="Petter Vang Brakalsvaalet [pev2]" w:date="2021-04-28T17:14:00Z"/>
          <w:rFonts w:cstheme="minorBidi"/>
          <w:noProof/>
          <w:sz w:val="24"/>
          <w:szCs w:val="24"/>
          <w:lang w:val="en-NO" w:eastAsia="en-GB"/>
        </w:rPr>
      </w:pPr>
      <w:del w:id="199" w:author="Petter Vang Brakalsvaalet [pev2]" w:date="2021-04-28T17:14:00Z">
        <w:r w:rsidRPr="00D04B0D" w:rsidDel="00B12FA9">
          <w:rPr>
            <w:rFonts w:cstheme="majorHAnsi"/>
            <w:noProof/>
            <w:lang w:val="en-GB"/>
          </w:rPr>
          <w:delText>1.3.5.</w:delText>
        </w:r>
        <w:r w:rsidDel="00B12FA9">
          <w:rPr>
            <w:rFonts w:cstheme="minorBidi"/>
            <w:noProof/>
            <w:sz w:val="24"/>
            <w:szCs w:val="24"/>
            <w:lang w:val="en-NO" w:eastAsia="en-GB"/>
          </w:rPr>
          <w:tab/>
        </w:r>
        <w:r w:rsidRPr="00D04B0D" w:rsidDel="00B12FA9">
          <w:rPr>
            <w:rFonts w:cstheme="majorHAnsi"/>
            <w:noProof/>
            <w:lang w:val="en-GB"/>
          </w:rPr>
          <w:delText>Sprint 7</w:delText>
        </w:r>
        <w:r w:rsidDel="00B12FA9">
          <w:rPr>
            <w:noProof/>
          </w:rPr>
          <w:tab/>
        </w:r>
        <w:r w:rsidDel="00B12FA9">
          <w:rPr>
            <w:noProof/>
          </w:rPr>
          <w:fldChar w:fldCharType="begin"/>
        </w:r>
        <w:r w:rsidDel="00B12FA9">
          <w:rPr>
            <w:noProof/>
          </w:rPr>
          <w:delInstrText xml:space="preserve"> PAGEREF _Toc70506170 \h </w:delInstrText>
        </w:r>
        <w:r w:rsidDel="00B12FA9">
          <w:rPr>
            <w:noProof/>
          </w:rPr>
          <w:fldChar w:fldCharType="separate"/>
        </w:r>
      </w:del>
      <w:ins w:id="200" w:author="Petter Vang Brakalsvaalet [pev2]" w:date="2021-04-28T17:19:00Z">
        <w:r w:rsidR="00B12FA9">
          <w:rPr>
            <w:b/>
            <w:bCs/>
            <w:noProof/>
          </w:rPr>
          <w:t>Error! Bookmark not defined.</w:t>
        </w:r>
      </w:ins>
      <w:del w:id="201" w:author="Petter Vang Brakalsvaalet [pev2]" w:date="2021-04-28T17:14:00Z">
        <w:r w:rsidDel="00B12FA9">
          <w:rPr>
            <w:noProof/>
          </w:rPr>
          <w:delText>11</w:delText>
        </w:r>
        <w:r w:rsidDel="00B12FA9">
          <w:rPr>
            <w:noProof/>
          </w:rPr>
          <w:fldChar w:fldCharType="end"/>
        </w:r>
      </w:del>
    </w:p>
    <w:p w14:paraId="563FF0FA" w14:textId="7BBDAF18" w:rsidR="002858BF" w:rsidDel="00B12FA9" w:rsidRDefault="002858BF">
      <w:pPr>
        <w:pStyle w:val="TOC3"/>
        <w:tabs>
          <w:tab w:val="left" w:pos="1100"/>
          <w:tab w:val="right" w:leader="dot" w:pos="8290"/>
        </w:tabs>
        <w:rPr>
          <w:del w:id="202" w:author="Petter Vang Brakalsvaalet [pev2]" w:date="2021-04-28T17:14:00Z"/>
          <w:rFonts w:cstheme="minorBidi"/>
          <w:noProof/>
          <w:sz w:val="24"/>
          <w:szCs w:val="24"/>
          <w:lang w:val="en-NO" w:eastAsia="en-GB"/>
        </w:rPr>
      </w:pPr>
      <w:del w:id="203" w:author="Petter Vang Brakalsvaalet [pev2]" w:date="2021-04-28T17:14:00Z">
        <w:r w:rsidRPr="00D04B0D" w:rsidDel="00B12FA9">
          <w:rPr>
            <w:rFonts w:cstheme="majorHAnsi"/>
            <w:noProof/>
            <w:lang w:val="en-GB"/>
          </w:rPr>
          <w:delText>1.3.6.</w:delText>
        </w:r>
        <w:r w:rsidDel="00B12FA9">
          <w:rPr>
            <w:rFonts w:cstheme="minorBidi"/>
            <w:noProof/>
            <w:sz w:val="24"/>
            <w:szCs w:val="24"/>
            <w:lang w:val="en-NO" w:eastAsia="en-GB"/>
          </w:rPr>
          <w:tab/>
        </w:r>
        <w:r w:rsidRPr="00D04B0D" w:rsidDel="00B12FA9">
          <w:rPr>
            <w:rFonts w:cstheme="majorHAnsi"/>
            <w:noProof/>
            <w:lang w:val="en-GB"/>
          </w:rPr>
          <w:delText>Sprint 8 (Final Sprint)</w:delText>
        </w:r>
        <w:r w:rsidDel="00B12FA9">
          <w:rPr>
            <w:noProof/>
          </w:rPr>
          <w:tab/>
        </w:r>
        <w:r w:rsidDel="00B12FA9">
          <w:rPr>
            <w:noProof/>
          </w:rPr>
          <w:fldChar w:fldCharType="begin"/>
        </w:r>
        <w:r w:rsidDel="00B12FA9">
          <w:rPr>
            <w:noProof/>
          </w:rPr>
          <w:delInstrText xml:space="preserve"> PAGEREF _Toc70506171 \h </w:delInstrText>
        </w:r>
        <w:r w:rsidDel="00B12FA9">
          <w:rPr>
            <w:noProof/>
          </w:rPr>
          <w:fldChar w:fldCharType="separate"/>
        </w:r>
      </w:del>
      <w:ins w:id="204" w:author="Petter Vang Brakalsvaalet [pev2]" w:date="2021-04-28T17:19:00Z">
        <w:r w:rsidR="00B12FA9">
          <w:rPr>
            <w:b/>
            <w:bCs/>
            <w:noProof/>
          </w:rPr>
          <w:t>Error! Bookmark not defined.</w:t>
        </w:r>
      </w:ins>
      <w:del w:id="205" w:author="Petter Vang Brakalsvaalet [pev2]" w:date="2021-04-28T17:14:00Z">
        <w:r w:rsidDel="00B12FA9">
          <w:rPr>
            <w:noProof/>
          </w:rPr>
          <w:delText>11</w:delText>
        </w:r>
        <w:r w:rsidDel="00B12FA9">
          <w:rPr>
            <w:noProof/>
          </w:rPr>
          <w:fldChar w:fldCharType="end"/>
        </w:r>
      </w:del>
    </w:p>
    <w:p w14:paraId="6E0C7C76" w14:textId="4B9C8866" w:rsidR="002858BF" w:rsidDel="00B12FA9" w:rsidRDefault="002858BF">
      <w:pPr>
        <w:pStyle w:val="TOC1"/>
        <w:tabs>
          <w:tab w:val="left" w:pos="440"/>
          <w:tab w:val="right" w:leader="dot" w:pos="8290"/>
        </w:tabs>
        <w:rPr>
          <w:del w:id="206" w:author="Petter Vang Brakalsvaalet [pev2]" w:date="2021-04-28T17:14:00Z"/>
          <w:rFonts w:asciiTheme="minorHAnsi" w:hAnsiTheme="minorHAnsi" w:cstheme="minorBidi"/>
          <w:b w:val="0"/>
          <w:bCs w:val="0"/>
          <w:caps w:val="0"/>
          <w:noProof/>
          <w:lang w:val="en-NO" w:eastAsia="en-GB"/>
        </w:rPr>
      </w:pPr>
      <w:del w:id="207" w:author="Petter Vang Brakalsvaalet [pev2]" w:date="2021-04-28T17:14:00Z">
        <w:r w:rsidRPr="00D04B0D" w:rsidDel="00B12FA9">
          <w:rPr>
            <w:noProof/>
            <w:lang w:val="en-GB"/>
          </w:rPr>
          <w:delText>2.</w:delText>
        </w:r>
        <w:r w:rsidDel="00B12FA9">
          <w:rPr>
            <w:rFonts w:asciiTheme="minorHAnsi" w:hAnsiTheme="minorHAnsi" w:cstheme="minorBidi"/>
            <w:b w:val="0"/>
            <w:bCs w:val="0"/>
            <w:caps w:val="0"/>
            <w:noProof/>
            <w:lang w:val="en-NO" w:eastAsia="en-GB"/>
          </w:rPr>
          <w:tab/>
        </w:r>
        <w:r w:rsidRPr="00D04B0D" w:rsidDel="00B12FA9">
          <w:rPr>
            <w:noProof/>
            <w:lang w:val="en-GB"/>
          </w:rPr>
          <w:delText>Design</w:delText>
        </w:r>
        <w:r w:rsidDel="00B12FA9">
          <w:rPr>
            <w:noProof/>
          </w:rPr>
          <w:tab/>
        </w:r>
        <w:r w:rsidDel="00B12FA9">
          <w:rPr>
            <w:noProof/>
          </w:rPr>
          <w:fldChar w:fldCharType="begin"/>
        </w:r>
        <w:r w:rsidDel="00B12FA9">
          <w:rPr>
            <w:noProof/>
          </w:rPr>
          <w:delInstrText xml:space="preserve"> PAGEREF _Toc70506172 \h </w:delInstrText>
        </w:r>
        <w:r w:rsidDel="00B12FA9">
          <w:rPr>
            <w:noProof/>
          </w:rPr>
          <w:fldChar w:fldCharType="separate"/>
        </w:r>
      </w:del>
      <w:ins w:id="208" w:author="Petter Vang Brakalsvaalet [pev2]" w:date="2021-04-28T17:19:00Z">
        <w:r w:rsidR="00B12FA9">
          <w:rPr>
            <w:b w:val="0"/>
            <w:bCs w:val="0"/>
            <w:noProof/>
          </w:rPr>
          <w:t>Error! Bookmark not defined.</w:t>
        </w:r>
      </w:ins>
      <w:del w:id="209" w:author="Petter Vang Brakalsvaalet [pev2]" w:date="2021-04-28T17:14:00Z">
        <w:r w:rsidDel="00B12FA9">
          <w:rPr>
            <w:noProof/>
          </w:rPr>
          <w:delText>11</w:delText>
        </w:r>
        <w:r w:rsidDel="00B12FA9">
          <w:rPr>
            <w:noProof/>
          </w:rPr>
          <w:fldChar w:fldCharType="end"/>
        </w:r>
      </w:del>
    </w:p>
    <w:p w14:paraId="700FAC4E" w14:textId="2596A014" w:rsidR="002858BF" w:rsidDel="00B12FA9" w:rsidRDefault="002858BF">
      <w:pPr>
        <w:pStyle w:val="TOC2"/>
        <w:tabs>
          <w:tab w:val="left" w:pos="660"/>
          <w:tab w:val="right" w:leader="dot" w:pos="8290"/>
        </w:tabs>
        <w:rPr>
          <w:del w:id="210" w:author="Petter Vang Brakalsvaalet [pev2]" w:date="2021-04-28T17:14:00Z"/>
          <w:rFonts w:cstheme="minorBidi"/>
          <w:b w:val="0"/>
          <w:bCs w:val="0"/>
          <w:noProof/>
          <w:sz w:val="24"/>
          <w:szCs w:val="24"/>
          <w:lang w:val="en-NO" w:eastAsia="en-GB"/>
        </w:rPr>
      </w:pPr>
      <w:del w:id="211" w:author="Petter Vang Brakalsvaalet [pev2]" w:date="2021-04-28T17:14:00Z">
        <w:r w:rsidRPr="00D04B0D" w:rsidDel="00B12FA9">
          <w:rPr>
            <w:rFonts w:cstheme="majorHAnsi"/>
            <w:noProof/>
            <w:lang w:val="en-GB"/>
          </w:rPr>
          <w:delText>2.1.</w:delText>
        </w:r>
        <w:r w:rsidDel="00B12FA9">
          <w:rPr>
            <w:rFonts w:cstheme="minorBidi"/>
            <w:b w:val="0"/>
            <w:bCs w:val="0"/>
            <w:noProof/>
            <w:sz w:val="24"/>
            <w:szCs w:val="24"/>
            <w:lang w:val="en-NO" w:eastAsia="en-GB"/>
          </w:rPr>
          <w:tab/>
        </w:r>
        <w:r w:rsidRPr="00D04B0D" w:rsidDel="00B12FA9">
          <w:rPr>
            <w:rFonts w:cstheme="majorHAnsi"/>
            <w:noProof/>
            <w:lang w:val="en-GB"/>
          </w:rPr>
          <w:delText>Overall Architecture</w:delText>
        </w:r>
        <w:r w:rsidDel="00B12FA9">
          <w:rPr>
            <w:noProof/>
          </w:rPr>
          <w:tab/>
        </w:r>
        <w:r w:rsidDel="00B12FA9">
          <w:rPr>
            <w:noProof/>
          </w:rPr>
          <w:fldChar w:fldCharType="begin"/>
        </w:r>
        <w:r w:rsidDel="00B12FA9">
          <w:rPr>
            <w:noProof/>
          </w:rPr>
          <w:delInstrText xml:space="preserve"> PAGEREF _Toc70506173 \h </w:delInstrText>
        </w:r>
        <w:r w:rsidDel="00B12FA9">
          <w:rPr>
            <w:noProof/>
          </w:rPr>
          <w:fldChar w:fldCharType="separate"/>
        </w:r>
      </w:del>
      <w:ins w:id="212" w:author="Petter Vang Brakalsvaalet [pev2]" w:date="2021-04-28T17:19:00Z">
        <w:r w:rsidR="00B12FA9">
          <w:rPr>
            <w:b w:val="0"/>
            <w:bCs w:val="0"/>
            <w:noProof/>
          </w:rPr>
          <w:t>Error! Bookmark not defined.</w:t>
        </w:r>
      </w:ins>
      <w:del w:id="213" w:author="Petter Vang Brakalsvaalet [pev2]" w:date="2021-04-28T17:14:00Z">
        <w:r w:rsidDel="00B12FA9">
          <w:rPr>
            <w:noProof/>
          </w:rPr>
          <w:delText>11</w:delText>
        </w:r>
        <w:r w:rsidDel="00B12FA9">
          <w:rPr>
            <w:noProof/>
          </w:rPr>
          <w:fldChar w:fldCharType="end"/>
        </w:r>
      </w:del>
    </w:p>
    <w:p w14:paraId="24522CD7" w14:textId="498C830B" w:rsidR="002858BF" w:rsidDel="00B12FA9" w:rsidRDefault="002858BF">
      <w:pPr>
        <w:pStyle w:val="TOC3"/>
        <w:tabs>
          <w:tab w:val="left" w:pos="1100"/>
          <w:tab w:val="right" w:leader="dot" w:pos="8290"/>
        </w:tabs>
        <w:rPr>
          <w:del w:id="214" w:author="Petter Vang Brakalsvaalet [pev2]" w:date="2021-04-28T17:14:00Z"/>
          <w:rFonts w:cstheme="minorBidi"/>
          <w:noProof/>
          <w:sz w:val="24"/>
          <w:szCs w:val="24"/>
          <w:lang w:val="en-NO" w:eastAsia="en-GB"/>
        </w:rPr>
      </w:pPr>
      <w:del w:id="215" w:author="Petter Vang Brakalsvaalet [pev2]" w:date="2021-04-28T17:14:00Z">
        <w:r w:rsidRPr="00D04B0D" w:rsidDel="00B12FA9">
          <w:rPr>
            <w:rFonts w:cstheme="majorHAnsi"/>
            <w:noProof/>
            <w:lang w:val="en-GB"/>
          </w:rPr>
          <w:delText>2.1.1.</w:delText>
        </w:r>
        <w:r w:rsidDel="00B12FA9">
          <w:rPr>
            <w:rFonts w:cstheme="minorBidi"/>
            <w:noProof/>
            <w:sz w:val="24"/>
            <w:szCs w:val="24"/>
            <w:lang w:val="en-NO" w:eastAsia="en-GB"/>
          </w:rPr>
          <w:tab/>
        </w:r>
        <w:r w:rsidRPr="00D04B0D" w:rsidDel="00B12FA9">
          <w:rPr>
            <w:rFonts w:cstheme="majorHAnsi"/>
            <w:noProof/>
            <w:lang w:val="en-GB"/>
          </w:rPr>
          <w:delText>Update</w:delText>
        </w:r>
        <w:r w:rsidDel="00B12FA9">
          <w:rPr>
            <w:noProof/>
          </w:rPr>
          <w:tab/>
        </w:r>
        <w:r w:rsidDel="00B12FA9">
          <w:rPr>
            <w:noProof/>
          </w:rPr>
          <w:fldChar w:fldCharType="begin"/>
        </w:r>
        <w:r w:rsidDel="00B12FA9">
          <w:rPr>
            <w:noProof/>
          </w:rPr>
          <w:delInstrText xml:space="preserve"> PAGEREF _Toc70506174 \h </w:delInstrText>
        </w:r>
        <w:r w:rsidDel="00B12FA9">
          <w:rPr>
            <w:noProof/>
          </w:rPr>
          <w:fldChar w:fldCharType="separate"/>
        </w:r>
      </w:del>
      <w:ins w:id="216" w:author="Petter Vang Brakalsvaalet [pev2]" w:date="2021-04-28T17:19:00Z">
        <w:r w:rsidR="00B12FA9">
          <w:rPr>
            <w:b/>
            <w:bCs/>
            <w:noProof/>
          </w:rPr>
          <w:t>Error! Bookmark not defined.</w:t>
        </w:r>
      </w:ins>
      <w:del w:id="217" w:author="Petter Vang Brakalsvaalet [pev2]" w:date="2021-04-28T17:14:00Z">
        <w:r w:rsidDel="00B12FA9">
          <w:rPr>
            <w:noProof/>
          </w:rPr>
          <w:delText>12</w:delText>
        </w:r>
        <w:r w:rsidDel="00B12FA9">
          <w:rPr>
            <w:noProof/>
          </w:rPr>
          <w:fldChar w:fldCharType="end"/>
        </w:r>
      </w:del>
    </w:p>
    <w:p w14:paraId="7F8EFB5C" w14:textId="028AB0C6" w:rsidR="002858BF" w:rsidDel="00B12FA9" w:rsidRDefault="002858BF">
      <w:pPr>
        <w:pStyle w:val="TOC3"/>
        <w:tabs>
          <w:tab w:val="left" w:pos="1100"/>
          <w:tab w:val="right" w:leader="dot" w:pos="8290"/>
        </w:tabs>
        <w:rPr>
          <w:del w:id="218" w:author="Petter Vang Brakalsvaalet [pev2]" w:date="2021-04-28T17:14:00Z"/>
          <w:rFonts w:cstheme="minorBidi"/>
          <w:noProof/>
          <w:sz w:val="24"/>
          <w:szCs w:val="24"/>
          <w:lang w:val="en-NO" w:eastAsia="en-GB"/>
        </w:rPr>
      </w:pPr>
      <w:del w:id="219" w:author="Petter Vang Brakalsvaalet [pev2]" w:date="2021-04-28T17:14:00Z">
        <w:r w:rsidRPr="00D04B0D" w:rsidDel="00B12FA9">
          <w:rPr>
            <w:rFonts w:cstheme="majorHAnsi"/>
            <w:noProof/>
            <w:lang w:val="en-GB"/>
          </w:rPr>
          <w:delText>2.1.2.</w:delText>
        </w:r>
        <w:r w:rsidDel="00B12FA9">
          <w:rPr>
            <w:rFonts w:cstheme="minorBidi"/>
            <w:noProof/>
            <w:sz w:val="24"/>
            <w:szCs w:val="24"/>
            <w:lang w:val="en-NO" w:eastAsia="en-GB"/>
          </w:rPr>
          <w:tab/>
        </w:r>
        <w:r w:rsidRPr="00D04B0D" w:rsidDel="00B12FA9">
          <w:rPr>
            <w:rFonts w:cstheme="majorHAnsi"/>
            <w:noProof/>
            <w:lang w:val="en-GB"/>
          </w:rPr>
          <w:delText>Physics</w:delText>
        </w:r>
        <w:r w:rsidDel="00B12FA9">
          <w:rPr>
            <w:noProof/>
          </w:rPr>
          <w:tab/>
        </w:r>
        <w:r w:rsidDel="00B12FA9">
          <w:rPr>
            <w:noProof/>
          </w:rPr>
          <w:fldChar w:fldCharType="begin"/>
        </w:r>
        <w:r w:rsidDel="00B12FA9">
          <w:rPr>
            <w:noProof/>
          </w:rPr>
          <w:delInstrText xml:space="preserve"> PAGEREF _Toc70506175 \h </w:delInstrText>
        </w:r>
        <w:r w:rsidDel="00B12FA9">
          <w:rPr>
            <w:noProof/>
          </w:rPr>
          <w:fldChar w:fldCharType="separate"/>
        </w:r>
      </w:del>
      <w:ins w:id="220" w:author="Petter Vang Brakalsvaalet [pev2]" w:date="2021-04-28T17:19:00Z">
        <w:r w:rsidR="00B12FA9">
          <w:rPr>
            <w:b/>
            <w:bCs/>
            <w:noProof/>
          </w:rPr>
          <w:t>Error! Bookmark not defined.</w:t>
        </w:r>
      </w:ins>
      <w:del w:id="221" w:author="Petter Vang Brakalsvaalet [pev2]" w:date="2021-04-28T17:14:00Z">
        <w:r w:rsidDel="00B12FA9">
          <w:rPr>
            <w:noProof/>
          </w:rPr>
          <w:delText>13</w:delText>
        </w:r>
        <w:r w:rsidDel="00B12FA9">
          <w:rPr>
            <w:noProof/>
          </w:rPr>
          <w:fldChar w:fldCharType="end"/>
        </w:r>
      </w:del>
    </w:p>
    <w:p w14:paraId="2B4DEEA9" w14:textId="548386DC" w:rsidR="002858BF" w:rsidDel="00B12FA9" w:rsidRDefault="002858BF">
      <w:pPr>
        <w:pStyle w:val="TOC3"/>
        <w:tabs>
          <w:tab w:val="left" w:pos="1100"/>
          <w:tab w:val="right" w:leader="dot" w:pos="8290"/>
        </w:tabs>
        <w:rPr>
          <w:del w:id="222" w:author="Petter Vang Brakalsvaalet [pev2]" w:date="2021-04-28T17:14:00Z"/>
          <w:rFonts w:cstheme="minorBidi"/>
          <w:noProof/>
          <w:sz w:val="24"/>
          <w:szCs w:val="24"/>
          <w:lang w:val="en-NO" w:eastAsia="en-GB"/>
        </w:rPr>
      </w:pPr>
      <w:del w:id="223" w:author="Petter Vang Brakalsvaalet [pev2]" w:date="2021-04-28T17:14:00Z">
        <w:r w:rsidRPr="00D04B0D" w:rsidDel="00B12FA9">
          <w:rPr>
            <w:rFonts w:cstheme="majorHAnsi"/>
            <w:noProof/>
            <w:lang w:val="en-GB"/>
          </w:rPr>
          <w:delText>2.1.3.</w:delText>
        </w:r>
        <w:r w:rsidDel="00B12FA9">
          <w:rPr>
            <w:rFonts w:cstheme="minorBidi"/>
            <w:noProof/>
            <w:sz w:val="24"/>
            <w:szCs w:val="24"/>
            <w:lang w:val="en-NO" w:eastAsia="en-GB"/>
          </w:rPr>
          <w:tab/>
        </w:r>
        <w:r w:rsidRPr="00D04B0D" w:rsidDel="00B12FA9">
          <w:rPr>
            <w:rFonts w:cstheme="majorHAnsi"/>
            <w:noProof/>
            <w:lang w:val="en-GB"/>
          </w:rPr>
          <w:delText>Constraints</w:delText>
        </w:r>
        <w:r w:rsidDel="00B12FA9">
          <w:rPr>
            <w:noProof/>
          </w:rPr>
          <w:tab/>
        </w:r>
        <w:r w:rsidDel="00B12FA9">
          <w:rPr>
            <w:noProof/>
          </w:rPr>
          <w:fldChar w:fldCharType="begin"/>
        </w:r>
        <w:r w:rsidDel="00B12FA9">
          <w:rPr>
            <w:noProof/>
          </w:rPr>
          <w:delInstrText xml:space="preserve"> PAGEREF _Toc70506176 \h </w:delInstrText>
        </w:r>
        <w:r w:rsidDel="00B12FA9">
          <w:rPr>
            <w:noProof/>
          </w:rPr>
          <w:fldChar w:fldCharType="separate"/>
        </w:r>
      </w:del>
      <w:ins w:id="224" w:author="Petter Vang Brakalsvaalet [pev2]" w:date="2021-04-28T17:19:00Z">
        <w:r w:rsidR="00B12FA9">
          <w:rPr>
            <w:b/>
            <w:bCs/>
            <w:noProof/>
          </w:rPr>
          <w:t>Error! Bookmark not defined.</w:t>
        </w:r>
      </w:ins>
      <w:del w:id="225" w:author="Petter Vang Brakalsvaalet [pev2]" w:date="2021-04-28T17:14:00Z">
        <w:r w:rsidDel="00B12FA9">
          <w:rPr>
            <w:noProof/>
          </w:rPr>
          <w:delText>13</w:delText>
        </w:r>
        <w:r w:rsidDel="00B12FA9">
          <w:rPr>
            <w:noProof/>
          </w:rPr>
          <w:fldChar w:fldCharType="end"/>
        </w:r>
      </w:del>
    </w:p>
    <w:p w14:paraId="67C99525" w14:textId="4A79A7B5" w:rsidR="002858BF" w:rsidDel="00B12FA9" w:rsidRDefault="002858BF">
      <w:pPr>
        <w:pStyle w:val="TOC3"/>
        <w:tabs>
          <w:tab w:val="left" w:pos="1100"/>
          <w:tab w:val="right" w:leader="dot" w:pos="8290"/>
        </w:tabs>
        <w:rPr>
          <w:del w:id="226" w:author="Petter Vang Brakalsvaalet [pev2]" w:date="2021-04-28T17:14:00Z"/>
          <w:rFonts w:cstheme="minorBidi"/>
          <w:noProof/>
          <w:sz w:val="24"/>
          <w:szCs w:val="24"/>
          <w:lang w:val="en-NO" w:eastAsia="en-GB"/>
        </w:rPr>
      </w:pPr>
      <w:del w:id="227" w:author="Petter Vang Brakalsvaalet [pev2]" w:date="2021-04-28T17:14:00Z">
        <w:r w:rsidRPr="00D04B0D" w:rsidDel="00B12FA9">
          <w:rPr>
            <w:rFonts w:cstheme="majorHAnsi"/>
            <w:noProof/>
            <w:lang w:val="en-GB"/>
          </w:rPr>
          <w:delText>2.1.4.</w:delText>
        </w:r>
        <w:r w:rsidDel="00B12FA9">
          <w:rPr>
            <w:rFonts w:cstheme="minorBidi"/>
            <w:noProof/>
            <w:sz w:val="24"/>
            <w:szCs w:val="24"/>
            <w:lang w:val="en-NO" w:eastAsia="en-GB"/>
          </w:rPr>
          <w:tab/>
        </w:r>
        <w:r w:rsidRPr="00D04B0D" w:rsidDel="00B12FA9">
          <w:rPr>
            <w:rFonts w:cstheme="majorHAnsi"/>
            <w:noProof/>
            <w:lang w:val="en-GB"/>
          </w:rPr>
          <w:delText>Rendering</w:delText>
        </w:r>
        <w:r w:rsidDel="00B12FA9">
          <w:rPr>
            <w:noProof/>
          </w:rPr>
          <w:tab/>
        </w:r>
        <w:r w:rsidDel="00B12FA9">
          <w:rPr>
            <w:noProof/>
          </w:rPr>
          <w:fldChar w:fldCharType="begin"/>
        </w:r>
        <w:r w:rsidDel="00B12FA9">
          <w:rPr>
            <w:noProof/>
          </w:rPr>
          <w:delInstrText xml:space="preserve"> PAGEREF _Toc70506177 \h </w:delInstrText>
        </w:r>
        <w:r w:rsidDel="00B12FA9">
          <w:rPr>
            <w:noProof/>
          </w:rPr>
          <w:fldChar w:fldCharType="separate"/>
        </w:r>
      </w:del>
      <w:ins w:id="228" w:author="Petter Vang Brakalsvaalet [pev2]" w:date="2021-04-28T17:19:00Z">
        <w:r w:rsidR="00B12FA9">
          <w:rPr>
            <w:b/>
            <w:bCs/>
            <w:noProof/>
          </w:rPr>
          <w:t>Error! Bookmark not defined.</w:t>
        </w:r>
      </w:ins>
      <w:del w:id="229" w:author="Petter Vang Brakalsvaalet [pev2]" w:date="2021-04-28T17:14:00Z">
        <w:r w:rsidDel="00B12FA9">
          <w:rPr>
            <w:noProof/>
          </w:rPr>
          <w:delText>14</w:delText>
        </w:r>
        <w:r w:rsidDel="00B12FA9">
          <w:rPr>
            <w:noProof/>
          </w:rPr>
          <w:fldChar w:fldCharType="end"/>
        </w:r>
      </w:del>
    </w:p>
    <w:p w14:paraId="3B6B9EC8" w14:textId="46C275C3" w:rsidR="002858BF" w:rsidDel="00B12FA9" w:rsidRDefault="002858BF">
      <w:pPr>
        <w:pStyle w:val="TOC2"/>
        <w:tabs>
          <w:tab w:val="left" w:pos="660"/>
          <w:tab w:val="right" w:leader="dot" w:pos="8290"/>
        </w:tabs>
        <w:rPr>
          <w:del w:id="230" w:author="Petter Vang Brakalsvaalet [pev2]" w:date="2021-04-28T17:14:00Z"/>
          <w:rFonts w:cstheme="minorBidi"/>
          <w:b w:val="0"/>
          <w:bCs w:val="0"/>
          <w:noProof/>
          <w:sz w:val="24"/>
          <w:szCs w:val="24"/>
          <w:lang w:val="en-NO" w:eastAsia="en-GB"/>
        </w:rPr>
      </w:pPr>
      <w:del w:id="231" w:author="Petter Vang Brakalsvaalet [pev2]" w:date="2021-04-28T17:14:00Z">
        <w:r w:rsidRPr="00D04B0D" w:rsidDel="00B12FA9">
          <w:rPr>
            <w:rFonts w:cstheme="majorHAnsi"/>
            <w:noProof/>
            <w:lang w:val="en-GB"/>
          </w:rPr>
          <w:delText>2.2.</w:delText>
        </w:r>
        <w:r w:rsidDel="00B12FA9">
          <w:rPr>
            <w:rFonts w:cstheme="minorBidi"/>
            <w:b w:val="0"/>
            <w:bCs w:val="0"/>
            <w:noProof/>
            <w:sz w:val="24"/>
            <w:szCs w:val="24"/>
            <w:lang w:val="en-NO" w:eastAsia="en-GB"/>
          </w:rPr>
          <w:tab/>
        </w:r>
        <w:r w:rsidRPr="00D04B0D" w:rsidDel="00B12FA9">
          <w:rPr>
            <w:rFonts w:cstheme="majorHAnsi"/>
            <w:noProof/>
            <w:lang w:val="en-GB"/>
          </w:rPr>
          <w:delText>Detailed Design</w:delText>
        </w:r>
        <w:r w:rsidDel="00B12FA9">
          <w:rPr>
            <w:noProof/>
          </w:rPr>
          <w:tab/>
        </w:r>
        <w:r w:rsidDel="00B12FA9">
          <w:rPr>
            <w:noProof/>
          </w:rPr>
          <w:fldChar w:fldCharType="begin"/>
        </w:r>
        <w:r w:rsidDel="00B12FA9">
          <w:rPr>
            <w:noProof/>
          </w:rPr>
          <w:delInstrText xml:space="preserve"> PAGEREF _Toc70506178 \h </w:delInstrText>
        </w:r>
        <w:r w:rsidDel="00B12FA9">
          <w:rPr>
            <w:noProof/>
          </w:rPr>
          <w:fldChar w:fldCharType="separate"/>
        </w:r>
      </w:del>
      <w:ins w:id="232" w:author="Petter Vang Brakalsvaalet [pev2]" w:date="2021-04-28T17:19:00Z">
        <w:r w:rsidR="00B12FA9">
          <w:rPr>
            <w:b w:val="0"/>
            <w:bCs w:val="0"/>
            <w:noProof/>
          </w:rPr>
          <w:t>Error! Bookmark not defined.</w:t>
        </w:r>
      </w:ins>
      <w:del w:id="233" w:author="Petter Vang Brakalsvaalet [pev2]" w:date="2021-04-28T17:14:00Z">
        <w:r w:rsidDel="00B12FA9">
          <w:rPr>
            <w:noProof/>
          </w:rPr>
          <w:delText>14</w:delText>
        </w:r>
        <w:r w:rsidDel="00B12FA9">
          <w:rPr>
            <w:noProof/>
          </w:rPr>
          <w:fldChar w:fldCharType="end"/>
        </w:r>
      </w:del>
    </w:p>
    <w:p w14:paraId="2AB73F8A" w14:textId="76FAED2D" w:rsidR="002858BF" w:rsidDel="00B12FA9" w:rsidRDefault="002858BF">
      <w:pPr>
        <w:pStyle w:val="TOC3"/>
        <w:tabs>
          <w:tab w:val="left" w:pos="1100"/>
          <w:tab w:val="right" w:leader="dot" w:pos="8290"/>
        </w:tabs>
        <w:rPr>
          <w:del w:id="234" w:author="Petter Vang Brakalsvaalet [pev2]" w:date="2021-04-28T17:14:00Z"/>
          <w:rFonts w:cstheme="minorBidi"/>
          <w:noProof/>
          <w:sz w:val="24"/>
          <w:szCs w:val="24"/>
          <w:lang w:val="en-NO" w:eastAsia="en-GB"/>
        </w:rPr>
      </w:pPr>
      <w:del w:id="235" w:author="Petter Vang Brakalsvaalet [pev2]" w:date="2021-04-28T17:14:00Z">
        <w:r w:rsidRPr="00D04B0D" w:rsidDel="00B12FA9">
          <w:rPr>
            <w:rFonts w:cstheme="majorHAnsi"/>
            <w:noProof/>
            <w:lang w:val="en-GB"/>
          </w:rPr>
          <w:delText>2.2.1.</w:delText>
        </w:r>
        <w:r w:rsidDel="00B12FA9">
          <w:rPr>
            <w:rFonts w:cstheme="minorBidi"/>
            <w:noProof/>
            <w:sz w:val="24"/>
            <w:szCs w:val="24"/>
            <w:lang w:val="en-NO" w:eastAsia="en-GB"/>
          </w:rPr>
          <w:tab/>
        </w:r>
        <w:r w:rsidRPr="00D04B0D" w:rsidDel="00B12FA9">
          <w:rPr>
            <w:rFonts w:cstheme="majorHAnsi"/>
            <w:noProof/>
            <w:lang w:val="en-GB"/>
          </w:rPr>
          <w:delText>MainMenu</w:delText>
        </w:r>
        <w:r w:rsidDel="00B12FA9">
          <w:rPr>
            <w:noProof/>
          </w:rPr>
          <w:tab/>
        </w:r>
        <w:r w:rsidDel="00B12FA9">
          <w:rPr>
            <w:noProof/>
          </w:rPr>
          <w:fldChar w:fldCharType="begin"/>
        </w:r>
        <w:r w:rsidDel="00B12FA9">
          <w:rPr>
            <w:noProof/>
          </w:rPr>
          <w:delInstrText xml:space="preserve"> PAGEREF _Toc70506179 \h </w:delInstrText>
        </w:r>
        <w:r w:rsidDel="00B12FA9">
          <w:rPr>
            <w:noProof/>
          </w:rPr>
          <w:fldChar w:fldCharType="separate"/>
        </w:r>
      </w:del>
      <w:ins w:id="236" w:author="Petter Vang Brakalsvaalet [pev2]" w:date="2021-04-28T17:19:00Z">
        <w:r w:rsidR="00B12FA9">
          <w:rPr>
            <w:b/>
            <w:bCs/>
            <w:noProof/>
          </w:rPr>
          <w:t>Error! Bookmark not defined.</w:t>
        </w:r>
      </w:ins>
      <w:del w:id="237" w:author="Petter Vang Brakalsvaalet [pev2]" w:date="2021-04-28T17:14:00Z">
        <w:r w:rsidDel="00B12FA9">
          <w:rPr>
            <w:noProof/>
          </w:rPr>
          <w:delText>14</w:delText>
        </w:r>
        <w:r w:rsidDel="00B12FA9">
          <w:rPr>
            <w:noProof/>
          </w:rPr>
          <w:fldChar w:fldCharType="end"/>
        </w:r>
      </w:del>
    </w:p>
    <w:p w14:paraId="530D65A7" w14:textId="5F2397F7" w:rsidR="002858BF" w:rsidDel="00B12FA9" w:rsidRDefault="002858BF">
      <w:pPr>
        <w:pStyle w:val="TOC3"/>
        <w:tabs>
          <w:tab w:val="left" w:pos="1100"/>
          <w:tab w:val="right" w:leader="dot" w:pos="8290"/>
        </w:tabs>
        <w:rPr>
          <w:del w:id="238" w:author="Petter Vang Brakalsvaalet [pev2]" w:date="2021-04-28T17:14:00Z"/>
          <w:rFonts w:cstheme="minorBidi"/>
          <w:noProof/>
          <w:sz w:val="24"/>
          <w:szCs w:val="24"/>
          <w:lang w:val="en-NO" w:eastAsia="en-GB"/>
        </w:rPr>
      </w:pPr>
      <w:del w:id="239" w:author="Petter Vang Brakalsvaalet [pev2]" w:date="2021-04-28T17:14:00Z">
        <w:r w:rsidRPr="00D04B0D" w:rsidDel="00B12FA9">
          <w:rPr>
            <w:rFonts w:cstheme="majorHAnsi"/>
            <w:noProof/>
            <w:lang w:val="en-GB"/>
          </w:rPr>
          <w:delText>2.2.2.</w:delText>
        </w:r>
        <w:r w:rsidDel="00B12FA9">
          <w:rPr>
            <w:rFonts w:cstheme="minorBidi"/>
            <w:noProof/>
            <w:sz w:val="24"/>
            <w:szCs w:val="24"/>
            <w:lang w:val="en-NO" w:eastAsia="en-GB"/>
          </w:rPr>
          <w:tab/>
        </w:r>
        <w:r w:rsidRPr="00D04B0D" w:rsidDel="00B12FA9">
          <w:rPr>
            <w:rFonts w:cstheme="majorHAnsi"/>
            <w:noProof/>
            <w:lang w:val="en-GB"/>
          </w:rPr>
          <w:delText>Help</w:delText>
        </w:r>
        <w:r w:rsidDel="00B12FA9">
          <w:rPr>
            <w:noProof/>
          </w:rPr>
          <w:tab/>
        </w:r>
        <w:r w:rsidDel="00B12FA9">
          <w:rPr>
            <w:noProof/>
          </w:rPr>
          <w:fldChar w:fldCharType="begin"/>
        </w:r>
        <w:r w:rsidDel="00B12FA9">
          <w:rPr>
            <w:noProof/>
          </w:rPr>
          <w:delInstrText xml:space="preserve"> PAGEREF _Toc70506180 \h </w:delInstrText>
        </w:r>
        <w:r w:rsidDel="00B12FA9">
          <w:rPr>
            <w:noProof/>
          </w:rPr>
          <w:fldChar w:fldCharType="separate"/>
        </w:r>
      </w:del>
      <w:ins w:id="240" w:author="Petter Vang Brakalsvaalet [pev2]" w:date="2021-04-28T17:19:00Z">
        <w:r w:rsidR="00B12FA9">
          <w:rPr>
            <w:b/>
            <w:bCs/>
            <w:noProof/>
          </w:rPr>
          <w:t>Error! Bookmark not defined.</w:t>
        </w:r>
      </w:ins>
      <w:del w:id="241" w:author="Petter Vang Brakalsvaalet [pev2]" w:date="2021-04-28T17:14:00Z">
        <w:r w:rsidDel="00B12FA9">
          <w:rPr>
            <w:noProof/>
          </w:rPr>
          <w:delText>15</w:delText>
        </w:r>
        <w:r w:rsidDel="00B12FA9">
          <w:rPr>
            <w:noProof/>
          </w:rPr>
          <w:fldChar w:fldCharType="end"/>
        </w:r>
      </w:del>
    </w:p>
    <w:p w14:paraId="44018D50" w14:textId="01873A6F" w:rsidR="002858BF" w:rsidDel="00B12FA9" w:rsidRDefault="002858BF">
      <w:pPr>
        <w:pStyle w:val="TOC3"/>
        <w:tabs>
          <w:tab w:val="left" w:pos="1100"/>
          <w:tab w:val="right" w:leader="dot" w:pos="8290"/>
        </w:tabs>
        <w:rPr>
          <w:del w:id="242" w:author="Petter Vang Brakalsvaalet [pev2]" w:date="2021-04-28T17:14:00Z"/>
          <w:rFonts w:cstheme="minorBidi"/>
          <w:noProof/>
          <w:sz w:val="24"/>
          <w:szCs w:val="24"/>
          <w:lang w:val="en-NO" w:eastAsia="en-GB"/>
        </w:rPr>
      </w:pPr>
      <w:del w:id="243" w:author="Petter Vang Brakalsvaalet [pev2]" w:date="2021-04-28T17:14:00Z">
        <w:r w:rsidRPr="00D04B0D" w:rsidDel="00B12FA9">
          <w:rPr>
            <w:rFonts w:cstheme="majorHAnsi"/>
            <w:noProof/>
            <w:lang w:val="en-GB"/>
          </w:rPr>
          <w:delText>2.2.3.</w:delText>
        </w:r>
        <w:r w:rsidDel="00B12FA9">
          <w:rPr>
            <w:rFonts w:cstheme="minorBidi"/>
            <w:noProof/>
            <w:sz w:val="24"/>
            <w:szCs w:val="24"/>
            <w:lang w:val="en-NO" w:eastAsia="en-GB"/>
          </w:rPr>
          <w:tab/>
        </w:r>
        <w:r w:rsidRPr="00D04B0D" w:rsidDel="00B12FA9">
          <w:rPr>
            <w:rFonts w:cstheme="majorHAnsi"/>
            <w:noProof/>
            <w:lang w:val="en-GB"/>
          </w:rPr>
          <w:delText>SetUp</w:delText>
        </w:r>
        <w:r w:rsidDel="00B12FA9">
          <w:rPr>
            <w:noProof/>
          </w:rPr>
          <w:tab/>
        </w:r>
        <w:r w:rsidDel="00B12FA9">
          <w:rPr>
            <w:noProof/>
          </w:rPr>
          <w:fldChar w:fldCharType="begin"/>
        </w:r>
        <w:r w:rsidDel="00B12FA9">
          <w:rPr>
            <w:noProof/>
          </w:rPr>
          <w:delInstrText xml:space="preserve"> PAGEREF _Toc70506181 \h </w:delInstrText>
        </w:r>
        <w:r w:rsidDel="00B12FA9">
          <w:rPr>
            <w:noProof/>
          </w:rPr>
          <w:fldChar w:fldCharType="separate"/>
        </w:r>
      </w:del>
      <w:ins w:id="244" w:author="Petter Vang Brakalsvaalet [pev2]" w:date="2021-04-28T17:19:00Z">
        <w:r w:rsidR="00B12FA9">
          <w:rPr>
            <w:b/>
            <w:bCs/>
            <w:noProof/>
          </w:rPr>
          <w:t>Error! Bookmark not defined.</w:t>
        </w:r>
      </w:ins>
      <w:del w:id="245" w:author="Petter Vang Brakalsvaalet [pev2]" w:date="2021-04-28T17:14:00Z">
        <w:r w:rsidDel="00B12FA9">
          <w:rPr>
            <w:noProof/>
          </w:rPr>
          <w:delText>16</w:delText>
        </w:r>
        <w:r w:rsidDel="00B12FA9">
          <w:rPr>
            <w:noProof/>
          </w:rPr>
          <w:fldChar w:fldCharType="end"/>
        </w:r>
      </w:del>
    </w:p>
    <w:p w14:paraId="0A970125" w14:textId="6A0610C5" w:rsidR="002858BF" w:rsidDel="00B12FA9" w:rsidRDefault="002858BF">
      <w:pPr>
        <w:pStyle w:val="TOC3"/>
        <w:tabs>
          <w:tab w:val="left" w:pos="1100"/>
          <w:tab w:val="right" w:leader="dot" w:pos="8290"/>
        </w:tabs>
        <w:rPr>
          <w:del w:id="246" w:author="Petter Vang Brakalsvaalet [pev2]" w:date="2021-04-28T17:14:00Z"/>
          <w:rFonts w:cstheme="minorBidi"/>
          <w:noProof/>
          <w:sz w:val="24"/>
          <w:szCs w:val="24"/>
          <w:lang w:val="en-NO" w:eastAsia="en-GB"/>
        </w:rPr>
      </w:pPr>
      <w:del w:id="247" w:author="Petter Vang Brakalsvaalet [pev2]" w:date="2021-04-28T17:14:00Z">
        <w:r w:rsidRPr="00D04B0D" w:rsidDel="00B12FA9">
          <w:rPr>
            <w:rFonts w:cstheme="majorHAnsi"/>
            <w:noProof/>
            <w:lang w:val="en-GB"/>
          </w:rPr>
          <w:delText>2.2.4.</w:delText>
        </w:r>
        <w:r w:rsidDel="00B12FA9">
          <w:rPr>
            <w:rFonts w:cstheme="minorBidi"/>
            <w:noProof/>
            <w:sz w:val="24"/>
            <w:szCs w:val="24"/>
            <w:lang w:val="en-NO" w:eastAsia="en-GB"/>
          </w:rPr>
          <w:tab/>
        </w:r>
        <w:r w:rsidRPr="00D04B0D" w:rsidDel="00B12FA9">
          <w:rPr>
            <w:rFonts w:cstheme="majorHAnsi"/>
            <w:noProof/>
            <w:lang w:val="en-GB"/>
          </w:rPr>
          <w:delText>GameScene</w:delText>
        </w:r>
        <w:r w:rsidDel="00B12FA9">
          <w:rPr>
            <w:noProof/>
          </w:rPr>
          <w:tab/>
        </w:r>
        <w:r w:rsidDel="00B12FA9">
          <w:rPr>
            <w:noProof/>
          </w:rPr>
          <w:fldChar w:fldCharType="begin"/>
        </w:r>
        <w:r w:rsidDel="00B12FA9">
          <w:rPr>
            <w:noProof/>
          </w:rPr>
          <w:delInstrText xml:space="preserve"> PAGEREF _Toc70506182 \h </w:delInstrText>
        </w:r>
        <w:r w:rsidDel="00B12FA9">
          <w:rPr>
            <w:noProof/>
          </w:rPr>
          <w:fldChar w:fldCharType="separate"/>
        </w:r>
      </w:del>
      <w:ins w:id="248" w:author="Petter Vang Brakalsvaalet [pev2]" w:date="2021-04-28T17:19:00Z">
        <w:r w:rsidR="00B12FA9">
          <w:rPr>
            <w:b/>
            <w:bCs/>
            <w:noProof/>
          </w:rPr>
          <w:t>Error! Bookmark not defined.</w:t>
        </w:r>
      </w:ins>
      <w:del w:id="249" w:author="Petter Vang Brakalsvaalet [pev2]" w:date="2021-04-28T17:14:00Z">
        <w:r w:rsidDel="00B12FA9">
          <w:rPr>
            <w:noProof/>
          </w:rPr>
          <w:delText>17</w:delText>
        </w:r>
        <w:r w:rsidDel="00B12FA9">
          <w:rPr>
            <w:noProof/>
          </w:rPr>
          <w:fldChar w:fldCharType="end"/>
        </w:r>
      </w:del>
    </w:p>
    <w:p w14:paraId="5E139C11" w14:textId="1BBAA39D" w:rsidR="002858BF" w:rsidDel="00B12FA9" w:rsidRDefault="002858BF">
      <w:pPr>
        <w:pStyle w:val="TOC3"/>
        <w:tabs>
          <w:tab w:val="left" w:pos="1100"/>
          <w:tab w:val="right" w:leader="dot" w:pos="8290"/>
        </w:tabs>
        <w:rPr>
          <w:del w:id="250" w:author="Petter Vang Brakalsvaalet [pev2]" w:date="2021-04-28T17:14:00Z"/>
          <w:rFonts w:cstheme="minorBidi"/>
          <w:noProof/>
          <w:sz w:val="24"/>
          <w:szCs w:val="24"/>
          <w:lang w:val="en-NO" w:eastAsia="en-GB"/>
        </w:rPr>
      </w:pPr>
      <w:del w:id="251" w:author="Petter Vang Brakalsvaalet [pev2]" w:date="2021-04-28T17:14:00Z">
        <w:r w:rsidRPr="00D04B0D" w:rsidDel="00B12FA9">
          <w:rPr>
            <w:rFonts w:cstheme="majorHAnsi"/>
            <w:noProof/>
            <w:lang w:val="en-GB"/>
          </w:rPr>
          <w:delText>2.2.5.</w:delText>
        </w:r>
        <w:r w:rsidDel="00B12FA9">
          <w:rPr>
            <w:rFonts w:cstheme="minorBidi"/>
            <w:noProof/>
            <w:sz w:val="24"/>
            <w:szCs w:val="24"/>
            <w:lang w:val="en-NO" w:eastAsia="en-GB"/>
          </w:rPr>
          <w:tab/>
        </w:r>
        <w:r w:rsidRPr="00D04B0D" w:rsidDel="00B12FA9">
          <w:rPr>
            <w:rFonts w:cstheme="majorHAnsi"/>
            <w:noProof/>
            <w:lang w:val="en-GB"/>
          </w:rPr>
          <w:delText>Models</w:delText>
        </w:r>
        <w:r w:rsidDel="00B12FA9">
          <w:rPr>
            <w:noProof/>
          </w:rPr>
          <w:tab/>
        </w:r>
        <w:r w:rsidDel="00B12FA9">
          <w:rPr>
            <w:noProof/>
          </w:rPr>
          <w:fldChar w:fldCharType="begin"/>
        </w:r>
        <w:r w:rsidDel="00B12FA9">
          <w:rPr>
            <w:noProof/>
          </w:rPr>
          <w:delInstrText xml:space="preserve"> PAGEREF _Toc70506183 \h </w:delInstrText>
        </w:r>
        <w:r w:rsidDel="00B12FA9">
          <w:rPr>
            <w:noProof/>
          </w:rPr>
          <w:fldChar w:fldCharType="separate"/>
        </w:r>
      </w:del>
      <w:ins w:id="252" w:author="Petter Vang Brakalsvaalet [pev2]" w:date="2021-04-28T17:19:00Z">
        <w:r w:rsidR="00B12FA9">
          <w:rPr>
            <w:b/>
            <w:bCs/>
            <w:noProof/>
          </w:rPr>
          <w:t>Error! Bookmark not defined.</w:t>
        </w:r>
      </w:ins>
      <w:del w:id="253" w:author="Petter Vang Brakalsvaalet [pev2]" w:date="2021-04-28T17:14:00Z">
        <w:r w:rsidDel="00B12FA9">
          <w:rPr>
            <w:noProof/>
          </w:rPr>
          <w:delText>17</w:delText>
        </w:r>
        <w:r w:rsidDel="00B12FA9">
          <w:rPr>
            <w:noProof/>
          </w:rPr>
          <w:fldChar w:fldCharType="end"/>
        </w:r>
      </w:del>
    </w:p>
    <w:p w14:paraId="315717C9" w14:textId="2A0588DF" w:rsidR="002858BF" w:rsidDel="00B12FA9" w:rsidRDefault="002858BF">
      <w:pPr>
        <w:pStyle w:val="TOC3"/>
        <w:tabs>
          <w:tab w:val="left" w:pos="1100"/>
          <w:tab w:val="right" w:leader="dot" w:pos="8290"/>
        </w:tabs>
        <w:rPr>
          <w:del w:id="254" w:author="Petter Vang Brakalsvaalet [pev2]" w:date="2021-04-28T17:14:00Z"/>
          <w:rFonts w:cstheme="minorBidi"/>
          <w:noProof/>
          <w:sz w:val="24"/>
          <w:szCs w:val="24"/>
          <w:lang w:val="en-NO" w:eastAsia="en-GB"/>
        </w:rPr>
      </w:pPr>
      <w:del w:id="255" w:author="Petter Vang Brakalsvaalet [pev2]" w:date="2021-04-28T17:14:00Z">
        <w:r w:rsidRPr="00D04B0D" w:rsidDel="00B12FA9">
          <w:rPr>
            <w:rFonts w:cstheme="majorHAnsi"/>
            <w:noProof/>
            <w:lang w:val="en-GB"/>
          </w:rPr>
          <w:delText>2.2.6.</w:delText>
        </w:r>
        <w:r w:rsidDel="00B12FA9">
          <w:rPr>
            <w:rFonts w:cstheme="minorBidi"/>
            <w:noProof/>
            <w:sz w:val="24"/>
            <w:szCs w:val="24"/>
            <w:lang w:val="en-NO" w:eastAsia="en-GB"/>
          </w:rPr>
          <w:tab/>
        </w:r>
        <w:r w:rsidRPr="00D04B0D" w:rsidDel="00B12FA9">
          <w:rPr>
            <w:rFonts w:cstheme="majorHAnsi"/>
            <w:noProof/>
            <w:lang w:val="en-GB"/>
          </w:rPr>
          <w:delText>Extensions.swift</w:delText>
        </w:r>
        <w:r w:rsidDel="00B12FA9">
          <w:rPr>
            <w:noProof/>
          </w:rPr>
          <w:tab/>
        </w:r>
        <w:r w:rsidDel="00B12FA9">
          <w:rPr>
            <w:noProof/>
          </w:rPr>
          <w:fldChar w:fldCharType="begin"/>
        </w:r>
        <w:r w:rsidDel="00B12FA9">
          <w:rPr>
            <w:noProof/>
          </w:rPr>
          <w:delInstrText xml:space="preserve"> PAGEREF _Toc70506184 \h </w:delInstrText>
        </w:r>
        <w:r w:rsidDel="00B12FA9">
          <w:rPr>
            <w:noProof/>
          </w:rPr>
          <w:fldChar w:fldCharType="separate"/>
        </w:r>
      </w:del>
      <w:ins w:id="256" w:author="Petter Vang Brakalsvaalet [pev2]" w:date="2021-04-28T17:19:00Z">
        <w:r w:rsidR="00B12FA9">
          <w:rPr>
            <w:b/>
            <w:bCs/>
            <w:noProof/>
          </w:rPr>
          <w:t>Error! Bookmark not defined.</w:t>
        </w:r>
      </w:ins>
      <w:del w:id="257" w:author="Petter Vang Brakalsvaalet [pev2]" w:date="2021-04-28T17:14:00Z">
        <w:r w:rsidDel="00B12FA9">
          <w:rPr>
            <w:noProof/>
          </w:rPr>
          <w:delText>18</w:delText>
        </w:r>
        <w:r w:rsidDel="00B12FA9">
          <w:rPr>
            <w:noProof/>
          </w:rPr>
          <w:fldChar w:fldCharType="end"/>
        </w:r>
      </w:del>
    </w:p>
    <w:p w14:paraId="75384B2A" w14:textId="0628B29C" w:rsidR="002858BF" w:rsidDel="00B12FA9" w:rsidRDefault="002858BF">
      <w:pPr>
        <w:pStyle w:val="TOC3"/>
        <w:tabs>
          <w:tab w:val="left" w:pos="1100"/>
          <w:tab w:val="right" w:leader="dot" w:pos="8290"/>
        </w:tabs>
        <w:rPr>
          <w:del w:id="258" w:author="Petter Vang Brakalsvaalet [pev2]" w:date="2021-04-28T17:14:00Z"/>
          <w:rFonts w:cstheme="minorBidi"/>
          <w:noProof/>
          <w:sz w:val="24"/>
          <w:szCs w:val="24"/>
          <w:lang w:val="en-NO" w:eastAsia="en-GB"/>
        </w:rPr>
      </w:pPr>
      <w:del w:id="259" w:author="Petter Vang Brakalsvaalet [pev2]" w:date="2021-04-28T17:14:00Z">
        <w:r w:rsidRPr="00D04B0D" w:rsidDel="00B12FA9">
          <w:rPr>
            <w:rFonts w:cstheme="majorHAnsi"/>
            <w:noProof/>
            <w:lang w:val="en-GB"/>
          </w:rPr>
          <w:delText>2.2.7.</w:delText>
        </w:r>
        <w:r w:rsidDel="00B12FA9">
          <w:rPr>
            <w:rFonts w:cstheme="minorBidi"/>
            <w:noProof/>
            <w:sz w:val="24"/>
            <w:szCs w:val="24"/>
            <w:lang w:val="en-NO" w:eastAsia="en-GB"/>
          </w:rPr>
          <w:tab/>
        </w:r>
        <w:r w:rsidRPr="00D04B0D" w:rsidDel="00B12FA9">
          <w:rPr>
            <w:rFonts w:cstheme="majorHAnsi"/>
            <w:noProof/>
            <w:lang w:val="en-GB"/>
          </w:rPr>
          <w:delText>Main.storyboard</w:delText>
        </w:r>
        <w:r w:rsidDel="00B12FA9">
          <w:rPr>
            <w:noProof/>
          </w:rPr>
          <w:tab/>
        </w:r>
        <w:r w:rsidDel="00B12FA9">
          <w:rPr>
            <w:noProof/>
          </w:rPr>
          <w:fldChar w:fldCharType="begin"/>
        </w:r>
        <w:r w:rsidDel="00B12FA9">
          <w:rPr>
            <w:noProof/>
          </w:rPr>
          <w:delInstrText xml:space="preserve"> PAGEREF _Toc70506185 \h </w:delInstrText>
        </w:r>
        <w:r w:rsidDel="00B12FA9">
          <w:rPr>
            <w:noProof/>
          </w:rPr>
          <w:fldChar w:fldCharType="separate"/>
        </w:r>
      </w:del>
      <w:ins w:id="260" w:author="Petter Vang Brakalsvaalet [pev2]" w:date="2021-04-28T17:19:00Z">
        <w:r w:rsidR="00B12FA9">
          <w:rPr>
            <w:b/>
            <w:bCs/>
            <w:noProof/>
          </w:rPr>
          <w:t>Error! Bookmark not defined.</w:t>
        </w:r>
      </w:ins>
      <w:del w:id="261" w:author="Petter Vang Brakalsvaalet [pev2]" w:date="2021-04-28T17:14:00Z">
        <w:r w:rsidDel="00B12FA9">
          <w:rPr>
            <w:noProof/>
          </w:rPr>
          <w:delText>18</w:delText>
        </w:r>
        <w:r w:rsidDel="00B12FA9">
          <w:rPr>
            <w:noProof/>
          </w:rPr>
          <w:fldChar w:fldCharType="end"/>
        </w:r>
      </w:del>
    </w:p>
    <w:p w14:paraId="0BA87F99" w14:textId="2FE69090" w:rsidR="002858BF" w:rsidDel="00B12FA9" w:rsidRDefault="002858BF">
      <w:pPr>
        <w:pStyle w:val="TOC2"/>
        <w:tabs>
          <w:tab w:val="left" w:pos="660"/>
          <w:tab w:val="right" w:leader="dot" w:pos="8290"/>
        </w:tabs>
        <w:rPr>
          <w:del w:id="262" w:author="Petter Vang Brakalsvaalet [pev2]" w:date="2021-04-28T17:14:00Z"/>
          <w:rFonts w:cstheme="minorBidi"/>
          <w:b w:val="0"/>
          <w:bCs w:val="0"/>
          <w:noProof/>
          <w:sz w:val="24"/>
          <w:szCs w:val="24"/>
          <w:lang w:val="en-NO" w:eastAsia="en-GB"/>
        </w:rPr>
      </w:pPr>
      <w:del w:id="263" w:author="Petter Vang Brakalsvaalet [pev2]" w:date="2021-04-28T17:14:00Z">
        <w:r w:rsidRPr="00D04B0D" w:rsidDel="00B12FA9">
          <w:rPr>
            <w:rFonts w:cstheme="majorHAnsi"/>
            <w:noProof/>
            <w:lang w:val="en-GB"/>
          </w:rPr>
          <w:delText>2.3.</w:delText>
        </w:r>
        <w:r w:rsidDel="00B12FA9">
          <w:rPr>
            <w:rFonts w:cstheme="minorBidi"/>
            <w:b w:val="0"/>
            <w:bCs w:val="0"/>
            <w:noProof/>
            <w:sz w:val="24"/>
            <w:szCs w:val="24"/>
            <w:lang w:val="en-NO" w:eastAsia="en-GB"/>
          </w:rPr>
          <w:tab/>
        </w:r>
        <w:r w:rsidRPr="00D04B0D" w:rsidDel="00B12FA9">
          <w:rPr>
            <w:rFonts w:cstheme="majorHAnsi"/>
            <w:noProof/>
            <w:lang w:val="en-GB"/>
          </w:rPr>
          <w:delText>User Interface Design</w:delText>
        </w:r>
        <w:r w:rsidDel="00B12FA9">
          <w:rPr>
            <w:noProof/>
          </w:rPr>
          <w:tab/>
        </w:r>
        <w:r w:rsidDel="00B12FA9">
          <w:rPr>
            <w:noProof/>
          </w:rPr>
          <w:fldChar w:fldCharType="begin"/>
        </w:r>
        <w:r w:rsidDel="00B12FA9">
          <w:rPr>
            <w:noProof/>
          </w:rPr>
          <w:delInstrText xml:space="preserve"> PAGEREF _Toc70506186 \h </w:delInstrText>
        </w:r>
        <w:r w:rsidDel="00B12FA9">
          <w:rPr>
            <w:noProof/>
          </w:rPr>
          <w:fldChar w:fldCharType="separate"/>
        </w:r>
      </w:del>
      <w:ins w:id="264" w:author="Petter Vang Brakalsvaalet [pev2]" w:date="2021-04-28T17:19:00Z">
        <w:r w:rsidR="00B12FA9">
          <w:rPr>
            <w:b w:val="0"/>
            <w:bCs w:val="0"/>
            <w:noProof/>
          </w:rPr>
          <w:t>Error! Bookmark not defined.</w:t>
        </w:r>
      </w:ins>
      <w:del w:id="265" w:author="Petter Vang Brakalsvaalet [pev2]" w:date="2021-04-28T17:14:00Z">
        <w:r w:rsidDel="00B12FA9">
          <w:rPr>
            <w:noProof/>
          </w:rPr>
          <w:delText>18</w:delText>
        </w:r>
        <w:r w:rsidDel="00B12FA9">
          <w:rPr>
            <w:noProof/>
          </w:rPr>
          <w:fldChar w:fldCharType="end"/>
        </w:r>
      </w:del>
    </w:p>
    <w:p w14:paraId="5A33D571" w14:textId="6B4B48A7" w:rsidR="002858BF" w:rsidDel="00B12FA9" w:rsidRDefault="002858BF">
      <w:pPr>
        <w:pStyle w:val="TOC3"/>
        <w:tabs>
          <w:tab w:val="left" w:pos="1100"/>
          <w:tab w:val="right" w:leader="dot" w:pos="8290"/>
        </w:tabs>
        <w:rPr>
          <w:del w:id="266" w:author="Petter Vang Brakalsvaalet [pev2]" w:date="2021-04-28T17:14:00Z"/>
          <w:rFonts w:cstheme="minorBidi"/>
          <w:noProof/>
          <w:sz w:val="24"/>
          <w:szCs w:val="24"/>
          <w:lang w:val="en-NO" w:eastAsia="en-GB"/>
        </w:rPr>
      </w:pPr>
      <w:del w:id="267" w:author="Petter Vang Brakalsvaalet [pev2]" w:date="2021-04-28T17:14:00Z">
        <w:r w:rsidRPr="00D04B0D" w:rsidDel="00B12FA9">
          <w:rPr>
            <w:rFonts w:cstheme="majorHAnsi"/>
            <w:noProof/>
            <w:lang w:val="en-GB"/>
          </w:rPr>
          <w:delText>2.3.1.</w:delText>
        </w:r>
        <w:r w:rsidDel="00B12FA9">
          <w:rPr>
            <w:rFonts w:cstheme="minorBidi"/>
            <w:noProof/>
            <w:sz w:val="24"/>
            <w:szCs w:val="24"/>
            <w:lang w:val="en-NO" w:eastAsia="en-GB"/>
          </w:rPr>
          <w:tab/>
        </w:r>
        <w:r w:rsidRPr="00D04B0D" w:rsidDel="00B12FA9">
          <w:rPr>
            <w:rFonts w:cstheme="majorHAnsi"/>
            <w:noProof/>
            <w:lang w:val="en-GB"/>
          </w:rPr>
          <w:delText>Start screen assets</w:delText>
        </w:r>
        <w:r w:rsidDel="00B12FA9">
          <w:rPr>
            <w:noProof/>
          </w:rPr>
          <w:tab/>
        </w:r>
        <w:r w:rsidDel="00B12FA9">
          <w:rPr>
            <w:noProof/>
          </w:rPr>
          <w:fldChar w:fldCharType="begin"/>
        </w:r>
        <w:r w:rsidDel="00B12FA9">
          <w:rPr>
            <w:noProof/>
          </w:rPr>
          <w:delInstrText xml:space="preserve"> PAGEREF _Toc70506187 \h </w:delInstrText>
        </w:r>
        <w:r w:rsidDel="00B12FA9">
          <w:rPr>
            <w:noProof/>
          </w:rPr>
          <w:fldChar w:fldCharType="separate"/>
        </w:r>
      </w:del>
      <w:ins w:id="268" w:author="Petter Vang Brakalsvaalet [pev2]" w:date="2021-04-28T17:19:00Z">
        <w:r w:rsidR="00B12FA9">
          <w:rPr>
            <w:b/>
            <w:bCs/>
            <w:noProof/>
          </w:rPr>
          <w:t>Error! Bookmark not defined.</w:t>
        </w:r>
      </w:ins>
      <w:del w:id="269" w:author="Petter Vang Brakalsvaalet [pev2]" w:date="2021-04-28T17:14:00Z">
        <w:r w:rsidDel="00B12FA9">
          <w:rPr>
            <w:noProof/>
          </w:rPr>
          <w:delText>18</w:delText>
        </w:r>
        <w:r w:rsidDel="00B12FA9">
          <w:rPr>
            <w:noProof/>
          </w:rPr>
          <w:fldChar w:fldCharType="end"/>
        </w:r>
      </w:del>
    </w:p>
    <w:p w14:paraId="1190271F" w14:textId="29C04CA2" w:rsidR="002858BF" w:rsidDel="00B12FA9" w:rsidRDefault="002858BF">
      <w:pPr>
        <w:pStyle w:val="TOC3"/>
        <w:tabs>
          <w:tab w:val="left" w:pos="1100"/>
          <w:tab w:val="right" w:leader="dot" w:pos="8290"/>
        </w:tabs>
        <w:rPr>
          <w:del w:id="270" w:author="Petter Vang Brakalsvaalet [pev2]" w:date="2021-04-28T17:14:00Z"/>
          <w:rFonts w:cstheme="minorBidi"/>
          <w:noProof/>
          <w:sz w:val="24"/>
          <w:szCs w:val="24"/>
          <w:lang w:val="en-NO" w:eastAsia="en-GB"/>
        </w:rPr>
      </w:pPr>
      <w:del w:id="271" w:author="Petter Vang Brakalsvaalet [pev2]" w:date="2021-04-28T17:14:00Z">
        <w:r w:rsidRPr="00D04B0D" w:rsidDel="00B12FA9">
          <w:rPr>
            <w:rFonts w:cstheme="majorHAnsi"/>
            <w:noProof/>
            <w:lang w:val="en-GB"/>
          </w:rPr>
          <w:delText>2.3.2.</w:delText>
        </w:r>
        <w:r w:rsidDel="00B12FA9">
          <w:rPr>
            <w:rFonts w:cstheme="minorBidi"/>
            <w:noProof/>
            <w:sz w:val="24"/>
            <w:szCs w:val="24"/>
            <w:lang w:val="en-NO" w:eastAsia="en-GB"/>
          </w:rPr>
          <w:tab/>
        </w:r>
        <w:r w:rsidRPr="00D04B0D" w:rsidDel="00B12FA9">
          <w:rPr>
            <w:rFonts w:cstheme="majorHAnsi"/>
            <w:noProof/>
            <w:lang w:val="en-GB"/>
          </w:rPr>
          <w:delText>Game scene assets</w:delText>
        </w:r>
        <w:r w:rsidDel="00B12FA9">
          <w:rPr>
            <w:noProof/>
          </w:rPr>
          <w:tab/>
        </w:r>
        <w:r w:rsidDel="00B12FA9">
          <w:rPr>
            <w:noProof/>
          </w:rPr>
          <w:fldChar w:fldCharType="begin"/>
        </w:r>
        <w:r w:rsidDel="00B12FA9">
          <w:rPr>
            <w:noProof/>
          </w:rPr>
          <w:delInstrText xml:space="preserve"> PAGEREF _Toc70506188 \h </w:delInstrText>
        </w:r>
        <w:r w:rsidDel="00B12FA9">
          <w:rPr>
            <w:noProof/>
          </w:rPr>
          <w:fldChar w:fldCharType="separate"/>
        </w:r>
      </w:del>
      <w:ins w:id="272" w:author="Petter Vang Brakalsvaalet [pev2]" w:date="2021-04-28T17:19:00Z">
        <w:r w:rsidR="00B12FA9">
          <w:rPr>
            <w:b/>
            <w:bCs/>
            <w:noProof/>
          </w:rPr>
          <w:t>Error! Bookmark not defined.</w:t>
        </w:r>
      </w:ins>
      <w:del w:id="273" w:author="Petter Vang Brakalsvaalet [pev2]" w:date="2021-04-28T17:14:00Z">
        <w:r w:rsidDel="00B12FA9">
          <w:rPr>
            <w:noProof/>
          </w:rPr>
          <w:delText>19</w:delText>
        </w:r>
        <w:r w:rsidDel="00B12FA9">
          <w:rPr>
            <w:noProof/>
          </w:rPr>
          <w:fldChar w:fldCharType="end"/>
        </w:r>
      </w:del>
    </w:p>
    <w:p w14:paraId="62398649" w14:textId="5941D2E1" w:rsidR="002858BF" w:rsidDel="00B12FA9" w:rsidRDefault="002858BF">
      <w:pPr>
        <w:pStyle w:val="TOC3"/>
        <w:tabs>
          <w:tab w:val="left" w:pos="1100"/>
          <w:tab w:val="right" w:leader="dot" w:pos="8290"/>
        </w:tabs>
        <w:rPr>
          <w:del w:id="274" w:author="Petter Vang Brakalsvaalet [pev2]" w:date="2021-04-28T17:14:00Z"/>
          <w:rFonts w:cstheme="minorBidi"/>
          <w:noProof/>
          <w:sz w:val="24"/>
          <w:szCs w:val="24"/>
          <w:lang w:val="en-NO" w:eastAsia="en-GB"/>
        </w:rPr>
      </w:pPr>
      <w:del w:id="275" w:author="Petter Vang Brakalsvaalet [pev2]" w:date="2021-04-28T17:14:00Z">
        <w:r w:rsidRPr="00D04B0D" w:rsidDel="00B12FA9">
          <w:rPr>
            <w:rFonts w:cstheme="majorHAnsi"/>
            <w:noProof/>
            <w:lang w:val="en-GB"/>
          </w:rPr>
          <w:delText>2.3.3.</w:delText>
        </w:r>
        <w:r w:rsidDel="00B12FA9">
          <w:rPr>
            <w:rFonts w:cstheme="minorBidi"/>
            <w:noProof/>
            <w:sz w:val="24"/>
            <w:szCs w:val="24"/>
            <w:lang w:val="en-NO" w:eastAsia="en-GB"/>
          </w:rPr>
          <w:tab/>
        </w:r>
        <w:r w:rsidRPr="00D04B0D" w:rsidDel="00B12FA9">
          <w:rPr>
            <w:rFonts w:cstheme="majorHAnsi"/>
            <w:noProof/>
            <w:lang w:val="en-GB"/>
          </w:rPr>
          <w:delText>User interface</w:delText>
        </w:r>
        <w:r w:rsidDel="00B12FA9">
          <w:rPr>
            <w:noProof/>
          </w:rPr>
          <w:tab/>
        </w:r>
        <w:r w:rsidDel="00B12FA9">
          <w:rPr>
            <w:noProof/>
          </w:rPr>
          <w:fldChar w:fldCharType="begin"/>
        </w:r>
        <w:r w:rsidDel="00B12FA9">
          <w:rPr>
            <w:noProof/>
          </w:rPr>
          <w:delInstrText xml:space="preserve"> PAGEREF _Toc70506189 \h </w:delInstrText>
        </w:r>
        <w:r w:rsidDel="00B12FA9">
          <w:rPr>
            <w:noProof/>
          </w:rPr>
          <w:fldChar w:fldCharType="separate"/>
        </w:r>
      </w:del>
      <w:ins w:id="276" w:author="Petter Vang Brakalsvaalet [pev2]" w:date="2021-04-28T17:19:00Z">
        <w:r w:rsidR="00B12FA9">
          <w:rPr>
            <w:b/>
            <w:bCs/>
            <w:noProof/>
          </w:rPr>
          <w:t>Error! Bookmark not defined.</w:t>
        </w:r>
      </w:ins>
      <w:del w:id="277" w:author="Petter Vang Brakalsvaalet [pev2]" w:date="2021-04-28T17:14:00Z">
        <w:r w:rsidDel="00B12FA9">
          <w:rPr>
            <w:noProof/>
          </w:rPr>
          <w:delText>21</w:delText>
        </w:r>
        <w:r w:rsidDel="00B12FA9">
          <w:rPr>
            <w:noProof/>
          </w:rPr>
          <w:fldChar w:fldCharType="end"/>
        </w:r>
      </w:del>
    </w:p>
    <w:p w14:paraId="53E176EF" w14:textId="3F09BF13" w:rsidR="002858BF" w:rsidDel="00B12FA9" w:rsidRDefault="002858BF">
      <w:pPr>
        <w:pStyle w:val="TOC1"/>
        <w:tabs>
          <w:tab w:val="left" w:pos="440"/>
          <w:tab w:val="right" w:leader="dot" w:pos="8290"/>
        </w:tabs>
        <w:rPr>
          <w:del w:id="278" w:author="Petter Vang Brakalsvaalet [pev2]" w:date="2021-04-28T17:14:00Z"/>
          <w:rFonts w:asciiTheme="minorHAnsi" w:hAnsiTheme="minorHAnsi" w:cstheme="minorBidi"/>
          <w:b w:val="0"/>
          <w:bCs w:val="0"/>
          <w:caps w:val="0"/>
          <w:noProof/>
          <w:lang w:val="en-NO" w:eastAsia="en-GB"/>
        </w:rPr>
      </w:pPr>
      <w:del w:id="279" w:author="Petter Vang Brakalsvaalet [pev2]" w:date="2021-04-28T17:14:00Z">
        <w:r w:rsidRPr="00D04B0D" w:rsidDel="00B12FA9">
          <w:rPr>
            <w:noProof/>
            <w:lang w:val="en-GB"/>
          </w:rPr>
          <w:delText>3.</w:delText>
        </w:r>
        <w:r w:rsidDel="00B12FA9">
          <w:rPr>
            <w:rFonts w:asciiTheme="minorHAnsi" w:hAnsiTheme="minorHAnsi" w:cstheme="minorBidi"/>
            <w:b w:val="0"/>
            <w:bCs w:val="0"/>
            <w:caps w:val="0"/>
            <w:noProof/>
            <w:lang w:val="en-NO" w:eastAsia="en-GB"/>
          </w:rPr>
          <w:tab/>
        </w:r>
        <w:r w:rsidRPr="00D04B0D" w:rsidDel="00B12FA9">
          <w:rPr>
            <w:noProof/>
            <w:lang w:val="en-GB"/>
          </w:rPr>
          <w:delText>Implementation</w:delText>
        </w:r>
        <w:r w:rsidDel="00B12FA9">
          <w:rPr>
            <w:noProof/>
          </w:rPr>
          <w:tab/>
        </w:r>
        <w:r w:rsidDel="00B12FA9">
          <w:rPr>
            <w:noProof/>
          </w:rPr>
          <w:fldChar w:fldCharType="begin"/>
        </w:r>
        <w:r w:rsidDel="00B12FA9">
          <w:rPr>
            <w:noProof/>
          </w:rPr>
          <w:delInstrText xml:space="preserve"> PAGEREF _Toc70506190 \h </w:delInstrText>
        </w:r>
        <w:r w:rsidDel="00B12FA9">
          <w:rPr>
            <w:noProof/>
          </w:rPr>
          <w:fldChar w:fldCharType="separate"/>
        </w:r>
      </w:del>
      <w:ins w:id="280" w:author="Petter Vang Brakalsvaalet [pev2]" w:date="2021-04-28T17:19:00Z">
        <w:r w:rsidR="00B12FA9">
          <w:rPr>
            <w:b w:val="0"/>
            <w:bCs w:val="0"/>
            <w:noProof/>
          </w:rPr>
          <w:t>Error! Bookmark not defined.</w:t>
        </w:r>
      </w:ins>
      <w:del w:id="281" w:author="Petter Vang Brakalsvaalet [pev2]" w:date="2021-04-28T17:14:00Z">
        <w:r w:rsidDel="00B12FA9">
          <w:rPr>
            <w:noProof/>
          </w:rPr>
          <w:delText>23</w:delText>
        </w:r>
        <w:r w:rsidDel="00B12FA9">
          <w:rPr>
            <w:noProof/>
          </w:rPr>
          <w:fldChar w:fldCharType="end"/>
        </w:r>
      </w:del>
    </w:p>
    <w:p w14:paraId="0B9C958E" w14:textId="73763315" w:rsidR="002858BF" w:rsidDel="00B12FA9" w:rsidRDefault="002858BF">
      <w:pPr>
        <w:pStyle w:val="TOC2"/>
        <w:tabs>
          <w:tab w:val="left" w:pos="660"/>
          <w:tab w:val="right" w:leader="dot" w:pos="8290"/>
        </w:tabs>
        <w:rPr>
          <w:del w:id="282" w:author="Petter Vang Brakalsvaalet [pev2]" w:date="2021-04-28T17:14:00Z"/>
          <w:rFonts w:cstheme="minorBidi"/>
          <w:b w:val="0"/>
          <w:bCs w:val="0"/>
          <w:noProof/>
          <w:sz w:val="24"/>
          <w:szCs w:val="24"/>
          <w:lang w:val="en-NO" w:eastAsia="en-GB"/>
        </w:rPr>
      </w:pPr>
      <w:del w:id="283" w:author="Petter Vang Brakalsvaalet [pev2]" w:date="2021-04-28T17:14:00Z">
        <w:r w:rsidRPr="00D04B0D" w:rsidDel="00B12FA9">
          <w:rPr>
            <w:noProof/>
            <w:lang w:val="en-GB"/>
          </w:rPr>
          <w:delText>3.1.</w:delText>
        </w:r>
        <w:r w:rsidDel="00B12FA9">
          <w:rPr>
            <w:rFonts w:cstheme="minorBidi"/>
            <w:b w:val="0"/>
            <w:bCs w:val="0"/>
            <w:noProof/>
            <w:sz w:val="24"/>
            <w:szCs w:val="24"/>
            <w:lang w:val="en-NO" w:eastAsia="en-GB"/>
          </w:rPr>
          <w:tab/>
        </w:r>
        <w:r w:rsidRPr="00D04B0D" w:rsidDel="00B12FA9">
          <w:rPr>
            <w:noProof/>
            <w:lang w:val="en-GB"/>
          </w:rPr>
          <w:delText>Menu</w:delText>
        </w:r>
        <w:r w:rsidDel="00B12FA9">
          <w:rPr>
            <w:noProof/>
          </w:rPr>
          <w:tab/>
        </w:r>
        <w:r w:rsidDel="00B12FA9">
          <w:rPr>
            <w:noProof/>
          </w:rPr>
          <w:fldChar w:fldCharType="begin"/>
        </w:r>
        <w:r w:rsidDel="00B12FA9">
          <w:rPr>
            <w:noProof/>
          </w:rPr>
          <w:delInstrText xml:space="preserve"> PAGEREF _Toc70506191 \h </w:delInstrText>
        </w:r>
        <w:r w:rsidDel="00B12FA9">
          <w:rPr>
            <w:noProof/>
          </w:rPr>
          <w:fldChar w:fldCharType="separate"/>
        </w:r>
      </w:del>
      <w:ins w:id="284" w:author="Petter Vang Brakalsvaalet [pev2]" w:date="2021-04-28T17:19:00Z">
        <w:r w:rsidR="00B12FA9">
          <w:rPr>
            <w:b w:val="0"/>
            <w:bCs w:val="0"/>
            <w:noProof/>
          </w:rPr>
          <w:t>Error! Bookmark not defined.</w:t>
        </w:r>
      </w:ins>
      <w:del w:id="285" w:author="Petter Vang Brakalsvaalet [pev2]" w:date="2021-04-28T17:14:00Z">
        <w:r w:rsidDel="00B12FA9">
          <w:rPr>
            <w:noProof/>
          </w:rPr>
          <w:delText>23</w:delText>
        </w:r>
        <w:r w:rsidDel="00B12FA9">
          <w:rPr>
            <w:noProof/>
          </w:rPr>
          <w:fldChar w:fldCharType="end"/>
        </w:r>
      </w:del>
    </w:p>
    <w:p w14:paraId="11221D30" w14:textId="63CCE367" w:rsidR="002858BF" w:rsidDel="00B12FA9" w:rsidRDefault="002858BF">
      <w:pPr>
        <w:pStyle w:val="TOC2"/>
        <w:tabs>
          <w:tab w:val="left" w:pos="660"/>
          <w:tab w:val="right" w:leader="dot" w:pos="8290"/>
        </w:tabs>
        <w:rPr>
          <w:del w:id="286" w:author="Petter Vang Brakalsvaalet [pev2]" w:date="2021-04-28T17:14:00Z"/>
          <w:rFonts w:cstheme="minorBidi"/>
          <w:b w:val="0"/>
          <w:bCs w:val="0"/>
          <w:noProof/>
          <w:sz w:val="24"/>
          <w:szCs w:val="24"/>
          <w:lang w:val="en-NO" w:eastAsia="en-GB"/>
        </w:rPr>
      </w:pPr>
      <w:del w:id="287" w:author="Petter Vang Brakalsvaalet [pev2]" w:date="2021-04-28T17:14:00Z">
        <w:r w:rsidRPr="00D04B0D" w:rsidDel="00B12FA9">
          <w:rPr>
            <w:noProof/>
            <w:lang w:val="en-GB"/>
          </w:rPr>
          <w:delText>3.2.</w:delText>
        </w:r>
        <w:r w:rsidDel="00B12FA9">
          <w:rPr>
            <w:rFonts w:cstheme="minorBidi"/>
            <w:b w:val="0"/>
            <w:bCs w:val="0"/>
            <w:noProof/>
            <w:sz w:val="24"/>
            <w:szCs w:val="24"/>
            <w:lang w:val="en-NO" w:eastAsia="en-GB"/>
          </w:rPr>
          <w:tab/>
        </w:r>
        <w:r w:rsidRPr="00D04B0D" w:rsidDel="00B12FA9">
          <w:rPr>
            <w:noProof/>
            <w:lang w:val="en-GB"/>
          </w:rPr>
          <w:delText>Set-up</w:delText>
        </w:r>
        <w:r w:rsidDel="00B12FA9">
          <w:rPr>
            <w:noProof/>
          </w:rPr>
          <w:tab/>
        </w:r>
        <w:r w:rsidDel="00B12FA9">
          <w:rPr>
            <w:noProof/>
          </w:rPr>
          <w:fldChar w:fldCharType="begin"/>
        </w:r>
        <w:r w:rsidDel="00B12FA9">
          <w:rPr>
            <w:noProof/>
          </w:rPr>
          <w:delInstrText xml:space="preserve"> PAGEREF _Toc70506192 \h </w:delInstrText>
        </w:r>
        <w:r w:rsidDel="00B12FA9">
          <w:rPr>
            <w:noProof/>
          </w:rPr>
          <w:fldChar w:fldCharType="separate"/>
        </w:r>
      </w:del>
      <w:ins w:id="288" w:author="Petter Vang Brakalsvaalet [pev2]" w:date="2021-04-28T17:19:00Z">
        <w:r w:rsidR="00B12FA9">
          <w:rPr>
            <w:b w:val="0"/>
            <w:bCs w:val="0"/>
            <w:noProof/>
          </w:rPr>
          <w:t>Error! Bookmark not defined.</w:t>
        </w:r>
      </w:ins>
      <w:del w:id="289" w:author="Petter Vang Brakalsvaalet [pev2]" w:date="2021-04-28T17:14:00Z">
        <w:r w:rsidDel="00B12FA9">
          <w:rPr>
            <w:noProof/>
          </w:rPr>
          <w:delText>23</w:delText>
        </w:r>
        <w:r w:rsidDel="00B12FA9">
          <w:rPr>
            <w:noProof/>
          </w:rPr>
          <w:fldChar w:fldCharType="end"/>
        </w:r>
      </w:del>
    </w:p>
    <w:p w14:paraId="64C6818B" w14:textId="2D7BD1DE" w:rsidR="002858BF" w:rsidDel="00B12FA9" w:rsidRDefault="002858BF">
      <w:pPr>
        <w:pStyle w:val="TOC2"/>
        <w:tabs>
          <w:tab w:val="left" w:pos="660"/>
          <w:tab w:val="right" w:leader="dot" w:pos="8290"/>
        </w:tabs>
        <w:rPr>
          <w:del w:id="290" w:author="Petter Vang Brakalsvaalet [pev2]" w:date="2021-04-28T17:14:00Z"/>
          <w:rFonts w:cstheme="minorBidi"/>
          <w:b w:val="0"/>
          <w:bCs w:val="0"/>
          <w:noProof/>
          <w:sz w:val="24"/>
          <w:szCs w:val="24"/>
          <w:lang w:val="en-NO" w:eastAsia="en-GB"/>
        </w:rPr>
      </w:pPr>
      <w:del w:id="291" w:author="Petter Vang Brakalsvaalet [pev2]" w:date="2021-04-28T17:14:00Z">
        <w:r w:rsidRPr="00D04B0D" w:rsidDel="00B12FA9">
          <w:rPr>
            <w:noProof/>
            <w:lang w:val="en-GB"/>
          </w:rPr>
          <w:delText>3.3.</w:delText>
        </w:r>
        <w:r w:rsidDel="00B12FA9">
          <w:rPr>
            <w:rFonts w:cstheme="minorBidi"/>
            <w:b w:val="0"/>
            <w:bCs w:val="0"/>
            <w:noProof/>
            <w:sz w:val="24"/>
            <w:szCs w:val="24"/>
            <w:lang w:val="en-NO" w:eastAsia="en-GB"/>
          </w:rPr>
          <w:tab/>
        </w:r>
        <w:r w:rsidRPr="00D04B0D" w:rsidDel="00B12FA9">
          <w:rPr>
            <w:noProof/>
            <w:lang w:val="en-GB"/>
          </w:rPr>
          <w:delText>Game</w:delText>
        </w:r>
        <w:r w:rsidDel="00B12FA9">
          <w:rPr>
            <w:noProof/>
          </w:rPr>
          <w:tab/>
        </w:r>
        <w:r w:rsidDel="00B12FA9">
          <w:rPr>
            <w:noProof/>
          </w:rPr>
          <w:fldChar w:fldCharType="begin"/>
        </w:r>
        <w:r w:rsidDel="00B12FA9">
          <w:rPr>
            <w:noProof/>
          </w:rPr>
          <w:delInstrText xml:space="preserve"> PAGEREF _Toc70506193 \h </w:delInstrText>
        </w:r>
        <w:r w:rsidDel="00B12FA9">
          <w:rPr>
            <w:noProof/>
          </w:rPr>
          <w:fldChar w:fldCharType="separate"/>
        </w:r>
      </w:del>
      <w:ins w:id="292" w:author="Petter Vang Brakalsvaalet [pev2]" w:date="2021-04-28T17:19:00Z">
        <w:r w:rsidR="00B12FA9">
          <w:rPr>
            <w:b w:val="0"/>
            <w:bCs w:val="0"/>
            <w:noProof/>
          </w:rPr>
          <w:t>Error! Bookmark not defined.</w:t>
        </w:r>
      </w:ins>
      <w:del w:id="293" w:author="Petter Vang Brakalsvaalet [pev2]" w:date="2021-04-28T17:14:00Z">
        <w:r w:rsidDel="00B12FA9">
          <w:rPr>
            <w:noProof/>
          </w:rPr>
          <w:delText>23</w:delText>
        </w:r>
        <w:r w:rsidDel="00B12FA9">
          <w:rPr>
            <w:noProof/>
          </w:rPr>
          <w:fldChar w:fldCharType="end"/>
        </w:r>
      </w:del>
    </w:p>
    <w:p w14:paraId="2E6499CC" w14:textId="636D91BF" w:rsidR="002858BF" w:rsidDel="00B12FA9" w:rsidRDefault="002858BF">
      <w:pPr>
        <w:pStyle w:val="TOC2"/>
        <w:tabs>
          <w:tab w:val="left" w:pos="660"/>
          <w:tab w:val="right" w:leader="dot" w:pos="8290"/>
        </w:tabs>
        <w:rPr>
          <w:del w:id="294" w:author="Petter Vang Brakalsvaalet [pev2]" w:date="2021-04-28T17:14:00Z"/>
          <w:rFonts w:cstheme="minorBidi"/>
          <w:b w:val="0"/>
          <w:bCs w:val="0"/>
          <w:noProof/>
          <w:sz w:val="24"/>
          <w:szCs w:val="24"/>
          <w:lang w:val="en-NO" w:eastAsia="en-GB"/>
        </w:rPr>
      </w:pPr>
      <w:del w:id="295" w:author="Petter Vang Brakalsvaalet [pev2]" w:date="2021-04-28T17:14:00Z">
        <w:r w:rsidRPr="00D04B0D" w:rsidDel="00B12FA9">
          <w:rPr>
            <w:noProof/>
            <w:lang w:val="en-GB"/>
          </w:rPr>
          <w:delText>3.4.</w:delText>
        </w:r>
        <w:r w:rsidDel="00B12FA9">
          <w:rPr>
            <w:rFonts w:cstheme="minorBidi"/>
            <w:b w:val="0"/>
            <w:bCs w:val="0"/>
            <w:noProof/>
            <w:sz w:val="24"/>
            <w:szCs w:val="24"/>
            <w:lang w:val="en-NO" w:eastAsia="en-GB"/>
          </w:rPr>
          <w:tab/>
        </w:r>
        <w:r w:rsidRPr="00D04B0D" w:rsidDel="00B12FA9">
          <w:rPr>
            <w:noProof/>
            <w:lang w:val="en-GB"/>
          </w:rPr>
          <w:delText>Help</w:delText>
        </w:r>
        <w:r w:rsidDel="00B12FA9">
          <w:rPr>
            <w:noProof/>
          </w:rPr>
          <w:tab/>
        </w:r>
        <w:r w:rsidDel="00B12FA9">
          <w:rPr>
            <w:noProof/>
          </w:rPr>
          <w:fldChar w:fldCharType="begin"/>
        </w:r>
        <w:r w:rsidDel="00B12FA9">
          <w:rPr>
            <w:noProof/>
          </w:rPr>
          <w:delInstrText xml:space="preserve"> PAGEREF _Toc70506194 \h </w:delInstrText>
        </w:r>
        <w:r w:rsidDel="00B12FA9">
          <w:rPr>
            <w:noProof/>
          </w:rPr>
          <w:fldChar w:fldCharType="separate"/>
        </w:r>
      </w:del>
      <w:ins w:id="296" w:author="Petter Vang Brakalsvaalet [pev2]" w:date="2021-04-28T17:19:00Z">
        <w:r w:rsidR="00B12FA9">
          <w:rPr>
            <w:b w:val="0"/>
            <w:bCs w:val="0"/>
            <w:noProof/>
          </w:rPr>
          <w:t>Error! Bookmark not defined.</w:t>
        </w:r>
      </w:ins>
      <w:del w:id="297" w:author="Petter Vang Brakalsvaalet [pev2]" w:date="2021-04-28T17:14:00Z">
        <w:r w:rsidDel="00B12FA9">
          <w:rPr>
            <w:noProof/>
          </w:rPr>
          <w:delText>23</w:delText>
        </w:r>
        <w:r w:rsidDel="00B12FA9">
          <w:rPr>
            <w:noProof/>
          </w:rPr>
          <w:fldChar w:fldCharType="end"/>
        </w:r>
      </w:del>
    </w:p>
    <w:p w14:paraId="646CFAF4" w14:textId="74A2638C" w:rsidR="002858BF" w:rsidDel="00B12FA9" w:rsidRDefault="002858BF">
      <w:pPr>
        <w:pStyle w:val="TOC2"/>
        <w:tabs>
          <w:tab w:val="left" w:pos="660"/>
          <w:tab w:val="right" w:leader="dot" w:pos="8290"/>
        </w:tabs>
        <w:rPr>
          <w:del w:id="298" w:author="Petter Vang Brakalsvaalet [pev2]" w:date="2021-04-28T17:14:00Z"/>
          <w:rFonts w:cstheme="minorBidi"/>
          <w:b w:val="0"/>
          <w:bCs w:val="0"/>
          <w:noProof/>
          <w:sz w:val="24"/>
          <w:szCs w:val="24"/>
          <w:lang w:val="en-NO" w:eastAsia="en-GB"/>
        </w:rPr>
      </w:pPr>
      <w:del w:id="299" w:author="Petter Vang Brakalsvaalet [pev2]" w:date="2021-04-28T17:14:00Z">
        <w:r w:rsidRPr="00D04B0D" w:rsidDel="00B12FA9">
          <w:rPr>
            <w:noProof/>
            <w:lang w:val="en-GB"/>
          </w:rPr>
          <w:delText>3.5.</w:delText>
        </w:r>
        <w:r w:rsidDel="00B12FA9">
          <w:rPr>
            <w:rFonts w:cstheme="minorBidi"/>
            <w:b w:val="0"/>
            <w:bCs w:val="0"/>
            <w:noProof/>
            <w:sz w:val="24"/>
            <w:szCs w:val="24"/>
            <w:lang w:val="en-NO" w:eastAsia="en-GB"/>
          </w:rPr>
          <w:tab/>
        </w:r>
        <w:r w:rsidRPr="00D04B0D" w:rsidDel="00B12FA9">
          <w:rPr>
            <w:noProof/>
            <w:lang w:val="en-GB"/>
          </w:rPr>
          <w:delText>Bugs</w:delText>
        </w:r>
        <w:r w:rsidDel="00B12FA9">
          <w:rPr>
            <w:noProof/>
          </w:rPr>
          <w:tab/>
        </w:r>
        <w:r w:rsidDel="00B12FA9">
          <w:rPr>
            <w:noProof/>
          </w:rPr>
          <w:fldChar w:fldCharType="begin"/>
        </w:r>
        <w:r w:rsidDel="00B12FA9">
          <w:rPr>
            <w:noProof/>
          </w:rPr>
          <w:delInstrText xml:space="preserve"> PAGEREF _Toc70506195 \h </w:delInstrText>
        </w:r>
        <w:r w:rsidDel="00B12FA9">
          <w:rPr>
            <w:noProof/>
          </w:rPr>
          <w:fldChar w:fldCharType="separate"/>
        </w:r>
      </w:del>
      <w:ins w:id="300" w:author="Petter Vang Brakalsvaalet [pev2]" w:date="2021-04-28T17:19:00Z">
        <w:r w:rsidR="00B12FA9">
          <w:rPr>
            <w:b w:val="0"/>
            <w:bCs w:val="0"/>
            <w:noProof/>
          </w:rPr>
          <w:t>Error! Bookmark not defined.</w:t>
        </w:r>
      </w:ins>
      <w:del w:id="301" w:author="Petter Vang Brakalsvaalet [pev2]" w:date="2021-04-28T17:14:00Z">
        <w:r w:rsidDel="00B12FA9">
          <w:rPr>
            <w:noProof/>
          </w:rPr>
          <w:delText>23</w:delText>
        </w:r>
        <w:r w:rsidDel="00B12FA9">
          <w:rPr>
            <w:noProof/>
          </w:rPr>
          <w:fldChar w:fldCharType="end"/>
        </w:r>
      </w:del>
    </w:p>
    <w:p w14:paraId="43E4464C" w14:textId="6730AB73" w:rsidR="002858BF" w:rsidDel="00B12FA9" w:rsidRDefault="002858BF">
      <w:pPr>
        <w:pStyle w:val="TOC1"/>
        <w:tabs>
          <w:tab w:val="left" w:pos="440"/>
          <w:tab w:val="right" w:leader="dot" w:pos="8290"/>
        </w:tabs>
        <w:rPr>
          <w:del w:id="302" w:author="Petter Vang Brakalsvaalet [pev2]" w:date="2021-04-28T17:14:00Z"/>
          <w:rFonts w:asciiTheme="minorHAnsi" w:hAnsiTheme="minorHAnsi" w:cstheme="minorBidi"/>
          <w:b w:val="0"/>
          <w:bCs w:val="0"/>
          <w:caps w:val="0"/>
          <w:noProof/>
          <w:lang w:val="en-NO" w:eastAsia="en-GB"/>
        </w:rPr>
      </w:pPr>
      <w:del w:id="303" w:author="Petter Vang Brakalsvaalet [pev2]" w:date="2021-04-28T17:14:00Z">
        <w:r w:rsidRPr="00D04B0D" w:rsidDel="00B12FA9">
          <w:rPr>
            <w:noProof/>
            <w:lang w:val="en-GB"/>
          </w:rPr>
          <w:delText>4.</w:delText>
        </w:r>
        <w:r w:rsidDel="00B12FA9">
          <w:rPr>
            <w:rFonts w:asciiTheme="minorHAnsi" w:hAnsiTheme="minorHAnsi" w:cstheme="minorBidi"/>
            <w:b w:val="0"/>
            <w:bCs w:val="0"/>
            <w:caps w:val="0"/>
            <w:noProof/>
            <w:lang w:val="en-NO" w:eastAsia="en-GB"/>
          </w:rPr>
          <w:tab/>
        </w:r>
        <w:r w:rsidRPr="00D04B0D" w:rsidDel="00B12FA9">
          <w:rPr>
            <w:noProof/>
            <w:lang w:val="en-GB"/>
          </w:rPr>
          <w:delText>Testing</w:delText>
        </w:r>
        <w:r w:rsidDel="00B12FA9">
          <w:rPr>
            <w:noProof/>
          </w:rPr>
          <w:tab/>
        </w:r>
        <w:r w:rsidDel="00B12FA9">
          <w:rPr>
            <w:noProof/>
          </w:rPr>
          <w:fldChar w:fldCharType="begin"/>
        </w:r>
        <w:r w:rsidDel="00B12FA9">
          <w:rPr>
            <w:noProof/>
          </w:rPr>
          <w:delInstrText xml:space="preserve"> PAGEREF _Toc70506196 \h </w:delInstrText>
        </w:r>
        <w:r w:rsidDel="00B12FA9">
          <w:rPr>
            <w:noProof/>
          </w:rPr>
          <w:fldChar w:fldCharType="separate"/>
        </w:r>
      </w:del>
      <w:ins w:id="304" w:author="Petter Vang Brakalsvaalet [pev2]" w:date="2021-04-28T17:19:00Z">
        <w:r w:rsidR="00B12FA9">
          <w:rPr>
            <w:b w:val="0"/>
            <w:bCs w:val="0"/>
            <w:noProof/>
          </w:rPr>
          <w:t>Error! Bookmark not defined.</w:t>
        </w:r>
      </w:ins>
      <w:del w:id="305" w:author="Petter Vang Brakalsvaalet [pev2]" w:date="2021-04-28T17:14:00Z">
        <w:r w:rsidDel="00B12FA9">
          <w:rPr>
            <w:noProof/>
          </w:rPr>
          <w:delText>24</w:delText>
        </w:r>
        <w:r w:rsidDel="00B12FA9">
          <w:rPr>
            <w:noProof/>
          </w:rPr>
          <w:fldChar w:fldCharType="end"/>
        </w:r>
      </w:del>
    </w:p>
    <w:p w14:paraId="27699B6A" w14:textId="5A646DF6" w:rsidR="002858BF" w:rsidDel="00B12FA9" w:rsidRDefault="002858BF">
      <w:pPr>
        <w:pStyle w:val="TOC2"/>
        <w:tabs>
          <w:tab w:val="left" w:pos="660"/>
          <w:tab w:val="right" w:leader="dot" w:pos="8290"/>
        </w:tabs>
        <w:rPr>
          <w:del w:id="306" w:author="Petter Vang Brakalsvaalet [pev2]" w:date="2021-04-28T17:14:00Z"/>
          <w:rFonts w:cstheme="minorBidi"/>
          <w:b w:val="0"/>
          <w:bCs w:val="0"/>
          <w:noProof/>
          <w:sz w:val="24"/>
          <w:szCs w:val="24"/>
          <w:lang w:val="en-NO" w:eastAsia="en-GB"/>
        </w:rPr>
      </w:pPr>
      <w:del w:id="307" w:author="Petter Vang Brakalsvaalet [pev2]" w:date="2021-04-28T17:14:00Z">
        <w:r w:rsidRPr="00D04B0D" w:rsidDel="00B12FA9">
          <w:rPr>
            <w:rFonts w:cstheme="majorHAnsi"/>
            <w:noProof/>
            <w:lang w:val="en-GB"/>
          </w:rPr>
          <w:delText>4.1.</w:delText>
        </w:r>
        <w:r w:rsidDel="00B12FA9">
          <w:rPr>
            <w:rFonts w:cstheme="minorBidi"/>
            <w:b w:val="0"/>
            <w:bCs w:val="0"/>
            <w:noProof/>
            <w:sz w:val="24"/>
            <w:szCs w:val="24"/>
            <w:lang w:val="en-NO" w:eastAsia="en-GB"/>
          </w:rPr>
          <w:tab/>
        </w:r>
        <w:r w:rsidRPr="00D04B0D" w:rsidDel="00B12FA9">
          <w:rPr>
            <w:rFonts w:cstheme="majorHAnsi"/>
            <w:noProof/>
            <w:lang w:val="en-GB"/>
          </w:rPr>
          <w:delText>Overall Approach to Testing</w:delText>
        </w:r>
        <w:r w:rsidDel="00B12FA9">
          <w:rPr>
            <w:noProof/>
          </w:rPr>
          <w:tab/>
        </w:r>
        <w:r w:rsidDel="00B12FA9">
          <w:rPr>
            <w:noProof/>
          </w:rPr>
          <w:fldChar w:fldCharType="begin"/>
        </w:r>
        <w:r w:rsidDel="00B12FA9">
          <w:rPr>
            <w:noProof/>
          </w:rPr>
          <w:delInstrText xml:space="preserve"> PAGEREF _Toc70506197 \h </w:delInstrText>
        </w:r>
        <w:r w:rsidDel="00B12FA9">
          <w:rPr>
            <w:noProof/>
          </w:rPr>
          <w:fldChar w:fldCharType="separate"/>
        </w:r>
      </w:del>
      <w:ins w:id="308" w:author="Petter Vang Brakalsvaalet [pev2]" w:date="2021-04-28T17:19:00Z">
        <w:r w:rsidR="00B12FA9">
          <w:rPr>
            <w:b w:val="0"/>
            <w:bCs w:val="0"/>
            <w:noProof/>
          </w:rPr>
          <w:t>Error! Bookmark not defined.</w:t>
        </w:r>
      </w:ins>
      <w:del w:id="309" w:author="Petter Vang Brakalsvaalet [pev2]" w:date="2021-04-28T17:14:00Z">
        <w:r w:rsidDel="00B12FA9">
          <w:rPr>
            <w:noProof/>
          </w:rPr>
          <w:delText>24</w:delText>
        </w:r>
        <w:r w:rsidDel="00B12FA9">
          <w:rPr>
            <w:noProof/>
          </w:rPr>
          <w:fldChar w:fldCharType="end"/>
        </w:r>
      </w:del>
    </w:p>
    <w:p w14:paraId="197C0821" w14:textId="74328B7E" w:rsidR="002858BF" w:rsidDel="00B12FA9" w:rsidRDefault="002858BF">
      <w:pPr>
        <w:pStyle w:val="TOC2"/>
        <w:tabs>
          <w:tab w:val="left" w:pos="660"/>
          <w:tab w:val="right" w:leader="dot" w:pos="8290"/>
        </w:tabs>
        <w:rPr>
          <w:del w:id="310" w:author="Petter Vang Brakalsvaalet [pev2]" w:date="2021-04-28T17:14:00Z"/>
          <w:rFonts w:cstheme="minorBidi"/>
          <w:b w:val="0"/>
          <w:bCs w:val="0"/>
          <w:noProof/>
          <w:sz w:val="24"/>
          <w:szCs w:val="24"/>
          <w:lang w:val="en-NO" w:eastAsia="en-GB"/>
        </w:rPr>
      </w:pPr>
      <w:del w:id="311" w:author="Petter Vang Brakalsvaalet [pev2]" w:date="2021-04-28T17:14:00Z">
        <w:r w:rsidRPr="00D04B0D" w:rsidDel="00B12FA9">
          <w:rPr>
            <w:rFonts w:cstheme="majorHAnsi"/>
            <w:noProof/>
            <w:lang w:val="en-GB"/>
          </w:rPr>
          <w:delText>4.2.</w:delText>
        </w:r>
        <w:r w:rsidDel="00B12FA9">
          <w:rPr>
            <w:rFonts w:cstheme="minorBidi"/>
            <w:b w:val="0"/>
            <w:bCs w:val="0"/>
            <w:noProof/>
            <w:sz w:val="24"/>
            <w:szCs w:val="24"/>
            <w:lang w:val="en-NO" w:eastAsia="en-GB"/>
          </w:rPr>
          <w:tab/>
        </w:r>
        <w:r w:rsidRPr="00D04B0D" w:rsidDel="00B12FA9">
          <w:rPr>
            <w:rFonts w:cstheme="majorHAnsi"/>
            <w:noProof/>
            <w:lang w:val="en-GB"/>
          </w:rPr>
          <w:delText>Automated Testing</w:delText>
        </w:r>
        <w:r w:rsidDel="00B12FA9">
          <w:rPr>
            <w:noProof/>
          </w:rPr>
          <w:tab/>
        </w:r>
        <w:r w:rsidDel="00B12FA9">
          <w:rPr>
            <w:noProof/>
          </w:rPr>
          <w:fldChar w:fldCharType="begin"/>
        </w:r>
        <w:r w:rsidDel="00B12FA9">
          <w:rPr>
            <w:noProof/>
          </w:rPr>
          <w:delInstrText xml:space="preserve"> PAGEREF _Toc70506198 \h </w:delInstrText>
        </w:r>
        <w:r w:rsidDel="00B12FA9">
          <w:rPr>
            <w:noProof/>
          </w:rPr>
          <w:fldChar w:fldCharType="separate"/>
        </w:r>
      </w:del>
      <w:ins w:id="312" w:author="Petter Vang Brakalsvaalet [pev2]" w:date="2021-04-28T17:19:00Z">
        <w:r w:rsidR="00B12FA9">
          <w:rPr>
            <w:b w:val="0"/>
            <w:bCs w:val="0"/>
            <w:noProof/>
          </w:rPr>
          <w:t>Error! Bookmark not defined.</w:t>
        </w:r>
      </w:ins>
      <w:del w:id="313" w:author="Petter Vang Brakalsvaalet [pev2]" w:date="2021-04-28T17:14:00Z">
        <w:r w:rsidDel="00B12FA9">
          <w:rPr>
            <w:noProof/>
          </w:rPr>
          <w:delText>24</w:delText>
        </w:r>
        <w:r w:rsidDel="00B12FA9">
          <w:rPr>
            <w:noProof/>
          </w:rPr>
          <w:fldChar w:fldCharType="end"/>
        </w:r>
      </w:del>
    </w:p>
    <w:p w14:paraId="46508C91" w14:textId="7B950A1E" w:rsidR="002858BF" w:rsidDel="00B12FA9" w:rsidRDefault="002858BF">
      <w:pPr>
        <w:pStyle w:val="TOC3"/>
        <w:tabs>
          <w:tab w:val="left" w:pos="1100"/>
          <w:tab w:val="right" w:leader="dot" w:pos="8290"/>
        </w:tabs>
        <w:rPr>
          <w:del w:id="314" w:author="Petter Vang Brakalsvaalet [pev2]" w:date="2021-04-28T17:14:00Z"/>
          <w:rFonts w:cstheme="minorBidi"/>
          <w:noProof/>
          <w:sz w:val="24"/>
          <w:szCs w:val="24"/>
          <w:lang w:val="en-NO" w:eastAsia="en-GB"/>
        </w:rPr>
      </w:pPr>
      <w:del w:id="315" w:author="Petter Vang Brakalsvaalet [pev2]" w:date="2021-04-28T17:14:00Z">
        <w:r w:rsidRPr="00D04B0D" w:rsidDel="00B12FA9">
          <w:rPr>
            <w:noProof/>
            <w:lang w:val="en-GB"/>
          </w:rPr>
          <w:delText>4.2.1.</w:delText>
        </w:r>
        <w:r w:rsidDel="00B12FA9">
          <w:rPr>
            <w:rFonts w:cstheme="minorBidi"/>
            <w:noProof/>
            <w:sz w:val="24"/>
            <w:szCs w:val="24"/>
            <w:lang w:val="en-NO" w:eastAsia="en-GB"/>
          </w:rPr>
          <w:tab/>
        </w:r>
        <w:r w:rsidRPr="00D04B0D" w:rsidDel="00B12FA9">
          <w:rPr>
            <w:noProof/>
            <w:lang w:val="en-GB"/>
          </w:rPr>
          <w:delText>MainMenu</w:delText>
        </w:r>
        <w:r w:rsidDel="00B12FA9">
          <w:rPr>
            <w:noProof/>
          </w:rPr>
          <w:tab/>
        </w:r>
        <w:r w:rsidDel="00B12FA9">
          <w:rPr>
            <w:noProof/>
          </w:rPr>
          <w:fldChar w:fldCharType="begin"/>
        </w:r>
        <w:r w:rsidDel="00B12FA9">
          <w:rPr>
            <w:noProof/>
          </w:rPr>
          <w:delInstrText xml:space="preserve"> PAGEREF _Toc70506199 \h </w:delInstrText>
        </w:r>
        <w:r w:rsidDel="00B12FA9">
          <w:rPr>
            <w:noProof/>
          </w:rPr>
          <w:fldChar w:fldCharType="separate"/>
        </w:r>
      </w:del>
      <w:ins w:id="316" w:author="Petter Vang Brakalsvaalet [pev2]" w:date="2021-04-28T17:19:00Z">
        <w:r w:rsidR="00B12FA9">
          <w:rPr>
            <w:b/>
            <w:bCs/>
            <w:noProof/>
          </w:rPr>
          <w:t>Error! Bookmark not defined.</w:t>
        </w:r>
      </w:ins>
      <w:del w:id="317" w:author="Petter Vang Brakalsvaalet [pev2]" w:date="2021-04-28T17:14:00Z">
        <w:r w:rsidDel="00B12FA9">
          <w:rPr>
            <w:noProof/>
          </w:rPr>
          <w:delText>24</w:delText>
        </w:r>
        <w:r w:rsidDel="00B12FA9">
          <w:rPr>
            <w:noProof/>
          </w:rPr>
          <w:fldChar w:fldCharType="end"/>
        </w:r>
      </w:del>
    </w:p>
    <w:p w14:paraId="1B2D6175" w14:textId="03876DA8" w:rsidR="002858BF" w:rsidDel="00B12FA9" w:rsidRDefault="002858BF">
      <w:pPr>
        <w:pStyle w:val="TOC3"/>
        <w:tabs>
          <w:tab w:val="left" w:pos="1100"/>
          <w:tab w:val="right" w:leader="dot" w:pos="8290"/>
        </w:tabs>
        <w:rPr>
          <w:del w:id="318" w:author="Petter Vang Brakalsvaalet [pev2]" w:date="2021-04-28T17:14:00Z"/>
          <w:rFonts w:cstheme="minorBidi"/>
          <w:noProof/>
          <w:sz w:val="24"/>
          <w:szCs w:val="24"/>
          <w:lang w:val="en-NO" w:eastAsia="en-GB"/>
        </w:rPr>
      </w:pPr>
      <w:del w:id="319" w:author="Petter Vang Brakalsvaalet [pev2]" w:date="2021-04-28T17:14:00Z">
        <w:r w:rsidRPr="00D04B0D" w:rsidDel="00B12FA9">
          <w:rPr>
            <w:noProof/>
            <w:lang w:val="en-GB"/>
          </w:rPr>
          <w:delText>4.2.2.</w:delText>
        </w:r>
        <w:r w:rsidDel="00B12FA9">
          <w:rPr>
            <w:rFonts w:cstheme="minorBidi"/>
            <w:noProof/>
            <w:sz w:val="24"/>
            <w:szCs w:val="24"/>
            <w:lang w:val="en-NO" w:eastAsia="en-GB"/>
          </w:rPr>
          <w:tab/>
        </w:r>
        <w:r w:rsidRPr="00D04B0D" w:rsidDel="00B12FA9">
          <w:rPr>
            <w:noProof/>
            <w:lang w:val="en-GB"/>
          </w:rPr>
          <w:delText>Help</w:delText>
        </w:r>
        <w:r w:rsidDel="00B12FA9">
          <w:rPr>
            <w:noProof/>
          </w:rPr>
          <w:tab/>
        </w:r>
        <w:r w:rsidDel="00B12FA9">
          <w:rPr>
            <w:noProof/>
          </w:rPr>
          <w:fldChar w:fldCharType="begin"/>
        </w:r>
        <w:r w:rsidDel="00B12FA9">
          <w:rPr>
            <w:noProof/>
          </w:rPr>
          <w:delInstrText xml:space="preserve"> PAGEREF _Toc70506200 \h </w:delInstrText>
        </w:r>
        <w:r w:rsidDel="00B12FA9">
          <w:rPr>
            <w:noProof/>
          </w:rPr>
          <w:fldChar w:fldCharType="separate"/>
        </w:r>
      </w:del>
      <w:ins w:id="320" w:author="Petter Vang Brakalsvaalet [pev2]" w:date="2021-04-28T17:19:00Z">
        <w:r w:rsidR="00B12FA9">
          <w:rPr>
            <w:b/>
            <w:bCs/>
            <w:noProof/>
          </w:rPr>
          <w:t>Error! Bookmark not defined.</w:t>
        </w:r>
      </w:ins>
      <w:del w:id="321" w:author="Petter Vang Brakalsvaalet [pev2]" w:date="2021-04-28T17:14:00Z">
        <w:r w:rsidDel="00B12FA9">
          <w:rPr>
            <w:noProof/>
          </w:rPr>
          <w:delText>24</w:delText>
        </w:r>
        <w:r w:rsidDel="00B12FA9">
          <w:rPr>
            <w:noProof/>
          </w:rPr>
          <w:fldChar w:fldCharType="end"/>
        </w:r>
      </w:del>
    </w:p>
    <w:p w14:paraId="3700839F" w14:textId="65F6B869" w:rsidR="002858BF" w:rsidDel="00B12FA9" w:rsidRDefault="002858BF">
      <w:pPr>
        <w:pStyle w:val="TOC3"/>
        <w:tabs>
          <w:tab w:val="left" w:pos="1100"/>
          <w:tab w:val="right" w:leader="dot" w:pos="8290"/>
        </w:tabs>
        <w:rPr>
          <w:del w:id="322" w:author="Petter Vang Brakalsvaalet [pev2]" w:date="2021-04-28T17:14:00Z"/>
          <w:rFonts w:cstheme="minorBidi"/>
          <w:noProof/>
          <w:sz w:val="24"/>
          <w:szCs w:val="24"/>
          <w:lang w:val="en-NO" w:eastAsia="en-GB"/>
        </w:rPr>
      </w:pPr>
      <w:del w:id="323" w:author="Petter Vang Brakalsvaalet [pev2]" w:date="2021-04-28T17:14:00Z">
        <w:r w:rsidRPr="00D04B0D" w:rsidDel="00B12FA9">
          <w:rPr>
            <w:noProof/>
            <w:lang w:val="en-GB"/>
          </w:rPr>
          <w:delText>4.2.3.</w:delText>
        </w:r>
        <w:r w:rsidDel="00B12FA9">
          <w:rPr>
            <w:rFonts w:cstheme="minorBidi"/>
            <w:noProof/>
            <w:sz w:val="24"/>
            <w:szCs w:val="24"/>
            <w:lang w:val="en-NO" w:eastAsia="en-GB"/>
          </w:rPr>
          <w:tab/>
        </w:r>
        <w:r w:rsidRPr="00D04B0D" w:rsidDel="00B12FA9">
          <w:rPr>
            <w:noProof/>
            <w:lang w:val="en-GB"/>
          </w:rPr>
          <w:delText>SetUp</w:delText>
        </w:r>
        <w:r w:rsidDel="00B12FA9">
          <w:rPr>
            <w:noProof/>
          </w:rPr>
          <w:tab/>
        </w:r>
        <w:r w:rsidDel="00B12FA9">
          <w:rPr>
            <w:noProof/>
          </w:rPr>
          <w:fldChar w:fldCharType="begin"/>
        </w:r>
        <w:r w:rsidDel="00B12FA9">
          <w:rPr>
            <w:noProof/>
          </w:rPr>
          <w:delInstrText xml:space="preserve"> PAGEREF _Toc70506201 \h </w:delInstrText>
        </w:r>
        <w:r w:rsidDel="00B12FA9">
          <w:rPr>
            <w:noProof/>
          </w:rPr>
          <w:fldChar w:fldCharType="separate"/>
        </w:r>
      </w:del>
      <w:ins w:id="324" w:author="Petter Vang Brakalsvaalet [pev2]" w:date="2021-04-28T17:19:00Z">
        <w:r w:rsidR="00B12FA9">
          <w:rPr>
            <w:b/>
            <w:bCs/>
            <w:noProof/>
          </w:rPr>
          <w:t>Error! Bookmark not defined.</w:t>
        </w:r>
      </w:ins>
      <w:del w:id="325" w:author="Petter Vang Brakalsvaalet [pev2]" w:date="2021-04-28T17:14:00Z">
        <w:r w:rsidDel="00B12FA9">
          <w:rPr>
            <w:noProof/>
          </w:rPr>
          <w:delText>26</w:delText>
        </w:r>
        <w:r w:rsidDel="00B12FA9">
          <w:rPr>
            <w:noProof/>
          </w:rPr>
          <w:fldChar w:fldCharType="end"/>
        </w:r>
      </w:del>
    </w:p>
    <w:p w14:paraId="29C6347E" w14:textId="6209930B" w:rsidR="002858BF" w:rsidDel="00B12FA9" w:rsidRDefault="002858BF">
      <w:pPr>
        <w:pStyle w:val="TOC2"/>
        <w:tabs>
          <w:tab w:val="left" w:pos="660"/>
          <w:tab w:val="right" w:leader="dot" w:pos="8290"/>
        </w:tabs>
        <w:rPr>
          <w:del w:id="326" w:author="Petter Vang Brakalsvaalet [pev2]" w:date="2021-04-28T17:14:00Z"/>
          <w:rFonts w:cstheme="minorBidi"/>
          <w:b w:val="0"/>
          <w:bCs w:val="0"/>
          <w:noProof/>
          <w:sz w:val="24"/>
          <w:szCs w:val="24"/>
          <w:lang w:val="en-NO" w:eastAsia="en-GB"/>
        </w:rPr>
      </w:pPr>
      <w:del w:id="327" w:author="Petter Vang Brakalsvaalet [pev2]" w:date="2021-04-28T17:14:00Z">
        <w:r w:rsidRPr="00D04B0D" w:rsidDel="00B12FA9">
          <w:rPr>
            <w:rFonts w:cstheme="majorHAnsi"/>
            <w:noProof/>
            <w:lang w:val="en-GB"/>
          </w:rPr>
          <w:delText>4.3.</w:delText>
        </w:r>
        <w:r w:rsidDel="00B12FA9">
          <w:rPr>
            <w:rFonts w:cstheme="minorBidi"/>
            <w:b w:val="0"/>
            <w:bCs w:val="0"/>
            <w:noProof/>
            <w:sz w:val="24"/>
            <w:szCs w:val="24"/>
            <w:lang w:val="en-NO" w:eastAsia="en-GB"/>
          </w:rPr>
          <w:tab/>
        </w:r>
        <w:r w:rsidRPr="00D04B0D" w:rsidDel="00B12FA9">
          <w:rPr>
            <w:rFonts w:cstheme="majorHAnsi"/>
            <w:noProof/>
            <w:lang w:val="en-GB"/>
          </w:rPr>
          <w:delText>Manual Testing</w:delText>
        </w:r>
        <w:r w:rsidDel="00B12FA9">
          <w:rPr>
            <w:noProof/>
          </w:rPr>
          <w:tab/>
        </w:r>
        <w:r w:rsidDel="00B12FA9">
          <w:rPr>
            <w:noProof/>
          </w:rPr>
          <w:fldChar w:fldCharType="begin"/>
        </w:r>
        <w:r w:rsidDel="00B12FA9">
          <w:rPr>
            <w:noProof/>
          </w:rPr>
          <w:delInstrText xml:space="preserve"> PAGEREF _Toc70506202 \h </w:delInstrText>
        </w:r>
        <w:r w:rsidDel="00B12FA9">
          <w:rPr>
            <w:noProof/>
          </w:rPr>
          <w:fldChar w:fldCharType="separate"/>
        </w:r>
      </w:del>
      <w:ins w:id="328" w:author="Petter Vang Brakalsvaalet [pev2]" w:date="2021-04-28T17:19:00Z">
        <w:r w:rsidR="00B12FA9">
          <w:rPr>
            <w:b w:val="0"/>
            <w:bCs w:val="0"/>
            <w:noProof/>
          </w:rPr>
          <w:t>Error! Bookmark not defined.</w:t>
        </w:r>
      </w:ins>
      <w:del w:id="329" w:author="Petter Vang Brakalsvaalet [pev2]" w:date="2021-04-28T17:14:00Z">
        <w:r w:rsidDel="00B12FA9">
          <w:rPr>
            <w:noProof/>
          </w:rPr>
          <w:delText>29</w:delText>
        </w:r>
        <w:r w:rsidDel="00B12FA9">
          <w:rPr>
            <w:noProof/>
          </w:rPr>
          <w:fldChar w:fldCharType="end"/>
        </w:r>
      </w:del>
    </w:p>
    <w:p w14:paraId="33D8956C" w14:textId="2769705B" w:rsidR="002858BF" w:rsidDel="00B12FA9" w:rsidRDefault="002858BF">
      <w:pPr>
        <w:pStyle w:val="TOC3"/>
        <w:tabs>
          <w:tab w:val="left" w:pos="1100"/>
          <w:tab w:val="right" w:leader="dot" w:pos="8290"/>
        </w:tabs>
        <w:rPr>
          <w:del w:id="330" w:author="Petter Vang Brakalsvaalet [pev2]" w:date="2021-04-28T17:14:00Z"/>
          <w:rFonts w:cstheme="minorBidi"/>
          <w:noProof/>
          <w:sz w:val="24"/>
          <w:szCs w:val="24"/>
          <w:lang w:val="en-NO" w:eastAsia="en-GB"/>
        </w:rPr>
      </w:pPr>
      <w:del w:id="331" w:author="Petter Vang Brakalsvaalet [pev2]" w:date="2021-04-28T17:14:00Z">
        <w:r w:rsidRPr="00D04B0D" w:rsidDel="00B12FA9">
          <w:rPr>
            <w:noProof/>
            <w:lang w:val="en-GB"/>
          </w:rPr>
          <w:delText>4.3.1.</w:delText>
        </w:r>
        <w:r w:rsidDel="00B12FA9">
          <w:rPr>
            <w:rFonts w:cstheme="minorBidi"/>
            <w:noProof/>
            <w:sz w:val="24"/>
            <w:szCs w:val="24"/>
            <w:lang w:val="en-NO" w:eastAsia="en-GB"/>
          </w:rPr>
          <w:tab/>
        </w:r>
        <w:r w:rsidRPr="00D04B0D" w:rsidDel="00B12FA9">
          <w:rPr>
            <w:noProof/>
            <w:lang w:val="en-GB"/>
          </w:rPr>
          <w:delText>MainMenu</w:delText>
        </w:r>
        <w:r w:rsidDel="00B12FA9">
          <w:rPr>
            <w:noProof/>
          </w:rPr>
          <w:tab/>
        </w:r>
        <w:r w:rsidDel="00B12FA9">
          <w:rPr>
            <w:noProof/>
          </w:rPr>
          <w:fldChar w:fldCharType="begin"/>
        </w:r>
        <w:r w:rsidDel="00B12FA9">
          <w:rPr>
            <w:noProof/>
          </w:rPr>
          <w:delInstrText xml:space="preserve"> PAGEREF _Toc70506203 \h </w:delInstrText>
        </w:r>
        <w:r w:rsidDel="00B12FA9">
          <w:rPr>
            <w:noProof/>
          </w:rPr>
          <w:fldChar w:fldCharType="separate"/>
        </w:r>
      </w:del>
      <w:ins w:id="332" w:author="Petter Vang Brakalsvaalet [pev2]" w:date="2021-04-28T17:19:00Z">
        <w:r w:rsidR="00B12FA9">
          <w:rPr>
            <w:b/>
            <w:bCs/>
            <w:noProof/>
          </w:rPr>
          <w:t>Error! Bookmark not defined.</w:t>
        </w:r>
      </w:ins>
      <w:del w:id="333" w:author="Petter Vang Brakalsvaalet [pev2]" w:date="2021-04-28T17:14:00Z">
        <w:r w:rsidDel="00B12FA9">
          <w:rPr>
            <w:noProof/>
          </w:rPr>
          <w:delText>29</w:delText>
        </w:r>
        <w:r w:rsidDel="00B12FA9">
          <w:rPr>
            <w:noProof/>
          </w:rPr>
          <w:fldChar w:fldCharType="end"/>
        </w:r>
      </w:del>
    </w:p>
    <w:p w14:paraId="16E92D4C" w14:textId="13D8DB96" w:rsidR="002858BF" w:rsidDel="00B12FA9" w:rsidRDefault="002858BF">
      <w:pPr>
        <w:pStyle w:val="TOC3"/>
        <w:tabs>
          <w:tab w:val="left" w:pos="1100"/>
          <w:tab w:val="right" w:leader="dot" w:pos="8290"/>
        </w:tabs>
        <w:rPr>
          <w:del w:id="334" w:author="Petter Vang Brakalsvaalet [pev2]" w:date="2021-04-28T17:14:00Z"/>
          <w:rFonts w:cstheme="minorBidi"/>
          <w:noProof/>
          <w:sz w:val="24"/>
          <w:szCs w:val="24"/>
          <w:lang w:val="en-NO" w:eastAsia="en-GB"/>
        </w:rPr>
      </w:pPr>
      <w:del w:id="335" w:author="Petter Vang Brakalsvaalet [pev2]" w:date="2021-04-28T17:14:00Z">
        <w:r w:rsidRPr="00D04B0D" w:rsidDel="00B12FA9">
          <w:rPr>
            <w:noProof/>
            <w:lang w:val="en-GB"/>
          </w:rPr>
          <w:delText>4.3.2.</w:delText>
        </w:r>
        <w:r w:rsidDel="00B12FA9">
          <w:rPr>
            <w:rFonts w:cstheme="minorBidi"/>
            <w:noProof/>
            <w:sz w:val="24"/>
            <w:szCs w:val="24"/>
            <w:lang w:val="en-NO" w:eastAsia="en-GB"/>
          </w:rPr>
          <w:tab/>
        </w:r>
        <w:r w:rsidRPr="00D04B0D" w:rsidDel="00B12FA9">
          <w:rPr>
            <w:noProof/>
            <w:lang w:val="en-GB"/>
          </w:rPr>
          <w:delText>Help Test</w:delText>
        </w:r>
        <w:r w:rsidDel="00B12FA9">
          <w:rPr>
            <w:noProof/>
          </w:rPr>
          <w:tab/>
        </w:r>
        <w:r w:rsidDel="00B12FA9">
          <w:rPr>
            <w:noProof/>
          </w:rPr>
          <w:fldChar w:fldCharType="begin"/>
        </w:r>
        <w:r w:rsidDel="00B12FA9">
          <w:rPr>
            <w:noProof/>
          </w:rPr>
          <w:delInstrText xml:space="preserve"> PAGEREF _Toc70506204 \h </w:delInstrText>
        </w:r>
        <w:r w:rsidDel="00B12FA9">
          <w:rPr>
            <w:noProof/>
          </w:rPr>
          <w:fldChar w:fldCharType="separate"/>
        </w:r>
      </w:del>
      <w:ins w:id="336" w:author="Petter Vang Brakalsvaalet [pev2]" w:date="2021-04-28T17:19:00Z">
        <w:r w:rsidR="00B12FA9">
          <w:rPr>
            <w:b/>
            <w:bCs/>
            <w:noProof/>
          </w:rPr>
          <w:t>Error! Bookmark not defined.</w:t>
        </w:r>
      </w:ins>
      <w:del w:id="337" w:author="Petter Vang Brakalsvaalet [pev2]" w:date="2021-04-28T17:14:00Z">
        <w:r w:rsidDel="00B12FA9">
          <w:rPr>
            <w:noProof/>
          </w:rPr>
          <w:delText>29</w:delText>
        </w:r>
        <w:r w:rsidDel="00B12FA9">
          <w:rPr>
            <w:noProof/>
          </w:rPr>
          <w:fldChar w:fldCharType="end"/>
        </w:r>
      </w:del>
    </w:p>
    <w:p w14:paraId="0A7B8704" w14:textId="697F0F3F" w:rsidR="002858BF" w:rsidDel="00B12FA9" w:rsidRDefault="002858BF">
      <w:pPr>
        <w:pStyle w:val="TOC3"/>
        <w:tabs>
          <w:tab w:val="left" w:pos="1100"/>
          <w:tab w:val="right" w:leader="dot" w:pos="8290"/>
        </w:tabs>
        <w:rPr>
          <w:del w:id="338" w:author="Petter Vang Brakalsvaalet [pev2]" w:date="2021-04-28T17:14:00Z"/>
          <w:rFonts w:cstheme="minorBidi"/>
          <w:noProof/>
          <w:sz w:val="24"/>
          <w:szCs w:val="24"/>
          <w:lang w:val="en-NO" w:eastAsia="en-GB"/>
        </w:rPr>
      </w:pPr>
      <w:del w:id="339" w:author="Petter Vang Brakalsvaalet [pev2]" w:date="2021-04-28T17:14:00Z">
        <w:r w:rsidRPr="00D04B0D" w:rsidDel="00B12FA9">
          <w:rPr>
            <w:noProof/>
            <w:lang w:val="en-GB"/>
          </w:rPr>
          <w:delText>4.3.3.</w:delText>
        </w:r>
        <w:r w:rsidDel="00B12FA9">
          <w:rPr>
            <w:rFonts w:cstheme="minorBidi"/>
            <w:noProof/>
            <w:sz w:val="24"/>
            <w:szCs w:val="24"/>
            <w:lang w:val="en-NO" w:eastAsia="en-GB"/>
          </w:rPr>
          <w:tab/>
        </w:r>
        <w:r w:rsidRPr="00D04B0D" w:rsidDel="00B12FA9">
          <w:rPr>
            <w:noProof/>
            <w:lang w:val="en-GB"/>
          </w:rPr>
          <w:delText>SetUp</w:delText>
        </w:r>
        <w:r w:rsidDel="00B12FA9">
          <w:rPr>
            <w:noProof/>
          </w:rPr>
          <w:tab/>
        </w:r>
        <w:r w:rsidDel="00B12FA9">
          <w:rPr>
            <w:noProof/>
          </w:rPr>
          <w:fldChar w:fldCharType="begin"/>
        </w:r>
        <w:r w:rsidDel="00B12FA9">
          <w:rPr>
            <w:noProof/>
          </w:rPr>
          <w:delInstrText xml:space="preserve"> PAGEREF _Toc70506205 \h </w:delInstrText>
        </w:r>
        <w:r w:rsidDel="00B12FA9">
          <w:rPr>
            <w:noProof/>
          </w:rPr>
          <w:fldChar w:fldCharType="separate"/>
        </w:r>
      </w:del>
      <w:ins w:id="340" w:author="Petter Vang Brakalsvaalet [pev2]" w:date="2021-04-28T17:19:00Z">
        <w:r w:rsidR="00B12FA9">
          <w:rPr>
            <w:b/>
            <w:bCs/>
            <w:noProof/>
          </w:rPr>
          <w:t>Error! Bookmark not defined.</w:t>
        </w:r>
      </w:ins>
      <w:del w:id="341" w:author="Petter Vang Brakalsvaalet [pev2]" w:date="2021-04-28T17:14:00Z">
        <w:r w:rsidDel="00B12FA9">
          <w:rPr>
            <w:noProof/>
          </w:rPr>
          <w:delText>30</w:delText>
        </w:r>
        <w:r w:rsidDel="00B12FA9">
          <w:rPr>
            <w:noProof/>
          </w:rPr>
          <w:fldChar w:fldCharType="end"/>
        </w:r>
      </w:del>
    </w:p>
    <w:p w14:paraId="3FF76617" w14:textId="0E7C046C" w:rsidR="002858BF" w:rsidDel="00B12FA9" w:rsidRDefault="002858BF">
      <w:pPr>
        <w:pStyle w:val="TOC3"/>
        <w:tabs>
          <w:tab w:val="left" w:pos="1100"/>
          <w:tab w:val="right" w:leader="dot" w:pos="8290"/>
        </w:tabs>
        <w:rPr>
          <w:del w:id="342" w:author="Petter Vang Brakalsvaalet [pev2]" w:date="2021-04-28T17:14:00Z"/>
          <w:rFonts w:cstheme="minorBidi"/>
          <w:noProof/>
          <w:sz w:val="24"/>
          <w:szCs w:val="24"/>
          <w:lang w:val="en-NO" w:eastAsia="en-GB"/>
        </w:rPr>
      </w:pPr>
      <w:del w:id="343" w:author="Petter Vang Brakalsvaalet [pev2]" w:date="2021-04-28T17:14:00Z">
        <w:r w:rsidRPr="00D04B0D" w:rsidDel="00B12FA9">
          <w:rPr>
            <w:noProof/>
            <w:lang w:val="en-GB"/>
          </w:rPr>
          <w:delText>4.3.4.</w:delText>
        </w:r>
        <w:r w:rsidDel="00B12FA9">
          <w:rPr>
            <w:rFonts w:cstheme="minorBidi"/>
            <w:noProof/>
            <w:sz w:val="24"/>
            <w:szCs w:val="24"/>
            <w:lang w:val="en-NO" w:eastAsia="en-GB"/>
          </w:rPr>
          <w:tab/>
        </w:r>
        <w:r w:rsidRPr="00D04B0D" w:rsidDel="00B12FA9">
          <w:rPr>
            <w:noProof/>
            <w:lang w:val="en-GB"/>
          </w:rPr>
          <w:delText>GameScene</w:delText>
        </w:r>
        <w:r w:rsidDel="00B12FA9">
          <w:rPr>
            <w:noProof/>
          </w:rPr>
          <w:tab/>
        </w:r>
        <w:r w:rsidDel="00B12FA9">
          <w:rPr>
            <w:noProof/>
          </w:rPr>
          <w:fldChar w:fldCharType="begin"/>
        </w:r>
        <w:r w:rsidDel="00B12FA9">
          <w:rPr>
            <w:noProof/>
          </w:rPr>
          <w:delInstrText xml:space="preserve"> PAGEREF _Toc70506206 \h </w:delInstrText>
        </w:r>
        <w:r w:rsidDel="00B12FA9">
          <w:rPr>
            <w:noProof/>
          </w:rPr>
          <w:fldChar w:fldCharType="separate"/>
        </w:r>
      </w:del>
      <w:ins w:id="344" w:author="Petter Vang Brakalsvaalet [pev2]" w:date="2021-04-28T17:19:00Z">
        <w:r w:rsidR="00B12FA9">
          <w:rPr>
            <w:b/>
            <w:bCs/>
            <w:noProof/>
          </w:rPr>
          <w:t>Error! Bookmark not defined.</w:t>
        </w:r>
      </w:ins>
      <w:del w:id="345" w:author="Petter Vang Brakalsvaalet [pev2]" w:date="2021-04-28T17:14:00Z">
        <w:r w:rsidDel="00B12FA9">
          <w:rPr>
            <w:noProof/>
          </w:rPr>
          <w:delText>30</w:delText>
        </w:r>
        <w:r w:rsidDel="00B12FA9">
          <w:rPr>
            <w:noProof/>
          </w:rPr>
          <w:fldChar w:fldCharType="end"/>
        </w:r>
      </w:del>
    </w:p>
    <w:p w14:paraId="11145EB2" w14:textId="68CE033A" w:rsidR="002858BF" w:rsidDel="00B12FA9" w:rsidRDefault="002858BF">
      <w:pPr>
        <w:pStyle w:val="TOC1"/>
        <w:tabs>
          <w:tab w:val="left" w:pos="440"/>
          <w:tab w:val="right" w:leader="dot" w:pos="8290"/>
        </w:tabs>
        <w:rPr>
          <w:del w:id="346" w:author="Petter Vang Brakalsvaalet [pev2]" w:date="2021-04-28T17:14:00Z"/>
          <w:rFonts w:asciiTheme="minorHAnsi" w:hAnsiTheme="minorHAnsi" w:cstheme="minorBidi"/>
          <w:b w:val="0"/>
          <w:bCs w:val="0"/>
          <w:caps w:val="0"/>
          <w:noProof/>
          <w:lang w:val="en-NO" w:eastAsia="en-GB"/>
        </w:rPr>
      </w:pPr>
      <w:del w:id="347" w:author="Petter Vang Brakalsvaalet [pev2]" w:date="2021-04-28T17:14:00Z">
        <w:r w:rsidRPr="00D04B0D" w:rsidDel="00B12FA9">
          <w:rPr>
            <w:noProof/>
            <w:lang w:val="en-GB"/>
          </w:rPr>
          <w:delText>5.</w:delText>
        </w:r>
        <w:r w:rsidDel="00B12FA9">
          <w:rPr>
            <w:rFonts w:asciiTheme="minorHAnsi" w:hAnsiTheme="minorHAnsi" w:cstheme="minorBidi"/>
            <w:b w:val="0"/>
            <w:bCs w:val="0"/>
            <w:caps w:val="0"/>
            <w:noProof/>
            <w:lang w:val="en-NO" w:eastAsia="en-GB"/>
          </w:rPr>
          <w:tab/>
        </w:r>
        <w:r w:rsidRPr="00D04B0D" w:rsidDel="00B12FA9">
          <w:rPr>
            <w:noProof/>
            <w:lang w:val="en-GB"/>
          </w:rPr>
          <w:delText>Critical Evaluation</w:delText>
        </w:r>
        <w:r w:rsidDel="00B12FA9">
          <w:rPr>
            <w:noProof/>
          </w:rPr>
          <w:tab/>
        </w:r>
        <w:r w:rsidDel="00B12FA9">
          <w:rPr>
            <w:noProof/>
          </w:rPr>
          <w:fldChar w:fldCharType="begin"/>
        </w:r>
        <w:r w:rsidDel="00B12FA9">
          <w:rPr>
            <w:noProof/>
          </w:rPr>
          <w:delInstrText xml:space="preserve"> PAGEREF _Toc70506207 \h </w:delInstrText>
        </w:r>
        <w:r w:rsidDel="00B12FA9">
          <w:rPr>
            <w:noProof/>
          </w:rPr>
          <w:fldChar w:fldCharType="separate"/>
        </w:r>
      </w:del>
      <w:ins w:id="348" w:author="Petter Vang Brakalsvaalet [pev2]" w:date="2021-04-28T17:19:00Z">
        <w:r w:rsidR="00B12FA9">
          <w:rPr>
            <w:b w:val="0"/>
            <w:bCs w:val="0"/>
            <w:noProof/>
          </w:rPr>
          <w:t>Error! Bookmark not defined.</w:t>
        </w:r>
      </w:ins>
      <w:del w:id="349" w:author="Petter Vang Brakalsvaalet [pev2]" w:date="2021-04-28T17:14:00Z">
        <w:r w:rsidDel="00B12FA9">
          <w:rPr>
            <w:noProof/>
          </w:rPr>
          <w:delText>34</w:delText>
        </w:r>
        <w:r w:rsidDel="00B12FA9">
          <w:rPr>
            <w:noProof/>
          </w:rPr>
          <w:fldChar w:fldCharType="end"/>
        </w:r>
      </w:del>
    </w:p>
    <w:p w14:paraId="55817A13" w14:textId="59C8A60D" w:rsidR="002858BF" w:rsidDel="00B12FA9" w:rsidRDefault="002858BF">
      <w:pPr>
        <w:pStyle w:val="TOC1"/>
        <w:tabs>
          <w:tab w:val="left" w:pos="440"/>
          <w:tab w:val="right" w:leader="dot" w:pos="8290"/>
        </w:tabs>
        <w:rPr>
          <w:del w:id="350" w:author="Petter Vang Brakalsvaalet [pev2]" w:date="2021-04-28T17:14:00Z"/>
          <w:rFonts w:asciiTheme="minorHAnsi" w:hAnsiTheme="minorHAnsi" w:cstheme="minorBidi"/>
          <w:b w:val="0"/>
          <w:bCs w:val="0"/>
          <w:caps w:val="0"/>
          <w:noProof/>
          <w:lang w:val="en-NO" w:eastAsia="en-GB"/>
        </w:rPr>
      </w:pPr>
      <w:del w:id="351" w:author="Petter Vang Brakalsvaalet [pev2]" w:date="2021-04-28T17:14:00Z">
        <w:r w:rsidRPr="00D04B0D" w:rsidDel="00B12FA9">
          <w:rPr>
            <w:noProof/>
            <w:lang w:val="en-GB"/>
          </w:rPr>
          <w:delText>7.</w:delText>
        </w:r>
        <w:r w:rsidDel="00B12FA9">
          <w:rPr>
            <w:rFonts w:asciiTheme="minorHAnsi" w:hAnsiTheme="minorHAnsi" w:cstheme="minorBidi"/>
            <w:b w:val="0"/>
            <w:bCs w:val="0"/>
            <w:caps w:val="0"/>
            <w:noProof/>
            <w:lang w:val="en-NO" w:eastAsia="en-GB"/>
          </w:rPr>
          <w:tab/>
        </w:r>
        <w:r w:rsidRPr="00D04B0D" w:rsidDel="00B12FA9">
          <w:rPr>
            <w:noProof/>
            <w:lang w:val="en-GB"/>
          </w:rPr>
          <w:delText>Annotated Bibliography</w:delText>
        </w:r>
        <w:r w:rsidDel="00B12FA9">
          <w:rPr>
            <w:noProof/>
          </w:rPr>
          <w:tab/>
        </w:r>
        <w:r w:rsidDel="00B12FA9">
          <w:rPr>
            <w:noProof/>
          </w:rPr>
          <w:fldChar w:fldCharType="begin"/>
        </w:r>
        <w:r w:rsidDel="00B12FA9">
          <w:rPr>
            <w:noProof/>
          </w:rPr>
          <w:delInstrText xml:space="preserve"> PAGEREF _Toc70506208 \h </w:delInstrText>
        </w:r>
        <w:r w:rsidDel="00B12FA9">
          <w:rPr>
            <w:noProof/>
          </w:rPr>
          <w:fldChar w:fldCharType="separate"/>
        </w:r>
      </w:del>
      <w:ins w:id="352" w:author="Petter Vang Brakalsvaalet [pev2]" w:date="2021-04-28T17:19:00Z">
        <w:r w:rsidR="00B12FA9">
          <w:rPr>
            <w:b w:val="0"/>
            <w:bCs w:val="0"/>
            <w:noProof/>
          </w:rPr>
          <w:t>Error! Bookmark not defined.</w:t>
        </w:r>
      </w:ins>
      <w:del w:id="353" w:author="Petter Vang Brakalsvaalet [pev2]" w:date="2021-04-28T17:14:00Z">
        <w:r w:rsidDel="00B12FA9">
          <w:rPr>
            <w:noProof/>
          </w:rPr>
          <w:delText>35</w:delText>
        </w:r>
        <w:r w:rsidDel="00B12FA9">
          <w:rPr>
            <w:noProof/>
          </w:rPr>
          <w:fldChar w:fldCharType="end"/>
        </w:r>
      </w:del>
    </w:p>
    <w:p w14:paraId="63351992" w14:textId="3EF63FFF" w:rsidR="002858BF" w:rsidDel="00B12FA9" w:rsidRDefault="002858BF">
      <w:pPr>
        <w:pStyle w:val="TOC1"/>
        <w:tabs>
          <w:tab w:val="left" w:pos="440"/>
          <w:tab w:val="right" w:leader="dot" w:pos="8290"/>
        </w:tabs>
        <w:rPr>
          <w:del w:id="354" w:author="Petter Vang Brakalsvaalet [pev2]" w:date="2021-04-28T17:14:00Z"/>
          <w:rFonts w:asciiTheme="minorHAnsi" w:hAnsiTheme="minorHAnsi" w:cstheme="minorBidi"/>
          <w:b w:val="0"/>
          <w:bCs w:val="0"/>
          <w:caps w:val="0"/>
          <w:noProof/>
          <w:lang w:val="en-NO" w:eastAsia="en-GB"/>
        </w:rPr>
      </w:pPr>
      <w:del w:id="355" w:author="Petter Vang Brakalsvaalet [pev2]" w:date="2021-04-28T17:14:00Z">
        <w:r w:rsidRPr="00D04B0D" w:rsidDel="00B12FA9">
          <w:rPr>
            <w:noProof/>
            <w:lang w:val="en-GB"/>
          </w:rPr>
          <w:delText>8.</w:delText>
        </w:r>
        <w:r w:rsidDel="00B12FA9">
          <w:rPr>
            <w:rFonts w:asciiTheme="minorHAnsi" w:hAnsiTheme="minorHAnsi" w:cstheme="minorBidi"/>
            <w:b w:val="0"/>
            <w:bCs w:val="0"/>
            <w:caps w:val="0"/>
            <w:noProof/>
            <w:lang w:val="en-NO" w:eastAsia="en-GB"/>
          </w:rPr>
          <w:tab/>
        </w:r>
        <w:r w:rsidRPr="00D04B0D" w:rsidDel="00B12FA9">
          <w:rPr>
            <w:noProof/>
            <w:lang w:val="en-GB"/>
          </w:rPr>
          <w:delText>Appendices</w:delText>
        </w:r>
        <w:r w:rsidDel="00B12FA9">
          <w:rPr>
            <w:noProof/>
          </w:rPr>
          <w:tab/>
        </w:r>
        <w:r w:rsidDel="00B12FA9">
          <w:rPr>
            <w:noProof/>
          </w:rPr>
          <w:fldChar w:fldCharType="begin"/>
        </w:r>
        <w:r w:rsidDel="00B12FA9">
          <w:rPr>
            <w:noProof/>
          </w:rPr>
          <w:delInstrText xml:space="preserve"> PAGEREF _Toc70506209 \h </w:delInstrText>
        </w:r>
        <w:r w:rsidDel="00B12FA9">
          <w:rPr>
            <w:noProof/>
          </w:rPr>
          <w:fldChar w:fldCharType="separate"/>
        </w:r>
      </w:del>
      <w:ins w:id="356" w:author="Petter Vang Brakalsvaalet [pev2]" w:date="2021-04-28T17:19:00Z">
        <w:r w:rsidR="00B12FA9">
          <w:rPr>
            <w:b w:val="0"/>
            <w:bCs w:val="0"/>
            <w:noProof/>
          </w:rPr>
          <w:t>Error! Bookmark not defined.</w:t>
        </w:r>
      </w:ins>
      <w:del w:id="357" w:author="Petter Vang Brakalsvaalet [pev2]" w:date="2021-04-28T17:14:00Z">
        <w:r w:rsidDel="00B12FA9">
          <w:rPr>
            <w:noProof/>
          </w:rPr>
          <w:delText>36</w:delText>
        </w:r>
        <w:r w:rsidDel="00B12FA9">
          <w:rPr>
            <w:noProof/>
          </w:rPr>
          <w:fldChar w:fldCharType="end"/>
        </w:r>
      </w:del>
    </w:p>
    <w:p w14:paraId="0722DABF" w14:textId="2D77EB01" w:rsidR="002858BF" w:rsidDel="00B12FA9" w:rsidRDefault="002858BF">
      <w:pPr>
        <w:pStyle w:val="TOC2"/>
        <w:tabs>
          <w:tab w:val="left" w:pos="440"/>
          <w:tab w:val="right" w:leader="dot" w:pos="8290"/>
        </w:tabs>
        <w:rPr>
          <w:del w:id="358" w:author="Petter Vang Brakalsvaalet [pev2]" w:date="2021-04-28T17:14:00Z"/>
          <w:rFonts w:cstheme="minorBidi"/>
          <w:b w:val="0"/>
          <w:bCs w:val="0"/>
          <w:noProof/>
          <w:sz w:val="24"/>
          <w:szCs w:val="24"/>
          <w:lang w:val="en-NO" w:eastAsia="en-GB"/>
        </w:rPr>
      </w:pPr>
      <w:del w:id="359" w:author="Petter Vang Brakalsvaalet [pev2]" w:date="2021-04-28T17:14:00Z">
        <w:r w:rsidRPr="00D04B0D" w:rsidDel="00B12FA9">
          <w:rPr>
            <w:rFonts w:cstheme="majorHAnsi"/>
            <w:noProof/>
            <w:lang w:val="en-GB"/>
          </w:rPr>
          <w:delText>A.</w:delText>
        </w:r>
        <w:r w:rsidDel="00B12FA9">
          <w:rPr>
            <w:rFonts w:cstheme="minorBidi"/>
            <w:b w:val="0"/>
            <w:bCs w:val="0"/>
            <w:noProof/>
            <w:sz w:val="24"/>
            <w:szCs w:val="24"/>
            <w:lang w:val="en-NO" w:eastAsia="en-GB"/>
          </w:rPr>
          <w:tab/>
        </w:r>
        <w:r w:rsidRPr="00D04B0D" w:rsidDel="00B12FA9">
          <w:rPr>
            <w:rFonts w:cstheme="majorHAnsi"/>
            <w:noProof/>
            <w:lang w:val="en-GB"/>
          </w:rPr>
          <w:delText>Third-Party Code and Libraries</w:delText>
        </w:r>
        <w:r w:rsidDel="00B12FA9">
          <w:rPr>
            <w:noProof/>
          </w:rPr>
          <w:tab/>
        </w:r>
        <w:r w:rsidDel="00B12FA9">
          <w:rPr>
            <w:noProof/>
          </w:rPr>
          <w:fldChar w:fldCharType="begin"/>
        </w:r>
        <w:r w:rsidDel="00B12FA9">
          <w:rPr>
            <w:noProof/>
          </w:rPr>
          <w:delInstrText xml:space="preserve"> PAGEREF _Toc70506210 \h </w:delInstrText>
        </w:r>
        <w:r w:rsidDel="00B12FA9">
          <w:rPr>
            <w:noProof/>
          </w:rPr>
          <w:fldChar w:fldCharType="separate"/>
        </w:r>
      </w:del>
      <w:ins w:id="360" w:author="Petter Vang Brakalsvaalet [pev2]" w:date="2021-04-28T17:19:00Z">
        <w:r w:rsidR="00B12FA9">
          <w:rPr>
            <w:b w:val="0"/>
            <w:bCs w:val="0"/>
            <w:noProof/>
          </w:rPr>
          <w:t>Error! Bookmark not defined.</w:t>
        </w:r>
      </w:ins>
      <w:del w:id="361" w:author="Petter Vang Brakalsvaalet [pev2]" w:date="2021-04-28T17:14:00Z">
        <w:r w:rsidDel="00B12FA9">
          <w:rPr>
            <w:noProof/>
          </w:rPr>
          <w:delText>36</w:delText>
        </w:r>
        <w:r w:rsidDel="00B12FA9">
          <w:rPr>
            <w:noProof/>
          </w:rPr>
          <w:fldChar w:fldCharType="end"/>
        </w:r>
      </w:del>
    </w:p>
    <w:p w14:paraId="5F2E89A8" w14:textId="0B18FEBC" w:rsidR="002858BF" w:rsidDel="00B12FA9" w:rsidRDefault="002858BF">
      <w:pPr>
        <w:pStyle w:val="TOC2"/>
        <w:tabs>
          <w:tab w:val="left" w:pos="440"/>
          <w:tab w:val="right" w:leader="dot" w:pos="8290"/>
        </w:tabs>
        <w:rPr>
          <w:del w:id="362" w:author="Petter Vang Brakalsvaalet [pev2]" w:date="2021-04-28T17:14:00Z"/>
          <w:rFonts w:cstheme="minorBidi"/>
          <w:b w:val="0"/>
          <w:bCs w:val="0"/>
          <w:noProof/>
          <w:sz w:val="24"/>
          <w:szCs w:val="24"/>
          <w:lang w:val="en-NO" w:eastAsia="en-GB"/>
        </w:rPr>
      </w:pPr>
      <w:del w:id="363" w:author="Petter Vang Brakalsvaalet [pev2]" w:date="2021-04-28T17:14:00Z">
        <w:r w:rsidRPr="00D04B0D" w:rsidDel="00B12FA9">
          <w:rPr>
            <w:rFonts w:cstheme="majorHAnsi"/>
            <w:noProof/>
            <w:lang w:val="en-GB"/>
          </w:rPr>
          <w:delText>B.</w:delText>
        </w:r>
        <w:r w:rsidDel="00B12FA9">
          <w:rPr>
            <w:rFonts w:cstheme="minorBidi"/>
            <w:b w:val="0"/>
            <w:bCs w:val="0"/>
            <w:noProof/>
            <w:sz w:val="24"/>
            <w:szCs w:val="24"/>
            <w:lang w:val="en-NO" w:eastAsia="en-GB"/>
          </w:rPr>
          <w:tab/>
        </w:r>
        <w:r w:rsidRPr="00D04B0D" w:rsidDel="00B12FA9">
          <w:rPr>
            <w:rFonts w:cstheme="majorHAnsi"/>
            <w:noProof/>
            <w:lang w:val="en-GB"/>
          </w:rPr>
          <w:delText>Ethics Submission</w:delText>
        </w:r>
        <w:r w:rsidDel="00B12FA9">
          <w:rPr>
            <w:noProof/>
          </w:rPr>
          <w:tab/>
        </w:r>
        <w:r w:rsidDel="00B12FA9">
          <w:rPr>
            <w:noProof/>
          </w:rPr>
          <w:fldChar w:fldCharType="begin"/>
        </w:r>
        <w:r w:rsidDel="00B12FA9">
          <w:rPr>
            <w:noProof/>
          </w:rPr>
          <w:delInstrText xml:space="preserve"> PAGEREF _Toc70506211 \h </w:delInstrText>
        </w:r>
        <w:r w:rsidDel="00B12FA9">
          <w:rPr>
            <w:noProof/>
          </w:rPr>
          <w:fldChar w:fldCharType="separate"/>
        </w:r>
      </w:del>
      <w:ins w:id="364" w:author="Petter Vang Brakalsvaalet [pev2]" w:date="2021-04-28T17:19:00Z">
        <w:r w:rsidR="00B12FA9">
          <w:rPr>
            <w:b w:val="0"/>
            <w:bCs w:val="0"/>
            <w:noProof/>
          </w:rPr>
          <w:t>Error! Bookmark not defined.</w:t>
        </w:r>
      </w:ins>
      <w:del w:id="365" w:author="Petter Vang Brakalsvaalet [pev2]" w:date="2021-04-28T17:14:00Z">
        <w:r w:rsidDel="00B12FA9">
          <w:rPr>
            <w:noProof/>
          </w:rPr>
          <w:delText>38</w:delText>
        </w:r>
        <w:r w:rsidDel="00B12FA9">
          <w:rPr>
            <w:noProof/>
          </w:rPr>
          <w:fldChar w:fldCharType="end"/>
        </w:r>
      </w:del>
    </w:p>
    <w:p w14:paraId="07861790" w14:textId="2AE3ADC7" w:rsidR="002858BF" w:rsidDel="002858BF" w:rsidRDefault="002858BF">
      <w:pPr>
        <w:pStyle w:val="TOC1"/>
        <w:tabs>
          <w:tab w:val="left" w:pos="440"/>
          <w:tab w:val="right" w:leader="dot" w:pos="8290"/>
        </w:tabs>
        <w:rPr>
          <w:del w:id="366" w:author="Petter Vang Brakalsvaalet [pev2]" w:date="2021-04-28T12:42:00Z"/>
          <w:rFonts w:asciiTheme="minorHAnsi" w:hAnsiTheme="minorHAnsi" w:cstheme="minorBidi"/>
          <w:b w:val="0"/>
          <w:bCs w:val="0"/>
          <w:caps w:val="0"/>
          <w:noProof/>
          <w:lang w:val="en-NO" w:eastAsia="en-GB"/>
        </w:rPr>
      </w:pPr>
      <w:del w:id="367" w:author="Petter Vang Brakalsvaalet [pev2]" w:date="2021-04-28T12:42:00Z">
        <w:r w:rsidRPr="00EF15C7" w:rsidDel="002858BF">
          <w:rPr>
            <w:noProof/>
            <w:lang w:val="en-GB"/>
          </w:rPr>
          <w:delText>1.</w:delText>
        </w:r>
        <w:r w:rsidDel="002858BF">
          <w:rPr>
            <w:rFonts w:asciiTheme="minorHAnsi" w:hAnsiTheme="minorHAnsi" w:cstheme="minorBidi"/>
            <w:b w:val="0"/>
            <w:bCs w:val="0"/>
            <w:caps w:val="0"/>
            <w:noProof/>
            <w:lang w:val="en-NO" w:eastAsia="en-GB"/>
          </w:rPr>
          <w:tab/>
        </w:r>
        <w:r w:rsidRPr="00EF15C7" w:rsidDel="002858BF">
          <w:rPr>
            <w:noProof/>
            <w:lang w:val="en-GB"/>
          </w:rPr>
          <w:delText>Background, Analysis &amp; Process</w:delText>
        </w:r>
        <w:r w:rsidDel="002858BF">
          <w:rPr>
            <w:noProof/>
          </w:rPr>
          <w:tab/>
        </w:r>
        <w:r w:rsidDel="002858BF">
          <w:rPr>
            <w:b w:val="0"/>
            <w:bCs w:val="0"/>
            <w:caps w:val="0"/>
            <w:noProof/>
          </w:rPr>
          <w:fldChar w:fldCharType="begin"/>
        </w:r>
        <w:r w:rsidDel="002858BF">
          <w:rPr>
            <w:noProof/>
          </w:rPr>
          <w:delInstrText xml:space="preserve"> PAGEREF _Toc70506110 \h </w:delInstrText>
        </w:r>
        <w:r w:rsidDel="002858BF">
          <w:rPr>
            <w:b w:val="0"/>
            <w:bCs w:val="0"/>
            <w:caps w:val="0"/>
            <w:noProof/>
          </w:rPr>
          <w:fldChar w:fldCharType="separate"/>
        </w:r>
      </w:del>
      <w:ins w:id="368" w:author="Petter Vang Brakalsvaalet [pev2]" w:date="2021-04-28T17:19:00Z">
        <w:r w:rsidR="00B12FA9">
          <w:rPr>
            <w:caps w:val="0"/>
            <w:noProof/>
          </w:rPr>
          <w:t>Error! Bookmark not defined.</w:t>
        </w:r>
      </w:ins>
      <w:del w:id="369" w:author="Petter Vang Brakalsvaalet [pev2]" w:date="2021-04-28T12:42:00Z">
        <w:r w:rsidDel="002858BF">
          <w:rPr>
            <w:noProof/>
          </w:rPr>
          <w:delText>7</w:delText>
        </w:r>
        <w:r w:rsidDel="002858BF">
          <w:rPr>
            <w:b w:val="0"/>
            <w:bCs w:val="0"/>
            <w:caps w:val="0"/>
            <w:noProof/>
          </w:rPr>
          <w:fldChar w:fldCharType="end"/>
        </w:r>
      </w:del>
    </w:p>
    <w:p w14:paraId="3E429AFF" w14:textId="5075BDC8" w:rsidR="002858BF" w:rsidDel="002858BF" w:rsidRDefault="002858BF">
      <w:pPr>
        <w:pStyle w:val="TOC2"/>
        <w:tabs>
          <w:tab w:val="left" w:pos="660"/>
          <w:tab w:val="right" w:leader="dot" w:pos="8290"/>
        </w:tabs>
        <w:rPr>
          <w:del w:id="370" w:author="Petter Vang Brakalsvaalet [pev2]" w:date="2021-04-28T12:42:00Z"/>
          <w:rFonts w:cstheme="minorBidi"/>
          <w:b w:val="0"/>
          <w:bCs w:val="0"/>
          <w:noProof/>
          <w:sz w:val="24"/>
          <w:szCs w:val="24"/>
          <w:lang w:val="en-NO" w:eastAsia="en-GB"/>
        </w:rPr>
      </w:pPr>
      <w:del w:id="371" w:author="Petter Vang Brakalsvaalet [pev2]" w:date="2021-04-28T12:42:00Z">
        <w:r w:rsidRPr="00EF15C7" w:rsidDel="002858BF">
          <w:rPr>
            <w:rFonts w:cstheme="majorHAnsi"/>
            <w:noProof/>
            <w:lang w:val="en-GB"/>
          </w:rPr>
          <w:delText>1.1.</w:delText>
        </w:r>
        <w:r w:rsidDel="002858BF">
          <w:rPr>
            <w:rFonts w:cstheme="minorBidi"/>
            <w:b w:val="0"/>
            <w:bCs w:val="0"/>
            <w:noProof/>
            <w:sz w:val="24"/>
            <w:szCs w:val="24"/>
            <w:lang w:val="en-NO" w:eastAsia="en-GB"/>
          </w:rPr>
          <w:tab/>
        </w:r>
        <w:r w:rsidRPr="00EF15C7" w:rsidDel="002858BF">
          <w:rPr>
            <w:rFonts w:cstheme="majorHAnsi"/>
            <w:noProof/>
            <w:lang w:val="en-GB"/>
          </w:rPr>
          <w:delText>Background</w:delText>
        </w:r>
        <w:r w:rsidDel="002858BF">
          <w:rPr>
            <w:noProof/>
          </w:rPr>
          <w:tab/>
        </w:r>
        <w:r w:rsidDel="002858BF">
          <w:rPr>
            <w:b w:val="0"/>
            <w:bCs w:val="0"/>
            <w:noProof/>
          </w:rPr>
          <w:fldChar w:fldCharType="begin"/>
        </w:r>
        <w:r w:rsidDel="002858BF">
          <w:rPr>
            <w:noProof/>
          </w:rPr>
          <w:delInstrText xml:space="preserve"> PAGEREF _Toc70506111 \h </w:delInstrText>
        </w:r>
        <w:r w:rsidDel="002858BF">
          <w:rPr>
            <w:b w:val="0"/>
            <w:bCs w:val="0"/>
            <w:noProof/>
          </w:rPr>
          <w:fldChar w:fldCharType="separate"/>
        </w:r>
      </w:del>
      <w:ins w:id="372" w:author="Petter Vang Brakalsvaalet [pev2]" w:date="2021-04-28T17:19:00Z">
        <w:r w:rsidR="00B12FA9">
          <w:rPr>
            <w:noProof/>
          </w:rPr>
          <w:t>Error! Bookmark not defined.</w:t>
        </w:r>
      </w:ins>
      <w:del w:id="373" w:author="Petter Vang Brakalsvaalet [pev2]" w:date="2021-04-28T12:42:00Z">
        <w:r w:rsidDel="002858BF">
          <w:rPr>
            <w:noProof/>
          </w:rPr>
          <w:delText>7</w:delText>
        </w:r>
        <w:r w:rsidDel="002858BF">
          <w:rPr>
            <w:b w:val="0"/>
            <w:bCs w:val="0"/>
            <w:noProof/>
          </w:rPr>
          <w:fldChar w:fldCharType="end"/>
        </w:r>
      </w:del>
    </w:p>
    <w:p w14:paraId="1C40FE82" w14:textId="41B43515" w:rsidR="002858BF" w:rsidDel="002858BF" w:rsidRDefault="002858BF">
      <w:pPr>
        <w:pStyle w:val="TOC2"/>
        <w:tabs>
          <w:tab w:val="left" w:pos="660"/>
          <w:tab w:val="right" w:leader="dot" w:pos="8290"/>
        </w:tabs>
        <w:rPr>
          <w:del w:id="374" w:author="Petter Vang Brakalsvaalet [pev2]" w:date="2021-04-28T12:42:00Z"/>
          <w:rFonts w:cstheme="minorBidi"/>
          <w:b w:val="0"/>
          <w:bCs w:val="0"/>
          <w:noProof/>
          <w:sz w:val="24"/>
          <w:szCs w:val="24"/>
          <w:lang w:val="en-NO" w:eastAsia="en-GB"/>
        </w:rPr>
      </w:pPr>
      <w:del w:id="375" w:author="Petter Vang Brakalsvaalet [pev2]" w:date="2021-04-28T12:42:00Z">
        <w:r w:rsidRPr="00EF15C7" w:rsidDel="002858BF">
          <w:rPr>
            <w:rFonts w:cstheme="majorHAnsi"/>
            <w:noProof/>
            <w:lang w:val="en-GB"/>
          </w:rPr>
          <w:delText>1.2.</w:delText>
        </w:r>
        <w:r w:rsidDel="002858BF">
          <w:rPr>
            <w:rFonts w:cstheme="minorBidi"/>
            <w:b w:val="0"/>
            <w:bCs w:val="0"/>
            <w:noProof/>
            <w:sz w:val="24"/>
            <w:szCs w:val="24"/>
            <w:lang w:val="en-NO" w:eastAsia="en-GB"/>
          </w:rPr>
          <w:tab/>
        </w:r>
        <w:r w:rsidRPr="00EF15C7" w:rsidDel="002858BF">
          <w:rPr>
            <w:rFonts w:cstheme="majorHAnsi"/>
            <w:noProof/>
            <w:lang w:val="en-GB"/>
          </w:rPr>
          <w:delText>Analysis</w:delText>
        </w:r>
        <w:r w:rsidDel="002858BF">
          <w:rPr>
            <w:noProof/>
          </w:rPr>
          <w:tab/>
        </w:r>
        <w:r w:rsidDel="002858BF">
          <w:rPr>
            <w:b w:val="0"/>
            <w:bCs w:val="0"/>
            <w:noProof/>
          </w:rPr>
          <w:fldChar w:fldCharType="begin"/>
        </w:r>
        <w:r w:rsidDel="002858BF">
          <w:rPr>
            <w:noProof/>
          </w:rPr>
          <w:delInstrText xml:space="preserve"> PAGEREF _Toc70506112 \h </w:delInstrText>
        </w:r>
        <w:r w:rsidDel="002858BF">
          <w:rPr>
            <w:b w:val="0"/>
            <w:bCs w:val="0"/>
            <w:noProof/>
          </w:rPr>
          <w:fldChar w:fldCharType="separate"/>
        </w:r>
      </w:del>
      <w:ins w:id="376" w:author="Petter Vang Brakalsvaalet [pev2]" w:date="2021-04-28T17:19:00Z">
        <w:r w:rsidR="00B12FA9">
          <w:rPr>
            <w:noProof/>
          </w:rPr>
          <w:t>Error! Bookmark not defined.</w:t>
        </w:r>
      </w:ins>
      <w:del w:id="377" w:author="Petter Vang Brakalsvaalet [pev2]" w:date="2021-04-28T12:42:00Z">
        <w:r w:rsidDel="002858BF">
          <w:rPr>
            <w:noProof/>
          </w:rPr>
          <w:delText>8</w:delText>
        </w:r>
        <w:r w:rsidDel="002858BF">
          <w:rPr>
            <w:b w:val="0"/>
            <w:bCs w:val="0"/>
            <w:noProof/>
          </w:rPr>
          <w:fldChar w:fldCharType="end"/>
        </w:r>
      </w:del>
    </w:p>
    <w:p w14:paraId="04707ADA" w14:textId="4BD9BE77" w:rsidR="002858BF" w:rsidDel="002858BF" w:rsidRDefault="002858BF">
      <w:pPr>
        <w:pStyle w:val="TOC3"/>
        <w:tabs>
          <w:tab w:val="left" w:pos="1100"/>
          <w:tab w:val="right" w:leader="dot" w:pos="8290"/>
        </w:tabs>
        <w:rPr>
          <w:del w:id="378" w:author="Petter Vang Brakalsvaalet [pev2]" w:date="2021-04-28T12:42:00Z"/>
          <w:rFonts w:cstheme="minorBidi"/>
          <w:noProof/>
          <w:sz w:val="24"/>
          <w:szCs w:val="24"/>
          <w:lang w:val="en-NO" w:eastAsia="en-GB"/>
        </w:rPr>
      </w:pPr>
      <w:del w:id="379" w:author="Petter Vang Brakalsvaalet [pev2]" w:date="2021-04-28T12:42:00Z">
        <w:r w:rsidRPr="00EF15C7" w:rsidDel="002858BF">
          <w:rPr>
            <w:noProof/>
            <w:lang w:val="en-GB"/>
          </w:rPr>
          <w:delText>1.2.1.</w:delText>
        </w:r>
        <w:r w:rsidDel="002858BF">
          <w:rPr>
            <w:rFonts w:cstheme="minorBidi"/>
            <w:noProof/>
            <w:sz w:val="24"/>
            <w:szCs w:val="24"/>
            <w:lang w:val="en-NO" w:eastAsia="en-GB"/>
          </w:rPr>
          <w:tab/>
        </w:r>
        <w:r w:rsidRPr="00EF15C7" w:rsidDel="002858BF">
          <w:rPr>
            <w:noProof/>
            <w:lang w:val="en-GB"/>
          </w:rPr>
          <w:delText>Review of similar games</w:delText>
        </w:r>
        <w:r w:rsidDel="002858BF">
          <w:rPr>
            <w:noProof/>
          </w:rPr>
          <w:tab/>
        </w:r>
        <w:r w:rsidDel="002858BF">
          <w:rPr>
            <w:noProof/>
          </w:rPr>
          <w:fldChar w:fldCharType="begin"/>
        </w:r>
        <w:r w:rsidDel="002858BF">
          <w:rPr>
            <w:noProof/>
          </w:rPr>
          <w:delInstrText xml:space="preserve"> PAGEREF _Toc70506113 \h </w:delInstrText>
        </w:r>
        <w:r w:rsidDel="002858BF">
          <w:rPr>
            <w:noProof/>
          </w:rPr>
          <w:fldChar w:fldCharType="separate"/>
        </w:r>
      </w:del>
      <w:ins w:id="380" w:author="Petter Vang Brakalsvaalet [pev2]" w:date="2021-04-28T17:19:00Z">
        <w:r w:rsidR="00B12FA9">
          <w:rPr>
            <w:b/>
            <w:bCs/>
            <w:noProof/>
          </w:rPr>
          <w:t>Error! Bookmark not defined.</w:t>
        </w:r>
      </w:ins>
      <w:del w:id="381" w:author="Petter Vang Brakalsvaalet [pev2]" w:date="2021-04-28T12:42:00Z">
        <w:r w:rsidDel="002858BF">
          <w:rPr>
            <w:noProof/>
          </w:rPr>
          <w:delText>9</w:delText>
        </w:r>
        <w:r w:rsidDel="002858BF">
          <w:rPr>
            <w:noProof/>
          </w:rPr>
          <w:fldChar w:fldCharType="end"/>
        </w:r>
      </w:del>
    </w:p>
    <w:p w14:paraId="6A25A475" w14:textId="29BBFFB9" w:rsidR="002858BF" w:rsidDel="002858BF" w:rsidRDefault="002858BF">
      <w:pPr>
        <w:pStyle w:val="TOC2"/>
        <w:tabs>
          <w:tab w:val="left" w:pos="660"/>
          <w:tab w:val="right" w:leader="dot" w:pos="8290"/>
        </w:tabs>
        <w:rPr>
          <w:del w:id="382" w:author="Petter Vang Brakalsvaalet [pev2]" w:date="2021-04-28T12:42:00Z"/>
          <w:rFonts w:cstheme="minorBidi"/>
          <w:b w:val="0"/>
          <w:bCs w:val="0"/>
          <w:noProof/>
          <w:sz w:val="24"/>
          <w:szCs w:val="24"/>
          <w:lang w:val="en-NO" w:eastAsia="en-GB"/>
        </w:rPr>
      </w:pPr>
      <w:del w:id="383" w:author="Petter Vang Brakalsvaalet [pev2]" w:date="2021-04-28T12:42:00Z">
        <w:r w:rsidRPr="00EF15C7" w:rsidDel="002858BF">
          <w:rPr>
            <w:rFonts w:cstheme="majorHAnsi"/>
            <w:noProof/>
            <w:lang w:val="en-GB"/>
          </w:rPr>
          <w:delText>1.3.</w:delText>
        </w:r>
        <w:r w:rsidDel="002858BF">
          <w:rPr>
            <w:rFonts w:cstheme="minorBidi"/>
            <w:b w:val="0"/>
            <w:bCs w:val="0"/>
            <w:noProof/>
            <w:sz w:val="24"/>
            <w:szCs w:val="24"/>
            <w:lang w:val="en-NO" w:eastAsia="en-GB"/>
          </w:rPr>
          <w:tab/>
        </w:r>
        <w:r w:rsidRPr="00EF15C7" w:rsidDel="002858BF">
          <w:rPr>
            <w:rFonts w:cstheme="majorHAnsi"/>
            <w:noProof/>
            <w:lang w:val="en-GB"/>
          </w:rPr>
          <w:delText>Process</w:delText>
        </w:r>
        <w:r w:rsidDel="002858BF">
          <w:rPr>
            <w:noProof/>
          </w:rPr>
          <w:tab/>
        </w:r>
        <w:r w:rsidDel="002858BF">
          <w:rPr>
            <w:b w:val="0"/>
            <w:bCs w:val="0"/>
            <w:noProof/>
          </w:rPr>
          <w:fldChar w:fldCharType="begin"/>
        </w:r>
        <w:r w:rsidDel="002858BF">
          <w:rPr>
            <w:noProof/>
          </w:rPr>
          <w:delInstrText xml:space="preserve"> PAGEREF _Toc70506114 \h </w:delInstrText>
        </w:r>
        <w:r w:rsidDel="002858BF">
          <w:rPr>
            <w:b w:val="0"/>
            <w:bCs w:val="0"/>
            <w:noProof/>
          </w:rPr>
          <w:fldChar w:fldCharType="separate"/>
        </w:r>
      </w:del>
      <w:ins w:id="384" w:author="Petter Vang Brakalsvaalet [pev2]" w:date="2021-04-28T17:19:00Z">
        <w:r w:rsidR="00B12FA9">
          <w:rPr>
            <w:noProof/>
          </w:rPr>
          <w:t>Error! Bookmark not defined.</w:t>
        </w:r>
      </w:ins>
      <w:del w:id="385" w:author="Petter Vang Brakalsvaalet [pev2]" w:date="2021-04-28T12:42:00Z">
        <w:r w:rsidDel="002858BF">
          <w:rPr>
            <w:noProof/>
          </w:rPr>
          <w:delText>10</w:delText>
        </w:r>
        <w:r w:rsidDel="002858BF">
          <w:rPr>
            <w:b w:val="0"/>
            <w:bCs w:val="0"/>
            <w:noProof/>
          </w:rPr>
          <w:fldChar w:fldCharType="end"/>
        </w:r>
      </w:del>
    </w:p>
    <w:p w14:paraId="4122FD3D" w14:textId="497E77D3" w:rsidR="002858BF" w:rsidDel="002858BF" w:rsidRDefault="002858BF">
      <w:pPr>
        <w:pStyle w:val="TOC3"/>
        <w:tabs>
          <w:tab w:val="left" w:pos="1100"/>
          <w:tab w:val="right" w:leader="dot" w:pos="8290"/>
        </w:tabs>
        <w:rPr>
          <w:del w:id="386" w:author="Petter Vang Brakalsvaalet [pev2]" w:date="2021-04-28T12:42:00Z"/>
          <w:rFonts w:cstheme="minorBidi"/>
          <w:noProof/>
          <w:sz w:val="24"/>
          <w:szCs w:val="24"/>
          <w:lang w:val="en-NO" w:eastAsia="en-GB"/>
        </w:rPr>
      </w:pPr>
      <w:del w:id="387" w:author="Petter Vang Brakalsvaalet [pev2]" w:date="2021-04-28T12:42:00Z">
        <w:r w:rsidRPr="00EF15C7" w:rsidDel="002858BF">
          <w:rPr>
            <w:rFonts w:cstheme="majorHAnsi"/>
            <w:noProof/>
            <w:lang w:val="en-GB"/>
          </w:rPr>
          <w:delText>1.3.1.</w:delText>
        </w:r>
        <w:r w:rsidDel="002858BF">
          <w:rPr>
            <w:rFonts w:cstheme="minorBidi"/>
            <w:noProof/>
            <w:sz w:val="24"/>
            <w:szCs w:val="24"/>
            <w:lang w:val="en-NO" w:eastAsia="en-GB"/>
          </w:rPr>
          <w:tab/>
        </w:r>
        <w:r w:rsidRPr="00EF15C7" w:rsidDel="002858BF">
          <w:rPr>
            <w:rFonts w:cstheme="majorHAnsi"/>
            <w:noProof/>
            <w:lang w:val="en-GB"/>
          </w:rPr>
          <w:delText>Sprint 1 &amp; 2</w:delText>
        </w:r>
        <w:r w:rsidDel="002858BF">
          <w:rPr>
            <w:noProof/>
          </w:rPr>
          <w:tab/>
        </w:r>
        <w:r w:rsidDel="002858BF">
          <w:rPr>
            <w:noProof/>
          </w:rPr>
          <w:fldChar w:fldCharType="begin"/>
        </w:r>
        <w:r w:rsidDel="002858BF">
          <w:rPr>
            <w:noProof/>
          </w:rPr>
          <w:delInstrText xml:space="preserve"> PAGEREF _Toc70506115 \h </w:delInstrText>
        </w:r>
        <w:r w:rsidDel="002858BF">
          <w:rPr>
            <w:noProof/>
          </w:rPr>
          <w:fldChar w:fldCharType="separate"/>
        </w:r>
      </w:del>
      <w:ins w:id="388" w:author="Petter Vang Brakalsvaalet [pev2]" w:date="2021-04-28T17:19:00Z">
        <w:r w:rsidR="00B12FA9">
          <w:rPr>
            <w:b/>
            <w:bCs/>
            <w:noProof/>
          </w:rPr>
          <w:t>Error! Bookmark not defined.</w:t>
        </w:r>
      </w:ins>
      <w:del w:id="389" w:author="Petter Vang Brakalsvaalet [pev2]" w:date="2021-04-28T12:42:00Z">
        <w:r w:rsidDel="002858BF">
          <w:rPr>
            <w:noProof/>
          </w:rPr>
          <w:delText>10</w:delText>
        </w:r>
        <w:r w:rsidDel="002858BF">
          <w:rPr>
            <w:noProof/>
          </w:rPr>
          <w:fldChar w:fldCharType="end"/>
        </w:r>
      </w:del>
    </w:p>
    <w:p w14:paraId="7659D3BD" w14:textId="7CA8697E" w:rsidR="002858BF" w:rsidDel="002858BF" w:rsidRDefault="002858BF">
      <w:pPr>
        <w:pStyle w:val="TOC3"/>
        <w:tabs>
          <w:tab w:val="left" w:pos="1100"/>
          <w:tab w:val="right" w:leader="dot" w:pos="8290"/>
        </w:tabs>
        <w:rPr>
          <w:del w:id="390" w:author="Petter Vang Brakalsvaalet [pev2]" w:date="2021-04-28T12:42:00Z"/>
          <w:rFonts w:cstheme="minorBidi"/>
          <w:noProof/>
          <w:sz w:val="24"/>
          <w:szCs w:val="24"/>
          <w:lang w:val="en-NO" w:eastAsia="en-GB"/>
        </w:rPr>
      </w:pPr>
      <w:del w:id="391" w:author="Petter Vang Brakalsvaalet [pev2]" w:date="2021-04-28T12:42:00Z">
        <w:r w:rsidRPr="00EF15C7" w:rsidDel="002858BF">
          <w:rPr>
            <w:rFonts w:cstheme="majorHAnsi"/>
            <w:noProof/>
            <w:lang w:val="en-GB"/>
          </w:rPr>
          <w:delText>1.3.2.</w:delText>
        </w:r>
        <w:r w:rsidDel="002858BF">
          <w:rPr>
            <w:rFonts w:cstheme="minorBidi"/>
            <w:noProof/>
            <w:sz w:val="24"/>
            <w:szCs w:val="24"/>
            <w:lang w:val="en-NO" w:eastAsia="en-GB"/>
          </w:rPr>
          <w:tab/>
        </w:r>
        <w:r w:rsidRPr="00EF15C7" w:rsidDel="002858BF">
          <w:rPr>
            <w:rFonts w:cstheme="majorHAnsi"/>
            <w:noProof/>
            <w:lang w:val="en-GB"/>
          </w:rPr>
          <w:delText>Sprint 3 &amp; 4</w:delText>
        </w:r>
        <w:r w:rsidDel="002858BF">
          <w:rPr>
            <w:noProof/>
          </w:rPr>
          <w:tab/>
        </w:r>
        <w:r w:rsidDel="002858BF">
          <w:rPr>
            <w:noProof/>
          </w:rPr>
          <w:fldChar w:fldCharType="begin"/>
        </w:r>
        <w:r w:rsidDel="002858BF">
          <w:rPr>
            <w:noProof/>
          </w:rPr>
          <w:delInstrText xml:space="preserve"> PAGEREF _Toc70506116 \h </w:delInstrText>
        </w:r>
        <w:r w:rsidDel="002858BF">
          <w:rPr>
            <w:noProof/>
          </w:rPr>
          <w:fldChar w:fldCharType="separate"/>
        </w:r>
      </w:del>
      <w:ins w:id="392" w:author="Petter Vang Brakalsvaalet [pev2]" w:date="2021-04-28T17:19:00Z">
        <w:r w:rsidR="00B12FA9">
          <w:rPr>
            <w:b/>
            <w:bCs/>
            <w:noProof/>
          </w:rPr>
          <w:t>Error! Bookmark not defined.</w:t>
        </w:r>
      </w:ins>
      <w:del w:id="393" w:author="Petter Vang Brakalsvaalet [pev2]" w:date="2021-04-28T12:42:00Z">
        <w:r w:rsidDel="002858BF">
          <w:rPr>
            <w:noProof/>
          </w:rPr>
          <w:delText>10</w:delText>
        </w:r>
        <w:r w:rsidDel="002858BF">
          <w:rPr>
            <w:noProof/>
          </w:rPr>
          <w:fldChar w:fldCharType="end"/>
        </w:r>
      </w:del>
    </w:p>
    <w:p w14:paraId="6F1CFDE8" w14:textId="58E78951" w:rsidR="002858BF" w:rsidDel="002858BF" w:rsidRDefault="002858BF">
      <w:pPr>
        <w:pStyle w:val="TOC3"/>
        <w:tabs>
          <w:tab w:val="left" w:pos="1100"/>
          <w:tab w:val="right" w:leader="dot" w:pos="8290"/>
        </w:tabs>
        <w:rPr>
          <w:del w:id="394" w:author="Petter Vang Brakalsvaalet [pev2]" w:date="2021-04-28T12:42:00Z"/>
          <w:rFonts w:cstheme="minorBidi"/>
          <w:noProof/>
          <w:sz w:val="24"/>
          <w:szCs w:val="24"/>
          <w:lang w:val="en-NO" w:eastAsia="en-GB"/>
        </w:rPr>
      </w:pPr>
      <w:del w:id="395" w:author="Petter Vang Brakalsvaalet [pev2]" w:date="2021-04-28T12:42:00Z">
        <w:r w:rsidRPr="00EF15C7" w:rsidDel="002858BF">
          <w:rPr>
            <w:rFonts w:cstheme="majorHAnsi"/>
            <w:noProof/>
            <w:lang w:val="en-GB"/>
          </w:rPr>
          <w:delText>1.3.3.</w:delText>
        </w:r>
        <w:r w:rsidDel="002858BF">
          <w:rPr>
            <w:rFonts w:cstheme="minorBidi"/>
            <w:noProof/>
            <w:sz w:val="24"/>
            <w:szCs w:val="24"/>
            <w:lang w:val="en-NO" w:eastAsia="en-GB"/>
          </w:rPr>
          <w:tab/>
        </w:r>
        <w:r w:rsidRPr="00EF15C7" w:rsidDel="002858BF">
          <w:rPr>
            <w:rFonts w:cstheme="majorHAnsi"/>
            <w:noProof/>
            <w:lang w:val="en-GB"/>
          </w:rPr>
          <w:delText>Sprint 5</w:delText>
        </w:r>
        <w:r w:rsidDel="002858BF">
          <w:rPr>
            <w:noProof/>
          </w:rPr>
          <w:tab/>
        </w:r>
        <w:r w:rsidDel="002858BF">
          <w:rPr>
            <w:noProof/>
          </w:rPr>
          <w:fldChar w:fldCharType="begin"/>
        </w:r>
        <w:r w:rsidDel="002858BF">
          <w:rPr>
            <w:noProof/>
          </w:rPr>
          <w:delInstrText xml:space="preserve"> PAGEREF _Toc70506117 \h </w:delInstrText>
        </w:r>
        <w:r w:rsidDel="002858BF">
          <w:rPr>
            <w:noProof/>
          </w:rPr>
          <w:fldChar w:fldCharType="separate"/>
        </w:r>
      </w:del>
      <w:ins w:id="396" w:author="Petter Vang Brakalsvaalet [pev2]" w:date="2021-04-28T17:19:00Z">
        <w:r w:rsidR="00B12FA9">
          <w:rPr>
            <w:b/>
            <w:bCs/>
            <w:noProof/>
          </w:rPr>
          <w:t>Error! Bookmark not defined.</w:t>
        </w:r>
      </w:ins>
      <w:del w:id="397" w:author="Petter Vang Brakalsvaalet [pev2]" w:date="2021-04-28T12:42:00Z">
        <w:r w:rsidDel="002858BF">
          <w:rPr>
            <w:noProof/>
          </w:rPr>
          <w:delText>11</w:delText>
        </w:r>
        <w:r w:rsidDel="002858BF">
          <w:rPr>
            <w:noProof/>
          </w:rPr>
          <w:fldChar w:fldCharType="end"/>
        </w:r>
      </w:del>
    </w:p>
    <w:p w14:paraId="46459E0C" w14:textId="28B7BCA4" w:rsidR="002858BF" w:rsidDel="002858BF" w:rsidRDefault="002858BF">
      <w:pPr>
        <w:pStyle w:val="TOC3"/>
        <w:tabs>
          <w:tab w:val="left" w:pos="1100"/>
          <w:tab w:val="right" w:leader="dot" w:pos="8290"/>
        </w:tabs>
        <w:rPr>
          <w:del w:id="398" w:author="Petter Vang Brakalsvaalet [pev2]" w:date="2021-04-28T12:42:00Z"/>
          <w:rFonts w:cstheme="minorBidi"/>
          <w:noProof/>
          <w:sz w:val="24"/>
          <w:szCs w:val="24"/>
          <w:lang w:val="en-NO" w:eastAsia="en-GB"/>
        </w:rPr>
      </w:pPr>
      <w:del w:id="399" w:author="Petter Vang Brakalsvaalet [pev2]" w:date="2021-04-28T12:42:00Z">
        <w:r w:rsidRPr="00EF15C7" w:rsidDel="002858BF">
          <w:rPr>
            <w:rFonts w:cstheme="majorHAnsi"/>
            <w:noProof/>
            <w:lang w:val="en-GB"/>
          </w:rPr>
          <w:delText>1.3.4.</w:delText>
        </w:r>
        <w:r w:rsidDel="002858BF">
          <w:rPr>
            <w:rFonts w:cstheme="minorBidi"/>
            <w:noProof/>
            <w:sz w:val="24"/>
            <w:szCs w:val="24"/>
            <w:lang w:val="en-NO" w:eastAsia="en-GB"/>
          </w:rPr>
          <w:tab/>
        </w:r>
        <w:r w:rsidRPr="00EF15C7" w:rsidDel="002858BF">
          <w:rPr>
            <w:rFonts w:cstheme="majorHAnsi"/>
            <w:noProof/>
            <w:lang w:val="en-GB"/>
          </w:rPr>
          <w:delText>Sprint 6</w:delText>
        </w:r>
        <w:r w:rsidDel="002858BF">
          <w:rPr>
            <w:noProof/>
          </w:rPr>
          <w:tab/>
        </w:r>
        <w:r w:rsidDel="002858BF">
          <w:rPr>
            <w:noProof/>
          </w:rPr>
          <w:fldChar w:fldCharType="begin"/>
        </w:r>
        <w:r w:rsidDel="002858BF">
          <w:rPr>
            <w:noProof/>
          </w:rPr>
          <w:delInstrText xml:space="preserve"> PAGEREF _Toc70506118 \h </w:delInstrText>
        </w:r>
        <w:r w:rsidDel="002858BF">
          <w:rPr>
            <w:noProof/>
          </w:rPr>
          <w:fldChar w:fldCharType="separate"/>
        </w:r>
      </w:del>
      <w:ins w:id="400" w:author="Petter Vang Brakalsvaalet [pev2]" w:date="2021-04-28T17:19:00Z">
        <w:r w:rsidR="00B12FA9">
          <w:rPr>
            <w:b/>
            <w:bCs/>
            <w:noProof/>
          </w:rPr>
          <w:t>Error! Bookmark not defined.</w:t>
        </w:r>
      </w:ins>
      <w:del w:id="401" w:author="Petter Vang Brakalsvaalet [pev2]" w:date="2021-04-28T12:42:00Z">
        <w:r w:rsidDel="002858BF">
          <w:rPr>
            <w:noProof/>
          </w:rPr>
          <w:delText>11</w:delText>
        </w:r>
        <w:r w:rsidDel="002858BF">
          <w:rPr>
            <w:noProof/>
          </w:rPr>
          <w:fldChar w:fldCharType="end"/>
        </w:r>
      </w:del>
    </w:p>
    <w:p w14:paraId="77CD1A6F" w14:textId="60A649B3" w:rsidR="002858BF" w:rsidDel="002858BF" w:rsidRDefault="002858BF">
      <w:pPr>
        <w:pStyle w:val="TOC3"/>
        <w:tabs>
          <w:tab w:val="left" w:pos="1100"/>
          <w:tab w:val="right" w:leader="dot" w:pos="8290"/>
        </w:tabs>
        <w:rPr>
          <w:del w:id="402" w:author="Petter Vang Brakalsvaalet [pev2]" w:date="2021-04-28T12:42:00Z"/>
          <w:rFonts w:cstheme="minorBidi"/>
          <w:noProof/>
          <w:sz w:val="24"/>
          <w:szCs w:val="24"/>
          <w:lang w:val="en-NO" w:eastAsia="en-GB"/>
        </w:rPr>
      </w:pPr>
      <w:del w:id="403" w:author="Petter Vang Brakalsvaalet [pev2]" w:date="2021-04-28T12:42:00Z">
        <w:r w:rsidRPr="00EF15C7" w:rsidDel="002858BF">
          <w:rPr>
            <w:rFonts w:cstheme="majorHAnsi"/>
            <w:noProof/>
            <w:lang w:val="en-GB"/>
          </w:rPr>
          <w:delText>1.3.5.</w:delText>
        </w:r>
        <w:r w:rsidDel="002858BF">
          <w:rPr>
            <w:rFonts w:cstheme="minorBidi"/>
            <w:noProof/>
            <w:sz w:val="24"/>
            <w:szCs w:val="24"/>
            <w:lang w:val="en-NO" w:eastAsia="en-GB"/>
          </w:rPr>
          <w:tab/>
        </w:r>
        <w:r w:rsidRPr="00EF15C7" w:rsidDel="002858BF">
          <w:rPr>
            <w:rFonts w:cstheme="majorHAnsi"/>
            <w:noProof/>
            <w:lang w:val="en-GB"/>
          </w:rPr>
          <w:delText>Sprint 7</w:delText>
        </w:r>
        <w:r w:rsidDel="002858BF">
          <w:rPr>
            <w:noProof/>
          </w:rPr>
          <w:tab/>
        </w:r>
        <w:r w:rsidDel="002858BF">
          <w:rPr>
            <w:noProof/>
          </w:rPr>
          <w:fldChar w:fldCharType="begin"/>
        </w:r>
        <w:r w:rsidDel="002858BF">
          <w:rPr>
            <w:noProof/>
          </w:rPr>
          <w:delInstrText xml:space="preserve"> PAGEREF _Toc70506119 \h </w:delInstrText>
        </w:r>
        <w:r w:rsidDel="002858BF">
          <w:rPr>
            <w:noProof/>
          </w:rPr>
          <w:fldChar w:fldCharType="separate"/>
        </w:r>
      </w:del>
      <w:ins w:id="404" w:author="Petter Vang Brakalsvaalet [pev2]" w:date="2021-04-28T17:19:00Z">
        <w:r w:rsidR="00B12FA9">
          <w:rPr>
            <w:b/>
            <w:bCs/>
            <w:noProof/>
          </w:rPr>
          <w:t>Error! Bookmark not defined.</w:t>
        </w:r>
      </w:ins>
      <w:del w:id="405" w:author="Petter Vang Brakalsvaalet [pev2]" w:date="2021-04-28T12:42:00Z">
        <w:r w:rsidDel="002858BF">
          <w:rPr>
            <w:noProof/>
          </w:rPr>
          <w:delText>11</w:delText>
        </w:r>
        <w:r w:rsidDel="002858BF">
          <w:rPr>
            <w:noProof/>
          </w:rPr>
          <w:fldChar w:fldCharType="end"/>
        </w:r>
      </w:del>
    </w:p>
    <w:p w14:paraId="127BF9A1" w14:textId="0DF96948" w:rsidR="002858BF" w:rsidDel="002858BF" w:rsidRDefault="002858BF">
      <w:pPr>
        <w:pStyle w:val="TOC3"/>
        <w:tabs>
          <w:tab w:val="left" w:pos="1100"/>
          <w:tab w:val="right" w:leader="dot" w:pos="8290"/>
        </w:tabs>
        <w:rPr>
          <w:del w:id="406" w:author="Petter Vang Brakalsvaalet [pev2]" w:date="2021-04-28T12:42:00Z"/>
          <w:rFonts w:cstheme="minorBidi"/>
          <w:noProof/>
          <w:sz w:val="24"/>
          <w:szCs w:val="24"/>
          <w:lang w:val="en-NO" w:eastAsia="en-GB"/>
        </w:rPr>
      </w:pPr>
      <w:del w:id="407" w:author="Petter Vang Brakalsvaalet [pev2]" w:date="2021-04-28T12:42:00Z">
        <w:r w:rsidRPr="00EF15C7" w:rsidDel="002858BF">
          <w:rPr>
            <w:rFonts w:cstheme="majorHAnsi"/>
            <w:noProof/>
            <w:lang w:val="en-GB"/>
          </w:rPr>
          <w:delText>1.3.6.</w:delText>
        </w:r>
        <w:r w:rsidDel="002858BF">
          <w:rPr>
            <w:rFonts w:cstheme="minorBidi"/>
            <w:noProof/>
            <w:sz w:val="24"/>
            <w:szCs w:val="24"/>
            <w:lang w:val="en-NO" w:eastAsia="en-GB"/>
          </w:rPr>
          <w:tab/>
        </w:r>
        <w:r w:rsidRPr="00EF15C7" w:rsidDel="002858BF">
          <w:rPr>
            <w:rFonts w:cstheme="majorHAnsi"/>
            <w:noProof/>
            <w:lang w:val="en-GB"/>
          </w:rPr>
          <w:delText>Sprint 8 (Final Sprint)</w:delText>
        </w:r>
        <w:r w:rsidDel="002858BF">
          <w:rPr>
            <w:noProof/>
          </w:rPr>
          <w:tab/>
        </w:r>
        <w:r w:rsidDel="002858BF">
          <w:rPr>
            <w:noProof/>
          </w:rPr>
          <w:fldChar w:fldCharType="begin"/>
        </w:r>
        <w:r w:rsidDel="002858BF">
          <w:rPr>
            <w:noProof/>
          </w:rPr>
          <w:delInstrText xml:space="preserve"> PAGEREF _Toc70506120 \h </w:delInstrText>
        </w:r>
        <w:r w:rsidDel="002858BF">
          <w:rPr>
            <w:noProof/>
          </w:rPr>
          <w:fldChar w:fldCharType="separate"/>
        </w:r>
      </w:del>
      <w:ins w:id="408" w:author="Petter Vang Brakalsvaalet [pev2]" w:date="2021-04-28T17:19:00Z">
        <w:r w:rsidR="00B12FA9">
          <w:rPr>
            <w:b/>
            <w:bCs/>
            <w:noProof/>
          </w:rPr>
          <w:t>Error! Bookmark not defined.</w:t>
        </w:r>
      </w:ins>
      <w:del w:id="409" w:author="Petter Vang Brakalsvaalet [pev2]" w:date="2021-04-28T12:42:00Z">
        <w:r w:rsidDel="002858BF">
          <w:rPr>
            <w:noProof/>
          </w:rPr>
          <w:delText>11</w:delText>
        </w:r>
        <w:r w:rsidDel="002858BF">
          <w:rPr>
            <w:noProof/>
          </w:rPr>
          <w:fldChar w:fldCharType="end"/>
        </w:r>
      </w:del>
    </w:p>
    <w:p w14:paraId="39245F25" w14:textId="46E46861" w:rsidR="002858BF" w:rsidDel="002858BF" w:rsidRDefault="002858BF">
      <w:pPr>
        <w:pStyle w:val="TOC1"/>
        <w:tabs>
          <w:tab w:val="left" w:pos="440"/>
          <w:tab w:val="right" w:leader="dot" w:pos="8290"/>
        </w:tabs>
        <w:rPr>
          <w:del w:id="410" w:author="Petter Vang Brakalsvaalet [pev2]" w:date="2021-04-28T12:42:00Z"/>
          <w:rFonts w:asciiTheme="minorHAnsi" w:hAnsiTheme="minorHAnsi" w:cstheme="minorBidi"/>
          <w:b w:val="0"/>
          <w:bCs w:val="0"/>
          <w:caps w:val="0"/>
          <w:noProof/>
          <w:lang w:val="en-NO" w:eastAsia="en-GB"/>
        </w:rPr>
      </w:pPr>
      <w:del w:id="411" w:author="Petter Vang Brakalsvaalet [pev2]" w:date="2021-04-28T12:42:00Z">
        <w:r w:rsidRPr="00EF15C7" w:rsidDel="002858BF">
          <w:rPr>
            <w:noProof/>
            <w:lang w:val="en-GB"/>
          </w:rPr>
          <w:delText>2.</w:delText>
        </w:r>
        <w:r w:rsidDel="002858BF">
          <w:rPr>
            <w:rFonts w:asciiTheme="minorHAnsi" w:hAnsiTheme="minorHAnsi" w:cstheme="minorBidi"/>
            <w:b w:val="0"/>
            <w:bCs w:val="0"/>
            <w:caps w:val="0"/>
            <w:noProof/>
            <w:lang w:val="en-NO" w:eastAsia="en-GB"/>
          </w:rPr>
          <w:tab/>
        </w:r>
        <w:r w:rsidRPr="00EF15C7" w:rsidDel="002858BF">
          <w:rPr>
            <w:noProof/>
            <w:lang w:val="en-GB"/>
          </w:rPr>
          <w:delText>Design</w:delText>
        </w:r>
        <w:r w:rsidDel="002858BF">
          <w:rPr>
            <w:noProof/>
          </w:rPr>
          <w:tab/>
        </w:r>
        <w:r w:rsidDel="002858BF">
          <w:rPr>
            <w:b w:val="0"/>
            <w:bCs w:val="0"/>
            <w:caps w:val="0"/>
            <w:noProof/>
          </w:rPr>
          <w:fldChar w:fldCharType="begin"/>
        </w:r>
        <w:r w:rsidDel="002858BF">
          <w:rPr>
            <w:noProof/>
          </w:rPr>
          <w:delInstrText xml:space="preserve"> PAGEREF _Toc70506121 \h </w:delInstrText>
        </w:r>
        <w:r w:rsidDel="002858BF">
          <w:rPr>
            <w:b w:val="0"/>
            <w:bCs w:val="0"/>
            <w:caps w:val="0"/>
            <w:noProof/>
          </w:rPr>
          <w:fldChar w:fldCharType="separate"/>
        </w:r>
      </w:del>
      <w:ins w:id="412" w:author="Petter Vang Brakalsvaalet [pev2]" w:date="2021-04-28T17:19:00Z">
        <w:r w:rsidR="00B12FA9">
          <w:rPr>
            <w:caps w:val="0"/>
            <w:noProof/>
          </w:rPr>
          <w:t>Error! Bookmark not defined.</w:t>
        </w:r>
      </w:ins>
      <w:del w:id="413" w:author="Petter Vang Brakalsvaalet [pev2]" w:date="2021-04-28T12:42:00Z">
        <w:r w:rsidDel="002858BF">
          <w:rPr>
            <w:noProof/>
          </w:rPr>
          <w:delText>11</w:delText>
        </w:r>
        <w:r w:rsidDel="002858BF">
          <w:rPr>
            <w:b w:val="0"/>
            <w:bCs w:val="0"/>
            <w:caps w:val="0"/>
            <w:noProof/>
          </w:rPr>
          <w:fldChar w:fldCharType="end"/>
        </w:r>
      </w:del>
    </w:p>
    <w:p w14:paraId="4362D71F" w14:textId="49C9A017" w:rsidR="002858BF" w:rsidDel="002858BF" w:rsidRDefault="002858BF">
      <w:pPr>
        <w:pStyle w:val="TOC2"/>
        <w:tabs>
          <w:tab w:val="left" w:pos="660"/>
          <w:tab w:val="right" w:leader="dot" w:pos="8290"/>
        </w:tabs>
        <w:rPr>
          <w:del w:id="414" w:author="Petter Vang Brakalsvaalet [pev2]" w:date="2021-04-28T12:42:00Z"/>
          <w:rFonts w:cstheme="minorBidi"/>
          <w:b w:val="0"/>
          <w:bCs w:val="0"/>
          <w:noProof/>
          <w:sz w:val="24"/>
          <w:szCs w:val="24"/>
          <w:lang w:val="en-NO" w:eastAsia="en-GB"/>
        </w:rPr>
      </w:pPr>
      <w:del w:id="415" w:author="Petter Vang Brakalsvaalet [pev2]" w:date="2021-04-28T12:42:00Z">
        <w:r w:rsidRPr="00EF15C7" w:rsidDel="002858BF">
          <w:rPr>
            <w:rFonts w:cstheme="majorHAnsi"/>
            <w:noProof/>
            <w:lang w:val="en-GB"/>
          </w:rPr>
          <w:delText>2.1.</w:delText>
        </w:r>
        <w:r w:rsidDel="002858BF">
          <w:rPr>
            <w:rFonts w:cstheme="minorBidi"/>
            <w:b w:val="0"/>
            <w:bCs w:val="0"/>
            <w:noProof/>
            <w:sz w:val="24"/>
            <w:szCs w:val="24"/>
            <w:lang w:val="en-NO" w:eastAsia="en-GB"/>
          </w:rPr>
          <w:tab/>
        </w:r>
        <w:r w:rsidRPr="00EF15C7" w:rsidDel="002858BF">
          <w:rPr>
            <w:rFonts w:cstheme="majorHAnsi"/>
            <w:noProof/>
            <w:lang w:val="en-GB"/>
          </w:rPr>
          <w:delText>Overall Architecture</w:delText>
        </w:r>
        <w:r w:rsidDel="002858BF">
          <w:rPr>
            <w:noProof/>
          </w:rPr>
          <w:tab/>
        </w:r>
        <w:r w:rsidDel="002858BF">
          <w:rPr>
            <w:b w:val="0"/>
            <w:bCs w:val="0"/>
            <w:noProof/>
          </w:rPr>
          <w:fldChar w:fldCharType="begin"/>
        </w:r>
        <w:r w:rsidDel="002858BF">
          <w:rPr>
            <w:noProof/>
          </w:rPr>
          <w:delInstrText xml:space="preserve"> PAGEREF _Toc70506122 \h </w:delInstrText>
        </w:r>
        <w:r w:rsidDel="002858BF">
          <w:rPr>
            <w:b w:val="0"/>
            <w:bCs w:val="0"/>
            <w:noProof/>
          </w:rPr>
          <w:fldChar w:fldCharType="separate"/>
        </w:r>
      </w:del>
      <w:ins w:id="416" w:author="Petter Vang Brakalsvaalet [pev2]" w:date="2021-04-28T17:19:00Z">
        <w:r w:rsidR="00B12FA9">
          <w:rPr>
            <w:noProof/>
          </w:rPr>
          <w:t>Error! Bookmark not defined.</w:t>
        </w:r>
      </w:ins>
      <w:del w:id="417" w:author="Petter Vang Brakalsvaalet [pev2]" w:date="2021-04-28T12:42:00Z">
        <w:r w:rsidDel="002858BF">
          <w:rPr>
            <w:noProof/>
          </w:rPr>
          <w:delText>11</w:delText>
        </w:r>
        <w:r w:rsidDel="002858BF">
          <w:rPr>
            <w:b w:val="0"/>
            <w:bCs w:val="0"/>
            <w:noProof/>
          </w:rPr>
          <w:fldChar w:fldCharType="end"/>
        </w:r>
      </w:del>
    </w:p>
    <w:p w14:paraId="41E3A172" w14:textId="05AF83AD" w:rsidR="002858BF" w:rsidDel="002858BF" w:rsidRDefault="002858BF">
      <w:pPr>
        <w:pStyle w:val="TOC3"/>
        <w:tabs>
          <w:tab w:val="left" w:pos="1100"/>
          <w:tab w:val="right" w:leader="dot" w:pos="8290"/>
        </w:tabs>
        <w:rPr>
          <w:del w:id="418" w:author="Petter Vang Brakalsvaalet [pev2]" w:date="2021-04-28T12:42:00Z"/>
          <w:rFonts w:cstheme="minorBidi"/>
          <w:noProof/>
          <w:sz w:val="24"/>
          <w:szCs w:val="24"/>
          <w:lang w:val="en-NO" w:eastAsia="en-GB"/>
        </w:rPr>
      </w:pPr>
      <w:del w:id="419" w:author="Petter Vang Brakalsvaalet [pev2]" w:date="2021-04-28T12:42:00Z">
        <w:r w:rsidRPr="00EF15C7" w:rsidDel="002858BF">
          <w:rPr>
            <w:rFonts w:cstheme="majorHAnsi"/>
            <w:noProof/>
            <w:lang w:val="en-GB"/>
          </w:rPr>
          <w:delText>2.1.1.</w:delText>
        </w:r>
        <w:r w:rsidDel="002858BF">
          <w:rPr>
            <w:rFonts w:cstheme="minorBidi"/>
            <w:noProof/>
            <w:sz w:val="24"/>
            <w:szCs w:val="24"/>
            <w:lang w:val="en-NO" w:eastAsia="en-GB"/>
          </w:rPr>
          <w:tab/>
        </w:r>
        <w:r w:rsidRPr="00EF15C7" w:rsidDel="002858BF">
          <w:rPr>
            <w:rFonts w:cstheme="majorHAnsi"/>
            <w:noProof/>
            <w:lang w:val="en-GB"/>
          </w:rPr>
          <w:delText>Update</w:delText>
        </w:r>
        <w:r w:rsidDel="002858BF">
          <w:rPr>
            <w:noProof/>
          </w:rPr>
          <w:tab/>
        </w:r>
        <w:r w:rsidDel="002858BF">
          <w:rPr>
            <w:noProof/>
          </w:rPr>
          <w:fldChar w:fldCharType="begin"/>
        </w:r>
        <w:r w:rsidDel="002858BF">
          <w:rPr>
            <w:noProof/>
          </w:rPr>
          <w:delInstrText xml:space="preserve"> PAGEREF _Toc70506123 \h </w:delInstrText>
        </w:r>
        <w:r w:rsidDel="002858BF">
          <w:rPr>
            <w:noProof/>
          </w:rPr>
          <w:fldChar w:fldCharType="separate"/>
        </w:r>
      </w:del>
      <w:ins w:id="420" w:author="Petter Vang Brakalsvaalet [pev2]" w:date="2021-04-28T17:19:00Z">
        <w:r w:rsidR="00B12FA9">
          <w:rPr>
            <w:b/>
            <w:bCs/>
            <w:noProof/>
          </w:rPr>
          <w:t>Error! Bookmark not defined.</w:t>
        </w:r>
      </w:ins>
      <w:del w:id="421" w:author="Petter Vang Brakalsvaalet [pev2]" w:date="2021-04-28T12:42:00Z">
        <w:r w:rsidDel="002858BF">
          <w:rPr>
            <w:noProof/>
          </w:rPr>
          <w:delText>12</w:delText>
        </w:r>
        <w:r w:rsidDel="002858BF">
          <w:rPr>
            <w:noProof/>
          </w:rPr>
          <w:fldChar w:fldCharType="end"/>
        </w:r>
      </w:del>
    </w:p>
    <w:p w14:paraId="54B55C71" w14:textId="76BF16A6" w:rsidR="002858BF" w:rsidDel="002858BF" w:rsidRDefault="002858BF">
      <w:pPr>
        <w:pStyle w:val="TOC3"/>
        <w:tabs>
          <w:tab w:val="left" w:pos="1100"/>
          <w:tab w:val="right" w:leader="dot" w:pos="8290"/>
        </w:tabs>
        <w:rPr>
          <w:del w:id="422" w:author="Petter Vang Brakalsvaalet [pev2]" w:date="2021-04-28T12:42:00Z"/>
          <w:rFonts w:cstheme="minorBidi"/>
          <w:noProof/>
          <w:sz w:val="24"/>
          <w:szCs w:val="24"/>
          <w:lang w:val="en-NO" w:eastAsia="en-GB"/>
        </w:rPr>
      </w:pPr>
      <w:del w:id="423" w:author="Petter Vang Brakalsvaalet [pev2]" w:date="2021-04-28T12:42:00Z">
        <w:r w:rsidRPr="00EF15C7" w:rsidDel="002858BF">
          <w:rPr>
            <w:rFonts w:cstheme="majorHAnsi"/>
            <w:noProof/>
            <w:lang w:val="en-GB"/>
          </w:rPr>
          <w:delText>2.1.2.</w:delText>
        </w:r>
        <w:r w:rsidDel="002858BF">
          <w:rPr>
            <w:rFonts w:cstheme="minorBidi"/>
            <w:noProof/>
            <w:sz w:val="24"/>
            <w:szCs w:val="24"/>
            <w:lang w:val="en-NO" w:eastAsia="en-GB"/>
          </w:rPr>
          <w:tab/>
        </w:r>
        <w:r w:rsidRPr="00EF15C7" w:rsidDel="002858BF">
          <w:rPr>
            <w:rFonts w:cstheme="majorHAnsi"/>
            <w:noProof/>
            <w:lang w:val="en-GB"/>
          </w:rPr>
          <w:delText>Physics</w:delText>
        </w:r>
        <w:r w:rsidDel="002858BF">
          <w:rPr>
            <w:noProof/>
          </w:rPr>
          <w:tab/>
        </w:r>
        <w:r w:rsidDel="002858BF">
          <w:rPr>
            <w:noProof/>
          </w:rPr>
          <w:fldChar w:fldCharType="begin"/>
        </w:r>
        <w:r w:rsidDel="002858BF">
          <w:rPr>
            <w:noProof/>
          </w:rPr>
          <w:delInstrText xml:space="preserve"> PAGEREF _Toc70506124 \h </w:delInstrText>
        </w:r>
        <w:r w:rsidDel="002858BF">
          <w:rPr>
            <w:noProof/>
          </w:rPr>
          <w:fldChar w:fldCharType="separate"/>
        </w:r>
      </w:del>
      <w:ins w:id="424" w:author="Petter Vang Brakalsvaalet [pev2]" w:date="2021-04-28T17:19:00Z">
        <w:r w:rsidR="00B12FA9">
          <w:rPr>
            <w:b/>
            <w:bCs/>
            <w:noProof/>
          </w:rPr>
          <w:t>Error! Bookmark not defined.</w:t>
        </w:r>
      </w:ins>
      <w:del w:id="425" w:author="Petter Vang Brakalsvaalet [pev2]" w:date="2021-04-28T12:42:00Z">
        <w:r w:rsidDel="002858BF">
          <w:rPr>
            <w:noProof/>
          </w:rPr>
          <w:delText>13</w:delText>
        </w:r>
        <w:r w:rsidDel="002858BF">
          <w:rPr>
            <w:noProof/>
          </w:rPr>
          <w:fldChar w:fldCharType="end"/>
        </w:r>
      </w:del>
    </w:p>
    <w:p w14:paraId="4CA84693" w14:textId="653E1AD0" w:rsidR="002858BF" w:rsidDel="002858BF" w:rsidRDefault="002858BF">
      <w:pPr>
        <w:pStyle w:val="TOC3"/>
        <w:tabs>
          <w:tab w:val="left" w:pos="1100"/>
          <w:tab w:val="right" w:leader="dot" w:pos="8290"/>
        </w:tabs>
        <w:rPr>
          <w:del w:id="426" w:author="Petter Vang Brakalsvaalet [pev2]" w:date="2021-04-28T12:42:00Z"/>
          <w:rFonts w:cstheme="minorBidi"/>
          <w:noProof/>
          <w:sz w:val="24"/>
          <w:szCs w:val="24"/>
          <w:lang w:val="en-NO" w:eastAsia="en-GB"/>
        </w:rPr>
      </w:pPr>
      <w:del w:id="427" w:author="Petter Vang Brakalsvaalet [pev2]" w:date="2021-04-28T12:42:00Z">
        <w:r w:rsidRPr="00EF15C7" w:rsidDel="002858BF">
          <w:rPr>
            <w:rFonts w:cstheme="majorHAnsi"/>
            <w:noProof/>
            <w:lang w:val="en-GB"/>
          </w:rPr>
          <w:delText>2.1.3.</w:delText>
        </w:r>
        <w:r w:rsidDel="002858BF">
          <w:rPr>
            <w:rFonts w:cstheme="minorBidi"/>
            <w:noProof/>
            <w:sz w:val="24"/>
            <w:szCs w:val="24"/>
            <w:lang w:val="en-NO" w:eastAsia="en-GB"/>
          </w:rPr>
          <w:tab/>
        </w:r>
        <w:r w:rsidRPr="00EF15C7" w:rsidDel="002858BF">
          <w:rPr>
            <w:rFonts w:cstheme="majorHAnsi"/>
            <w:noProof/>
            <w:lang w:val="en-GB"/>
          </w:rPr>
          <w:delText>Constraints</w:delText>
        </w:r>
        <w:r w:rsidDel="002858BF">
          <w:rPr>
            <w:noProof/>
          </w:rPr>
          <w:tab/>
        </w:r>
        <w:r w:rsidDel="002858BF">
          <w:rPr>
            <w:noProof/>
          </w:rPr>
          <w:fldChar w:fldCharType="begin"/>
        </w:r>
        <w:r w:rsidDel="002858BF">
          <w:rPr>
            <w:noProof/>
          </w:rPr>
          <w:delInstrText xml:space="preserve"> PAGEREF _Toc70506125 \h </w:delInstrText>
        </w:r>
        <w:r w:rsidDel="002858BF">
          <w:rPr>
            <w:noProof/>
          </w:rPr>
          <w:fldChar w:fldCharType="separate"/>
        </w:r>
      </w:del>
      <w:ins w:id="428" w:author="Petter Vang Brakalsvaalet [pev2]" w:date="2021-04-28T17:19:00Z">
        <w:r w:rsidR="00B12FA9">
          <w:rPr>
            <w:b/>
            <w:bCs/>
            <w:noProof/>
          </w:rPr>
          <w:t>Error! Bookmark not defined.</w:t>
        </w:r>
      </w:ins>
      <w:del w:id="429" w:author="Petter Vang Brakalsvaalet [pev2]" w:date="2021-04-28T12:42:00Z">
        <w:r w:rsidDel="002858BF">
          <w:rPr>
            <w:noProof/>
          </w:rPr>
          <w:delText>13</w:delText>
        </w:r>
        <w:r w:rsidDel="002858BF">
          <w:rPr>
            <w:noProof/>
          </w:rPr>
          <w:fldChar w:fldCharType="end"/>
        </w:r>
      </w:del>
    </w:p>
    <w:p w14:paraId="6EA841FA" w14:textId="39D242BA" w:rsidR="002858BF" w:rsidDel="002858BF" w:rsidRDefault="002858BF">
      <w:pPr>
        <w:pStyle w:val="TOC3"/>
        <w:tabs>
          <w:tab w:val="left" w:pos="1100"/>
          <w:tab w:val="right" w:leader="dot" w:pos="8290"/>
        </w:tabs>
        <w:rPr>
          <w:del w:id="430" w:author="Petter Vang Brakalsvaalet [pev2]" w:date="2021-04-28T12:42:00Z"/>
          <w:rFonts w:cstheme="minorBidi"/>
          <w:noProof/>
          <w:sz w:val="24"/>
          <w:szCs w:val="24"/>
          <w:lang w:val="en-NO" w:eastAsia="en-GB"/>
        </w:rPr>
      </w:pPr>
      <w:del w:id="431" w:author="Petter Vang Brakalsvaalet [pev2]" w:date="2021-04-28T12:42:00Z">
        <w:r w:rsidRPr="00EF15C7" w:rsidDel="002858BF">
          <w:rPr>
            <w:rFonts w:cstheme="majorHAnsi"/>
            <w:noProof/>
            <w:lang w:val="en-GB"/>
          </w:rPr>
          <w:delText>2.1.4.</w:delText>
        </w:r>
        <w:r w:rsidDel="002858BF">
          <w:rPr>
            <w:rFonts w:cstheme="minorBidi"/>
            <w:noProof/>
            <w:sz w:val="24"/>
            <w:szCs w:val="24"/>
            <w:lang w:val="en-NO" w:eastAsia="en-GB"/>
          </w:rPr>
          <w:tab/>
        </w:r>
        <w:r w:rsidRPr="00EF15C7" w:rsidDel="002858BF">
          <w:rPr>
            <w:rFonts w:cstheme="majorHAnsi"/>
            <w:noProof/>
            <w:lang w:val="en-GB"/>
          </w:rPr>
          <w:delText>Rendering</w:delText>
        </w:r>
        <w:r w:rsidDel="002858BF">
          <w:rPr>
            <w:noProof/>
          </w:rPr>
          <w:tab/>
        </w:r>
        <w:r w:rsidDel="002858BF">
          <w:rPr>
            <w:noProof/>
          </w:rPr>
          <w:fldChar w:fldCharType="begin"/>
        </w:r>
        <w:r w:rsidDel="002858BF">
          <w:rPr>
            <w:noProof/>
          </w:rPr>
          <w:delInstrText xml:space="preserve"> PAGEREF _Toc70506126 \h </w:delInstrText>
        </w:r>
        <w:r w:rsidDel="002858BF">
          <w:rPr>
            <w:noProof/>
          </w:rPr>
          <w:fldChar w:fldCharType="separate"/>
        </w:r>
      </w:del>
      <w:ins w:id="432" w:author="Petter Vang Brakalsvaalet [pev2]" w:date="2021-04-28T17:19:00Z">
        <w:r w:rsidR="00B12FA9">
          <w:rPr>
            <w:b/>
            <w:bCs/>
            <w:noProof/>
          </w:rPr>
          <w:t>Error! Bookmark not defined.</w:t>
        </w:r>
      </w:ins>
      <w:del w:id="433" w:author="Petter Vang Brakalsvaalet [pev2]" w:date="2021-04-28T12:42:00Z">
        <w:r w:rsidDel="002858BF">
          <w:rPr>
            <w:noProof/>
          </w:rPr>
          <w:delText>14</w:delText>
        </w:r>
        <w:r w:rsidDel="002858BF">
          <w:rPr>
            <w:noProof/>
          </w:rPr>
          <w:fldChar w:fldCharType="end"/>
        </w:r>
      </w:del>
    </w:p>
    <w:p w14:paraId="47F80616" w14:textId="6EEA111A" w:rsidR="002858BF" w:rsidDel="002858BF" w:rsidRDefault="002858BF">
      <w:pPr>
        <w:pStyle w:val="TOC2"/>
        <w:tabs>
          <w:tab w:val="left" w:pos="660"/>
          <w:tab w:val="right" w:leader="dot" w:pos="8290"/>
        </w:tabs>
        <w:rPr>
          <w:del w:id="434" w:author="Petter Vang Brakalsvaalet [pev2]" w:date="2021-04-28T12:42:00Z"/>
          <w:rFonts w:cstheme="minorBidi"/>
          <w:b w:val="0"/>
          <w:bCs w:val="0"/>
          <w:noProof/>
          <w:sz w:val="24"/>
          <w:szCs w:val="24"/>
          <w:lang w:val="en-NO" w:eastAsia="en-GB"/>
        </w:rPr>
      </w:pPr>
      <w:del w:id="435" w:author="Petter Vang Brakalsvaalet [pev2]" w:date="2021-04-28T12:42:00Z">
        <w:r w:rsidRPr="00EF15C7" w:rsidDel="002858BF">
          <w:rPr>
            <w:rFonts w:cstheme="majorHAnsi"/>
            <w:noProof/>
            <w:lang w:val="en-GB"/>
          </w:rPr>
          <w:delText>2.2.</w:delText>
        </w:r>
        <w:r w:rsidDel="002858BF">
          <w:rPr>
            <w:rFonts w:cstheme="minorBidi"/>
            <w:b w:val="0"/>
            <w:bCs w:val="0"/>
            <w:noProof/>
            <w:sz w:val="24"/>
            <w:szCs w:val="24"/>
            <w:lang w:val="en-NO" w:eastAsia="en-GB"/>
          </w:rPr>
          <w:tab/>
        </w:r>
        <w:r w:rsidRPr="00EF15C7" w:rsidDel="002858BF">
          <w:rPr>
            <w:rFonts w:cstheme="majorHAnsi"/>
            <w:noProof/>
            <w:lang w:val="en-GB"/>
          </w:rPr>
          <w:delText>Detailed Design</w:delText>
        </w:r>
        <w:r w:rsidDel="002858BF">
          <w:rPr>
            <w:noProof/>
          </w:rPr>
          <w:tab/>
        </w:r>
        <w:r w:rsidDel="002858BF">
          <w:rPr>
            <w:b w:val="0"/>
            <w:bCs w:val="0"/>
            <w:noProof/>
          </w:rPr>
          <w:fldChar w:fldCharType="begin"/>
        </w:r>
        <w:r w:rsidDel="002858BF">
          <w:rPr>
            <w:noProof/>
          </w:rPr>
          <w:delInstrText xml:space="preserve"> PAGEREF _Toc70506127 \h </w:delInstrText>
        </w:r>
        <w:r w:rsidDel="002858BF">
          <w:rPr>
            <w:b w:val="0"/>
            <w:bCs w:val="0"/>
            <w:noProof/>
          </w:rPr>
          <w:fldChar w:fldCharType="separate"/>
        </w:r>
      </w:del>
      <w:ins w:id="436" w:author="Petter Vang Brakalsvaalet [pev2]" w:date="2021-04-28T17:19:00Z">
        <w:r w:rsidR="00B12FA9">
          <w:rPr>
            <w:noProof/>
          </w:rPr>
          <w:t>Error! Bookmark not defined.</w:t>
        </w:r>
      </w:ins>
      <w:del w:id="437" w:author="Petter Vang Brakalsvaalet [pev2]" w:date="2021-04-28T12:42:00Z">
        <w:r w:rsidDel="002858BF">
          <w:rPr>
            <w:noProof/>
          </w:rPr>
          <w:delText>14</w:delText>
        </w:r>
        <w:r w:rsidDel="002858BF">
          <w:rPr>
            <w:b w:val="0"/>
            <w:bCs w:val="0"/>
            <w:noProof/>
          </w:rPr>
          <w:fldChar w:fldCharType="end"/>
        </w:r>
      </w:del>
    </w:p>
    <w:p w14:paraId="110E53FC" w14:textId="2D74BB05" w:rsidR="002858BF" w:rsidDel="002858BF" w:rsidRDefault="002858BF">
      <w:pPr>
        <w:pStyle w:val="TOC3"/>
        <w:tabs>
          <w:tab w:val="left" w:pos="1100"/>
          <w:tab w:val="right" w:leader="dot" w:pos="8290"/>
        </w:tabs>
        <w:rPr>
          <w:del w:id="438" w:author="Petter Vang Brakalsvaalet [pev2]" w:date="2021-04-28T12:42:00Z"/>
          <w:rFonts w:cstheme="minorBidi"/>
          <w:noProof/>
          <w:sz w:val="24"/>
          <w:szCs w:val="24"/>
          <w:lang w:val="en-NO" w:eastAsia="en-GB"/>
        </w:rPr>
      </w:pPr>
      <w:del w:id="439" w:author="Petter Vang Brakalsvaalet [pev2]" w:date="2021-04-28T12:42:00Z">
        <w:r w:rsidRPr="00EF15C7" w:rsidDel="002858BF">
          <w:rPr>
            <w:rFonts w:cstheme="majorHAnsi"/>
            <w:noProof/>
            <w:lang w:val="en-GB"/>
          </w:rPr>
          <w:delText>2.2.1.</w:delText>
        </w:r>
        <w:r w:rsidDel="002858BF">
          <w:rPr>
            <w:rFonts w:cstheme="minorBidi"/>
            <w:noProof/>
            <w:sz w:val="24"/>
            <w:szCs w:val="24"/>
            <w:lang w:val="en-NO" w:eastAsia="en-GB"/>
          </w:rPr>
          <w:tab/>
        </w:r>
        <w:r w:rsidRPr="00EF15C7" w:rsidDel="002858BF">
          <w:rPr>
            <w:rFonts w:cstheme="majorHAnsi"/>
            <w:noProof/>
            <w:lang w:val="en-GB"/>
          </w:rPr>
          <w:delText>MainMenu</w:delText>
        </w:r>
        <w:r w:rsidDel="002858BF">
          <w:rPr>
            <w:noProof/>
          </w:rPr>
          <w:tab/>
        </w:r>
        <w:r w:rsidDel="002858BF">
          <w:rPr>
            <w:noProof/>
          </w:rPr>
          <w:fldChar w:fldCharType="begin"/>
        </w:r>
        <w:r w:rsidDel="002858BF">
          <w:rPr>
            <w:noProof/>
          </w:rPr>
          <w:delInstrText xml:space="preserve"> PAGEREF _Toc70506128 \h </w:delInstrText>
        </w:r>
        <w:r w:rsidDel="002858BF">
          <w:rPr>
            <w:noProof/>
          </w:rPr>
          <w:fldChar w:fldCharType="separate"/>
        </w:r>
      </w:del>
      <w:ins w:id="440" w:author="Petter Vang Brakalsvaalet [pev2]" w:date="2021-04-28T17:19:00Z">
        <w:r w:rsidR="00B12FA9">
          <w:rPr>
            <w:b/>
            <w:bCs/>
            <w:noProof/>
          </w:rPr>
          <w:t>Error! Bookmark not defined.</w:t>
        </w:r>
      </w:ins>
      <w:del w:id="441" w:author="Petter Vang Brakalsvaalet [pev2]" w:date="2021-04-28T12:42:00Z">
        <w:r w:rsidDel="002858BF">
          <w:rPr>
            <w:noProof/>
          </w:rPr>
          <w:delText>14</w:delText>
        </w:r>
        <w:r w:rsidDel="002858BF">
          <w:rPr>
            <w:noProof/>
          </w:rPr>
          <w:fldChar w:fldCharType="end"/>
        </w:r>
      </w:del>
    </w:p>
    <w:p w14:paraId="6DB8A3CA" w14:textId="41658F6C" w:rsidR="002858BF" w:rsidDel="002858BF" w:rsidRDefault="002858BF">
      <w:pPr>
        <w:pStyle w:val="TOC3"/>
        <w:tabs>
          <w:tab w:val="left" w:pos="1100"/>
          <w:tab w:val="right" w:leader="dot" w:pos="8290"/>
        </w:tabs>
        <w:rPr>
          <w:del w:id="442" w:author="Petter Vang Brakalsvaalet [pev2]" w:date="2021-04-28T12:42:00Z"/>
          <w:rFonts w:cstheme="minorBidi"/>
          <w:noProof/>
          <w:sz w:val="24"/>
          <w:szCs w:val="24"/>
          <w:lang w:val="en-NO" w:eastAsia="en-GB"/>
        </w:rPr>
      </w:pPr>
      <w:del w:id="443" w:author="Petter Vang Brakalsvaalet [pev2]" w:date="2021-04-28T12:42:00Z">
        <w:r w:rsidRPr="00EF15C7" w:rsidDel="002858BF">
          <w:rPr>
            <w:rFonts w:cstheme="majorHAnsi"/>
            <w:noProof/>
            <w:lang w:val="en-GB"/>
          </w:rPr>
          <w:delText>2.2.2.</w:delText>
        </w:r>
        <w:r w:rsidDel="002858BF">
          <w:rPr>
            <w:rFonts w:cstheme="minorBidi"/>
            <w:noProof/>
            <w:sz w:val="24"/>
            <w:szCs w:val="24"/>
            <w:lang w:val="en-NO" w:eastAsia="en-GB"/>
          </w:rPr>
          <w:tab/>
        </w:r>
        <w:r w:rsidRPr="00EF15C7" w:rsidDel="002858BF">
          <w:rPr>
            <w:rFonts w:cstheme="majorHAnsi"/>
            <w:noProof/>
            <w:lang w:val="en-GB"/>
          </w:rPr>
          <w:delText>Help</w:delText>
        </w:r>
        <w:r w:rsidDel="002858BF">
          <w:rPr>
            <w:noProof/>
          </w:rPr>
          <w:tab/>
        </w:r>
        <w:r w:rsidDel="002858BF">
          <w:rPr>
            <w:noProof/>
          </w:rPr>
          <w:fldChar w:fldCharType="begin"/>
        </w:r>
        <w:r w:rsidDel="002858BF">
          <w:rPr>
            <w:noProof/>
          </w:rPr>
          <w:delInstrText xml:space="preserve"> PAGEREF _Toc70506129 \h </w:delInstrText>
        </w:r>
        <w:r w:rsidDel="002858BF">
          <w:rPr>
            <w:noProof/>
          </w:rPr>
          <w:fldChar w:fldCharType="separate"/>
        </w:r>
      </w:del>
      <w:ins w:id="444" w:author="Petter Vang Brakalsvaalet [pev2]" w:date="2021-04-28T17:19:00Z">
        <w:r w:rsidR="00B12FA9">
          <w:rPr>
            <w:b/>
            <w:bCs/>
            <w:noProof/>
          </w:rPr>
          <w:t>Error! Bookmark not defined.</w:t>
        </w:r>
      </w:ins>
      <w:del w:id="445" w:author="Petter Vang Brakalsvaalet [pev2]" w:date="2021-04-28T12:42:00Z">
        <w:r w:rsidDel="002858BF">
          <w:rPr>
            <w:noProof/>
          </w:rPr>
          <w:delText>15</w:delText>
        </w:r>
        <w:r w:rsidDel="002858BF">
          <w:rPr>
            <w:noProof/>
          </w:rPr>
          <w:fldChar w:fldCharType="end"/>
        </w:r>
      </w:del>
    </w:p>
    <w:p w14:paraId="5F7073E4" w14:textId="2186EB1A" w:rsidR="002858BF" w:rsidDel="002858BF" w:rsidRDefault="002858BF">
      <w:pPr>
        <w:pStyle w:val="TOC3"/>
        <w:tabs>
          <w:tab w:val="left" w:pos="1100"/>
          <w:tab w:val="right" w:leader="dot" w:pos="8290"/>
        </w:tabs>
        <w:rPr>
          <w:del w:id="446" w:author="Petter Vang Brakalsvaalet [pev2]" w:date="2021-04-28T12:42:00Z"/>
          <w:rFonts w:cstheme="minorBidi"/>
          <w:noProof/>
          <w:sz w:val="24"/>
          <w:szCs w:val="24"/>
          <w:lang w:val="en-NO" w:eastAsia="en-GB"/>
        </w:rPr>
      </w:pPr>
      <w:del w:id="447" w:author="Petter Vang Brakalsvaalet [pev2]" w:date="2021-04-28T12:42:00Z">
        <w:r w:rsidRPr="00EF15C7" w:rsidDel="002858BF">
          <w:rPr>
            <w:rFonts w:cstheme="majorHAnsi"/>
            <w:noProof/>
            <w:lang w:val="en-GB"/>
          </w:rPr>
          <w:delText>2.2.3.</w:delText>
        </w:r>
        <w:r w:rsidDel="002858BF">
          <w:rPr>
            <w:rFonts w:cstheme="minorBidi"/>
            <w:noProof/>
            <w:sz w:val="24"/>
            <w:szCs w:val="24"/>
            <w:lang w:val="en-NO" w:eastAsia="en-GB"/>
          </w:rPr>
          <w:tab/>
        </w:r>
        <w:r w:rsidRPr="00EF15C7" w:rsidDel="002858BF">
          <w:rPr>
            <w:rFonts w:cstheme="majorHAnsi"/>
            <w:noProof/>
            <w:lang w:val="en-GB"/>
          </w:rPr>
          <w:delText>SetUp</w:delText>
        </w:r>
        <w:r w:rsidDel="002858BF">
          <w:rPr>
            <w:noProof/>
          </w:rPr>
          <w:tab/>
        </w:r>
        <w:r w:rsidDel="002858BF">
          <w:rPr>
            <w:noProof/>
          </w:rPr>
          <w:fldChar w:fldCharType="begin"/>
        </w:r>
        <w:r w:rsidDel="002858BF">
          <w:rPr>
            <w:noProof/>
          </w:rPr>
          <w:delInstrText xml:space="preserve"> PAGEREF _Toc70506130 \h </w:delInstrText>
        </w:r>
        <w:r w:rsidDel="002858BF">
          <w:rPr>
            <w:noProof/>
          </w:rPr>
          <w:fldChar w:fldCharType="separate"/>
        </w:r>
      </w:del>
      <w:ins w:id="448" w:author="Petter Vang Brakalsvaalet [pev2]" w:date="2021-04-28T17:19:00Z">
        <w:r w:rsidR="00B12FA9">
          <w:rPr>
            <w:b/>
            <w:bCs/>
            <w:noProof/>
          </w:rPr>
          <w:t>Error! Bookmark not defined.</w:t>
        </w:r>
      </w:ins>
      <w:del w:id="449" w:author="Petter Vang Brakalsvaalet [pev2]" w:date="2021-04-28T12:42:00Z">
        <w:r w:rsidDel="002858BF">
          <w:rPr>
            <w:noProof/>
          </w:rPr>
          <w:delText>16</w:delText>
        </w:r>
        <w:r w:rsidDel="002858BF">
          <w:rPr>
            <w:noProof/>
          </w:rPr>
          <w:fldChar w:fldCharType="end"/>
        </w:r>
      </w:del>
    </w:p>
    <w:p w14:paraId="781AE73D" w14:textId="5E73B121" w:rsidR="002858BF" w:rsidDel="002858BF" w:rsidRDefault="002858BF">
      <w:pPr>
        <w:pStyle w:val="TOC3"/>
        <w:tabs>
          <w:tab w:val="left" w:pos="1100"/>
          <w:tab w:val="right" w:leader="dot" w:pos="8290"/>
        </w:tabs>
        <w:rPr>
          <w:del w:id="450" w:author="Petter Vang Brakalsvaalet [pev2]" w:date="2021-04-28T12:42:00Z"/>
          <w:rFonts w:cstheme="minorBidi"/>
          <w:noProof/>
          <w:sz w:val="24"/>
          <w:szCs w:val="24"/>
          <w:lang w:val="en-NO" w:eastAsia="en-GB"/>
        </w:rPr>
      </w:pPr>
      <w:del w:id="451" w:author="Petter Vang Brakalsvaalet [pev2]" w:date="2021-04-28T12:42:00Z">
        <w:r w:rsidRPr="00EF15C7" w:rsidDel="002858BF">
          <w:rPr>
            <w:rFonts w:cstheme="majorHAnsi"/>
            <w:noProof/>
            <w:lang w:val="en-GB"/>
          </w:rPr>
          <w:delText>2.2.4.</w:delText>
        </w:r>
        <w:r w:rsidDel="002858BF">
          <w:rPr>
            <w:rFonts w:cstheme="minorBidi"/>
            <w:noProof/>
            <w:sz w:val="24"/>
            <w:szCs w:val="24"/>
            <w:lang w:val="en-NO" w:eastAsia="en-GB"/>
          </w:rPr>
          <w:tab/>
        </w:r>
        <w:r w:rsidRPr="00EF15C7" w:rsidDel="002858BF">
          <w:rPr>
            <w:rFonts w:cstheme="majorHAnsi"/>
            <w:noProof/>
            <w:lang w:val="en-GB"/>
          </w:rPr>
          <w:delText>GameScene</w:delText>
        </w:r>
        <w:r w:rsidDel="002858BF">
          <w:rPr>
            <w:noProof/>
          </w:rPr>
          <w:tab/>
        </w:r>
        <w:r w:rsidDel="002858BF">
          <w:rPr>
            <w:noProof/>
          </w:rPr>
          <w:fldChar w:fldCharType="begin"/>
        </w:r>
        <w:r w:rsidDel="002858BF">
          <w:rPr>
            <w:noProof/>
          </w:rPr>
          <w:delInstrText xml:space="preserve"> PAGEREF _Toc70506131 \h </w:delInstrText>
        </w:r>
        <w:r w:rsidDel="002858BF">
          <w:rPr>
            <w:noProof/>
          </w:rPr>
          <w:fldChar w:fldCharType="separate"/>
        </w:r>
      </w:del>
      <w:ins w:id="452" w:author="Petter Vang Brakalsvaalet [pev2]" w:date="2021-04-28T17:19:00Z">
        <w:r w:rsidR="00B12FA9">
          <w:rPr>
            <w:b/>
            <w:bCs/>
            <w:noProof/>
          </w:rPr>
          <w:t>Error! Bookmark not defined.</w:t>
        </w:r>
      </w:ins>
      <w:del w:id="453" w:author="Petter Vang Brakalsvaalet [pev2]" w:date="2021-04-28T12:42:00Z">
        <w:r w:rsidDel="002858BF">
          <w:rPr>
            <w:noProof/>
          </w:rPr>
          <w:delText>17</w:delText>
        </w:r>
        <w:r w:rsidDel="002858BF">
          <w:rPr>
            <w:noProof/>
          </w:rPr>
          <w:fldChar w:fldCharType="end"/>
        </w:r>
      </w:del>
    </w:p>
    <w:p w14:paraId="3B260134" w14:textId="1E74EA0E" w:rsidR="002858BF" w:rsidDel="002858BF" w:rsidRDefault="002858BF">
      <w:pPr>
        <w:pStyle w:val="TOC3"/>
        <w:tabs>
          <w:tab w:val="left" w:pos="1100"/>
          <w:tab w:val="right" w:leader="dot" w:pos="8290"/>
        </w:tabs>
        <w:rPr>
          <w:del w:id="454" w:author="Petter Vang Brakalsvaalet [pev2]" w:date="2021-04-28T12:42:00Z"/>
          <w:rFonts w:cstheme="minorBidi"/>
          <w:noProof/>
          <w:sz w:val="24"/>
          <w:szCs w:val="24"/>
          <w:lang w:val="en-NO" w:eastAsia="en-GB"/>
        </w:rPr>
      </w:pPr>
      <w:del w:id="455" w:author="Petter Vang Brakalsvaalet [pev2]" w:date="2021-04-28T12:42:00Z">
        <w:r w:rsidRPr="00EF15C7" w:rsidDel="002858BF">
          <w:rPr>
            <w:rFonts w:cstheme="majorHAnsi"/>
            <w:noProof/>
            <w:lang w:val="en-GB"/>
          </w:rPr>
          <w:delText>2.2.5.</w:delText>
        </w:r>
        <w:r w:rsidDel="002858BF">
          <w:rPr>
            <w:rFonts w:cstheme="minorBidi"/>
            <w:noProof/>
            <w:sz w:val="24"/>
            <w:szCs w:val="24"/>
            <w:lang w:val="en-NO" w:eastAsia="en-GB"/>
          </w:rPr>
          <w:tab/>
        </w:r>
        <w:r w:rsidRPr="00EF15C7" w:rsidDel="002858BF">
          <w:rPr>
            <w:rFonts w:cstheme="majorHAnsi"/>
            <w:noProof/>
            <w:lang w:val="en-GB"/>
          </w:rPr>
          <w:delText>Models</w:delText>
        </w:r>
        <w:r w:rsidDel="002858BF">
          <w:rPr>
            <w:noProof/>
          </w:rPr>
          <w:tab/>
        </w:r>
        <w:r w:rsidDel="002858BF">
          <w:rPr>
            <w:noProof/>
          </w:rPr>
          <w:fldChar w:fldCharType="begin"/>
        </w:r>
        <w:r w:rsidDel="002858BF">
          <w:rPr>
            <w:noProof/>
          </w:rPr>
          <w:delInstrText xml:space="preserve"> PAGEREF _Toc70506132 \h </w:delInstrText>
        </w:r>
        <w:r w:rsidDel="002858BF">
          <w:rPr>
            <w:noProof/>
          </w:rPr>
          <w:fldChar w:fldCharType="separate"/>
        </w:r>
      </w:del>
      <w:ins w:id="456" w:author="Petter Vang Brakalsvaalet [pev2]" w:date="2021-04-28T17:19:00Z">
        <w:r w:rsidR="00B12FA9">
          <w:rPr>
            <w:b/>
            <w:bCs/>
            <w:noProof/>
          </w:rPr>
          <w:t>Error! Bookmark not defined.</w:t>
        </w:r>
      </w:ins>
      <w:del w:id="457" w:author="Petter Vang Brakalsvaalet [pev2]" w:date="2021-04-28T12:42:00Z">
        <w:r w:rsidDel="002858BF">
          <w:rPr>
            <w:noProof/>
          </w:rPr>
          <w:delText>17</w:delText>
        </w:r>
        <w:r w:rsidDel="002858BF">
          <w:rPr>
            <w:noProof/>
          </w:rPr>
          <w:fldChar w:fldCharType="end"/>
        </w:r>
      </w:del>
    </w:p>
    <w:p w14:paraId="3C08ED0D" w14:textId="39D6EC7D" w:rsidR="002858BF" w:rsidDel="002858BF" w:rsidRDefault="002858BF">
      <w:pPr>
        <w:pStyle w:val="TOC3"/>
        <w:tabs>
          <w:tab w:val="left" w:pos="1100"/>
          <w:tab w:val="right" w:leader="dot" w:pos="8290"/>
        </w:tabs>
        <w:rPr>
          <w:del w:id="458" w:author="Petter Vang Brakalsvaalet [pev2]" w:date="2021-04-28T12:42:00Z"/>
          <w:rFonts w:cstheme="minorBidi"/>
          <w:noProof/>
          <w:sz w:val="24"/>
          <w:szCs w:val="24"/>
          <w:lang w:val="en-NO" w:eastAsia="en-GB"/>
        </w:rPr>
      </w:pPr>
      <w:del w:id="459" w:author="Petter Vang Brakalsvaalet [pev2]" w:date="2021-04-28T12:42:00Z">
        <w:r w:rsidRPr="00EF15C7" w:rsidDel="002858BF">
          <w:rPr>
            <w:rFonts w:cstheme="majorHAnsi"/>
            <w:noProof/>
            <w:lang w:val="en-GB"/>
          </w:rPr>
          <w:delText>2.2.6.</w:delText>
        </w:r>
        <w:r w:rsidDel="002858BF">
          <w:rPr>
            <w:rFonts w:cstheme="minorBidi"/>
            <w:noProof/>
            <w:sz w:val="24"/>
            <w:szCs w:val="24"/>
            <w:lang w:val="en-NO" w:eastAsia="en-GB"/>
          </w:rPr>
          <w:tab/>
        </w:r>
        <w:r w:rsidRPr="00EF15C7" w:rsidDel="002858BF">
          <w:rPr>
            <w:rFonts w:cstheme="majorHAnsi"/>
            <w:noProof/>
            <w:lang w:val="en-GB"/>
          </w:rPr>
          <w:delText>Extensions.swift</w:delText>
        </w:r>
        <w:r w:rsidDel="002858BF">
          <w:rPr>
            <w:noProof/>
          </w:rPr>
          <w:tab/>
        </w:r>
        <w:r w:rsidDel="002858BF">
          <w:rPr>
            <w:noProof/>
          </w:rPr>
          <w:fldChar w:fldCharType="begin"/>
        </w:r>
        <w:r w:rsidDel="002858BF">
          <w:rPr>
            <w:noProof/>
          </w:rPr>
          <w:delInstrText xml:space="preserve"> PAGEREF _Toc70506133 \h </w:delInstrText>
        </w:r>
        <w:r w:rsidDel="002858BF">
          <w:rPr>
            <w:noProof/>
          </w:rPr>
          <w:fldChar w:fldCharType="separate"/>
        </w:r>
      </w:del>
      <w:ins w:id="460" w:author="Petter Vang Brakalsvaalet [pev2]" w:date="2021-04-28T17:19:00Z">
        <w:r w:rsidR="00B12FA9">
          <w:rPr>
            <w:b/>
            <w:bCs/>
            <w:noProof/>
          </w:rPr>
          <w:t>Error! Bookmark not defined.</w:t>
        </w:r>
      </w:ins>
      <w:del w:id="461" w:author="Petter Vang Brakalsvaalet [pev2]" w:date="2021-04-28T12:42:00Z">
        <w:r w:rsidDel="002858BF">
          <w:rPr>
            <w:noProof/>
          </w:rPr>
          <w:delText>18</w:delText>
        </w:r>
        <w:r w:rsidDel="002858BF">
          <w:rPr>
            <w:noProof/>
          </w:rPr>
          <w:fldChar w:fldCharType="end"/>
        </w:r>
      </w:del>
    </w:p>
    <w:p w14:paraId="3D7AD84D" w14:textId="34D615CF" w:rsidR="002858BF" w:rsidDel="002858BF" w:rsidRDefault="002858BF">
      <w:pPr>
        <w:pStyle w:val="TOC3"/>
        <w:tabs>
          <w:tab w:val="left" w:pos="1100"/>
          <w:tab w:val="right" w:leader="dot" w:pos="8290"/>
        </w:tabs>
        <w:rPr>
          <w:del w:id="462" w:author="Petter Vang Brakalsvaalet [pev2]" w:date="2021-04-28T12:42:00Z"/>
          <w:rFonts w:cstheme="minorBidi"/>
          <w:noProof/>
          <w:sz w:val="24"/>
          <w:szCs w:val="24"/>
          <w:lang w:val="en-NO" w:eastAsia="en-GB"/>
        </w:rPr>
      </w:pPr>
      <w:del w:id="463" w:author="Petter Vang Brakalsvaalet [pev2]" w:date="2021-04-28T12:42:00Z">
        <w:r w:rsidRPr="00EF15C7" w:rsidDel="002858BF">
          <w:rPr>
            <w:rFonts w:cstheme="majorHAnsi"/>
            <w:noProof/>
            <w:lang w:val="en-GB"/>
          </w:rPr>
          <w:delText>2.2.7.</w:delText>
        </w:r>
        <w:r w:rsidDel="002858BF">
          <w:rPr>
            <w:rFonts w:cstheme="minorBidi"/>
            <w:noProof/>
            <w:sz w:val="24"/>
            <w:szCs w:val="24"/>
            <w:lang w:val="en-NO" w:eastAsia="en-GB"/>
          </w:rPr>
          <w:tab/>
        </w:r>
        <w:r w:rsidRPr="00EF15C7" w:rsidDel="002858BF">
          <w:rPr>
            <w:rFonts w:cstheme="majorHAnsi"/>
            <w:noProof/>
            <w:lang w:val="en-GB"/>
          </w:rPr>
          <w:delText>Main.storyboard</w:delText>
        </w:r>
        <w:r w:rsidDel="002858BF">
          <w:rPr>
            <w:noProof/>
          </w:rPr>
          <w:tab/>
        </w:r>
        <w:r w:rsidDel="002858BF">
          <w:rPr>
            <w:noProof/>
          </w:rPr>
          <w:fldChar w:fldCharType="begin"/>
        </w:r>
        <w:r w:rsidDel="002858BF">
          <w:rPr>
            <w:noProof/>
          </w:rPr>
          <w:delInstrText xml:space="preserve"> PAGEREF _Toc70506134 \h </w:delInstrText>
        </w:r>
        <w:r w:rsidDel="002858BF">
          <w:rPr>
            <w:noProof/>
          </w:rPr>
          <w:fldChar w:fldCharType="separate"/>
        </w:r>
      </w:del>
      <w:ins w:id="464" w:author="Petter Vang Brakalsvaalet [pev2]" w:date="2021-04-28T17:19:00Z">
        <w:r w:rsidR="00B12FA9">
          <w:rPr>
            <w:b/>
            <w:bCs/>
            <w:noProof/>
          </w:rPr>
          <w:t>Error! Bookmark not defined.</w:t>
        </w:r>
      </w:ins>
      <w:del w:id="465" w:author="Petter Vang Brakalsvaalet [pev2]" w:date="2021-04-28T12:42:00Z">
        <w:r w:rsidDel="002858BF">
          <w:rPr>
            <w:noProof/>
          </w:rPr>
          <w:delText>18</w:delText>
        </w:r>
        <w:r w:rsidDel="002858BF">
          <w:rPr>
            <w:noProof/>
          </w:rPr>
          <w:fldChar w:fldCharType="end"/>
        </w:r>
      </w:del>
    </w:p>
    <w:p w14:paraId="2CC8CDE0" w14:textId="09AB9620" w:rsidR="002858BF" w:rsidDel="002858BF" w:rsidRDefault="002858BF">
      <w:pPr>
        <w:pStyle w:val="TOC2"/>
        <w:tabs>
          <w:tab w:val="left" w:pos="660"/>
          <w:tab w:val="right" w:leader="dot" w:pos="8290"/>
        </w:tabs>
        <w:rPr>
          <w:del w:id="466" w:author="Petter Vang Brakalsvaalet [pev2]" w:date="2021-04-28T12:42:00Z"/>
          <w:rFonts w:cstheme="minorBidi"/>
          <w:b w:val="0"/>
          <w:bCs w:val="0"/>
          <w:noProof/>
          <w:sz w:val="24"/>
          <w:szCs w:val="24"/>
          <w:lang w:val="en-NO" w:eastAsia="en-GB"/>
        </w:rPr>
      </w:pPr>
      <w:del w:id="467" w:author="Petter Vang Brakalsvaalet [pev2]" w:date="2021-04-28T12:42:00Z">
        <w:r w:rsidRPr="00EF15C7" w:rsidDel="002858BF">
          <w:rPr>
            <w:rFonts w:cstheme="majorHAnsi"/>
            <w:noProof/>
            <w:lang w:val="en-GB"/>
          </w:rPr>
          <w:delText>2.3.</w:delText>
        </w:r>
        <w:r w:rsidDel="002858BF">
          <w:rPr>
            <w:rFonts w:cstheme="minorBidi"/>
            <w:b w:val="0"/>
            <w:bCs w:val="0"/>
            <w:noProof/>
            <w:sz w:val="24"/>
            <w:szCs w:val="24"/>
            <w:lang w:val="en-NO" w:eastAsia="en-GB"/>
          </w:rPr>
          <w:tab/>
        </w:r>
        <w:r w:rsidRPr="00EF15C7" w:rsidDel="002858BF">
          <w:rPr>
            <w:rFonts w:cstheme="majorHAnsi"/>
            <w:noProof/>
            <w:lang w:val="en-GB"/>
          </w:rPr>
          <w:delText>User Interface Design</w:delText>
        </w:r>
        <w:r w:rsidDel="002858BF">
          <w:rPr>
            <w:noProof/>
          </w:rPr>
          <w:tab/>
        </w:r>
        <w:r w:rsidDel="002858BF">
          <w:rPr>
            <w:b w:val="0"/>
            <w:bCs w:val="0"/>
            <w:noProof/>
          </w:rPr>
          <w:fldChar w:fldCharType="begin"/>
        </w:r>
        <w:r w:rsidDel="002858BF">
          <w:rPr>
            <w:noProof/>
          </w:rPr>
          <w:delInstrText xml:space="preserve"> PAGEREF _Toc70506135 \h </w:delInstrText>
        </w:r>
        <w:r w:rsidDel="002858BF">
          <w:rPr>
            <w:b w:val="0"/>
            <w:bCs w:val="0"/>
            <w:noProof/>
          </w:rPr>
          <w:fldChar w:fldCharType="separate"/>
        </w:r>
      </w:del>
      <w:ins w:id="468" w:author="Petter Vang Brakalsvaalet [pev2]" w:date="2021-04-28T17:19:00Z">
        <w:r w:rsidR="00B12FA9">
          <w:rPr>
            <w:noProof/>
          </w:rPr>
          <w:t>Error! Bookmark not defined.</w:t>
        </w:r>
      </w:ins>
      <w:del w:id="469" w:author="Petter Vang Brakalsvaalet [pev2]" w:date="2021-04-28T12:42:00Z">
        <w:r w:rsidDel="002858BF">
          <w:rPr>
            <w:noProof/>
          </w:rPr>
          <w:delText>18</w:delText>
        </w:r>
        <w:r w:rsidDel="002858BF">
          <w:rPr>
            <w:b w:val="0"/>
            <w:bCs w:val="0"/>
            <w:noProof/>
          </w:rPr>
          <w:fldChar w:fldCharType="end"/>
        </w:r>
      </w:del>
    </w:p>
    <w:p w14:paraId="2E8EE44A" w14:textId="51483030" w:rsidR="002858BF" w:rsidDel="002858BF" w:rsidRDefault="002858BF">
      <w:pPr>
        <w:pStyle w:val="TOC3"/>
        <w:tabs>
          <w:tab w:val="left" w:pos="1100"/>
          <w:tab w:val="right" w:leader="dot" w:pos="8290"/>
        </w:tabs>
        <w:rPr>
          <w:del w:id="470" w:author="Petter Vang Brakalsvaalet [pev2]" w:date="2021-04-28T12:42:00Z"/>
          <w:rFonts w:cstheme="minorBidi"/>
          <w:noProof/>
          <w:sz w:val="24"/>
          <w:szCs w:val="24"/>
          <w:lang w:val="en-NO" w:eastAsia="en-GB"/>
        </w:rPr>
      </w:pPr>
      <w:del w:id="471" w:author="Petter Vang Brakalsvaalet [pev2]" w:date="2021-04-28T12:42:00Z">
        <w:r w:rsidRPr="00EF15C7" w:rsidDel="002858BF">
          <w:rPr>
            <w:rFonts w:cstheme="majorHAnsi"/>
            <w:noProof/>
            <w:lang w:val="en-GB"/>
          </w:rPr>
          <w:delText>2.3.1.</w:delText>
        </w:r>
        <w:r w:rsidDel="002858BF">
          <w:rPr>
            <w:rFonts w:cstheme="minorBidi"/>
            <w:noProof/>
            <w:sz w:val="24"/>
            <w:szCs w:val="24"/>
            <w:lang w:val="en-NO" w:eastAsia="en-GB"/>
          </w:rPr>
          <w:tab/>
        </w:r>
        <w:r w:rsidRPr="00EF15C7" w:rsidDel="002858BF">
          <w:rPr>
            <w:rFonts w:cstheme="majorHAnsi"/>
            <w:noProof/>
            <w:lang w:val="en-GB"/>
          </w:rPr>
          <w:delText>Start screen assets</w:delText>
        </w:r>
        <w:r w:rsidDel="002858BF">
          <w:rPr>
            <w:noProof/>
          </w:rPr>
          <w:tab/>
        </w:r>
        <w:r w:rsidDel="002858BF">
          <w:rPr>
            <w:noProof/>
          </w:rPr>
          <w:fldChar w:fldCharType="begin"/>
        </w:r>
        <w:r w:rsidDel="002858BF">
          <w:rPr>
            <w:noProof/>
          </w:rPr>
          <w:delInstrText xml:space="preserve"> PAGEREF _Toc70506136 \h </w:delInstrText>
        </w:r>
        <w:r w:rsidDel="002858BF">
          <w:rPr>
            <w:noProof/>
          </w:rPr>
          <w:fldChar w:fldCharType="separate"/>
        </w:r>
      </w:del>
      <w:ins w:id="472" w:author="Petter Vang Brakalsvaalet [pev2]" w:date="2021-04-28T17:19:00Z">
        <w:r w:rsidR="00B12FA9">
          <w:rPr>
            <w:b/>
            <w:bCs/>
            <w:noProof/>
          </w:rPr>
          <w:t>Error! Bookmark not defined.</w:t>
        </w:r>
      </w:ins>
      <w:del w:id="473" w:author="Petter Vang Brakalsvaalet [pev2]" w:date="2021-04-28T12:42:00Z">
        <w:r w:rsidDel="002858BF">
          <w:rPr>
            <w:noProof/>
          </w:rPr>
          <w:delText>18</w:delText>
        </w:r>
        <w:r w:rsidDel="002858BF">
          <w:rPr>
            <w:noProof/>
          </w:rPr>
          <w:fldChar w:fldCharType="end"/>
        </w:r>
      </w:del>
    </w:p>
    <w:p w14:paraId="3AD8C386" w14:textId="147FCD1B" w:rsidR="002858BF" w:rsidDel="002858BF" w:rsidRDefault="002858BF">
      <w:pPr>
        <w:pStyle w:val="TOC3"/>
        <w:tabs>
          <w:tab w:val="left" w:pos="1100"/>
          <w:tab w:val="right" w:leader="dot" w:pos="8290"/>
        </w:tabs>
        <w:rPr>
          <w:del w:id="474" w:author="Petter Vang Brakalsvaalet [pev2]" w:date="2021-04-28T12:42:00Z"/>
          <w:rFonts w:cstheme="minorBidi"/>
          <w:noProof/>
          <w:sz w:val="24"/>
          <w:szCs w:val="24"/>
          <w:lang w:val="en-NO" w:eastAsia="en-GB"/>
        </w:rPr>
      </w:pPr>
      <w:del w:id="475" w:author="Petter Vang Brakalsvaalet [pev2]" w:date="2021-04-28T12:42:00Z">
        <w:r w:rsidRPr="00EF15C7" w:rsidDel="002858BF">
          <w:rPr>
            <w:rFonts w:cstheme="majorHAnsi"/>
            <w:noProof/>
            <w:lang w:val="en-GB"/>
          </w:rPr>
          <w:delText>2.3.2.</w:delText>
        </w:r>
        <w:r w:rsidDel="002858BF">
          <w:rPr>
            <w:rFonts w:cstheme="minorBidi"/>
            <w:noProof/>
            <w:sz w:val="24"/>
            <w:szCs w:val="24"/>
            <w:lang w:val="en-NO" w:eastAsia="en-GB"/>
          </w:rPr>
          <w:tab/>
        </w:r>
        <w:r w:rsidRPr="00EF15C7" w:rsidDel="002858BF">
          <w:rPr>
            <w:rFonts w:cstheme="majorHAnsi"/>
            <w:noProof/>
            <w:lang w:val="en-GB"/>
          </w:rPr>
          <w:delText>Game scene assets</w:delText>
        </w:r>
        <w:r w:rsidDel="002858BF">
          <w:rPr>
            <w:noProof/>
          </w:rPr>
          <w:tab/>
        </w:r>
        <w:r w:rsidDel="002858BF">
          <w:rPr>
            <w:noProof/>
          </w:rPr>
          <w:fldChar w:fldCharType="begin"/>
        </w:r>
        <w:r w:rsidDel="002858BF">
          <w:rPr>
            <w:noProof/>
          </w:rPr>
          <w:delInstrText xml:space="preserve"> PAGEREF _Toc70506137 \h </w:delInstrText>
        </w:r>
        <w:r w:rsidDel="002858BF">
          <w:rPr>
            <w:noProof/>
          </w:rPr>
          <w:fldChar w:fldCharType="separate"/>
        </w:r>
      </w:del>
      <w:ins w:id="476" w:author="Petter Vang Brakalsvaalet [pev2]" w:date="2021-04-28T17:19:00Z">
        <w:r w:rsidR="00B12FA9">
          <w:rPr>
            <w:b/>
            <w:bCs/>
            <w:noProof/>
          </w:rPr>
          <w:t>Error! Bookmark not defined.</w:t>
        </w:r>
      </w:ins>
      <w:del w:id="477" w:author="Petter Vang Brakalsvaalet [pev2]" w:date="2021-04-28T12:42:00Z">
        <w:r w:rsidDel="002858BF">
          <w:rPr>
            <w:noProof/>
          </w:rPr>
          <w:delText>19</w:delText>
        </w:r>
        <w:r w:rsidDel="002858BF">
          <w:rPr>
            <w:noProof/>
          </w:rPr>
          <w:fldChar w:fldCharType="end"/>
        </w:r>
      </w:del>
    </w:p>
    <w:p w14:paraId="28D1C0F3" w14:textId="47208292" w:rsidR="002858BF" w:rsidDel="002858BF" w:rsidRDefault="002858BF">
      <w:pPr>
        <w:pStyle w:val="TOC3"/>
        <w:tabs>
          <w:tab w:val="left" w:pos="1100"/>
          <w:tab w:val="right" w:leader="dot" w:pos="8290"/>
        </w:tabs>
        <w:rPr>
          <w:del w:id="478" w:author="Petter Vang Brakalsvaalet [pev2]" w:date="2021-04-28T12:42:00Z"/>
          <w:rFonts w:cstheme="minorBidi"/>
          <w:noProof/>
          <w:sz w:val="24"/>
          <w:szCs w:val="24"/>
          <w:lang w:val="en-NO" w:eastAsia="en-GB"/>
        </w:rPr>
      </w:pPr>
      <w:del w:id="479" w:author="Petter Vang Brakalsvaalet [pev2]" w:date="2021-04-28T12:42:00Z">
        <w:r w:rsidRPr="00EF15C7" w:rsidDel="002858BF">
          <w:rPr>
            <w:rFonts w:cstheme="majorHAnsi"/>
            <w:noProof/>
            <w:lang w:val="en-GB"/>
          </w:rPr>
          <w:delText>2.3.3.</w:delText>
        </w:r>
        <w:r w:rsidDel="002858BF">
          <w:rPr>
            <w:rFonts w:cstheme="minorBidi"/>
            <w:noProof/>
            <w:sz w:val="24"/>
            <w:szCs w:val="24"/>
            <w:lang w:val="en-NO" w:eastAsia="en-GB"/>
          </w:rPr>
          <w:tab/>
        </w:r>
        <w:r w:rsidRPr="00EF15C7" w:rsidDel="002858BF">
          <w:rPr>
            <w:rFonts w:cstheme="majorHAnsi"/>
            <w:noProof/>
            <w:lang w:val="en-GB"/>
          </w:rPr>
          <w:delText>User interface</w:delText>
        </w:r>
        <w:r w:rsidDel="002858BF">
          <w:rPr>
            <w:noProof/>
          </w:rPr>
          <w:tab/>
        </w:r>
        <w:r w:rsidDel="002858BF">
          <w:rPr>
            <w:noProof/>
          </w:rPr>
          <w:fldChar w:fldCharType="begin"/>
        </w:r>
        <w:r w:rsidDel="002858BF">
          <w:rPr>
            <w:noProof/>
          </w:rPr>
          <w:delInstrText xml:space="preserve"> PAGEREF _Toc70506138 \h </w:delInstrText>
        </w:r>
        <w:r w:rsidDel="002858BF">
          <w:rPr>
            <w:noProof/>
          </w:rPr>
          <w:fldChar w:fldCharType="separate"/>
        </w:r>
      </w:del>
      <w:ins w:id="480" w:author="Petter Vang Brakalsvaalet [pev2]" w:date="2021-04-28T17:19:00Z">
        <w:r w:rsidR="00B12FA9">
          <w:rPr>
            <w:b/>
            <w:bCs/>
            <w:noProof/>
          </w:rPr>
          <w:t>Error! Bookmark not defined.</w:t>
        </w:r>
      </w:ins>
      <w:del w:id="481" w:author="Petter Vang Brakalsvaalet [pev2]" w:date="2021-04-28T12:42:00Z">
        <w:r w:rsidDel="002858BF">
          <w:rPr>
            <w:noProof/>
          </w:rPr>
          <w:delText>21</w:delText>
        </w:r>
        <w:r w:rsidDel="002858BF">
          <w:rPr>
            <w:noProof/>
          </w:rPr>
          <w:fldChar w:fldCharType="end"/>
        </w:r>
      </w:del>
    </w:p>
    <w:p w14:paraId="11E3F8E1" w14:textId="19B7665E" w:rsidR="002858BF" w:rsidDel="002858BF" w:rsidRDefault="002858BF">
      <w:pPr>
        <w:pStyle w:val="TOC1"/>
        <w:tabs>
          <w:tab w:val="left" w:pos="440"/>
          <w:tab w:val="right" w:leader="dot" w:pos="8290"/>
        </w:tabs>
        <w:rPr>
          <w:del w:id="482" w:author="Petter Vang Brakalsvaalet [pev2]" w:date="2021-04-28T12:42:00Z"/>
          <w:rFonts w:asciiTheme="minorHAnsi" w:hAnsiTheme="minorHAnsi" w:cstheme="minorBidi"/>
          <w:b w:val="0"/>
          <w:bCs w:val="0"/>
          <w:caps w:val="0"/>
          <w:noProof/>
          <w:lang w:val="en-NO" w:eastAsia="en-GB"/>
        </w:rPr>
      </w:pPr>
      <w:del w:id="483" w:author="Petter Vang Brakalsvaalet [pev2]" w:date="2021-04-28T12:42:00Z">
        <w:r w:rsidRPr="00EF15C7" w:rsidDel="002858BF">
          <w:rPr>
            <w:noProof/>
            <w:lang w:val="en-GB"/>
          </w:rPr>
          <w:delText>3.</w:delText>
        </w:r>
        <w:r w:rsidDel="002858BF">
          <w:rPr>
            <w:rFonts w:asciiTheme="minorHAnsi" w:hAnsiTheme="minorHAnsi" w:cstheme="minorBidi"/>
            <w:b w:val="0"/>
            <w:bCs w:val="0"/>
            <w:caps w:val="0"/>
            <w:noProof/>
            <w:lang w:val="en-NO" w:eastAsia="en-GB"/>
          </w:rPr>
          <w:tab/>
        </w:r>
        <w:r w:rsidRPr="00EF15C7" w:rsidDel="002858BF">
          <w:rPr>
            <w:noProof/>
            <w:lang w:val="en-GB"/>
          </w:rPr>
          <w:delText>Implementation</w:delText>
        </w:r>
        <w:r w:rsidDel="002858BF">
          <w:rPr>
            <w:noProof/>
          </w:rPr>
          <w:tab/>
        </w:r>
        <w:r w:rsidDel="002858BF">
          <w:rPr>
            <w:b w:val="0"/>
            <w:bCs w:val="0"/>
            <w:caps w:val="0"/>
            <w:noProof/>
          </w:rPr>
          <w:fldChar w:fldCharType="begin"/>
        </w:r>
        <w:r w:rsidDel="002858BF">
          <w:rPr>
            <w:noProof/>
          </w:rPr>
          <w:delInstrText xml:space="preserve"> PAGEREF _Toc70506139 \h </w:delInstrText>
        </w:r>
        <w:r w:rsidDel="002858BF">
          <w:rPr>
            <w:b w:val="0"/>
            <w:bCs w:val="0"/>
            <w:caps w:val="0"/>
            <w:noProof/>
          </w:rPr>
          <w:fldChar w:fldCharType="separate"/>
        </w:r>
      </w:del>
      <w:ins w:id="484" w:author="Petter Vang Brakalsvaalet [pev2]" w:date="2021-04-28T17:19:00Z">
        <w:r w:rsidR="00B12FA9">
          <w:rPr>
            <w:caps w:val="0"/>
            <w:noProof/>
          </w:rPr>
          <w:t>Error! Bookmark not defined.</w:t>
        </w:r>
      </w:ins>
      <w:del w:id="485" w:author="Petter Vang Brakalsvaalet [pev2]" w:date="2021-04-28T12:42:00Z">
        <w:r w:rsidDel="002858BF">
          <w:rPr>
            <w:noProof/>
          </w:rPr>
          <w:delText>23</w:delText>
        </w:r>
        <w:r w:rsidDel="002858BF">
          <w:rPr>
            <w:b w:val="0"/>
            <w:bCs w:val="0"/>
            <w:caps w:val="0"/>
            <w:noProof/>
          </w:rPr>
          <w:fldChar w:fldCharType="end"/>
        </w:r>
      </w:del>
    </w:p>
    <w:p w14:paraId="71CF97F7" w14:textId="332E0763" w:rsidR="002858BF" w:rsidDel="002858BF" w:rsidRDefault="002858BF">
      <w:pPr>
        <w:pStyle w:val="TOC2"/>
        <w:tabs>
          <w:tab w:val="left" w:pos="660"/>
          <w:tab w:val="right" w:leader="dot" w:pos="8290"/>
        </w:tabs>
        <w:rPr>
          <w:del w:id="486" w:author="Petter Vang Brakalsvaalet [pev2]" w:date="2021-04-28T12:42:00Z"/>
          <w:rFonts w:cstheme="minorBidi"/>
          <w:b w:val="0"/>
          <w:bCs w:val="0"/>
          <w:noProof/>
          <w:sz w:val="24"/>
          <w:szCs w:val="24"/>
          <w:lang w:val="en-NO" w:eastAsia="en-GB"/>
        </w:rPr>
      </w:pPr>
      <w:del w:id="487" w:author="Petter Vang Brakalsvaalet [pev2]" w:date="2021-04-28T12:42:00Z">
        <w:r w:rsidRPr="00EF15C7" w:rsidDel="002858BF">
          <w:rPr>
            <w:noProof/>
            <w:lang w:val="en-GB"/>
          </w:rPr>
          <w:delText>3.1.</w:delText>
        </w:r>
        <w:r w:rsidDel="002858BF">
          <w:rPr>
            <w:rFonts w:cstheme="minorBidi"/>
            <w:b w:val="0"/>
            <w:bCs w:val="0"/>
            <w:noProof/>
            <w:sz w:val="24"/>
            <w:szCs w:val="24"/>
            <w:lang w:val="en-NO" w:eastAsia="en-GB"/>
          </w:rPr>
          <w:tab/>
        </w:r>
        <w:r w:rsidRPr="00EF15C7" w:rsidDel="002858BF">
          <w:rPr>
            <w:noProof/>
            <w:lang w:val="en-GB"/>
          </w:rPr>
          <w:delText>Menu</w:delText>
        </w:r>
        <w:r w:rsidDel="002858BF">
          <w:rPr>
            <w:noProof/>
          </w:rPr>
          <w:tab/>
        </w:r>
        <w:r w:rsidDel="002858BF">
          <w:rPr>
            <w:b w:val="0"/>
            <w:bCs w:val="0"/>
            <w:noProof/>
          </w:rPr>
          <w:fldChar w:fldCharType="begin"/>
        </w:r>
        <w:r w:rsidDel="002858BF">
          <w:rPr>
            <w:noProof/>
          </w:rPr>
          <w:delInstrText xml:space="preserve"> PAGEREF _Toc70506140 \h </w:delInstrText>
        </w:r>
        <w:r w:rsidDel="002858BF">
          <w:rPr>
            <w:b w:val="0"/>
            <w:bCs w:val="0"/>
            <w:noProof/>
          </w:rPr>
          <w:fldChar w:fldCharType="separate"/>
        </w:r>
      </w:del>
      <w:ins w:id="488" w:author="Petter Vang Brakalsvaalet [pev2]" w:date="2021-04-28T17:19:00Z">
        <w:r w:rsidR="00B12FA9">
          <w:rPr>
            <w:noProof/>
          </w:rPr>
          <w:t>Error! Bookmark not defined.</w:t>
        </w:r>
      </w:ins>
      <w:del w:id="489" w:author="Petter Vang Brakalsvaalet [pev2]" w:date="2021-04-28T12:42:00Z">
        <w:r w:rsidDel="002858BF">
          <w:rPr>
            <w:noProof/>
          </w:rPr>
          <w:delText>23</w:delText>
        </w:r>
        <w:r w:rsidDel="002858BF">
          <w:rPr>
            <w:b w:val="0"/>
            <w:bCs w:val="0"/>
            <w:noProof/>
          </w:rPr>
          <w:fldChar w:fldCharType="end"/>
        </w:r>
      </w:del>
    </w:p>
    <w:p w14:paraId="4405E2D4" w14:textId="0C649EF1" w:rsidR="002858BF" w:rsidDel="002858BF" w:rsidRDefault="002858BF">
      <w:pPr>
        <w:pStyle w:val="TOC2"/>
        <w:tabs>
          <w:tab w:val="left" w:pos="660"/>
          <w:tab w:val="right" w:leader="dot" w:pos="8290"/>
        </w:tabs>
        <w:rPr>
          <w:del w:id="490" w:author="Petter Vang Brakalsvaalet [pev2]" w:date="2021-04-28T12:42:00Z"/>
          <w:rFonts w:cstheme="minorBidi"/>
          <w:b w:val="0"/>
          <w:bCs w:val="0"/>
          <w:noProof/>
          <w:sz w:val="24"/>
          <w:szCs w:val="24"/>
          <w:lang w:val="en-NO" w:eastAsia="en-GB"/>
        </w:rPr>
      </w:pPr>
      <w:del w:id="491" w:author="Petter Vang Brakalsvaalet [pev2]" w:date="2021-04-28T12:42:00Z">
        <w:r w:rsidRPr="00EF15C7" w:rsidDel="002858BF">
          <w:rPr>
            <w:noProof/>
            <w:lang w:val="en-GB"/>
          </w:rPr>
          <w:delText>3.2.</w:delText>
        </w:r>
        <w:r w:rsidDel="002858BF">
          <w:rPr>
            <w:rFonts w:cstheme="minorBidi"/>
            <w:b w:val="0"/>
            <w:bCs w:val="0"/>
            <w:noProof/>
            <w:sz w:val="24"/>
            <w:szCs w:val="24"/>
            <w:lang w:val="en-NO" w:eastAsia="en-GB"/>
          </w:rPr>
          <w:tab/>
        </w:r>
        <w:r w:rsidRPr="00EF15C7" w:rsidDel="002858BF">
          <w:rPr>
            <w:noProof/>
            <w:lang w:val="en-GB"/>
          </w:rPr>
          <w:delText>Set-up</w:delText>
        </w:r>
        <w:r w:rsidDel="002858BF">
          <w:rPr>
            <w:noProof/>
          </w:rPr>
          <w:tab/>
        </w:r>
        <w:r w:rsidDel="002858BF">
          <w:rPr>
            <w:b w:val="0"/>
            <w:bCs w:val="0"/>
            <w:noProof/>
          </w:rPr>
          <w:fldChar w:fldCharType="begin"/>
        </w:r>
        <w:r w:rsidDel="002858BF">
          <w:rPr>
            <w:noProof/>
          </w:rPr>
          <w:delInstrText xml:space="preserve"> PAGEREF _Toc70506141 \h </w:delInstrText>
        </w:r>
        <w:r w:rsidDel="002858BF">
          <w:rPr>
            <w:b w:val="0"/>
            <w:bCs w:val="0"/>
            <w:noProof/>
          </w:rPr>
          <w:fldChar w:fldCharType="separate"/>
        </w:r>
      </w:del>
      <w:ins w:id="492" w:author="Petter Vang Brakalsvaalet [pev2]" w:date="2021-04-28T17:19:00Z">
        <w:r w:rsidR="00B12FA9">
          <w:rPr>
            <w:noProof/>
          </w:rPr>
          <w:t>Error! Bookmark not defined.</w:t>
        </w:r>
      </w:ins>
      <w:del w:id="493" w:author="Petter Vang Brakalsvaalet [pev2]" w:date="2021-04-28T12:42:00Z">
        <w:r w:rsidDel="002858BF">
          <w:rPr>
            <w:noProof/>
          </w:rPr>
          <w:delText>23</w:delText>
        </w:r>
        <w:r w:rsidDel="002858BF">
          <w:rPr>
            <w:b w:val="0"/>
            <w:bCs w:val="0"/>
            <w:noProof/>
          </w:rPr>
          <w:fldChar w:fldCharType="end"/>
        </w:r>
      </w:del>
    </w:p>
    <w:p w14:paraId="30DBC1D9" w14:textId="6F8444C0" w:rsidR="002858BF" w:rsidDel="002858BF" w:rsidRDefault="002858BF">
      <w:pPr>
        <w:pStyle w:val="TOC2"/>
        <w:tabs>
          <w:tab w:val="left" w:pos="660"/>
          <w:tab w:val="right" w:leader="dot" w:pos="8290"/>
        </w:tabs>
        <w:rPr>
          <w:del w:id="494" w:author="Petter Vang Brakalsvaalet [pev2]" w:date="2021-04-28T12:42:00Z"/>
          <w:rFonts w:cstheme="minorBidi"/>
          <w:b w:val="0"/>
          <w:bCs w:val="0"/>
          <w:noProof/>
          <w:sz w:val="24"/>
          <w:szCs w:val="24"/>
          <w:lang w:val="en-NO" w:eastAsia="en-GB"/>
        </w:rPr>
      </w:pPr>
      <w:del w:id="495" w:author="Petter Vang Brakalsvaalet [pev2]" w:date="2021-04-28T12:42:00Z">
        <w:r w:rsidRPr="00EF15C7" w:rsidDel="002858BF">
          <w:rPr>
            <w:noProof/>
            <w:lang w:val="en-GB"/>
          </w:rPr>
          <w:delText>3.3.</w:delText>
        </w:r>
        <w:r w:rsidDel="002858BF">
          <w:rPr>
            <w:rFonts w:cstheme="minorBidi"/>
            <w:b w:val="0"/>
            <w:bCs w:val="0"/>
            <w:noProof/>
            <w:sz w:val="24"/>
            <w:szCs w:val="24"/>
            <w:lang w:val="en-NO" w:eastAsia="en-GB"/>
          </w:rPr>
          <w:tab/>
        </w:r>
        <w:r w:rsidRPr="00EF15C7" w:rsidDel="002858BF">
          <w:rPr>
            <w:noProof/>
            <w:lang w:val="en-GB"/>
          </w:rPr>
          <w:delText>Game</w:delText>
        </w:r>
        <w:r w:rsidDel="002858BF">
          <w:rPr>
            <w:noProof/>
          </w:rPr>
          <w:tab/>
        </w:r>
        <w:r w:rsidDel="002858BF">
          <w:rPr>
            <w:b w:val="0"/>
            <w:bCs w:val="0"/>
            <w:noProof/>
          </w:rPr>
          <w:fldChar w:fldCharType="begin"/>
        </w:r>
        <w:r w:rsidDel="002858BF">
          <w:rPr>
            <w:noProof/>
          </w:rPr>
          <w:delInstrText xml:space="preserve"> PAGEREF _Toc70506142 \h </w:delInstrText>
        </w:r>
        <w:r w:rsidDel="002858BF">
          <w:rPr>
            <w:b w:val="0"/>
            <w:bCs w:val="0"/>
            <w:noProof/>
          </w:rPr>
          <w:fldChar w:fldCharType="separate"/>
        </w:r>
      </w:del>
      <w:ins w:id="496" w:author="Petter Vang Brakalsvaalet [pev2]" w:date="2021-04-28T17:19:00Z">
        <w:r w:rsidR="00B12FA9">
          <w:rPr>
            <w:noProof/>
          </w:rPr>
          <w:t>Error! Bookmark not defined.</w:t>
        </w:r>
      </w:ins>
      <w:del w:id="497" w:author="Petter Vang Brakalsvaalet [pev2]" w:date="2021-04-28T12:42:00Z">
        <w:r w:rsidDel="002858BF">
          <w:rPr>
            <w:noProof/>
          </w:rPr>
          <w:delText>23</w:delText>
        </w:r>
        <w:r w:rsidDel="002858BF">
          <w:rPr>
            <w:b w:val="0"/>
            <w:bCs w:val="0"/>
            <w:noProof/>
          </w:rPr>
          <w:fldChar w:fldCharType="end"/>
        </w:r>
      </w:del>
    </w:p>
    <w:p w14:paraId="79A86BB5" w14:textId="5F4C7E46" w:rsidR="002858BF" w:rsidDel="002858BF" w:rsidRDefault="002858BF">
      <w:pPr>
        <w:pStyle w:val="TOC2"/>
        <w:tabs>
          <w:tab w:val="left" w:pos="660"/>
          <w:tab w:val="right" w:leader="dot" w:pos="8290"/>
        </w:tabs>
        <w:rPr>
          <w:del w:id="498" w:author="Petter Vang Brakalsvaalet [pev2]" w:date="2021-04-28T12:42:00Z"/>
          <w:rFonts w:cstheme="minorBidi"/>
          <w:b w:val="0"/>
          <w:bCs w:val="0"/>
          <w:noProof/>
          <w:sz w:val="24"/>
          <w:szCs w:val="24"/>
          <w:lang w:val="en-NO" w:eastAsia="en-GB"/>
        </w:rPr>
      </w:pPr>
      <w:del w:id="499" w:author="Petter Vang Brakalsvaalet [pev2]" w:date="2021-04-28T12:42:00Z">
        <w:r w:rsidRPr="00EF15C7" w:rsidDel="002858BF">
          <w:rPr>
            <w:noProof/>
            <w:lang w:val="en-GB"/>
          </w:rPr>
          <w:delText>3.4.</w:delText>
        </w:r>
        <w:r w:rsidDel="002858BF">
          <w:rPr>
            <w:rFonts w:cstheme="minorBidi"/>
            <w:b w:val="0"/>
            <w:bCs w:val="0"/>
            <w:noProof/>
            <w:sz w:val="24"/>
            <w:szCs w:val="24"/>
            <w:lang w:val="en-NO" w:eastAsia="en-GB"/>
          </w:rPr>
          <w:tab/>
        </w:r>
        <w:r w:rsidRPr="00EF15C7" w:rsidDel="002858BF">
          <w:rPr>
            <w:noProof/>
            <w:lang w:val="en-GB"/>
          </w:rPr>
          <w:delText>Help</w:delText>
        </w:r>
        <w:r w:rsidDel="002858BF">
          <w:rPr>
            <w:noProof/>
          </w:rPr>
          <w:tab/>
        </w:r>
        <w:r w:rsidDel="002858BF">
          <w:rPr>
            <w:b w:val="0"/>
            <w:bCs w:val="0"/>
            <w:noProof/>
          </w:rPr>
          <w:fldChar w:fldCharType="begin"/>
        </w:r>
        <w:r w:rsidDel="002858BF">
          <w:rPr>
            <w:noProof/>
          </w:rPr>
          <w:delInstrText xml:space="preserve"> PAGEREF _Toc70506143 \h </w:delInstrText>
        </w:r>
        <w:r w:rsidDel="002858BF">
          <w:rPr>
            <w:b w:val="0"/>
            <w:bCs w:val="0"/>
            <w:noProof/>
          </w:rPr>
          <w:fldChar w:fldCharType="separate"/>
        </w:r>
      </w:del>
      <w:ins w:id="500" w:author="Petter Vang Brakalsvaalet [pev2]" w:date="2021-04-28T17:19:00Z">
        <w:r w:rsidR="00B12FA9">
          <w:rPr>
            <w:noProof/>
          </w:rPr>
          <w:t>Error! Bookmark not defined.</w:t>
        </w:r>
      </w:ins>
      <w:del w:id="501" w:author="Petter Vang Brakalsvaalet [pev2]" w:date="2021-04-28T12:42:00Z">
        <w:r w:rsidDel="002858BF">
          <w:rPr>
            <w:noProof/>
          </w:rPr>
          <w:delText>23</w:delText>
        </w:r>
        <w:r w:rsidDel="002858BF">
          <w:rPr>
            <w:b w:val="0"/>
            <w:bCs w:val="0"/>
            <w:noProof/>
          </w:rPr>
          <w:fldChar w:fldCharType="end"/>
        </w:r>
      </w:del>
    </w:p>
    <w:p w14:paraId="4D3902B4" w14:textId="5FDE2C28" w:rsidR="002858BF" w:rsidDel="002858BF" w:rsidRDefault="002858BF">
      <w:pPr>
        <w:pStyle w:val="TOC2"/>
        <w:tabs>
          <w:tab w:val="left" w:pos="660"/>
          <w:tab w:val="right" w:leader="dot" w:pos="8290"/>
        </w:tabs>
        <w:rPr>
          <w:del w:id="502" w:author="Petter Vang Brakalsvaalet [pev2]" w:date="2021-04-28T12:42:00Z"/>
          <w:rFonts w:cstheme="minorBidi"/>
          <w:b w:val="0"/>
          <w:bCs w:val="0"/>
          <w:noProof/>
          <w:sz w:val="24"/>
          <w:szCs w:val="24"/>
          <w:lang w:val="en-NO" w:eastAsia="en-GB"/>
        </w:rPr>
      </w:pPr>
      <w:del w:id="503" w:author="Petter Vang Brakalsvaalet [pev2]" w:date="2021-04-28T12:42:00Z">
        <w:r w:rsidRPr="00EF15C7" w:rsidDel="002858BF">
          <w:rPr>
            <w:noProof/>
            <w:lang w:val="en-GB"/>
          </w:rPr>
          <w:delText>3.5.</w:delText>
        </w:r>
        <w:r w:rsidDel="002858BF">
          <w:rPr>
            <w:rFonts w:cstheme="minorBidi"/>
            <w:b w:val="0"/>
            <w:bCs w:val="0"/>
            <w:noProof/>
            <w:sz w:val="24"/>
            <w:szCs w:val="24"/>
            <w:lang w:val="en-NO" w:eastAsia="en-GB"/>
          </w:rPr>
          <w:tab/>
        </w:r>
        <w:r w:rsidRPr="00EF15C7" w:rsidDel="002858BF">
          <w:rPr>
            <w:noProof/>
            <w:lang w:val="en-GB"/>
          </w:rPr>
          <w:delText>Bugs</w:delText>
        </w:r>
        <w:r w:rsidDel="002858BF">
          <w:rPr>
            <w:noProof/>
          </w:rPr>
          <w:tab/>
        </w:r>
        <w:r w:rsidDel="002858BF">
          <w:rPr>
            <w:b w:val="0"/>
            <w:bCs w:val="0"/>
            <w:noProof/>
          </w:rPr>
          <w:fldChar w:fldCharType="begin"/>
        </w:r>
        <w:r w:rsidDel="002858BF">
          <w:rPr>
            <w:noProof/>
          </w:rPr>
          <w:delInstrText xml:space="preserve"> PAGEREF _Toc70506144 \h </w:delInstrText>
        </w:r>
        <w:r w:rsidDel="002858BF">
          <w:rPr>
            <w:b w:val="0"/>
            <w:bCs w:val="0"/>
            <w:noProof/>
          </w:rPr>
          <w:fldChar w:fldCharType="separate"/>
        </w:r>
      </w:del>
      <w:ins w:id="504" w:author="Petter Vang Brakalsvaalet [pev2]" w:date="2021-04-28T17:19:00Z">
        <w:r w:rsidR="00B12FA9">
          <w:rPr>
            <w:noProof/>
          </w:rPr>
          <w:t>Error! Bookmark not defined.</w:t>
        </w:r>
      </w:ins>
      <w:del w:id="505" w:author="Petter Vang Brakalsvaalet [pev2]" w:date="2021-04-28T12:42:00Z">
        <w:r w:rsidDel="002858BF">
          <w:rPr>
            <w:noProof/>
          </w:rPr>
          <w:delText>23</w:delText>
        </w:r>
        <w:r w:rsidDel="002858BF">
          <w:rPr>
            <w:b w:val="0"/>
            <w:bCs w:val="0"/>
            <w:noProof/>
          </w:rPr>
          <w:fldChar w:fldCharType="end"/>
        </w:r>
      </w:del>
    </w:p>
    <w:p w14:paraId="1F298849" w14:textId="1C3278E5" w:rsidR="002858BF" w:rsidDel="002858BF" w:rsidRDefault="002858BF">
      <w:pPr>
        <w:pStyle w:val="TOC1"/>
        <w:tabs>
          <w:tab w:val="left" w:pos="440"/>
          <w:tab w:val="right" w:leader="dot" w:pos="8290"/>
        </w:tabs>
        <w:rPr>
          <w:del w:id="506" w:author="Petter Vang Brakalsvaalet [pev2]" w:date="2021-04-28T12:42:00Z"/>
          <w:rFonts w:asciiTheme="minorHAnsi" w:hAnsiTheme="minorHAnsi" w:cstheme="minorBidi"/>
          <w:b w:val="0"/>
          <w:bCs w:val="0"/>
          <w:caps w:val="0"/>
          <w:noProof/>
          <w:lang w:val="en-NO" w:eastAsia="en-GB"/>
        </w:rPr>
      </w:pPr>
      <w:del w:id="507" w:author="Petter Vang Brakalsvaalet [pev2]" w:date="2021-04-28T12:42:00Z">
        <w:r w:rsidRPr="00EF15C7" w:rsidDel="002858BF">
          <w:rPr>
            <w:noProof/>
            <w:lang w:val="en-GB"/>
          </w:rPr>
          <w:delText>4.</w:delText>
        </w:r>
        <w:r w:rsidDel="002858BF">
          <w:rPr>
            <w:rFonts w:asciiTheme="minorHAnsi" w:hAnsiTheme="minorHAnsi" w:cstheme="minorBidi"/>
            <w:b w:val="0"/>
            <w:bCs w:val="0"/>
            <w:caps w:val="0"/>
            <w:noProof/>
            <w:lang w:val="en-NO" w:eastAsia="en-GB"/>
          </w:rPr>
          <w:tab/>
        </w:r>
        <w:r w:rsidRPr="00EF15C7" w:rsidDel="002858BF">
          <w:rPr>
            <w:noProof/>
            <w:lang w:val="en-GB"/>
          </w:rPr>
          <w:delText>Testing</w:delText>
        </w:r>
        <w:r w:rsidDel="002858BF">
          <w:rPr>
            <w:noProof/>
          </w:rPr>
          <w:tab/>
        </w:r>
        <w:r w:rsidDel="002858BF">
          <w:rPr>
            <w:b w:val="0"/>
            <w:bCs w:val="0"/>
            <w:caps w:val="0"/>
            <w:noProof/>
          </w:rPr>
          <w:fldChar w:fldCharType="begin"/>
        </w:r>
        <w:r w:rsidDel="002858BF">
          <w:rPr>
            <w:noProof/>
          </w:rPr>
          <w:delInstrText xml:space="preserve"> PAGEREF _Toc70506145 \h </w:delInstrText>
        </w:r>
        <w:r w:rsidDel="002858BF">
          <w:rPr>
            <w:b w:val="0"/>
            <w:bCs w:val="0"/>
            <w:caps w:val="0"/>
            <w:noProof/>
          </w:rPr>
          <w:fldChar w:fldCharType="separate"/>
        </w:r>
      </w:del>
      <w:ins w:id="508" w:author="Petter Vang Brakalsvaalet [pev2]" w:date="2021-04-28T17:19:00Z">
        <w:r w:rsidR="00B12FA9">
          <w:rPr>
            <w:caps w:val="0"/>
            <w:noProof/>
          </w:rPr>
          <w:t>Error! Bookmark not defined.</w:t>
        </w:r>
      </w:ins>
      <w:del w:id="509" w:author="Petter Vang Brakalsvaalet [pev2]" w:date="2021-04-28T12:42:00Z">
        <w:r w:rsidDel="002858BF">
          <w:rPr>
            <w:noProof/>
          </w:rPr>
          <w:delText>24</w:delText>
        </w:r>
        <w:r w:rsidDel="002858BF">
          <w:rPr>
            <w:b w:val="0"/>
            <w:bCs w:val="0"/>
            <w:caps w:val="0"/>
            <w:noProof/>
          </w:rPr>
          <w:fldChar w:fldCharType="end"/>
        </w:r>
      </w:del>
    </w:p>
    <w:p w14:paraId="175E2AA5" w14:textId="50391D35" w:rsidR="002858BF" w:rsidDel="002858BF" w:rsidRDefault="002858BF">
      <w:pPr>
        <w:pStyle w:val="TOC2"/>
        <w:tabs>
          <w:tab w:val="left" w:pos="660"/>
          <w:tab w:val="right" w:leader="dot" w:pos="8290"/>
        </w:tabs>
        <w:rPr>
          <w:del w:id="510" w:author="Petter Vang Brakalsvaalet [pev2]" w:date="2021-04-28T12:42:00Z"/>
          <w:rFonts w:cstheme="minorBidi"/>
          <w:b w:val="0"/>
          <w:bCs w:val="0"/>
          <w:noProof/>
          <w:sz w:val="24"/>
          <w:szCs w:val="24"/>
          <w:lang w:val="en-NO" w:eastAsia="en-GB"/>
        </w:rPr>
      </w:pPr>
      <w:del w:id="511" w:author="Petter Vang Brakalsvaalet [pev2]" w:date="2021-04-28T12:42:00Z">
        <w:r w:rsidRPr="00EF15C7" w:rsidDel="002858BF">
          <w:rPr>
            <w:rFonts w:cstheme="majorHAnsi"/>
            <w:noProof/>
            <w:lang w:val="en-GB"/>
          </w:rPr>
          <w:delText>4.1.</w:delText>
        </w:r>
        <w:r w:rsidDel="002858BF">
          <w:rPr>
            <w:rFonts w:cstheme="minorBidi"/>
            <w:b w:val="0"/>
            <w:bCs w:val="0"/>
            <w:noProof/>
            <w:sz w:val="24"/>
            <w:szCs w:val="24"/>
            <w:lang w:val="en-NO" w:eastAsia="en-GB"/>
          </w:rPr>
          <w:tab/>
        </w:r>
        <w:r w:rsidRPr="00EF15C7" w:rsidDel="002858BF">
          <w:rPr>
            <w:rFonts w:cstheme="majorHAnsi"/>
            <w:noProof/>
            <w:lang w:val="en-GB"/>
          </w:rPr>
          <w:delText>Overall Approach to Testing</w:delText>
        </w:r>
        <w:r w:rsidDel="002858BF">
          <w:rPr>
            <w:noProof/>
          </w:rPr>
          <w:tab/>
        </w:r>
        <w:r w:rsidDel="002858BF">
          <w:rPr>
            <w:b w:val="0"/>
            <w:bCs w:val="0"/>
            <w:noProof/>
          </w:rPr>
          <w:fldChar w:fldCharType="begin"/>
        </w:r>
        <w:r w:rsidDel="002858BF">
          <w:rPr>
            <w:noProof/>
          </w:rPr>
          <w:delInstrText xml:space="preserve"> PAGEREF _Toc70506146 \h </w:delInstrText>
        </w:r>
        <w:r w:rsidDel="002858BF">
          <w:rPr>
            <w:b w:val="0"/>
            <w:bCs w:val="0"/>
            <w:noProof/>
          </w:rPr>
          <w:fldChar w:fldCharType="separate"/>
        </w:r>
      </w:del>
      <w:ins w:id="512" w:author="Petter Vang Brakalsvaalet [pev2]" w:date="2021-04-28T17:19:00Z">
        <w:r w:rsidR="00B12FA9">
          <w:rPr>
            <w:noProof/>
          </w:rPr>
          <w:t>Error! Bookmark not defined.</w:t>
        </w:r>
      </w:ins>
      <w:del w:id="513" w:author="Petter Vang Brakalsvaalet [pev2]" w:date="2021-04-28T12:42:00Z">
        <w:r w:rsidDel="002858BF">
          <w:rPr>
            <w:noProof/>
          </w:rPr>
          <w:delText>24</w:delText>
        </w:r>
        <w:r w:rsidDel="002858BF">
          <w:rPr>
            <w:b w:val="0"/>
            <w:bCs w:val="0"/>
            <w:noProof/>
          </w:rPr>
          <w:fldChar w:fldCharType="end"/>
        </w:r>
      </w:del>
    </w:p>
    <w:p w14:paraId="1296B26B" w14:textId="3C0C29FB" w:rsidR="002858BF" w:rsidDel="002858BF" w:rsidRDefault="002858BF">
      <w:pPr>
        <w:pStyle w:val="TOC2"/>
        <w:tabs>
          <w:tab w:val="left" w:pos="660"/>
          <w:tab w:val="right" w:leader="dot" w:pos="8290"/>
        </w:tabs>
        <w:rPr>
          <w:del w:id="514" w:author="Petter Vang Brakalsvaalet [pev2]" w:date="2021-04-28T12:42:00Z"/>
          <w:rFonts w:cstheme="minorBidi"/>
          <w:b w:val="0"/>
          <w:bCs w:val="0"/>
          <w:noProof/>
          <w:sz w:val="24"/>
          <w:szCs w:val="24"/>
          <w:lang w:val="en-NO" w:eastAsia="en-GB"/>
        </w:rPr>
      </w:pPr>
      <w:del w:id="515" w:author="Petter Vang Brakalsvaalet [pev2]" w:date="2021-04-28T12:42:00Z">
        <w:r w:rsidRPr="00EF15C7" w:rsidDel="002858BF">
          <w:rPr>
            <w:rFonts w:cstheme="majorHAnsi"/>
            <w:noProof/>
            <w:lang w:val="en-GB"/>
          </w:rPr>
          <w:delText>4.2.</w:delText>
        </w:r>
        <w:r w:rsidDel="002858BF">
          <w:rPr>
            <w:rFonts w:cstheme="minorBidi"/>
            <w:b w:val="0"/>
            <w:bCs w:val="0"/>
            <w:noProof/>
            <w:sz w:val="24"/>
            <w:szCs w:val="24"/>
            <w:lang w:val="en-NO" w:eastAsia="en-GB"/>
          </w:rPr>
          <w:tab/>
        </w:r>
        <w:r w:rsidRPr="00EF15C7" w:rsidDel="002858BF">
          <w:rPr>
            <w:rFonts w:cstheme="majorHAnsi"/>
            <w:noProof/>
            <w:lang w:val="en-GB"/>
          </w:rPr>
          <w:delText>Automated Testing</w:delText>
        </w:r>
        <w:r w:rsidDel="002858BF">
          <w:rPr>
            <w:noProof/>
          </w:rPr>
          <w:tab/>
        </w:r>
        <w:r w:rsidDel="002858BF">
          <w:rPr>
            <w:b w:val="0"/>
            <w:bCs w:val="0"/>
            <w:noProof/>
          </w:rPr>
          <w:fldChar w:fldCharType="begin"/>
        </w:r>
        <w:r w:rsidDel="002858BF">
          <w:rPr>
            <w:noProof/>
          </w:rPr>
          <w:delInstrText xml:space="preserve"> PAGEREF _Toc70506147 \h </w:delInstrText>
        </w:r>
        <w:r w:rsidDel="002858BF">
          <w:rPr>
            <w:b w:val="0"/>
            <w:bCs w:val="0"/>
            <w:noProof/>
          </w:rPr>
          <w:fldChar w:fldCharType="separate"/>
        </w:r>
      </w:del>
      <w:ins w:id="516" w:author="Petter Vang Brakalsvaalet [pev2]" w:date="2021-04-28T17:19:00Z">
        <w:r w:rsidR="00B12FA9">
          <w:rPr>
            <w:noProof/>
          </w:rPr>
          <w:t>Error! Bookmark not defined.</w:t>
        </w:r>
      </w:ins>
      <w:del w:id="517" w:author="Petter Vang Brakalsvaalet [pev2]" w:date="2021-04-28T12:42:00Z">
        <w:r w:rsidDel="002858BF">
          <w:rPr>
            <w:noProof/>
          </w:rPr>
          <w:delText>24</w:delText>
        </w:r>
        <w:r w:rsidDel="002858BF">
          <w:rPr>
            <w:b w:val="0"/>
            <w:bCs w:val="0"/>
            <w:noProof/>
          </w:rPr>
          <w:fldChar w:fldCharType="end"/>
        </w:r>
      </w:del>
    </w:p>
    <w:p w14:paraId="3A47685F" w14:textId="1DA13DE0" w:rsidR="002858BF" w:rsidDel="002858BF" w:rsidRDefault="002858BF">
      <w:pPr>
        <w:pStyle w:val="TOC3"/>
        <w:tabs>
          <w:tab w:val="left" w:pos="1100"/>
          <w:tab w:val="right" w:leader="dot" w:pos="8290"/>
        </w:tabs>
        <w:rPr>
          <w:del w:id="518" w:author="Petter Vang Brakalsvaalet [pev2]" w:date="2021-04-28T12:42:00Z"/>
          <w:rFonts w:cstheme="minorBidi"/>
          <w:noProof/>
          <w:sz w:val="24"/>
          <w:szCs w:val="24"/>
          <w:lang w:val="en-NO" w:eastAsia="en-GB"/>
        </w:rPr>
      </w:pPr>
      <w:del w:id="519" w:author="Petter Vang Brakalsvaalet [pev2]" w:date="2021-04-28T12:42:00Z">
        <w:r w:rsidRPr="00EF15C7" w:rsidDel="002858BF">
          <w:rPr>
            <w:noProof/>
            <w:lang w:val="en-GB"/>
          </w:rPr>
          <w:delText>4.2.1.</w:delText>
        </w:r>
        <w:r w:rsidDel="002858BF">
          <w:rPr>
            <w:rFonts w:cstheme="minorBidi"/>
            <w:noProof/>
            <w:sz w:val="24"/>
            <w:szCs w:val="24"/>
            <w:lang w:val="en-NO" w:eastAsia="en-GB"/>
          </w:rPr>
          <w:tab/>
        </w:r>
        <w:r w:rsidRPr="00EF15C7" w:rsidDel="002858BF">
          <w:rPr>
            <w:noProof/>
            <w:lang w:val="en-GB"/>
          </w:rPr>
          <w:delText>MainMenu</w:delText>
        </w:r>
        <w:r w:rsidDel="002858BF">
          <w:rPr>
            <w:noProof/>
          </w:rPr>
          <w:tab/>
        </w:r>
        <w:r w:rsidDel="002858BF">
          <w:rPr>
            <w:noProof/>
          </w:rPr>
          <w:fldChar w:fldCharType="begin"/>
        </w:r>
        <w:r w:rsidDel="002858BF">
          <w:rPr>
            <w:noProof/>
          </w:rPr>
          <w:delInstrText xml:space="preserve"> PAGEREF _Toc70506148 \h </w:delInstrText>
        </w:r>
        <w:r w:rsidDel="002858BF">
          <w:rPr>
            <w:noProof/>
          </w:rPr>
          <w:fldChar w:fldCharType="separate"/>
        </w:r>
      </w:del>
      <w:ins w:id="520" w:author="Petter Vang Brakalsvaalet [pev2]" w:date="2021-04-28T17:19:00Z">
        <w:r w:rsidR="00B12FA9">
          <w:rPr>
            <w:b/>
            <w:bCs/>
            <w:noProof/>
          </w:rPr>
          <w:t>Error! Bookmark not defined.</w:t>
        </w:r>
      </w:ins>
      <w:del w:id="521" w:author="Petter Vang Brakalsvaalet [pev2]" w:date="2021-04-28T12:42:00Z">
        <w:r w:rsidDel="002858BF">
          <w:rPr>
            <w:noProof/>
          </w:rPr>
          <w:delText>24</w:delText>
        </w:r>
        <w:r w:rsidDel="002858BF">
          <w:rPr>
            <w:noProof/>
          </w:rPr>
          <w:fldChar w:fldCharType="end"/>
        </w:r>
      </w:del>
    </w:p>
    <w:p w14:paraId="607BD283" w14:textId="62C6E567" w:rsidR="002858BF" w:rsidDel="002858BF" w:rsidRDefault="002858BF">
      <w:pPr>
        <w:pStyle w:val="TOC3"/>
        <w:tabs>
          <w:tab w:val="left" w:pos="1100"/>
          <w:tab w:val="right" w:leader="dot" w:pos="8290"/>
        </w:tabs>
        <w:rPr>
          <w:del w:id="522" w:author="Petter Vang Brakalsvaalet [pev2]" w:date="2021-04-28T12:42:00Z"/>
          <w:rFonts w:cstheme="minorBidi"/>
          <w:noProof/>
          <w:sz w:val="24"/>
          <w:szCs w:val="24"/>
          <w:lang w:val="en-NO" w:eastAsia="en-GB"/>
        </w:rPr>
      </w:pPr>
      <w:del w:id="523" w:author="Petter Vang Brakalsvaalet [pev2]" w:date="2021-04-28T12:42:00Z">
        <w:r w:rsidRPr="00EF15C7" w:rsidDel="002858BF">
          <w:rPr>
            <w:noProof/>
            <w:lang w:val="en-GB"/>
          </w:rPr>
          <w:delText>4.2.2.</w:delText>
        </w:r>
        <w:r w:rsidDel="002858BF">
          <w:rPr>
            <w:rFonts w:cstheme="minorBidi"/>
            <w:noProof/>
            <w:sz w:val="24"/>
            <w:szCs w:val="24"/>
            <w:lang w:val="en-NO" w:eastAsia="en-GB"/>
          </w:rPr>
          <w:tab/>
        </w:r>
        <w:r w:rsidRPr="00EF15C7" w:rsidDel="002858BF">
          <w:rPr>
            <w:noProof/>
            <w:lang w:val="en-GB"/>
          </w:rPr>
          <w:delText>Help</w:delText>
        </w:r>
        <w:r w:rsidDel="002858BF">
          <w:rPr>
            <w:noProof/>
          </w:rPr>
          <w:tab/>
        </w:r>
        <w:r w:rsidDel="002858BF">
          <w:rPr>
            <w:noProof/>
          </w:rPr>
          <w:fldChar w:fldCharType="begin"/>
        </w:r>
        <w:r w:rsidDel="002858BF">
          <w:rPr>
            <w:noProof/>
          </w:rPr>
          <w:delInstrText xml:space="preserve"> PAGEREF _Toc70506149 \h </w:delInstrText>
        </w:r>
        <w:r w:rsidDel="002858BF">
          <w:rPr>
            <w:noProof/>
          </w:rPr>
          <w:fldChar w:fldCharType="separate"/>
        </w:r>
      </w:del>
      <w:ins w:id="524" w:author="Petter Vang Brakalsvaalet [pev2]" w:date="2021-04-28T17:19:00Z">
        <w:r w:rsidR="00B12FA9">
          <w:rPr>
            <w:b/>
            <w:bCs/>
            <w:noProof/>
          </w:rPr>
          <w:t>Error! Bookmark not defined.</w:t>
        </w:r>
      </w:ins>
      <w:del w:id="525" w:author="Petter Vang Brakalsvaalet [pev2]" w:date="2021-04-28T12:42:00Z">
        <w:r w:rsidDel="002858BF">
          <w:rPr>
            <w:noProof/>
          </w:rPr>
          <w:delText>24</w:delText>
        </w:r>
        <w:r w:rsidDel="002858BF">
          <w:rPr>
            <w:noProof/>
          </w:rPr>
          <w:fldChar w:fldCharType="end"/>
        </w:r>
      </w:del>
    </w:p>
    <w:p w14:paraId="0947C8CE" w14:textId="305C1F72" w:rsidR="002858BF" w:rsidDel="002858BF" w:rsidRDefault="002858BF">
      <w:pPr>
        <w:pStyle w:val="TOC3"/>
        <w:tabs>
          <w:tab w:val="left" w:pos="1100"/>
          <w:tab w:val="right" w:leader="dot" w:pos="8290"/>
        </w:tabs>
        <w:rPr>
          <w:del w:id="526" w:author="Petter Vang Brakalsvaalet [pev2]" w:date="2021-04-28T12:42:00Z"/>
          <w:rFonts w:cstheme="minorBidi"/>
          <w:noProof/>
          <w:sz w:val="24"/>
          <w:szCs w:val="24"/>
          <w:lang w:val="en-NO" w:eastAsia="en-GB"/>
        </w:rPr>
      </w:pPr>
      <w:del w:id="527" w:author="Petter Vang Brakalsvaalet [pev2]" w:date="2021-04-28T12:42:00Z">
        <w:r w:rsidRPr="00EF15C7" w:rsidDel="002858BF">
          <w:rPr>
            <w:noProof/>
            <w:lang w:val="en-GB"/>
          </w:rPr>
          <w:delText>4.2.3.</w:delText>
        </w:r>
        <w:r w:rsidDel="002858BF">
          <w:rPr>
            <w:rFonts w:cstheme="minorBidi"/>
            <w:noProof/>
            <w:sz w:val="24"/>
            <w:szCs w:val="24"/>
            <w:lang w:val="en-NO" w:eastAsia="en-GB"/>
          </w:rPr>
          <w:tab/>
        </w:r>
        <w:r w:rsidRPr="00EF15C7" w:rsidDel="002858BF">
          <w:rPr>
            <w:noProof/>
            <w:lang w:val="en-GB"/>
          </w:rPr>
          <w:delText>SetUp</w:delText>
        </w:r>
        <w:r w:rsidDel="002858BF">
          <w:rPr>
            <w:noProof/>
          </w:rPr>
          <w:tab/>
        </w:r>
        <w:r w:rsidDel="002858BF">
          <w:rPr>
            <w:noProof/>
          </w:rPr>
          <w:fldChar w:fldCharType="begin"/>
        </w:r>
        <w:r w:rsidDel="002858BF">
          <w:rPr>
            <w:noProof/>
          </w:rPr>
          <w:delInstrText xml:space="preserve"> PAGEREF _Toc70506150 \h </w:delInstrText>
        </w:r>
        <w:r w:rsidDel="002858BF">
          <w:rPr>
            <w:noProof/>
          </w:rPr>
          <w:fldChar w:fldCharType="separate"/>
        </w:r>
      </w:del>
      <w:ins w:id="528" w:author="Petter Vang Brakalsvaalet [pev2]" w:date="2021-04-28T17:19:00Z">
        <w:r w:rsidR="00B12FA9">
          <w:rPr>
            <w:b/>
            <w:bCs/>
            <w:noProof/>
          </w:rPr>
          <w:t>Error! Bookmark not defined.</w:t>
        </w:r>
      </w:ins>
      <w:del w:id="529" w:author="Petter Vang Brakalsvaalet [pev2]" w:date="2021-04-28T12:42:00Z">
        <w:r w:rsidDel="002858BF">
          <w:rPr>
            <w:noProof/>
          </w:rPr>
          <w:delText>26</w:delText>
        </w:r>
        <w:r w:rsidDel="002858BF">
          <w:rPr>
            <w:noProof/>
          </w:rPr>
          <w:fldChar w:fldCharType="end"/>
        </w:r>
      </w:del>
    </w:p>
    <w:p w14:paraId="21EF38D1" w14:textId="14DD279E" w:rsidR="002858BF" w:rsidDel="002858BF" w:rsidRDefault="002858BF">
      <w:pPr>
        <w:pStyle w:val="TOC2"/>
        <w:tabs>
          <w:tab w:val="left" w:pos="660"/>
          <w:tab w:val="right" w:leader="dot" w:pos="8290"/>
        </w:tabs>
        <w:rPr>
          <w:del w:id="530" w:author="Petter Vang Brakalsvaalet [pev2]" w:date="2021-04-28T12:42:00Z"/>
          <w:rFonts w:cstheme="minorBidi"/>
          <w:b w:val="0"/>
          <w:bCs w:val="0"/>
          <w:noProof/>
          <w:sz w:val="24"/>
          <w:szCs w:val="24"/>
          <w:lang w:val="en-NO" w:eastAsia="en-GB"/>
        </w:rPr>
      </w:pPr>
      <w:del w:id="531" w:author="Petter Vang Brakalsvaalet [pev2]" w:date="2021-04-28T12:42:00Z">
        <w:r w:rsidRPr="00EF15C7" w:rsidDel="002858BF">
          <w:rPr>
            <w:rFonts w:cstheme="majorHAnsi"/>
            <w:noProof/>
            <w:lang w:val="en-GB"/>
          </w:rPr>
          <w:delText>4.3.</w:delText>
        </w:r>
        <w:r w:rsidDel="002858BF">
          <w:rPr>
            <w:rFonts w:cstheme="minorBidi"/>
            <w:b w:val="0"/>
            <w:bCs w:val="0"/>
            <w:noProof/>
            <w:sz w:val="24"/>
            <w:szCs w:val="24"/>
            <w:lang w:val="en-NO" w:eastAsia="en-GB"/>
          </w:rPr>
          <w:tab/>
        </w:r>
        <w:r w:rsidRPr="00EF15C7" w:rsidDel="002858BF">
          <w:rPr>
            <w:rFonts w:cstheme="majorHAnsi"/>
            <w:noProof/>
            <w:lang w:val="en-GB"/>
          </w:rPr>
          <w:delText>Manual Testing</w:delText>
        </w:r>
        <w:r w:rsidDel="002858BF">
          <w:rPr>
            <w:noProof/>
          </w:rPr>
          <w:tab/>
        </w:r>
        <w:r w:rsidDel="002858BF">
          <w:rPr>
            <w:b w:val="0"/>
            <w:bCs w:val="0"/>
            <w:noProof/>
          </w:rPr>
          <w:fldChar w:fldCharType="begin"/>
        </w:r>
        <w:r w:rsidDel="002858BF">
          <w:rPr>
            <w:noProof/>
          </w:rPr>
          <w:delInstrText xml:space="preserve"> PAGEREF _Toc70506151 \h </w:delInstrText>
        </w:r>
        <w:r w:rsidDel="002858BF">
          <w:rPr>
            <w:b w:val="0"/>
            <w:bCs w:val="0"/>
            <w:noProof/>
          </w:rPr>
          <w:fldChar w:fldCharType="separate"/>
        </w:r>
      </w:del>
      <w:ins w:id="532" w:author="Petter Vang Brakalsvaalet [pev2]" w:date="2021-04-28T17:19:00Z">
        <w:r w:rsidR="00B12FA9">
          <w:rPr>
            <w:noProof/>
          </w:rPr>
          <w:t>Error! Bookmark not defined.</w:t>
        </w:r>
      </w:ins>
      <w:del w:id="533" w:author="Petter Vang Brakalsvaalet [pev2]" w:date="2021-04-28T12:42:00Z">
        <w:r w:rsidDel="002858BF">
          <w:rPr>
            <w:noProof/>
          </w:rPr>
          <w:delText>29</w:delText>
        </w:r>
        <w:r w:rsidDel="002858BF">
          <w:rPr>
            <w:b w:val="0"/>
            <w:bCs w:val="0"/>
            <w:noProof/>
          </w:rPr>
          <w:fldChar w:fldCharType="end"/>
        </w:r>
      </w:del>
    </w:p>
    <w:p w14:paraId="71636351" w14:textId="4A176E3B" w:rsidR="002858BF" w:rsidDel="002858BF" w:rsidRDefault="002858BF">
      <w:pPr>
        <w:pStyle w:val="TOC3"/>
        <w:tabs>
          <w:tab w:val="left" w:pos="1100"/>
          <w:tab w:val="right" w:leader="dot" w:pos="8290"/>
        </w:tabs>
        <w:rPr>
          <w:del w:id="534" w:author="Petter Vang Brakalsvaalet [pev2]" w:date="2021-04-28T12:42:00Z"/>
          <w:rFonts w:cstheme="minorBidi"/>
          <w:noProof/>
          <w:sz w:val="24"/>
          <w:szCs w:val="24"/>
          <w:lang w:val="en-NO" w:eastAsia="en-GB"/>
        </w:rPr>
      </w:pPr>
      <w:del w:id="535" w:author="Petter Vang Brakalsvaalet [pev2]" w:date="2021-04-28T12:42:00Z">
        <w:r w:rsidRPr="00EF15C7" w:rsidDel="002858BF">
          <w:rPr>
            <w:noProof/>
            <w:lang w:val="en-GB"/>
          </w:rPr>
          <w:delText>4.3.1.</w:delText>
        </w:r>
        <w:r w:rsidDel="002858BF">
          <w:rPr>
            <w:rFonts w:cstheme="minorBidi"/>
            <w:noProof/>
            <w:sz w:val="24"/>
            <w:szCs w:val="24"/>
            <w:lang w:val="en-NO" w:eastAsia="en-GB"/>
          </w:rPr>
          <w:tab/>
        </w:r>
        <w:r w:rsidRPr="00EF15C7" w:rsidDel="002858BF">
          <w:rPr>
            <w:noProof/>
            <w:lang w:val="en-GB"/>
          </w:rPr>
          <w:delText>MainMenu</w:delText>
        </w:r>
        <w:r w:rsidDel="002858BF">
          <w:rPr>
            <w:noProof/>
          </w:rPr>
          <w:tab/>
        </w:r>
        <w:r w:rsidDel="002858BF">
          <w:rPr>
            <w:noProof/>
          </w:rPr>
          <w:fldChar w:fldCharType="begin"/>
        </w:r>
        <w:r w:rsidDel="002858BF">
          <w:rPr>
            <w:noProof/>
          </w:rPr>
          <w:delInstrText xml:space="preserve"> PAGEREF _Toc70506152 \h </w:delInstrText>
        </w:r>
        <w:r w:rsidDel="002858BF">
          <w:rPr>
            <w:noProof/>
          </w:rPr>
          <w:fldChar w:fldCharType="separate"/>
        </w:r>
      </w:del>
      <w:ins w:id="536" w:author="Petter Vang Brakalsvaalet [pev2]" w:date="2021-04-28T17:19:00Z">
        <w:r w:rsidR="00B12FA9">
          <w:rPr>
            <w:b/>
            <w:bCs/>
            <w:noProof/>
          </w:rPr>
          <w:t>Error! Bookmark not defined.</w:t>
        </w:r>
      </w:ins>
      <w:del w:id="537" w:author="Petter Vang Brakalsvaalet [pev2]" w:date="2021-04-28T12:42:00Z">
        <w:r w:rsidDel="002858BF">
          <w:rPr>
            <w:noProof/>
          </w:rPr>
          <w:delText>29</w:delText>
        </w:r>
        <w:r w:rsidDel="002858BF">
          <w:rPr>
            <w:noProof/>
          </w:rPr>
          <w:fldChar w:fldCharType="end"/>
        </w:r>
      </w:del>
    </w:p>
    <w:p w14:paraId="0CE61FE0" w14:textId="0402808E" w:rsidR="002858BF" w:rsidDel="002858BF" w:rsidRDefault="002858BF">
      <w:pPr>
        <w:pStyle w:val="TOC3"/>
        <w:tabs>
          <w:tab w:val="left" w:pos="1100"/>
          <w:tab w:val="right" w:leader="dot" w:pos="8290"/>
        </w:tabs>
        <w:rPr>
          <w:del w:id="538" w:author="Petter Vang Brakalsvaalet [pev2]" w:date="2021-04-28T12:42:00Z"/>
          <w:rFonts w:cstheme="minorBidi"/>
          <w:noProof/>
          <w:sz w:val="24"/>
          <w:szCs w:val="24"/>
          <w:lang w:val="en-NO" w:eastAsia="en-GB"/>
        </w:rPr>
      </w:pPr>
      <w:del w:id="539" w:author="Petter Vang Brakalsvaalet [pev2]" w:date="2021-04-28T12:42:00Z">
        <w:r w:rsidRPr="00EF15C7" w:rsidDel="002858BF">
          <w:rPr>
            <w:noProof/>
            <w:lang w:val="en-GB"/>
          </w:rPr>
          <w:delText>4.3.2.</w:delText>
        </w:r>
        <w:r w:rsidDel="002858BF">
          <w:rPr>
            <w:rFonts w:cstheme="minorBidi"/>
            <w:noProof/>
            <w:sz w:val="24"/>
            <w:szCs w:val="24"/>
            <w:lang w:val="en-NO" w:eastAsia="en-GB"/>
          </w:rPr>
          <w:tab/>
        </w:r>
        <w:r w:rsidRPr="00EF15C7" w:rsidDel="002858BF">
          <w:rPr>
            <w:noProof/>
            <w:lang w:val="en-GB"/>
          </w:rPr>
          <w:delText>Help Test</w:delText>
        </w:r>
        <w:r w:rsidDel="002858BF">
          <w:rPr>
            <w:noProof/>
          </w:rPr>
          <w:tab/>
        </w:r>
        <w:r w:rsidDel="002858BF">
          <w:rPr>
            <w:noProof/>
          </w:rPr>
          <w:fldChar w:fldCharType="begin"/>
        </w:r>
        <w:r w:rsidDel="002858BF">
          <w:rPr>
            <w:noProof/>
          </w:rPr>
          <w:delInstrText xml:space="preserve"> PAGEREF _Toc70506153 \h </w:delInstrText>
        </w:r>
        <w:r w:rsidDel="002858BF">
          <w:rPr>
            <w:noProof/>
          </w:rPr>
          <w:fldChar w:fldCharType="separate"/>
        </w:r>
      </w:del>
      <w:ins w:id="540" w:author="Petter Vang Brakalsvaalet [pev2]" w:date="2021-04-28T17:19:00Z">
        <w:r w:rsidR="00B12FA9">
          <w:rPr>
            <w:b/>
            <w:bCs/>
            <w:noProof/>
          </w:rPr>
          <w:t>Error! Bookmark not defined.</w:t>
        </w:r>
      </w:ins>
      <w:del w:id="541" w:author="Petter Vang Brakalsvaalet [pev2]" w:date="2021-04-28T12:42:00Z">
        <w:r w:rsidDel="002858BF">
          <w:rPr>
            <w:noProof/>
          </w:rPr>
          <w:delText>29</w:delText>
        </w:r>
        <w:r w:rsidDel="002858BF">
          <w:rPr>
            <w:noProof/>
          </w:rPr>
          <w:fldChar w:fldCharType="end"/>
        </w:r>
      </w:del>
    </w:p>
    <w:p w14:paraId="73619B2E" w14:textId="70495610" w:rsidR="002858BF" w:rsidDel="002858BF" w:rsidRDefault="002858BF">
      <w:pPr>
        <w:pStyle w:val="TOC3"/>
        <w:tabs>
          <w:tab w:val="left" w:pos="1100"/>
          <w:tab w:val="right" w:leader="dot" w:pos="8290"/>
        </w:tabs>
        <w:rPr>
          <w:del w:id="542" w:author="Petter Vang Brakalsvaalet [pev2]" w:date="2021-04-28T12:42:00Z"/>
          <w:rFonts w:cstheme="minorBidi"/>
          <w:noProof/>
          <w:sz w:val="24"/>
          <w:szCs w:val="24"/>
          <w:lang w:val="en-NO" w:eastAsia="en-GB"/>
        </w:rPr>
      </w:pPr>
      <w:del w:id="543" w:author="Petter Vang Brakalsvaalet [pev2]" w:date="2021-04-28T12:42:00Z">
        <w:r w:rsidRPr="00EF15C7" w:rsidDel="002858BF">
          <w:rPr>
            <w:noProof/>
            <w:lang w:val="en-GB"/>
          </w:rPr>
          <w:delText>4.3.3.</w:delText>
        </w:r>
        <w:r w:rsidDel="002858BF">
          <w:rPr>
            <w:rFonts w:cstheme="minorBidi"/>
            <w:noProof/>
            <w:sz w:val="24"/>
            <w:szCs w:val="24"/>
            <w:lang w:val="en-NO" w:eastAsia="en-GB"/>
          </w:rPr>
          <w:tab/>
        </w:r>
        <w:r w:rsidRPr="00EF15C7" w:rsidDel="002858BF">
          <w:rPr>
            <w:noProof/>
            <w:lang w:val="en-GB"/>
          </w:rPr>
          <w:delText>SetUp</w:delText>
        </w:r>
        <w:r w:rsidDel="002858BF">
          <w:rPr>
            <w:noProof/>
          </w:rPr>
          <w:tab/>
        </w:r>
        <w:r w:rsidDel="002858BF">
          <w:rPr>
            <w:noProof/>
          </w:rPr>
          <w:fldChar w:fldCharType="begin"/>
        </w:r>
        <w:r w:rsidDel="002858BF">
          <w:rPr>
            <w:noProof/>
          </w:rPr>
          <w:delInstrText xml:space="preserve"> PAGEREF _Toc70506154 \h </w:delInstrText>
        </w:r>
        <w:r w:rsidDel="002858BF">
          <w:rPr>
            <w:noProof/>
          </w:rPr>
          <w:fldChar w:fldCharType="separate"/>
        </w:r>
      </w:del>
      <w:ins w:id="544" w:author="Petter Vang Brakalsvaalet [pev2]" w:date="2021-04-28T17:19:00Z">
        <w:r w:rsidR="00B12FA9">
          <w:rPr>
            <w:b/>
            <w:bCs/>
            <w:noProof/>
          </w:rPr>
          <w:t>Error! Bookmark not defined.</w:t>
        </w:r>
      </w:ins>
      <w:del w:id="545" w:author="Petter Vang Brakalsvaalet [pev2]" w:date="2021-04-28T12:42:00Z">
        <w:r w:rsidDel="002858BF">
          <w:rPr>
            <w:noProof/>
          </w:rPr>
          <w:delText>30</w:delText>
        </w:r>
        <w:r w:rsidDel="002858BF">
          <w:rPr>
            <w:noProof/>
          </w:rPr>
          <w:fldChar w:fldCharType="end"/>
        </w:r>
      </w:del>
    </w:p>
    <w:p w14:paraId="028B2681" w14:textId="7AC42AB0" w:rsidR="002858BF" w:rsidDel="002858BF" w:rsidRDefault="002858BF">
      <w:pPr>
        <w:pStyle w:val="TOC3"/>
        <w:tabs>
          <w:tab w:val="left" w:pos="1100"/>
          <w:tab w:val="right" w:leader="dot" w:pos="8290"/>
        </w:tabs>
        <w:rPr>
          <w:del w:id="546" w:author="Petter Vang Brakalsvaalet [pev2]" w:date="2021-04-28T12:42:00Z"/>
          <w:rFonts w:cstheme="minorBidi"/>
          <w:noProof/>
          <w:sz w:val="24"/>
          <w:szCs w:val="24"/>
          <w:lang w:val="en-NO" w:eastAsia="en-GB"/>
        </w:rPr>
      </w:pPr>
      <w:del w:id="547" w:author="Petter Vang Brakalsvaalet [pev2]" w:date="2021-04-28T12:42:00Z">
        <w:r w:rsidRPr="00EF15C7" w:rsidDel="002858BF">
          <w:rPr>
            <w:noProof/>
            <w:lang w:val="en-GB"/>
          </w:rPr>
          <w:delText>4.3.4.</w:delText>
        </w:r>
        <w:r w:rsidDel="002858BF">
          <w:rPr>
            <w:rFonts w:cstheme="minorBidi"/>
            <w:noProof/>
            <w:sz w:val="24"/>
            <w:szCs w:val="24"/>
            <w:lang w:val="en-NO" w:eastAsia="en-GB"/>
          </w:rPr>
          <w:tab/>
        </w:r>
        <w:r w:rsidRPr="00EF15C7" w:rsidDel="002858BF">
          <w:rPr>
            <w:noProof/>
            <w:lang w:val="en-GB"/>
          </w:rPr>
          <w:delText>GameScene</w:delText>
        </w:r>
        <w:r w:rsidDel="002858BF">
          <w:rPr>
            <w:noProof/>
          </w:rPr>
          <w:tab/>
        </w:r>
        <w:r w:rsidDel="002858BF">
          <w:rPr>
            <w:noProof/>
          </w:rPr>
          <w:fldChar w:fldCharType="begin"/>
        </w:r>
        <w:r w:rsidDel="002858BF">
          <w:rPr>
            <w:noProof/>
          </w:rPr>
          <w:delInstrText xml:space="preserve"> PAGEREF _Toc70506155 \h </w:delInstrText>
        </w:r>
        <w:r w:rsidDel="002858BF">
          <w:rPr>
            <w:noProof/>
          </w:rPr>
          <w:fldChar w:fldCharType="separate"/>
        </w:r>
      </w:del>
      <w:ins w:id="548" w:author="Petter Vang Brakalsvaalet [pev2]" w:date="2021-04-28T17:19:00Z">
        <w:r w:rsidR="00B12FA9">
          <w:rPr>
            <w:b/>
            <w:bCs/>
            <w:noProof/>
          </w:rPr>
          <w:t>Error! Bookmark not defined.</w:t>
        </w:r>
      </w:ins>
      <w:del w:id="549" w:author="Petter Vang Brakalsvaalet [pev2]" w:date="2021-04-28T12:42:00Z">
        <w:r w:rsidDel="002858BF">
          <w:rPr>
            <w:noProof/>
          </w:rPr>
          <w:delText>30</w:delText>
        </w:r>
        <w:r w:rsidDel="002858BF">
          <w:rPr>
            <w:noProof/>
          </w:rPr>
          <w:fldChar w:fldCharType="end"/>
        </w:r>
      </w:del>
    </w:p>
    <w:p w14:paraId="2F50E0D5" w14:textId="147E435C" w:rsidR="002858BF" w:rsidDel="002858BF" w:rsidRDefault="002858BF">
      <w:pPr>
        <w:pStyle w:val="TOC1"/>
        <w:tabs>
          <w:tab w:val="left" w:pos="440"/>
          <w:tab w:val="right" w:leader="dot" w:pos="8290"/>
        </w:tabs>
        <w:rPr>
          <w:del w:id="550" w:author="Petter Vang Brakalsvaalet [pev2]" w:date="2021-04-28T12:42:00Z"/>
          <w:rFonts w:asciiTheme="minorHAnsi" w:hAnsiTheme="minorHAnsi" w:cstheme="minorBidi"/>
          <w:b w:val="0"/>
          <w:bCs w:val="0"/>
          <w:caps w:val="0"/>
          <w:noProof/>
          <w:lang w:val="en-NO" w:eastAsia="en-GB"/>
        </w:rPr>
      </w:pPr>
      <w:del w:id="551" w:author="Petter Vang Brakalsvaalet [pev2]" w:date="2021-04-28T12:42:00Z">
        <w:r w:rsidRPr="00EF15C7" w:rsidDel="002858BF">
          <w:rPr>
            <w:noProof/>
            <w:lang w:val="en-GB"/>
          </w:rPr>
          <w:delText>5.</w:delText>
        </w:r>
        <w:r w:rsidDel="002858BF">
          <w:rPr>
            <w:rFonts w:asciiTheme="minorHAnsi" w:hAnsiTheme="minorHAnsi" w:cstheme="minorBidi"/>
            <w:b w:val="0"/>
            <w:bCs w:val="0"/>
            <w:caps w:val="0"/>
            <w:noProof/>
            <w:lang w:val="en-NO" w:eastAsia="en-GB"/>
          </w:rPr>
          <w:tab/>
        </w:r>
        <w:r w:rsidRPr="00EF15C7" w:rsidDel="002858BF">
          <w:rPr>
            <w:noProof/>
            <w:lang w:val="en-GB"/>
          </w:rPr>
          <w:delText>Critical Evaluation</w:delText>
        </w:r>
        <w:r w:rsidDel="002858BF">
          <w:rPr>
            <w:noProof/>
          </w:rPr>
          <w:tab/>
        </w:r>
        <w:r w:rsidDel="002858BF">
          <w:rPr>
            <w:b w:val="0"/>
            <w:bCs w:val="0"/>
            <w:caps w:val="0"/>
            <w:noProof/>
          </w:rPr>
          <w:fldChar w:fldCharType="begin"/>
        </w:r>
        <w:r w:rsidDel="002858BF">
          <w:rPr>
            <w:noProof/>
          </w:rPr>
          <w:delInstrText xml:space="preserve"> PAGEREF _Toc70506156 \h </w:delInstrText>
        </w:r>
        <w:r w:rsidDel="002858BF">
          <w:rPr>
            <w:b w:val="0"/>
            <w:bCs w:val="0"/>
            <w:caps w:val="0"/>
            <w:noProof/>
          </w:rPr>
          <w:fldChar w:fldCharType="separate"/>
        </w:r>
      </w:del>
      <w:ins w:id="552" w:author="Petter Vang Brakalsvaalet [pev2]" w:date="2021-04-28T17:19:00Z">
        <w:r w:rsidR="00B12FA9">
          <w:rPr>
            <w:caps w:val="0"/>
            <w:noProof/>
          </w:rPr>
          <w:t>Error! Bookmark not defined.</w:t>
        </w:r>
      </w:ins>
      <w:del w:id="553" w:author="Petter Vang Brakalsvaalet [pev2]" w:date="2021-04-28T12:42:00Z">
        <w:r w:rsidDel="002858BF">
          <w:rPr>
            <w:noProof/>
          </w:rPr>
          <w:delText>34</w:delText>
        </w:r>
        <w:r w:rsidDel="002858BF">
          <w:rPr>
            <w:b w:val="0"/>
            <w:bCs w:val="0"/>
            <w:caps w:val="0"/>
            <w:noProof/>
          </w:rPr>
          <w:fldChar w:fldCharType="end"/>
        </w:r>
      </w:del>
    </w:p>
    <w:p w14:paraId="4CCE072C" w14:textId="6BC1A326" w:rsidR="002858BF" w:rsidDel="002858BF" w:rsidRDefault="002858BF">
      <w:pPr>
        <w:pStyle w:val="TOC1"/>
        <w:tabs>
          <w:tab w:val="left" w:pos="440"/>
          <w:tab w:val="right" w:leader="dot" w:pos="8290"/>
        </w:tabs>
        <w:rPr>
          <w:del w:id="554" w:author="Petter Vang Brakalsvaalet [pev2]" w:date="2021-04-28T12:42:00Z"/>
          <w:rFonts w:asciiTheme="minorHAnsi" w:hAnsiTheme="minorHAnsi" w:cstheme="minorBidi"/>
          <w:b w:val="0"/>
          <w:bCs w:val="0"/>
          <w:caps w:val="0"/>
          <w:noProof/>
          <w:lang w:val="en-NO" w:eastAsia="en-GB"/>
        </w:rPr>
      </w:pPr>
      <w:del w:id="555" w:author="Petter Vang Brakalsvaalet [pev2]" w:date="2021-04-28T12:42:00Z">
        <w:r w:rsidRPr="00EF15C7" w:rsidDel="002858BF">
          <w:rPr>
            <w:noProof/>
            <w:lang w:val="en-GB"/>
          </w:rPr>
          <w:delText>7.</w:delText>
        </w:r>
        <w:r w:rsidDel="002858BF">
          <w:rPr>
            <w:rFonts w:asciiTheme="minorHAnsi" w:hAnsiTheme="minorHAnsi" w:cstheme="minorBidi"/>
            <w:b w:val="0"/>
            <w:bCs w:val="0"/>
            <w:caps w:val="0"/>
            <w:noProof/>
            <w:lang w:val="en-NO" w:eastAsia="en-GB"/>
          </w:rPr>
          <w:tab/>
        </w:r>
        <w:r w:rsidRPr="00EF15C7" w:rsidDel="002858BF">
          <w:rPr>
            <w:noProof/>
            <w:lang w:val="en-GB"/>
          </w:rPr>
          <w:delText>Annotated Bibliography</w:delText>
        </w:r>
        <w:r w:rsidDel="002858BF">
          <w:rPr>
            <w:noProof/>
          </w:rPr>
          <w:tab/>
        </w:r>
        <w:r w:rsidDel="002858BF">
          <w:rPr>
            <w:b w:val="0"/>
            <w:bCs w:val="0"/>
            <w:caps w:val="0"/>
            <w:noProof/>
          </w:rPr>
          <w:fldChar w:fldCharType="begin"/>
        </w:r>
        <w:r w:rsidDel="002858BF">
          <w:rPr>
            <w:noProof/>
          </w:rPr>
          <w:delInstrText xml:space="preserve"> PAGEREF _Toc70506157 \h </w:delInstrText>
        </w:r>
        <w:r w:rsidDel="002858BF">
          <w:rPr>
            <w:b w:val="0"/>
            <w:bCs w:val="0"/>
            <w:caps w:val="0"/>
            <w:noProof/>
          </w:rPr>
          <w:fldChar w:fldCharType="separate"/>
        </w:r>
      </w:del>
      <w:ins w:id="556" w:author="Petter Vang Brakalsvaalet [pev2]" w:date="2021-04-28T17:19:00Z">
        <w:r w:rsidR="00B12FA9">
          <w:rPr>
            <w:caps w:val="0"/>
            <w:noProof/>
          </w:rPr>
          <w:t>Error! Bookmark not defined.</w:t>
        </w:r>
      </w:ins>
      <w:del w:id="557" w:author="Petter Vang Brakalsvaalet [pev2]" w:date="2021-04-28T12:42:00Z">
        <w:r w:rsidDel="002858BF">
          <w:rPr>
            <w:noProof/>
          </w:rPr>
          <w:delText>35</w:delText>
        </w:r>
        <w:r w:rsidDel="002858BF">
          <w:rPr>
            <w:b w:val="0"/>
            <w:bCs w:val="0"/>
            <w:caps w:val="0"/>
            <w:noProof/>
          </w:rPr>
          <w:fldChar w:fldCharType="end"/>
        </w:r>
      </w:del>
    </w:p>
    <w:p w14:paraId="16F611E2" w14:textId="309F9FEA" w:rsidR="002858BF" w:rsidDel="002858BF" w:rsidRDefault="002858BF">
      <w:pPr>
        <w:pStyle w:val="TOC1"/>
        <w:tabs>
          <w:tab w:val="left" w:pos="440"/>
          <w:tab w:val="right" w:leader="dot" w:pos="8290"/>
        </w:tabs>
        <w:rPr>
          <w:del w:id="558" w:author="Petter Vang Brakalsvaalet [pev2]" w:date="2021-04-28T12:42:00Z"/>
          <w:rFonts w:asciiTheme="minorHAnsi" w:hAnsiTheme="minorHAnsi" w:cstheme="minorBidi"/>
          <w:b w:val="0"/>
          <w:bCs w:val="0"/>
          <w:caps w:val="0"/>
          <w:noProof/>
          <w:lang w:val="en-NO" w:eastAsia="en-GB"/>
        </w:rPr>
      </w:pPr>
      <w:del w:id="559" w:author="Petter Vang Brakalsvaalet [pev2]" w:date="2021-04-28T12:42:00Z">
        <w:r w:rsidRPr="00EF15C7" w:rsidDel="002858BF">
          <w:rPr>
            <w:noProof/>
            <w:lang w:val="en-GB"/>
          </w:rPr>
          <w:delText>8.</w:delText>
        </w:r>
        <w:r w:rsidDel="002858BF">
          <w:rPr>
            <w:rFonts w:asciiTheme="minorHAnsi" w:hAnsiTheme="minorHAnsi" w:cstheme="minorBidi"/>
            <w:b w:val="0"/>
            <w:bCs w:val="0"/>
            <w:caps w:val="0"/>
            <w:noProof/>
            <w:lang w:val="en-NO" w:eastAsia="en-GB"/>
          </w:rPr>
          <w:tab/>
        </w:r>
        <w:r w:rsidRPr="00EF15C7" w:rsidDel="002858BF">
          <w:rPr>
            <w:noProof/>
            <w:lang w:val="en-GB"/>
          </w:rPr>
          <w:delText>Appendices</w:delText>
        </w:r>
        <w:r w:rsidDel="002858BF">
          <w:rPr>
            <w:noProof/>
          </w:rPr>
          <w:tab/>
        </w:r>
        <w:r w:rsidDel="002858BF">
          <w:rPr>
            <w:b w:val="0"/>
            <w:bCs w:val="0"/>
            <w:caps w:val="0"/>
            <w:noProof/>
          </w:rPr>
          <w:fldChar w:fldCharType="begin"/>
        </w:r>
        <w:r w:rsidDel="002858BF">
          <w:rPr>
            <w:noProof/>
          </w:rPr>
          <w:delInstrText xml:space="preserve"> PAGEREF _Toc70506158 \h </w:delInstrText>
        </w:r>
        <w:r w:rsidDel="002858BF">
          <w:rPr>
            <w:b w:val="0"/>
            <w:bCs w:val="0"/>
            <w:caps w:val="0"/>
            <w:noProof/>
          </w:rPr>
          <w:fldChar w:fldCharType="separate"/>
        </w:r>
      </w:del>
      <w:ins w:id="560" w:author="Petter Vang Brakalsvaalet [pev2]" w:date="2021-04-28T17:19:00Z">
        <w:r w:rsidR="00B12FA9">
          <w:rPr>
            <w:caps w:val="0"/>
            <w:noProof/>
          </w:rPr>
          <w:t>Error! Bookmark not defined.</w:t>
        </w:r>
      </w:ins>
      <w:del w:id="561" w:author="Petter Vang Brakalsvaalet [pev2]" w:date="2021-04-28T12:42:00Z">
        <w:r w:rsidDel="002858BF">
          <w:rPr>
            <w:noProof/>
          </w:rPr>
          <w:delText>36</w:delText>
        </w:r>
        <w:r w:rsidDel="002858BF">
          <w:rPr>
            <w:b w:val="0"/>
            <w:bCs w:val="0"/>
            <w:caps w:val="0"/>
            <w:noProof/>
          </w:rPr>
          <w:fldChar w:fldCharType="end"/>
        </w:r>
      </w:del>
    </w:p>
    <w:p w14:paraId="7918B7FB" w14:textId="0994140D" w:rsidR="002858BF" w:rsidDel="002858BF" w:rsidRDefault="002858BF">
      <w:pPr>
        <w:pStyle w:val="TOC2"/>
        <w:tabs>
          <w:tab w:val="left" w:pos="440"/>
          <w:tab w:val="right" w:leader="dot" w:pos="8290"/>
        </w:tabs>
        <w:rPr>
          <w:del w:id="562" w:author="Petter Vang Brakalsvaalet [pev2]" w:date="2021-04-28T12:42:00Z"/>
          <w:rFonts w:cstheme="minorBidi"/>
          <w:b w:val="0"/>
          <w:bCs w:val="0"/>
          <w:noProof/>
          <w:sz w:val="24"/>
          <w:szCs w:val="24"/>
          <w:lang w:val="en-NO" w:eastAsia="en-GB"/>
        </w:rPr>
      </w:pPr>
      <w:del w:id="563" w:author="Petter Vang Brakalsvaalet [pev2]" w:date="2021-04-28T12:42:00Z">
        <w:r w:rsidRPr="00EF15C7" w:rsidDel="002858BF">
          <w:rPr>
            <w:rFonts w:cstheme="majorHAnsi"/>
            <w:noProof/>
            <w:lang w:val="en-GB"/>
          </w:rPr>
          <w:delText>A.</w:delText>
        </w:r>
        <w:r w:rsidDel="002858BF">
          <w:rPr>
            <w:rFonts w:cstheme="minorBidi"/>
            <w:b w:val="0"/>
            <w:bCs w:val="0"/>
            <w:noProof/>
            <w:sz w:val="24"/>
            <w:szCs w:val="24"/>
            <w:lang w:val="en-NO" w:eastAsia="en-GB"/>
          </w:rPr>
          <w:tab/>
        </w:r>
        <w:r w:rsidRPr="00EF15C7" w:rsidDel="002858BF">
          <w:rPr>
            <w:rFonts w:cstheme="majorHAnsi"/>
            <w:noProof/>
            <w:lang w:val="en-GB"/>
          </w:rPr>
          <w:delText>Third-Party Code and Libraries</w:delText>
        </w:r>
        <w:r w:rsidDel="002858BF">
          <w:rPr>
            <w:noProof/>
          </w:rPr>
          <w:tab/>
        </w:r>
        <w:r w:rsidDel="002858BF">
          <w:rPr>
            <w:b w:val="0"/>
            <w:bCs w:val="0"/>
            <w:noProof/>
          </w:rPr>
          <w:fldChar w:fldCharType="begin"/>
        </w:r>
        <w:r w:rsidDel="002858BF">
          <w:rPr>
            <w:noProof/>
          </w:rPr>
          <w:delInstrText xml:space="preserve"> PAGEREF _Toc70506159 \h </w:delInstrText>
        </w:r>
        <w:r w:rsidDel="002858BF">
          <w:rPr>
            <w:b w:val="0"/>
            <w:bCs w:val="0"/>
            <w:noProof/>
          </w:rPr>
          <w:fldChar w:fldCharType="separate"/>
        </w:r>
      </w:del>
      <w:ins w:id="564" w:author="Petter Vang Brakalsvaalet [pev2]" w:date="2021-04-28T17:19:00Z">
        <w:r w:rsidR="00B12FA9">
          <w:rPr>
            <w:noProof/>
          </w:rPr>
          <w:t>Error! Bookmark not defined.</w:t>
        </w:r>
      </w:ins>
      <w:del w:id="565" w:author="Petter Vang Brakalsvaalet [pev2]" w:date="2021-04-28T12:42:00Z">
        <w:r w:rsidDel="002858BF">
          <w:rPr>
            <w:noProof/>
          </w:rPr>
          <w:delText>36</w:delText>
        </w:r>
        <w:r w:rsidDel="002858BF">
          <w:rPr>
            <w:b w:val="0"/>
            <w:bCs w:val="0"/>
            <w:noProof/>
          </w:rPr>
          <w:fldChar w:fldCharType="end"/>
        </w:r>
      </w:del>
    </w:p>
    <w:p w14:paraId="445710D1" w14:textId="555FAE5E" w:rsidR="002858BF" w:rsidDel="002858BF" w:rsidRDefault="002858BF">
      <w:pPr>
        <w:pStyle w:val="TOC2"/>
        <w:tabs>
          <w:tab w:val="left" w:pos="440"/>
          <w:tab w:val="right" w:leader="dot" w:pos="8290"/>
        </w:tabs>
        <w:rPr>
          <w:del w:id="566" w:author="Petter Vang Brakalsvaalet [pev2]" w:date="2021-04-28T12:42:00Z"/>
          <w:rFonts w:cstheme="minorBidi"/>
          <w:b w:val="0"/>
          <w:bCs w:val="0"/>
          <w:noProof/>
          <w:sz w:val="24"/>
          <w:szCs w:val="24"/>
          <w:lang w:val="en-NO" w:eastAsia="en-GB"/>
        </w:rPr>
      </w:pPr>
      <w:del w:id="567" w:author="Petter Vang Brakalsvaalet [pev2]" w:date="2021-04-28T12:42:00Z">
        <w:r w:rsidRPr="00EF15C7" w:rsidDel="002858BF">
          <w:rPr>
            <w:rFonts w:cstheme="majorHAnsi"/>
            <w:noProof/>
            <w:lang w:val="en-GB"/>
          </w:rPr>
          <w:delText>B.</w:delText>
        </w:r>
        <w:r w:rsidDel="002858BF">
          <w:rPr>
            <w:rFonts w:cstheme="minorBidi"/>
            <w:b w:val="0"/>
            <w:bCs w:val="0"/>
            <w:noProof/>
            <w:sz w:val="24"/>
            <w:szCs w:val="24"/>
            <w:lang w:val="en-NO" w:eastAsia="en-GB"/>
          </w:rPr>
          <w:tab/>
        </w:r>
        <w:r w:rsidRPr="00EF15C7" w:rsidDel="002858BF">
          <w:rPr>
            <w:rFonts w:cstheme="majorHAnsi"/>
            <w:noProof/>
            <w:lang w:val="en-GB"/>
          </w:rPr>
          <w:delText>Ethics Submission</w:delText>
        </w:r>
        <w:r w:rsidDel="002858BF">
          <w:rPr>
            <w:noProof/>
          </w:rPr>
          <w:tab/>
        </w:r>
        <w:r w:rsidDel="002858BF">
          <w:rPr>
            <w:b w:val="0"/>
            <w:bCs w:val="0"/>
            <w:noProof/>
          </w:rPr>
          <w:fldChar w:fldCharType="begin"/>
        </w:r>
        <w:r w:rsidDel="002858BF">
          <w:rPr>
            <w:noProof/>
          </w:rPr>
          <w:delInstrText xml:space="preserve"> PAGEREF _Toc70506160 \h </w:delInstrText>
        </w:r>
        <w:r w:rsidDel="002858BF">
          <w:rPr>
            <w:b w:val="0"/>
            <w:bCs w:val="0"/>
            <w:noProof/>
          </w:rPr>
          <w:fldChar w:fldCharType="separate"/>
        </w:r>
      </w:del>
      <w:ins w:id="568" w:author="Petter Vang Brakalsvaalet [pev2]" w:date="2021-04-28T17:19:00Z">
        <w:r w:rsidR="00B12FA9">
          <w:rPr>
            <w:noProof/>
          </w:rPr>
          <w:t>Error! Bookmark not defined.</w:t>
        </w:r>
      </w:ins>
      <w:del w:id="569" w:author="Petter Vang Brakalsvaalet [pev2]" w:date="2021-04-28T12:42:00Z">
        <w:r w:rsidDel="002858BF">
          <w:rPr>
            <w:noProof/>
          </w:rPr>
          <w:delText>38</w:delText>
        </w:r>
        <w:r w:rsidDel="002858BF">
          <w:rPr>
            <w:b w:val="0"/>
            <w:bCs w:val="0"/>
            <w:noProof/>
          </w:rPr>
          <w:fldChar w:fldCharType="end"/>
        </w:r>
      </w:del>
    </w:p>
    <w:p w14:paraId="77502521" w14:textId="09C7CEBE" w:rsidR="005C6B1B" w:rsidRPr="002858BF" w:rsidDel="002858BF" w:rsidRDefault="005C6B1B">
      <w:pPr>
        <w:pStyle w:val="TOC1"/>
        <w:tabs>
          <w:tab w:val="left" w:pos="440"/>
          <w:tab w:val="right" w:leader="dot" w:pos="8290"/>
        </w:tabs>
        <w:rPr>
          <w:del w:id="570" w:author="Petter Vang Brakalsvaalet [pev2]" w:date="2021-04-28T12:41:00Z"/>
          <w:rFonts w:asciiTheme="minorHAnsi" w:hAnsiTheme="minorHAnsi" w:cstheme="minorBidi"/>
          <w:b w:val="0"/>
          <w:bCs w:val="0"/>
          <w:caps w:val="0"/>
          <w:noProof/>
          <w:lang w:val="en-GB" w:eastAsia="en-GB"/>
        </w:rPr>
      </w:pPr>
      <w:del w:id="571" w:author="Petter Vang Brakalsvaalet [pev2]" w:date="2021-04-28T12:41:00Z">
        <w:r w:rsidRPr="00AB2066" w:rsidDel="002858BF">
          <w:rPr>
            <w:noProof/>
            <w:lang w:val="en-GB"/>
          </w:rPr>
          <w:delText>1.</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Background, Analysis &amp; Process</w:delText>
        </w:r>
        <w:r w:rsidRPr="002858BF" w:rsidDel="002858BF">
          <w:rPr>
            <w:noProof/>
            <w:lang w:val="en-GB"/>
          </w:rPr>
          <w:tab/>
        </w:r>
        <w:r w:rsidRPr="002858BF" w:rsidDel="002858BF">
          <w:rPr>
            <w:b w:val="0"/>
            <w:bCs w:val="0"/>
            <w:caps w:val="0"/>
            <w:noProof/>
          </w:rPr>
          <w:fldChar w:fldCharType="begin"/>
        </w:r>
        <w:r w:rsidRPr="002858BF" w:rsidDel="002858BF">
          <w:rPr>
            <w:noProof/>
            <w:lang w:val="en-GB"/>
          </w:rPr>
          <w:delInstrText xml:space="preserve"> PAGEREF _Toc70463644 \h </w:delInstrText>
        </w:r>
        <w:r w:rsidRPr="002858BF" w:rsidDel="002858BF">
          <w:rPr>
            <w:b w:val="0"/>
            <w:bCs w:val="0"/>
            <w:caps w:val="0"/>
            <w:noProof/>
          </w:rPr>
          <w:fldChar w:fldCharType="separate"/>
        </w:r>
      </w:del>
      <w:ins w:id="572" w:author="Petter Vang Brakalsvaalet [pev2]" w:date="2021-04-28T17:19:00Z">
        <w:r w:rsidR="00B12FA9">
          <w:rPr>
            <w:caps w:val="0"/>
            <w:noProof/>
          </w:rPr>
          <w:t>Error! Bookmark not defined.</w:t>
        </w:r>
      </w:ins>
      <w:del w:id="573" w:author="Petter Vang Brakalsvaalet [pev2]" w:date="2021-04-28T12:41:00Z">
        <w:r w:rsidRPr="002858BF" w:rsidDel="002858BF">
          <w:rPr>
            <w:noProof/>
            <w:lang w:val="en-GB"/>
          </w:rPr>
          <w:delText>7</w:delText>
        </w:r>
        <w:r w:rsidRPr="002858BF" w:rsidDel="002858BF">
          <w:rPr>
            <w:b w:val="0"/>
            <w:bCs w:val="0"/>
            <w:caps w:val="0"/>
            <w:noProof/>
          </w:rPr>
          <w:fldChar w:fldCharType="end"/>
        </w:r>
      </w:del>
    </w:p>
    <w:p w14:paraId="58AD49F0" w14:textId="09428A52" w:rsidR="005C6B1B" w:rsidRPr="002858BF" w:rsidDel="002858BF" w:rsidRDefault="005C6B1B">
      <w:pPr>
        <w:pStyle w:val="TOC2"/>
        <w:tabs>
          <w:tab w:val="left" w:pos="660"/>
          <w:tab w:val="right" w:leader="dot" w:pos="8290"/>
        </w:tabs>
        <w:rPr>
          <w:del w:id="574" w:author="Petter Vang Brakalsvaalet [pev2]" w:date="2021-04-28T12:41:00Z"/>
          <w:rFonts w:cstheme="minorBidi"/>
          <w:b w:val="0"/>
          <w:bCs w:val="0"/>
          <w:noProof/>
          <w:sz w:val="24"/>
          <w:szCs w:val="24"/>
          <w:lang w:val="en-GB" w:eastAsia="en-GB"/>
        </w:rPr>
      </w:pPr>
      <w:del w:id="575" w:author="Petter Vang Brakalsvaalet [pev2]" w:date="2021-04-28T12:41:00Z">
        <w:r w:rsidRPr="00AB2066" w:rsidDel="002858BF">
          <w:rPr>
            <w:rFonts w:cstheme="majorHAnsi"/>
            <w:noProof/>
            <w:lang w:val="en-GB"/>
          </w:rPr>
          <w:delText>1.1.</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Background</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_Toc70463645 \h </w:delInstrText>
        </w:r>
        <w:r w:rsidRPr="002858BF" w:rsidDel="002858BF">
          <w:rPr>
            <w:b w:val="0"/>
            <w:bCs w:val="0"/>
            <w:noProof/>
          </w:rPr>
          <w:fldChar w:fldCharType="separate"/>
        </w:r>
      </w:del>
      <w:ins w:id="576" w:author="Petter Vang Brakalsvaalet [pev2]" w:date="2021-04-28T17:19:00Z">
        <w:r w:rsidR="00B12FA9">
          <w:rPr>
            <w:noProof/>
          </w:rPr>
          <w:t>Error! Bookmark not defined.</w:t>
        </w:r>
      </w:ins>
      <w:del w:id="577" w:author="Petter Vang Brakalsvaalet [pev2]" w:date="2021-04-28T12:41:00Z">
        <w:r w:rsidRPr="002858BF" w:rsidDel="002858BF">
          <w:rPr>
            <w:noProof/>
            <w:lang w:val="en-GB"/>
          </w:rPr>
          <w:delText>7</w:delText>
        </w:r>
        <w:r w:rsidRPr="002858BF" w:rsidDel="002858BF">
          <w:rPr>
            <w:b w:val="0"/>
            <w:bCs w:val="0"/>
            <w:noProof/>
          </w:rPr>
          <w:fldChar w:fldCharType="end"/>
        </w:r>
      </w:del>
    </w:p>
    <w:p w14:paraId="0AFA6C35" w14:textId="5CA274CC" w:rsidR="005C6B1B" w:rsidRPr="002858BF" w:rsidDel="002858BF" w:rsidRDefault="005C6B1B">
      <w:pPr>
        <w:pStyle w:val="TOC2"/>
        <w:tabs>
          <w:tab w:val="left" w:pos="660"/>
          <w:tab w:val="right" w:leader="dot" w:pos="8290"/>
        </w:tabs>
        <w:rPr>
          <w:del w:id="578" w:author="Petter Vang Brakalsvaalet [pev2]" w:date="2021-04-28T12:41:00Z"/>
          <w:rFonts w:cstheme="minorBidi"/>
          <w:b w:val="0"/>
          <w:bCs w:val="0"/>
          <w:noProof/>
          <w:sz w:val="24"/>
          <w:szCs w:val="24"/>
          <w:lang w:val="en-GB" w:eastAsia="en-GB"/>
        </w:rPr>
      </w:pPr>
      <w:del w:id="579" w:author="Petter Vang Brakalsvaalet [pev2]" w:date="2021-04-28T12:41:00Z">
        <w:r w:rsidRPr="00AB2066" w:rsidDel="002858BF">
          <w:rPr>
            <w:rFonts w:cstheme="majorHAnsi"/>
            <w:noProof/>
            <w:lang w:val="en-GB"/>
          </w:rPr>
          <w:delText>1.2.</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Analysis</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_Toc70463646 \h </w:delInstrText>
        </w:r>
        <w:r w:rsidRPr="002858BF" w:rsidDel="002858BF">
          <w:rPr>
            <w:b w:val="0"/>
            <w:bCs w:val="0"/>
            <w:noProof/>
          </w:rPr>
          <w:fldChar w:fldCharType="separate"/>
        </w:r>
      </w:del>
      <w:ins w:id="580" w:author="Petter Vang Brakalsvaalet [pev2]" w:date="2021-04-28T17:19:00Z">
        <w:r w:rsidR="00B12FA9">
          <w:rPr>
            <w:noProof/>
          </w:rPr>
          <w:t>Error! Bookmark not defined.</w:t>
        </w:r>
      </w:ins>
      <w:del w:id="581" w:author="Petter Vang Brakalsvaalet [pev2]" w:date="2021-04-28T12:41:00Z">
        <w:r w:rsidRPr="002858BF" w:rsidDel="002858BF">
          <w:rPr>
            <w:noProof/>
            <w:lang w:val="en-GB"/>
          </w:rPr>
          <w:delText>8</w:delText>
        </w:r>
        <w:r w:rsidRPr="002858BF" w:rsidDel="002858BF">
          <w:rPr>
            <w:b w:val="0"/>
            <w:bCs w:val="0"/>
            <w:noProof/>
          </w:rPr>
          <w:fldChar w:fldCharType="end"/>
        </w:r>
      </w:del>
    </w:p>
    <w:p w14:paraId="4415F5EF" w14:textId="1CDDA24B" w:rsidR="005C6B1B" w:rsidRPr="002858BF" w:rsidDel="002858BF" w:rsidRDefault="005C6B1B">
      <w:pPr>
        <w:pStyle w:val="TOC3"/>
        <w:tabs>
          <w:tab w:val="left" w:pos="1100"/>
          <w:tab w:val="right" w:leader="dot" w:pos="8290"/>
        </w:tabs>
        <w:rPr>
          <w:del w:id="582" w:author="Petter Vang Brakalsvaalet [pev2]" w:date="2021-04-28T12:41:00Z"/>
          <w:rFonts w:cstheme="minorBidi"/>
          <w:noProof/>
          <w:sz w:val="24"/>
          <w:szCs w:val="24"/>
          <w:lang w:val="en-GB" w:eastAsia="en-GB"/>
        </w:rPr>
      </w:pPr>
      <w:del w:id="583" w:author="Petter Vang Brakalsvaalet [pev2]" w:date="2021-04-28T12:41:00Z">
        <w:r w:rsidRPr="00AB2066" w:rsidDel="002858BF">
          <w:rPr>
            <w:noProof/>
            <w:lang w:val="en-GB"/>
          </w:rPr>
          <w:delText>1.2.1.</w:delText>
        </w:r>
        <w:r w:rsidRPr="002858BF" w:rsidDel="002858BF">
          <w:rPr>
            <w:rFonts w:cstheme="minorBidi"/>
            <w:noProof/>
            <w:sz w:val="24"/>
            <w:szCs w:val="24"/>
            <w:lang w:val="en-GB" w:eastAsia="en-GB"/>
          </w:rPr>
          <w:tab/>
        </w:r>
        <w:r w:rsidRPr="00AB2066" w:rsidDel="002858BF">
          <w:rPr>
            <w:noProof/>
            <w:lang w:val="en-GB"/>
          </w:rPr>
          <w:delText>Review of similar games</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_Toc70463647 \h </w:delInstrText>
        </w:r>
        <w:r w:rsidRPr="002858BF" w:rsidDel="002858BF">
          <w:rPr>
            <w:noProof/>
          </w:rPr>
          <w:fldChar w:fldCharType="separate"/>
        </w:r>
      </w:del>
      <w:ins w:id="584" w:author="Petter Vang Brakalsvaalet [pev2]" w:date="2021-04-28T17:19:00Z">
        <w:r w:rsidR="00B12FA9">
          <w:rPr>
            <w:b/>
            <w:bCs/>
            <w:noProof/>
          </w:rPr>
          <w:t>Error! Bookmark not defined.</w:t>
        </w:r>
      </w:ins>
      <w:del w:id="585" w:author="Petter Vang Brakalsvaalet [pev2]" w:date="2021-04-28T12:41:00Z">
        <w:r w:rsidRPr="002858BF" w:rsidDel="002858BF">
          <w:rPr>
            <w:noProof/>
            <w:lang w:val="en-GB"/>
          </w:rPr>
          <w:delText>9</w:delText>
        </w:r>
        <w:r w:rsidRPr="002858BF" w:rsidDel="002858BF">
          <w:rPr>
            <w:noProof/>
          </w:rPr>
          <w:fldChar w:fldCharType="end"/>
        </w:r>
      </w:del>
    </w:p>
    <w:p w14:paraId="1988B302" w14:textId="25E3234B" w:rsidR="005C6B1B" w:rsidRPr="002858BF" w:rsidDel="002858BF" w:rsidRDefault="005C6B1B">
      <w:pPr>
        <w:pStyle w:val="TOC2"/>
        <w:tabs>
          <w:tab w:val="left" w:pos="660"/>
          <w:tab w:val="right" w:leader="dot" w:pos="8290"/>
        </w:tabs>
        <w:rPr>
          <w:del w:id="586" w:author="Petter Vang Brakalsvaalet [pev2]" w:date="2021-04-28T12:41:00Z"/>
          <w:rFonts w:cstheme="minorBidi"/>
          <w:b w:val="0"/>
          <w:bCs w:val="0"/>
          <w:noProof/>
          <w:sz w:val="24"/>
          <w:szCs w:val="24"/>
          <w:lang w:val="en-GB" w:eastAsia="en-GB"/>
        </w:rPr>
      </w:pPr>
      <w:del w:id="587" w:author="Petter Vang Brakalsvaalet [pev2]" w:date="2021-04-28T12:41:00Z">
        <w:r w:rsidRPr="00AB2066" w:rsidDel="002858BF">
          <w:rPr>
            <w:rFonts w:cstheme="majorHAnsi"/>
            <w:noProof/>
            <w:lang w:val="en-GB"/>
          </w:rPr>
          <w:delText>1.3.</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Process</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_Toc70463648 \h </w:delInstrText>
        </w:r>
        <w:r w:rsidRPr="002858BF" w:rsidDel="002858BF">
          <w:rPr>
            <w:b w:val="0"/>
            <w:bCs w:val="0"/>
            <w:noProof/>
          </w:rPr>
          <w:fldChar w:fldCharType="separate"/>
        </w:r>
      </w:del>
      <w:ins w:id="588" w:author="Petter Vang Brakalsvaalet [pev2]" w:date="2021-04-28T17:19:00Z">
        <w:r w:rsidR="00B12FA9">
          <w:rPr>
            <w:noProof/>
          </w:rPr>
          <w:t>Error! Bookmark not defined.</w:t>
        </w:r>
      </w:ins>
      <w:del w:id="589" w:author="Petter Vang Brakalsvaalet [pev2]" w:date="2021-04-28T12:41:00Z">
        <w:r w:rsidRPr="002858BF" w:rsidDel="002858BF">
          <w:rPr>
            <w:noProof/>
            <w:lang w:val="en-GB"/>
          </w:rPr>
          <w:delText>10</w:delText>
        </w:r>
        <w:r w:rsidRPr="002858BF" w:rsidDel="002858BF">
          <w:rPr>
            <w:b w:val="0"/>
            <w:bCs w:val="0"/>
            <w:noProof/>
          </w:rPr>
          <w:fldChar w:fldCharType="end"/>
        </w:r>
      </w:del>
    </w:p>
    <w:p w14:paraId="2C481DC2" w14:textId="4D4D7AC1" w:rsidR="005C6B1B" w:rsidRPr="002858BF" w:rsidDel="002858BF" w:rsidRDefault="005C6B1B">
      <w:pPr>
        <w:pStyle w:val="TOC3"/>
        <w:tabs>
          <w:tab w:val="left" w:pos="1100"/>
          <w:tab w:val="right" w:leader="dot" w:pos="8290"/>
        </w:tabs>
        <w:rPr>
          <w:del w:id="590" w:author="Petter Vang Brakalsvaalet [pev2]" w:date="2021-04-28T12:41:00Z"/>
          <w:rFonts w:cstheme="minorBidi"/>
          <w:noProof/>
          <w:sz w:val="24"/>
          <w:szCs w:val="24"/>
          <w:lang w:val="en-GB" w:eastAsia="en-GB"/>
        </w:rPr>
      </w:pPr>
      <w:del w:id="591" w:author="Petter Vang Brakalsvaalet [pev2]" w:date="2021-04-28T12:41:00Z">
        <w:r w:rsidRPr="00AB2066" w:rsidDel="002858BF">
          <w:rPr>
            <w:rFonts w:cstheme="majorHAnsi"/>
            <w:noProof/>
            <w:lang w:val="en-GB"/>
          </w:rPr>
          <w:delText>1.3.1.</w:delText>
        </w:r>
        <w:r w:rsidRPr="002858BF" w:rsidDel="002858BF">
          <w:rPr>
            <w:rFonts w:cstheme="minorBidi"/>
            <w:noProof/>
            <w:sz w:val="24"/>
            <w:szCs w:val="24"/>
            <w:lang w:val="en-GB" w:eastAsia="en-GB"/>
          </w:rPr>
          <w:tab/>
        </w:r>
        <w:r w:rsidRPr="00AB2066" w:rsidDel="002858BF">
          <w:rPr>
            <w:rFonts w:cstheme="majorHAnsi"/>
            <w:noProof/>
            <w:lang w:val="en-GB"/>
          </w:rPr>
          <w:delText>Sprint 1 &amp; 2</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_Toc70463649 \h </w:delInstrText>
        </w:r>
        <w:r w:rsidRPr="002858BF" w:rsidDel="002858BF">
          <w:rPr>
            <w:noProof/>
          </w:rPr>
          <w:fldChar w:fldCharType="separate"/>
        </w:r>
      </w:del>
      <w:ins w:id="592" w:author="Petter Vang Brakalsvaalet [pev2]" w:date="2021-04-28T17:19:00Z">
        <w:r w:rsidR="00B12FA9">
          <w:rPr>
            <w:b/>
            <w:bCs/>
            <w:noProof/>
          </w:rPr>
          <w:t>Error! Bookmark not defined.</w:t>
        </w:r>
      </w:ins>
      <w:del w:id="593" w:author="Petter Vang Brakalsvaalet [pev2]" w:date="2021-04-28T12:41:00Z">
        <w:r w:rsidRPr="002858BF" w:rsidDel="002858BF">
          <w:rPr>
            <w:noProof/>
            <w:lang w:val="en-GB"/>
          </w:rPr>
          <w:delText>10</w:delText>
        </w:r>
        <w:r w:rsidRPr="002858BF" w:rsidDel="002858BF">
          <w:rPr>
            <w:noProof/>
          </w:rPr>
          <w:fldChar w:fldCharType="end"/>
        </w:r>
      </w:del>
    </w:p>
    <w:p w14:paraId="65AA60A2" w14:textId="6A708D72" w:rsidR="005C6B1B" w:rsidRPr="002858BF" w:rsidDel="002858BF" w:rsidRDefault="005C6B1B">
      <w:pPr>
        <w:pStyle w:val="TOC3"/>
        <w:tabs>
          <w:tab w:val="left" w:pos="1100"/>
          <w:tab w:val="right" w:leader="dot" w:pos="8290"/>
        </w:tabs>
        <w:rPr>
          <w:del w:id="594" w:author="Petter Vang Brakalsvaalet [pev2]" w:date="2021-04-28T12:41:00Z"/>
          <w:rFonts w:cstheme="minorBidi"/>
          <w:noProof/>
          <w:sz w:val="24"/>
          <w:szCs w:val="24"/>
          <w:lang w:val="en-GB" w:eastAsia="en-GB"/>
        </w:rPr>
      </w:pPr>
      <w:del w:id="595" w:author="Petter Vang Brakalsvaalet [pev2]" w:date="2021-04-28T12:41:00Z">
        <w:r w:rsidRPr="00AB2066" w:rsidDel="002858BF">
          <w:rPr>
            <w:rFonts w:cstheme="majorHAnsi"/>
            <w:noProof/>
            <w:lang w:val="en-GB"/>
          </w:rPr>
          <w:delText>1.3.2.</w:delText>
        </w:r>
        <w:r w:rsidRPr="002858BF" w:rsidDel="002858BF">
          <w:rPr>
            <w:rFonts w:cstheme="minorBidi"/>
            <w:noProof/>
            <w:sz w:val="24"/>
            <w:szCs w:val="24"/>
            <w:lang w:val="en-GB" w:eastAsia="en-GB"/>
          </w:rPr>
          <w:tab/>
        </w:r>
        <w:r w:rsidRPr="00AB2066" w:rsidDel="002858BF">
          <w:rPr>
            <w:rFonts w:cstheme="majorHAnsi"/>
            <w:noProof/>
            <w:lang w:val="en-GB"/>
          </w:rPr>
          <w:delText>Sprint 3 &amp; 4</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_Toc70463650 \h </w:delInstrText>
        </w:r>
        <w:r w:rsidRPr="002858BF" w:rsidDel="002858BF">
          <w:rPr>
            <w:noProof/>
          </w:rPr>
          <w:fldChar w:fldCharType="separate"/>
        </w:r>
      </w:del>
      <w:ins w:id="596" w:author="Petter Vang Brakalsvaalet [pev2]" w:date="2021-04-28T17:19:00Z">
        <w:r w:rsidR="00B12FA9">
          <w:rPr>
            <w:b/>
            <w:bCs/>
            <w:noProof/>
          </w:rPr>
          <w:t>Error! Bookmark not defined.</w:t>
        </w:r>
      </w:ins>
      <w:del w:id="597" w:author="Petter Vang Brakalsvaalet [pev2]" w:date="2021-04-28T12:41:00Z">
        <w:r w:rsidRPr="002858BF" w:rsidDel="002858BF">
          <w:rPr>
            <w:noProof/>
            <w:lang w:val="en-GB"/>
          </w:rPr>
          <w:delText>11</w:delText>
        </w:r>
        <w:r w:rsidRPr="002858BF" w:rsidDel="002858BF">
          <w:rPr>
            <w:noProof/>
          </w:rPr>
          <w:fldChar w:fldCharType="end"/>
        </w:r>
      </w:del>
    </w:p>
    <w:p w14:paraId="544A19CA" w14:textId="5ECEDDF2" w:rsidR="005C6B1B" w:rsidRPr="002858BF" w:rsidDel="002858BF" w:rsidRDefault="005C6B1B">
      <w:pPr>
        <w:pStyle w:val="TOC3"/>
        <w:tabs>
          <w:tab w:val="left" w:pos="1100"/>
          <w:tab w:val="right" w:leader="dot" w:pos="8290"/>
        </w:tabs>
        <w:rPr>
          <w:del w:id="598" w:author="Petter Vang Brakalsvaalet [pev2]" w:date="2021-04-28T12:41:00Z"/>
          <w:rFonts w:cstheme="minorBidi"/>
          <w:noProof/>
          <w:sz w:val="24"/>
          <w:szCs w:val="24"/>
          <w:lang w:val="en-GB" w:eastAsia="en-GB"/>
        </w:rPr>
      </w:pPr>
      <w:del w:id="599" w:author="Petter Vang Brakalsvaalet [pev2]" w:date="2021-04-28T12:41:00Z">
        <w:r w:rsidRPr="00AB2066" w:rsidDel="002858BF">
          <w:rPr>
            <w:rFonts w:cstheme="majorHAnsi"/>
            <w:noProof/>
            <w:lang w:val="en-GB"/>
          </w:rPr>
          <w:delText>1.3.3.</w:delText>
        </w:r>
        <w:r w:rsidRPr="002858BF" w:rsidDel="002858BF">
          <w:rPr>
            <w:rFonts w:cstheme="minorBidi"/>
            <w:noProof/>
            <w:sz w:val="24"/>
            <w:szCs w:val="24"/>
            <w:lang w:val="en-GB" w:eastAsia="en-GB"/>
          </w:rPr>
          <w:tab/>
        </w:r>
        <w:r w:rsidRPr="00AB2066" w:rsidDel="002858BF">
          <w:rPr>
            <w:rFonts w:cstheme="majorHAnsi"/>
            <w:noProof/>
            <w:lang w:val="en-GB"/>
          </w:rPr>
          <w:delText>Sprint 5</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_Toc70463651 \h </w:delInstrText>
        </w:r>
        <w:r w:rsidRPr="002858BF" w:rsidDel="002858BF">
          <w:rPr>
            <w:noProof/>
          </w:rPr>
          <w:fldChar w:fldCharType="separate"/>
        </w:r>
      </w:del>
      <w:ins w:id="600" w:author="Petter Vang Brakalsvaalet [pev2]" w:date="2021-04-28T17:19:00Z">
        <w:r w:rsidR="00B12FA9">
          <w:rPr>
            <w:b/>
            <w:bCs/>
            <w:noProof/>
          </w:rPr>
          <w:t>Error! Bookmark not defined.</w:t>
        </w:r>
      </w:ins>
      <w:del w:id="601" w:author="Petter Vang Brakalsvaalet [pev2]" w:date="2021-04-28T12:41:00Z">
        <w:r w:rsidRPr="002858BF" w:rsidDel="002858BF">
          <w:rPr>
            <w:noProof/>
            <w:lang w:val="en-GB"/>
          </w:rPr>
          <w:delText>11</w:delText>
        </w:r>
        <w:r w:rsidRPr="002858BF" w:rsidDel="002858BF">
          <w:rPr>
            <w:noProof/>
          </w:rPr>
          <w:fldChar w:fldCharType="end"/>
        </w:r>
      </w:del>
    </w:p>
    <w:p w14:paraId="39CC4CA6" w14:textId="72481EF5" w:rsidR="005C6B1B" w:rsidRPr="002858BF" w:rsidDel="002858BF" w:rsidRDefault="005C6B1B">
      <w:pPr>
        <w:pStyle w:val="TOC3"/>
        <w:tabs>
          <w:tab w:val="left" w:pos="1100"/>
          <w:tab w:val="right" w:leader="dot" w:pos="8290"/>
        </w:tabs>
        <w:rPr>
          <w:del w:id="602" w:author="Petter Vang Brakalsvaalet [pev2]" w:date="2021-04-28T12:41:00Z"/>
          <w:rFonts w:cstheme="minorBidi"/>
          <w:noProof/>
          <w:sz w:val="24"/>
          <w:szCs w:val="24"/>
          <w:lang w:val="en-GB" w:eastAsia="en-GB"/>
        </w:rPr>
      </w:pPr>
      <w:del w:id="603" w:author="Petter Vang Brakalsvaalet [pev2]" w:date="2021-04-28T12:41:00Z">
        <w:r w:rsidRPr="00AB2066" w:rsidDel="002858BF">
          <w:rPr>
            <w:rFonts w:cstheme="majorHAnsi"/>
            <w:noProof/>
            <w:lang w:val="en-GB"/>
          </w:rPr>
          <w:delText>1.3.4.</w:delText>
        </w:r>
        <w:r w:rsidRPr="002858BF" w:rsidDel="002858BF">
          <w:rPr>
            <w:rFonts w:cstheme="minorBidi"/>
            <w:noProof/>
            <w:sz w:val="24"/>
            <w:szCs w:val="24"/>
            <w:lang w:val="en-GB" w:eastAsia="en-GB"/>
          </w:rPr>
          <w:tab/>
        </w:r>
        <w:r w:rsidRPr="00AB2066" w:rsidDel="002858BF">
          <w:rPr>
            <w:rFonts w:cstheme="majorHAnsi"/>
            <w:noProof/>
            <w:lang w:val="en-GB"/>
          </w:rPr>
          <w:delText>Sprint 6</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_Toc70463652 \h </w:delInstrText>
        </w:r>
        <w:r w:rsidRPr="002858BF" w:rsidDel="002858BF">
          <w:rPr>
            <w:noProof/>
          </w:rPr>
          <w:fldChar w:fldCharType="separate"/>
        </w:r>
      </w:del>
      <w:ins w:id="604" w:author="Petter Vang Brakalsvaalet [pev2]" w:date="2021-04-28T17:19:00Z">
        <w:r w:rsidR="00B12FA9">
          <w:rPr>
            <w:b/>
            <w:bCs/>
            <w:noProof/>
          </w:rPr>
          <w:t>Error! Bookmark not defined.</w:t>
        </w:r>
      </w:ins>
      <w:del w:id="605" w:author="Petter Vang Brakalsvaalet [pev2]" w:date="2021-04-28T12:41:00Z">
        <w:r w:rsidRPr="002858BF" w:rsidDel="002858BF">
          <w:rPr>
            <w:noProof/>
            <w:lang w:val="en-GB"/>
          </w:rPr>
          <w:delText>11</w:delText>
        </w:r>
        <w:r w:rsidRPr="002858BF" w:rsidDel="002858BF">
          <w:rPr>
            <w:noProof/>
          </w:rPr>
          <w:fldChar w:fldCharType="end"/>
        </w:r>
      </w:del>
    </w:p>
    <w:p w14:paraId="6DA55637" w14:textId="2C341D08" w:rsidR="005C6B1B" w:rsidRPr="002858BF" w:rsidDel="002858BF" w:rsidRDefault="005C6B1B">
      <w:pPr>
        <w:pStyle w:val="TOC3"/>
        <w:tabs>
          <w:tab w:val="left" w:pos="1100"/>
          <w:tab w:val="right" w:leader="dot" w:pos="8290"/>
        </w:tabs>
        <w:rPr>
          <w:del w:id="606" w:author="Petter Vang Brakalsvaalet [pev2]" w:date="2021-04-28T12:41:00Z"/>
          <w:rFonts w:cstheme="minorBidi"/>
          <w:noProof/>
          <w:sz w:val="24"/>
          <w:szCs w:val="24"/>
          <w:lang w:val="en-GB" w:eastAsia="en-GB"/>
        </w:rPr>
      </w:pPr>
      <w:del w:id="607" w:author="Petter Vang Brakalsvaalet [pev2]" w:date="2021-04-28T12:41:00Z">
        <w:r w:rsidRPr="00AB2066" w:rsidDel="002858BF">
          <w:rPr>
            <w:rFonts w:cstheme="majorHAnsi"/>
            <w:noProof/>
            <w:lang w:val="en-GB"/>
          </w:rPr>
          <w:delText>1.3.5.</w:delText>
        </w:r>
        <w:r w:rsidRPr="002858BF" w:rsidDel="002858BF">
          <w:rPr>
            <w:rFonts w:cstheme="minorBidi"/>
            <w:noProof/>
            <w:sz w:val="24"/>
            <w:szCs w:val="24"/>
            <w:lang w:val="en-GB" w:eastAsia="en-GB"/>
          </w:rPr>
          <w:tab/>
        </w:r>
        <w:r w:rsidRPr="00AB2066" w:rsidDel="002858BF">
          <w:rPr>
            <w:rFonts w:cstheme="majorHAnsi"/>
            <w:noProof/>
            <w:lang w:val="en-GB"/>
          </w:rPr>
          <w:delText>Sprint 7</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_Toc70463653 \h </w:delInstrText>
        </w:r>
        <w:r w:rsidRPr="002858BF" w:rsidDel="002858BF">
          <w:rPr>
            <w:noProof/>
          </w:rPr>
          <w:fldChar w:fldCharType="separate"/>
        </w:r>
      </w:del>
      <w:ins w:id="608" w:author="Petter Vang Brakalsvaalet [pev2]" w:date="2021-04-28T17:19:00Z">
        <w:r w:rsidR="00B12FA9">
          <w:rPr>
            <w:b/>
            <w:bCs/>
            <w:noProof/>
          </w:rPr>
          <w:t>Error! Bookmark not defined.</w:t>
        </w:r>
      </w:ins>
      <w:del w:id="609" w:author="Petter Vang Brakalsvaalet [pev2]" w:date="2021-04-28T12:41:00Z">
        <w:r w:rsidRPr="002858BF" w:rsidDel="002858BF">
          <w:rPr>
            <w:noProof/>
            <w:lang w:val="en-GB"/>
          </w:rPr>
          <w:delText>11</w:delText>
        </w:r>
        <w:r w:rsidRPr="002858BF" w:rsidDel="002858BF">
          <w:rPr>
            <w:noProof/>
          </w:rPr>
          <w:fldChar w:fldCharType="end"/>
        </w:r>
      </w:del>
    </w:p>
    <w:p w14:paraId="7AE97AFB" w14:textId="3166093F" w:rsidR="005C6B1B" w:rsidRPr="002858BF" w:rsidDel="002858BF" w:rsidRDefault="005C6B1B">
      <w:pPr>
        <w:pStyle w:val="TOC3"/>
        <w:tabs>
          <w:tab w:val="left" w:pos="1100"/>
          <w:tab w:val="right" w:leader="dot" w:pos="8290"/>
        </w:tabs>
        <w:rPr>
          <w:del w:id="610" w:author="Petter Vang Brakalsvaalet [pev2]" w:date="2021-04-28T12:41:00Z"/>
          <w:rFonts w:cstheme="minorBidi"/>
          <w:noProof/>
          <w:sz w:val="24"/>
          <w:szCs w:val="24"/>
          <w:lang w:val="en-GB" w:eastAsia="en-GB"/>
        </w:rPr>
      </w:pPr>
      <w:del w:id="611" w:author="Petter Vang Brakalsvaalet [pev2]" w:date="2021-04-28T12:41:00Z">
        <w:r w:rsidRPr="00AB2066" w:rsidDel="002858BF">
          <w:rPr>
            <w:rFonts w:cstheme="majorHAnsi"/>
            <w:noProof/>
            <w:lang w:val="en-GB"/>
          </w:rPr>
          <w:delText>1.3.6.</w:delText>
        </w:r>
        <w:r w:rsidRPr="002858BF" w:rsidDel="002858BF">
          <w:rPr>
            <w:rFonts w:cstheme="minorBidi"/>
            <w:noProof/>
            <w:sz w:val="24"/>
            <w:szCs w:val="24"/>
            <w:lang w:val="en-GB" w:eastAsia="en-GB"/>
          </w:rPr>
          <w:tab/>
        </w:r>
        <w:r w:rsidRPr="00AB2066" w:rsidDel="002858BF">
          <w:rPr>
            <w:rFonts w:cstheme="majorHAnsi"/>
            <w:noProof/>
            <w:lang w:val="en-GB"/>
          </w:rPr>
          <w:delText>Sprint 8 (Final Sprint)</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_Toc70463654 \h </w:delInstrText>
        </w:r>
        <w:r w:rsidRPr="002858BF" w:rsidDel="002858BF">
          <w:rPr>
            <w:noProof/>
          </w:rPr>
          <w:fldChar w:fldCharType="separate"/>
        </w:r>
      </w:del>
      <w:ins w:id="612" w:author="Petter Vang Brakalsvaalet [pev2]" w:date="2021-04-28T17:19:00Z">
        <w:r w:rsidR="00B12FA9">
          <w:rPr>
            <w:b/>
            <w:bCs/>
            <w:noProof/>
          </w:rPr>
          <w:t>Error! Bookmark not defined.</w:t>
        </w:r>
      </w:ins>
      <w:del w:id="613" w:author="Petter Vang Brakalsvaalet [pev2]" w:date="2021-04-28T12:41:00Z">
        <w:r w:rsidRPr="002858BF" w:rsidDel="002858BF">
          <w:rPr>
            <w:noProof/>
            <w:lang w:val="en-GB"/>
          </w:rPr>
          <w:delText>11</w:delText>
        </w:r>
        <w:r w:rsidRPr="002858BF" w:rsidDel="002858BF">
          <w:rPr>
            <w:noProof/>
          </w:rPr>
          <w:fldChar w:fldCharType="end"/>
        </w:r>
      </w:del>
    </w:p>
    <w:p w14:paraId="6A1FEAE3" w14:textId="64691AE3" w:rsidR="005C6B1B" w:rsidRPr="002858BF" w:rsidDel="002858BF" w:rsidRDefault="005C6B1B">
      <w:pPr>
        <w:pStyle w:val="TOC1"/>
        <w:tabs>
          <w:tab w:val="left" w:pos="440"/>
          <w:tab w:val="right" w:leader="dot" w:pos="8290"/>
        </w:tabs>
        <w:rPr>
          <w:del w:id="614" w:author="Petter Vang Brakalsvaalet [pev2]" w:date="2021-04-28T12:41:00Z"/>
          <w:rFonts w:asciiTheme="minorHAnsi" w:hAnsiTheme="minorHAnsi" w:cstheme="minorBidi"/>
          <w:b w:val="0"/>
          <w:bCs w:val="0"/>
          <w:caps w:val="0"/>
          <w:noProof/>
          <w:lang w:val="en-GB" w:eastAsia="en-GB"/>
        </w:rPr>
      </w:pPr>
      <w:del w:id="615" w:author="Petter Vang Brakalsvaalet [pev2]" w:date="2021-04-28T12:41:00Z">
        <w:r w:rsidRPr="00AB2066" w:rsidDel="002858BF">
          <w:rPr>
            <w:noProof/>
            <w:lang w:val="en-GB"/>
          </w:rPr>
          <w:delText>2.</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Design</w:delText>
        </w:r>
        <w:r w:rsidRPr="002858BF" w:rsidDel="002858BF">
          <w:rPr>
            <w:noProof/>
            <w:lang w:val="en-GB"/>
          </w:rPr>
          <w:tab/>
        </w:r>
        <w:r w:rsidRPr="002858BF" w:rsidDel="002858BF">
          <w:rPr>
            <w:b w:val="0"/>
            <w:bCs w:val="0"/>
            <w:caps w:val="0"/>
            <w:noProof/>
          </w:rPr>
          <w:fldChar w:fldCharType="begin"/>
        </w:r>
        <w:r w:rsidRPr="002858BF" w:rsidDel="002858BF">
          <w:rPr>
            <w:noProof/>
            <w:lang w:val="en-GB"/>
          </w:rPr>
          <w:delInstrText xml:space="preserve"> PAGEREF _Toc70463655 \h </w:delInstrText>
        </w:r>
        <w:r w:rsidRPr="002858BF" w:rsidDel="002858BF">
          <w:rPr>
            <w:b w:val="0"/>
            <w:bCs w:val="0"/>
            <w:caps w:val="0"/>
            <w:noProof/>
          </w:rPr>
          <w:fldChar w:fldCharType="separate"/>
        </w:r>
      </w:del>
      <w:ins w:id="616" w:author="Petter Vang Brakalsvaalet [pev2]" w:date="2021-04-28T17:19:00Z">
        <w:r w:rsidR="00B12FA9">
          <w:rPr>
            <w:caps w:val="0"/>
            <w:noProof/>
          </w:rPr>
          <w:t>Error! Bookmark not defined.</w:t>
        </w:r>
      </w:ins>
      <w:del w:id="617" w:author="Petter Vang Brakalsvaalet [pev2]" w:date="2021-04-28T12:41:00Z">
        <w:r w:rsidRPr="002858BF" w:rsidDel="002858BF">
          <w:rPr>
            <w:noProof/>
            <w:lang w:val="en-GB"/>
          </w:rPr>
          <w:delText>11</w:delText>
        </w:r>
        <w:r w:rsidRPr="002858BF" w:rsidDel="002858BF">
          <w:rPr>
            <w:b w:val="0"/>
            <w:bCs w:val="0"/>
            <w:caps w:val="0"/>
            <w:noProof/>
          </w:rPr>
          <w:fldChar w:fldCharType="end"/>
        </w:r>
      </w:del>
    </w:p>
    <w:p w14:paraId="65830278" w14:textId="49B759FE" w:rsidR="005C6B1B" w:rsidRPr="002858BF" w:rsidDel="002858BF" w:rsidRDefault="005C6B1B">
      <w:pPr>
        <w:pStyle w:val="TOC2"/>
        <w:tabs>
          <w:tab w:val="left" w:pos="660"/>
          <w:tab w:val="right" w:leader="dot" w:pos="8290"/>
        </w:tabs>
        <w:rPr>
          <w:del w:id="618" w:author="Petter Vang Brakalsvaalet [pev2]" w:date="2021-04-28T12:41:00Z"/>
          <w:rFonts w:cstheme="minorBidi"/>
          <w:b w:val="0"/>
          <w:bCs w:val="0"/>
          <w:noProof/>
          <w:sz w:val="24"/>
          <w:szCs w:val="24"/>
          <w:lang w:val="en-GB" w:eastAsia="en-GB"/>
        </w:rPr>
      </w:pPr>
      <w:del w:id="619" w:author="Petter Vang Brakalsvaalet [pev2]" w:date="2021-04-28T12:41:00Z">
        <w:r w:rsidRPr="00AB2066" w:rsidDel="002858BF">
          <w:rPr>
            <w:rFonts w:cstheme="majorHAnsi"/>
            <w:noProof/>
            <w:lang w:val="en-GB"/>
          </w:rPr>
          <w:delText>2.1.</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Overall Architecture</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_Toc70463656 \h </w:delInstrText>
        </w:r>
        <w:r w:rsidRPr="002858BF" w:rsidDel="002858BF">
          <w:rPr>
            <w:b w:val="0"/>
            <w:bCs w:val="0"/>
            <w:noProof/>
          </w:rPr>
          <w:fldChar w:fldCharType="separate"/>
        </w:r>
      </w:del>
      <w:ins w:id="620" w:author="Petter Vang Brakalsvaalet [pev2]" w:date="2021-04-28T17:19:00Z">
        <w:r w:rsidR="00B12FA9">
          <w:rPr>
            <w:noProof/>
          </w:rPr>
          <w:t>Error! Bookmark not defined.</w:t>
        </w:r>
      </w:ins>
      <w:del w:id="621" w:author="Petter Vang Brakalsvaalet [pev2]" w:date="2021-04-28T12:41:00Z">
        <w:r w:rsidRPr="002858BF" w:rsidDel="002858BF">
          <w:rPr>
            <w:noProof/>
            <w:lang w:val="en-GB"/>
          </w:rPr>
          <w:delText>11</w:delText>
        </w:r>
        <w:r w:rsidRPr="002858BF" w:rsidDel="002858BF">
          <w:rPr>
            <w:b w:val="0"/>
            <w:bCs w:val="0"/>
            <w:noProof/>
          </w:rPr>
          <w:fldChar w:fldCharType="end"/>
        </w:r>
      </w:del>
    </w:p>
    <w:p w14:paraId="6E02A708" w14:textId="65C737F9" w:rsidR="005C6B1B" w:rsidRPr="002858BF" w:rsidDel="002858BF" w:rsidRDefault="005C6B1B">
      <w:pPr>
        <w:pStyle w:val="TOC3"/>
        <w:tabs>
          <w:tab w:val="left" w:pos="1100"/>
          <w:tab w:val="right" w:leader="dot" w:pos="8290"/>
        </w:tabs>
        <w:rPr>
          <w:del w:id="622" w:author="Petter Vang Brakalsvaalet [pev2]" w:date="2021-04-28T12:41:00Z"/>
          <w:rFonts w:cstheme="minorBidi"/>
          <w:noProof/>
          <w:sz w:val="24"/>
          <w:szCs w:val="24"/>
          <w:lang w:val="en-GB" w:eastAsia="en-GB"/>
        </w:rPr>
      </w:pPr>
      <w:del w:id="623" w:author="Petter Vang Brakalsvaalet [pev2]" w:date="2021-04-28T12:41:00Z">
        <w:r w:rsidRPr="00AB2066" w:rsidDel="002858BF">
          <w:rPr>
            <w:rFonts w:cstheme="majorHAnsi"/>
            <w:noProof/>
            <w:lang w:val="en-GB"/>
          </w:rPr>
          <w:delText>2.1.1.</w:delText>
        </w:r>
        <w:r w:rsidRPr="002858BF" w:rsidDel="002858BF">
          <w:rPr>
            <w:rFonts w:cstheme="minorBidi"/>
            <w:noProof/>
            <w:sz w:val="24"/>
            <w:szCs w:val="24"/>
            <w:lang w:val="en-GB" w:eastAsia="en-GB"/>
          </w:rPr>
          <w:tab/>
        </w:r>
        <w:r w:rsidRPr="00AB2066" w:rsidDel="002858BF">
          <w:rPr>
            <w:rFonts w:cstheme="majorHAnsi"/>
            <w:noProof/>
            <w:lang w:val="en-GB"/>
          </w:rPr>
          <w:delText>Update</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_Toc70463657 \h </w:delInstrText>
        </w:r>
        <w:r w:rsidRPr="002858BF" w:rsidDel="002858BF">
          <w:rPr>
            <w:noProof/>
          </w:rPr>
          <w:fldChar w:fldCharType="separate"/>
        </w:r>
      </w:del>
      <w:ins w:id="624" w:author="Petter Vang Brakalsvaalet [pev2]" w:date="2021-04-28T17:19:00Z">
        <w:r w:rsidR="00B12FA9">
          <w:rPr>
            <w:b/>
            <w:bCs/>
            <w:noProof/>
          </w:rPr>
          <w:t>Error! Bookmark not defined.</w:t>
        </w:r>
      </w:ins>
      <w:del w:id="625" w:author="Petter Vang Brakalsvaalet [pev2]" w:date="2021-04-28T12:41:00Z">
        <w:r w:rsidRPr="002858BF" w:rsidDel="002858BF">
          <w:rPr>
            <w:noProof/>
            <w:lang w:val="en-GB"/>
          </w:rPr>
          <w:delText>12</w:delText>
        </w:r>
        <w:r w:rsidRPr="002858BF" w:rsidDel="002858BF">
          <w:rPr>
            <w:noProof/>
          </w:rPr>
          <w:fldChar w:fldCharType="end"/>
        </w:r>
      </w:del>
    </w:p>
    <w:p w14:paraId="76CEDE41" w14:textId="2E485A29" w:rsidR="005C6B1B" w:rsidRPr="002858BF" w:rsidDel="002858BF" w:rsidRDefault="005C6B1B">
      <w:pPr>
        <w:pStyle w:val="TOC3"/>
        <w:tabs>
          <w:tab w:val="left" w:pos="1100"/>
          <w:tab w:val="right" w:leader="dot" w:pos="8290"/>
        </w:tabs>
        <w:rPr>
          <w:del w:id="626" w:author="Petter Vang Brakalsvaalet [pev2]" w:date="2021-04-28T12:41:00Z"/>
          <w:rFonts w:cstheme="minorBidi"/>
          <w:noProof/>
          <w:sz w:val="24"/>
          <w:szCs w:val="24"/>
          <w:lang w:val="en-GB" w:eastAsia="en-GB"/>
        </w:rPr>
      </w:pPr>
      <w:del w:id="627" w:author="Petter Vang Brakalsvaalet [pev2]" w:date="2021-04-28T12:41:00Z">
        <w:r w:rsidRPr="00AB2066" w:rsidDel="002858BF">
          <w:rPr>
            <w:rFonts w:cstheme="majorHAnsi"/>
            <w:noProof/>
            <w:lang w:val="en-GB"/>
          </w:rPr>
          <w:delText>2.1.2.</w:delText>
        </w:r>
        <w:r w:rsidRPr="002858BF" w:rsidDel="002858BF">
          <w:rPr>
            <w:rFonts w:cstheme="minorBidi"/>
            <w:noProof/>
            <w:sz w:val="24"/>
            <w:szCs w:val="24"/>
            <w:lang w:val="en-GB" w:eastAsia="en-GB"/>
          </w:rPr>
          <w:tab/>
        </w:r>
        <w:r w:rsidRPr="00AB2066" w:rsidDel="002858BF">
          <w:rPr>
            <w:rFonts w:cstheme="majorHAnsi"/>
            <w:noProof/>
            <w:lang w:val="en-GB"/>
          </w:rPr>
          <w:delText>Physics</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_Toc70463658 \h </w:delInstrText>
        </w:r>
        <w:r w:rsidRPr="002858BF" w:rsidDel="002858BF">
          <w:rPr>
            <w:noProof/>
          </w:rPr>
          <w:fldChar w:fldCharType="separate"/>
        </w:r>
      </w:del>
      <w:ins w:id="628" w:author="Petter Vang Brakalsvaalet [pev2]" w:date="2021-04-28T17:19:00Z">
        <w:r w:rsidR="00B12FA9">
          <w:rPr>
            <w:b/>
            <w:bCs/>
            <w:noProof/>
          </w:rPr>
          <w:t>Error! Bookmark not defined.</w:t>
        </w:r>
      </w:ins>
      <w:del w:id="629" w:author="Petter Vang Brakalsvaalet [pev2]" w:date="2021-04-28T12:41:00Z">
        <w:r w:rsidRPr="002858BF" w:rsidDel="002858BF">
          <w:rPr>
            <w:noProof/>
            <w:lang w:val="en-GB"/>
          </w:rPr>
          <w:delText>13</w:delText>
        </w:r>
        <w:r w:rsidRPr="002858BF" w:rsidDel="002858BF">
          <w:rPr>
            <w:noProof/>
          </w:rPr>
          <w:fldChar w:fldCharType="end"/>
        </w:r>
      </w:del>
    </w:p>
    <w:p w14:paraId="793169A8" w14:textId="27AE8C49" w:rsidR="005C6B1B" w:rsidRPr="002858BF" w:rsidDel="002858BF" w:rsidRDefault="005C6B1B">
      <w:pPr>
        <w:pStyle w:val="TOC3"/>
        <w:tabs>
          <w:tab w:val="left" w:pos="1100"/>
          <w:tab w:val="right" w:leader="dot" w:pos="8290"/>
        </w:tabs>
        <w:rPr>
          <w:del w:id="630" w:author="Petter Vang Brakalsvaalet [pev2]" w:date="2021-04-28T12:41:00Z"/>
          <w:rFonts w:cstheme="minorBidi"/>
          <w:noProof/>
          <w:sz w:val="24"/>
          <w:szCs w:val="24"/>
          <w:lang w:val="en-GB" w:eastAsia="en-GB"/>
        </w:rPr>
      </w:pPr>
      <w:del w:id="631" w:author="Petter Vang Brakalsvaalet [pev2]" w:date="2021-04-28T12:41:00Z">
        <w:r w:rsidRPr="00AB2066" w:rsidDel="002858BF">
          <w:rPr>
            <w:rFonts w:cstheme="majorHAnsi"/>
            <w:noProof/>
            <w:lang w:val="en-GB"/>
          </w:rPr>
          <w:delText>2.1.3.</w:delText>
        </w:r>
        <w:r w:rsidRPr="002858BF" w:rsidDel="002858BF">
          <w:rPr>
            <w:rFonts w:cstheme="minorBidi"/>
            <w:noProof/>
            <w:sz w:val="24"/>
            <w:szCs w:val="24"/>
            <w:lang w:val="en-GB" w:eastAsia="en-GB"/>
          </w:rPr>
          <w:tab/>
        </w:r>
        <w:r w:rsidRPr="00AB2066" w:rsidDel="002858BF">
          <w:rPr>
            <w:rFonts w:cstheme="majorHAnsi"/>
            <w:noProof/>
            <w:lang w:val="en-GB"/>
          </w:rPr>
          <w:delText>Constraints</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_Toc70463659 \h </w:delInstrText>
        </w:r>
        <w:r w:rsidRPr="002858BF" w:rsidDel="002858BF">
          <w:rPr>
            <w:noProof/>
          </w:rPr>
          <w:fldChar w:fldCharType="separate"/>
        </w:r>
      </w:del>
      <w:ins w:id="632" w:author="Petter Vang Brakalsvaalet [pev2]" w:date="2021-04-28T17:19:00Z">
        <w:r w:rsidR="00B12FA9">
          <w:rPr>
            <w:b/>
            <w:bCs/>
            <w:noProof/>
          </w:rPr>
          <w:t>Error! Bookmark not defined.</w:t>
        </w:r>
      </w:ins>
      <w:del w:id="633" w:author="Petter Vang Brakalsvaalet [pev2]" w:date="2021-04-28T12:41:00Z">
        <w:r w:rsidRPr="002858BF" w:rsidDel="002858BF">
          <w:rPr>
            <w:noProof/>
            <w:lang w:val="en-GB"/>
          </w:rPr>
          <w:delText>13</w:delText>
        </w:r>
        <w:r w:rsidRPr="002858BF" w:rsidDel="002858BF">
          <w:rPr>
            <w:noProof/>
          </w:rPr>
          <w:fldChar w:fldCharType="end"/>
        </w:r>
      </w:del>
    </w:p>
    <w:p w14:paraId="77AF5095" w14:textId="5F95812E" w:rsidR="005C6B1B" w:rsidRPr="002858BF" w:rsidDel="002858BF" w:rsidRDefault="005C6B1B">
      <w:pPr>
        <w:pStyle w:val="TOC3"/>
        <w:tabs>
          <w:tab w:val="left" w:pos="1100"/>
          <w:tab w:val="right" w:leader="dot" w:pos="8290"/>
        </w:tabs>
        <w:rPr>
          <w:del w:id="634" w:author="Petter Vang Brakalsvaalet [pev2]" w:date="2021-04-28T12:41:00Z"/>
          <w:rFonts w:cstheme="minorBidi"/>
          <w:noProof/>
          <w:sz w:val="24"/>
          <w:szCs w:val="24"/>
          <w:lang w:val="en-GB" w:eastAsia="en-GB"/>
        </w:rPr>
      </w:pPr>
      <w:del w:id="635" w:author="Petter Vang Brakalsvaalet [pev2]" w:date="2021-04-28T12:41:00Z">
        <w:r w:rsidRPr="00AB2066" w:rsidDel="002858BF">
          <w:rPr>
            <w:rFonts w:cstheme="majorHAnsi"/>
            <w:noProof/>
            <w:lang w:val="en-GB"/>
          </w:rPr>
          <w:delText>2.1.4.</w:delText>
        </w:r>
        <w:r w:rsidRPr="002858BF" w:rsidDel="002858BF">
          <w:rPr>
            <w:rFonts w:cstheme="minorBidi"/>
            <w:noProof/>
            <w:sz w:val="24"/>
            <w:szCs w:val="24"/>
            <w:lang w:val="en-GB" w:eastAsia="en-GB"/>
          </w:rPr>
          <w:tab/>
        </w:r>
        <w:r w:rsidRPr="00AB2066" w:rsidDel="002858BF">
          <w:rPr>
            <w:rFonts w:cstheme="majorHAnsi"/>
            <w:noProof/>
            <w:lang w:val="en-GB"/>
          </w:rPr>
          <w:delText>Rendering</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_Toc70463660 \h </w:delInstrText>
        </w:r>
        <w:r w:rsidRPr="002858BF" w:rsidDel="002858BF">
          <w:rPr>
            <w:noProof/>
          </w:rPr>
          <w:fldChar w:fldCharType="separate"/>
        </w:r>
      </w:del>
      <w:ins w:id="636" w:author="Petter Vang Brakalsvaalet [pev2]" w:date="2021-04-28T17:19:00Z">
        <w:r w:rsidR="00B12FA9">
          <w:rPr>
            <w:b/>
            <w:bCs/>
            <w:noProof/>
          </w:rPr>
          <w:t>Error! Bookmark not defined.</w:t>
        </w:r>
      </w:ins>
      <w:del w:id="637" w:author="Petter Vang Brakalsvaalet [pev2]" w:date="2021-04-28T12:41:00Z">
        <w:r w:rsidRPr="002858BF" w:rsidDel="002858BF">
          <w:rPr>
            <w:noProof/>
            <w:lang w:val="en-GB"/>
          </w:rPr>
          <w:delText>14</w:delText>
        </w:r>
        <w:r w:rsidRPr="002858BF" w:rsidDel="002858BF">
          <w:rPr>
            <w:noProof/>
          </w:rPr>
          <w:fldChar w:fldCharType="end"/>
        </w:r>
      </w:del>
    </w:p>
    <w:p w14:paraId="1BB35C64" w14:textId="09878659" w:rsidR="005C6B1B" w:rsidRPr="002858BF" w:rsidDel="002858BF" w:rsidRDefault="005C6B1B">
      <w:pPr>
        <w:pStyle w:val="TOC2"/>
        <w:tabs>
          <w:tab w:val="left" w:pos="660"/>
          <w:tab w:val="right" w:leader="dot" w:pos="8290"/>
        </w:tabs>
        <w:rPr>
          <w:del w:id="638" w:author="Petter Vang Brakalsvaalet [pev2]" w:date="2021-04-28T12:41:00Z"/>
          <w:rFonts w:cstheme="minorBidi"/>
          <w:b w:val="0"/>
          <w:bCs w:val="0"/>
          <w:noProof/>
          <w:sz w:val="24"/>
          <w:szCs w:val="24"/>
          <w:lang w:val="en-GB" w:eastAsia="en-GB"/>
        </w:rPr>
      </w:pPr>
      <w:del w:id="639" w:author="Petter Vang Brakalsvaalet [pev2]" w:date="2021-04-28T12:41:00Z">
        <w:r w:rsidRPr="00AB2066" w:rsidDel="002858BF">
          <w:rPr>
            <w:rFonts w:cstheme="majorHAnsi"/>
            <w:noProof/>
            <w:lang w:val="en-GB"/>
          </w:rPr>
          <w:delText>2.2.</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Detailed Design</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_Toc70463661 \h </w:delInstrText>
        </w:r>
        <w:r w:rsidRPr="002858BF" w:rsidDel="002858BF">
          <w:rPr>
            <w:b w:val="0"/>
            <w:bCs w:val="0"/>
            <w:noProof/>
          </w:rPr>
          <w:fldChar w:fldCharType="separate"/>
        </w:r>
      </w:del>
      <w:ins w:id="640" w:author="Petter Vang Brakalsvaalet [pev2]" w:date="2021-04-28T17:19:00Z">
        <w:r w:rsidR="00B12FA9">
          <w:rPr>
            <w:noProof/>
          </w:rPr>
          <w:t>Error! Bookmark not defined.</w:t>
        </w:r>
      </w:ins>
      <w:del w:id="641" w:author="Petter Vang Brakalsvaalet [pev2]" w:date="2021-04-28T12:41:00Z">
        <w:r w:rsidRPr="002858BF" w:rsidDel="002858BF">
          <w:rPr>
            <w:noProof/>
            <w:lang w:val="en-GB"/>
          </w:rPr>
          <w:delText>14</w:delText>
        </w:r>
        <w:r w:rsidRPr="002858BF" w:rsidDel="002858BF">
          <w:rPr>
            <w:b w:val="0"/>
            <w:bCs w:val="0"/>
            <w:noProof/>
          </w:rPr>
          <w:fldChar w:fldCharType="end"/>
        </w:r>
      </w:del>
    </w:p>
    <w:p w14:paraId="4AEC3055" w14:textId="0C41F61A" w:rsidR="005C6B1B" w:rsidRPr="002858BF" w:rsidDel="002858BF" w:rsidRDefault="005C6B1B">
      <w:pPr>
        <w:pStyle w:val="TOC3"/>
        <w:tabs>
          <w:tab w:val="left" w:pos="1100"/>
          <w:tab w:val="right" w:leader="dot" w:pos="8290"/>
        </w:tabs>
        <w:rPr>
          <w:del w:id="642" w:author="Petter Vang Brakalsvaalet [pev2]" w:date="2021-04-28T12:41:00Z"/>
          <w:rFonts w:cstheme="minorBidi"/>
          <w:noProof/>
          <w:sz w:val="24"/>
          <w:szCs w:val="24"/>
          <w:lang w:val="en-GB" w:eastAsia="en-GB"/>
        </w:rPr>
      </w:pPr>
      <w:del w:id="643" w:author="Petter Vang Brakalsvaalet [pev2]" w:date="2021-04-28T12:41:00Z">
        <w:r w:rsidRPr="00AB2066" w:rsidDel="002858BF">
          <w:rPr>
            <w:rFonts w:cstheme="majorHAnsi"/>
            <w:noProof/>
            <w:lang w:val="en-GB"/>
          </w:rPr>
          <w:delText>2.2.1.</w:delText>
        </w:r>
        <w:r w:rsidRPr="002858BF" w:rsidDel="002858BF">
          <w:rPr>
            <w:rFonts w:cstheme="minorBidi"/>
            <w:noProof/>
            <w:sz w:val="24"/>
            <w:szCs w:val="24"/>
            <w:lang w:val="en-GB" w:eastAsia="en-GB"/>
          </w:rPr>
          <w:tab/>
        </w:r>
        <w:r w:rsidRPr="00AB2066" w:rsidDel="002858BF">
          <w:rPr>
            <w:rFonts w:cstheme="majorHAnsi"/>
            <w:noProof/>
            <w:lang w:val="en-GB"/>
          </w:rPr>
          <w:delText>MainMenu</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_Toc70463662 \h </w:delInstrText>
        </w:r>
        <w:r w:rsidRPr="002858BF" w:rsidDel="002858BF">
          <w:rPr>
            <w:noProof/>
          </w:rPr>
          <w:fldChar w:fldCharType="separate"/>
        </w:r>
      </w:del>
      <w:ins w:id="644" w:author="Petter Vang Brakalsvaalet [pev2]" w:date="2021-04-28T17:19:00Z">
        <w:r w:rsidR="00B12FA9">
          <w:rPr>
            <w:b/>
            <w:bCs/>
            <w:noProof/>
          </w:rPr>
          <w:t>Error! Bookmark not defined.</w:t>
        </w:r>
      </w:ins>
      <w:del w:id="645" w:author="Petter Vang Brakalsvaalet [pev2]" w:date="2021-04-28T12:41:00Z">
        <w:r w:rsidRPr="002858BF" w:rsidDel="002858BF">
          <w:rPr>
            <w:noProof/>
            <w:lang w:val="en-GB"/>
          </w:rPr>
          <w:delText>14</w:delText>
        </w:r>
        <w:r w:rsidRPr="002858BF" w:rsidDel="002858BF">
          <w:rPr>
            <w:noProof/>
          </w:rPr>
          <w:fldChar w:fldCharType="end"/>
        </w:r>
      </w:del>
    </w:p>
    <w:p w14:paraId="62071C12" w14:textId="1A2A72A5" w:rsidR="005C6B1B" w:rsidRPr="002858BF" w:rsidDel="002858BF" w:rsidRDefault="005C6B1B">
      <w:pPr>
        <w:pStyle w:val="TOC3"/>
        <w:tabs>
          <w:tab w:val="left" w:pos="1100"/>
          <w:tab w:val="right" w:leader="dot" w:pos="8290"/>
        </w:tabs>
        <w:rPr>
          <w:del w:id="646" w:author="Petter Vang Brakalsvaalet [pev2]" w:date="2021-04-28T12:41:00Z"/>
          <w:rFonts w:cstheme="minorBidi"/>
          <w:noProof/>
          <w:sz w:val="24"/>
          <w:szCs w:val="24"/>
          <w:lang w:val="en-GB" w:eastAsia="en-GB"/>
        </w:rPr>
      </w:pPr>
      <w:del w:id="647" w:author="Petter Vang Brakalsvaalet [pev2]" w:date="2021-04-28T12:41:00Z">
        <w:r w:rsidRPr="00AB2066" w:rsidDel="002858BF">
          <w:rPr>
            <w:rFonts w:cstheme="majorHAnsi"/>
            <w:noProof/>
            <w:lang w:val="en-GB"/>
          </w:rPr>
          <w:delText>2.2.2.</w:delText>
        </w:r>
        <w:r w:rsidRPr="002858BF" w:rsidDel="002858BF">
          <w:rPr>
            <w:rFonts w:cstheme="minorBidi"/>
            <w:noProof/>
            <w:sz w:val="24"/>
            <w:szCs w:val="24"/>
            <w:lang w:val="en-GB" w:eastAsia="en-GB"/>
          </w:rPr>
          <w:tab/>
        </w:r>
        <w:r w:rsidRPr="00AB2066" w:rsidDel="002858BF">
          <w:rPr>
            <w:rFonts w:cstheme="majorHAnsi"/>
            <w:noProof/>
            <w:lang w:val="en-GB"/>
          </w:rPr>
          <w:delText>Help</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_Toc70463663 \h </w:delInstrText>
        </w:r>
        <w:r w:rsidRPr="002858BF" w:rsidDel="002858BF">
          <w:rPr>
            <w:noProof/>
          </w:rPr>
          <w:fldChar w:fldCharType="separate"/>
        </w:r>
      </w:del>
      <w:ins w:id="648" w:author="Petter Vang Brakalsvaalet [pev2]" w:date="2021-04-28T17:19:00Z">
        <w:r w:rsidR="00B12FA9">
          <w:rPr>
            <w:b/>
            <w:bCs/>
            <w:noProof/>
          </w:rPr>
          <w:t>Error! Bookmark not defined.</w:t>
        </w:r>
      </w:ins>
      <w:del w:id="649" w:author="Petter Vang Brakalsvaalet [pev2]" w:date="2021-04-28T12:41:00Z">
        <w:r w:rsidRPr="002858BF" w:rsidDel="002858BF">
          <w:rPr>
            <w:noProof/>
            <w:lang w:val="en-GB"/>
          </w:rPr>
          <w:delText>15</w:delText>
        </w:r>
        <w:r w:rsidRPr="002858BF" w:rsidDel="002858BF">
          <w:rPr>
            <w:noProof/>
          </w:rPr>
          <w:fldChar w:fldCharType="end"/>
        </w:r>
      </w:del>
    </w:p>
    <w:p w14:paraId="45CCCDA8" w14:textId="0657862F" w:rsidR="005C6B1B" w:rsidRPr="002858BF" w:rsidDel="002858BF" w:rsidRDefault="005C6B1B">
      <w:pPr>
        <w:pStyle w:val="TOC3"/>
        <w:tabs>
          <w:tab w:val="left" w:pos="1100"/>
          <w:tab w:val="right" w:leader="dot" w:pos="8290"/>
        </w:tabs>
        <w:rPr>
          <w:del w:id="650" w:author="Petter Vang Brakalsvaalet [pev2]" w:date="2021-04-28T12:41:00Z"/>
          <w:rFonts w:cstheme="minorBidi"/>
          <w:noProof/>
          <w:sz w:val="24"/>
          <w:szCs w:val="24"/>
          <w:lang w:val="en-GB" w:eastAsia="en-GB"/>
        </w:rPr>
      </w:pPr>
      <w:del w:id="651" w:author="Petter Vang Brakalsvaalet [pev2]" w:date="2021-04-28T12:41:00Z">
        <w:r w:rsidRPr="00AB2066" w:rsidDel="002858BF">
          <w:rPr>
            <w:rFonts w:cstheme="majorHAnsi"/>
            <w:noProof/>
            <w:lang w:val="en-GB"/>
          </w:rPr>
          <w:delText>2.2.3.</w:delText>
        </w:r>
        <w:r w:rsidRPr="002858BF" w:rsidDel="002858BF">
          <w:rPr>
            <w:rFonts w:cstheme="minorBidi"/>
            <w:noProof/>
            <w:sz w:val="24"/>
            <w:szCs w:val="24"/>
            <w:lang w:val="en-GB" w:eastAsia="en-GB"/>
          </w:rPr>
          <w:tab/>
        </w:r>
        <w:r w:rsidRPr="00AB2066" w:rsidDel="002858BF">
          <w:rPr>
            <w:rFonts w:cstheme="majorHAnsi"/>
            <w:noProof/>
            <w:lang w:val="en-GB"/>
          </w:rPr>
          <w:delText>SetUp</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_Toc70463664 \h </w:delInstrText>
        </w:r>
        <w:r w:rsidRPr="002858BF" w:rsidDel="002858BF">
          <w:rPr>
            <w:noProof/>
          </w:rPr>
          <w:fldChar w:fldCharType="separate"/>
        </w:r>
      </w:del>
      <w:ins w:id="652" w:author="Petter Vang Brakalsvaalet [pev2]" w:date="2021-04-28T17:19:00Z">
        <w:r w:rsidR="00B12FA9">
          <w:rPr>
            <w:b/>
            <w:bCs/>
            <w:noProof/>
          </w:rPr>
          <w:t>Error! Bookmark not defined.</w:t>
        </w:r>
      </w:ins>
      <w:del w:id="653" w:author="Petter Vang Brakalsvaalet [pev2]" w:date="2021-04-28T12:41:00Z">
        <w:r w:rsidRPr="002858BF" w:rsidDel="002858BF">
          <w:rPr>
            <w:noProof/>
            <w:lang w:val="en-GB"/>
          </w:rPr>
          <w:delText>16</w:delText>
        </w:r>
        <w:r w:rsidRPr="002858BF" w:rsidDel="002858BF">
          <w:rPr>
            <w:noProof/>
          </w:rPr>
          <w:fldChar w:fldCharType="end"/>
        </w:r>
      </w:del>
    </w:p>
    <w:p w14:paraId="5CFA8E2E" w14:textId="3FE7C004" w:rsidR="005C6B1B" w:rsidRPr="002858BF" w:rsidDel="002858BF" w:rsidRDefault="005C6B1B">
      <w:pPr>
        <w:pStyle w:val="TOC3"/>
        <w:tabs>
          <w:tab w:val="left" w:pos="1100"/>
          <w:tab w:val="right" w:leader="dot" w:pos="8290"/>
        </w:tabs>
        <w:rPr>
          <w:del w:id="654" w:author="Petter Vang Brakalsvaalet [pev2]" w:date="2021-04-28T12:41:00Z"/>
          <w:rFonts w:cstheme="minorBidi"/>
          <w:noProof/>
          <w:sz w:val="24"/>
          <w:szCs w:val="24"/>
          <w:lang w:val="en-GB" w:eastAsia="en-GB"/>
        </w:rPr>
      </w:pPr>
      <w:del w:id="655" w:author="Petter Vang Brakalsvaalet [pev2]" w:date="2021-04-28T12:41:00Z">
        <w:r w:rsidRPr="00AB2066" w:rsidDel="002858BF">
          <w:rPr>
            <w:rFonts w:cstheme="majorHAnsi"/>
            <w:noProof/>
            <w:lang w:val="en-GB"/>
          </w:rPr>
          <w:delText>2.2.4.</w:delText>
        </w:r>
        <w:r w:rsidRPr="002858BF" w:rsidDel="002858BF">
          <w:rPr>
            <w:rFonts w:cstheme="minorBidi"/>
            <w:noProof/>
            <w:sz w:val="24"/>
            <w:szCs w:val="24"/>
            <w:lang w:val="en-GB" w:eastAsia="en-GB"/>
          </w:rPr>
          <w:tab/>
        </w:r>
        <w:r w:rsidRPr="00AB2066" w:rsidDel="002858BF">
          <w:rPr>
            <w:rFonts w:cstheme="majorHAnsi"/>
            <w:noProof/>
            <w:lang w:val="en-GB"/>
          </w:rPr>
          <w:delText>GameScene</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_Toc70463665 \h </w:delInstrText>
        </w:r>
        <w:r w:rsidRPr="002858BF" w:rsidDel="002858BF">
          <w:rPr>
            <w:noProof/>
          </w:rPr>
          <w:fldChar w:fldCharType="separate"/>
        </w:r>
      </w:del>
      <w:ins w:id="656" w:author="Petter Vang Brakalsvaalet [pev2]" w:date="2021-04-28T17:19:00Z">
        <w:r w:rsidR="00B12FA9">
          <w:rPr>
            <w:b/>
            <w:bCs/>
            <w:noProof/>
          </w:rPr>
          <w:t>Error! Bookmark not defined.</w:t>
        </w:r>
      </w:ins>
      <w:del w:id="657" w:author="Petter Vang Brakalsvaalet [pev2]" w:date="2021-04-28T12:41:00Z">
        <w:r w:rsidRPr="002858BF" w:rsidDel="002858BF">
          <w:rPr>
            <w:noProof/>
            <w:lang w:val="en-GB"/>
          </w:rPr>
          <w:delText>17</w:delText>
        </w:r>
        <w:r w:rsidRPr="002858BF" w:rsidDel="002858BF">
          <w:rPr>
            <w:noProof/>
          </w:rPr>
          <w:fldChar w:fldCharType="end"/>
        </w:r>
      </w:del>
    </w:p>
    <w:p w14:paraId="132D66FC" w14:textId="4BF1A3CB" w:rsidR="005C6B1B" w:rsidRPr="002858BF" w:rsidDel="002858BF" w:rsidRDefault="005C6B1B">
      <w:pPr>
        <w:pStyle w:val="TOC3"/>
        <w:tabs>
          <w:tab w:val="left" w:pos="1100"/>
          <w:tab w:val="right" w:leader="dot" w:pos="8290"/>
        </w:tabs>
        <w:rPr>
          <w:del w:id="658" w:author="Petter Vang Brakalsvaalet [pev2]" w:date="2021-04-28T12:41:00Z"/>
          <w:rFonts w:cstheme="minorBidi"/>
          <w:noProof/>
          <w:sz w:val="24"/>
          <w:szCs w:val="24"/>
          <w:lang w:val="en-GB" w:eastAsia="en-GB"/>
        </w:rPr>
      </w:pPr>
      <w:del w:id="659" w:author="Petter Vang Brakalsvaalet [pev2]" w:date="2021-04-28T12:41:00Z">
        <w:r w:rsidRPr="00AB2066" w:rsidDel="002858BF">
          <w:rPr>
            <w:rFonts w:cstheme="majorHAnsi"/>
            <w:noProof/>
            <w:lang w:val="en-GB"/>
          </w:rPr>
          <w:delText>2.2.5.</w:delText>
        </w:r>
        <w:r w:rsidRPr="002858BF" w:rsidDel="002858BF">
          <w:rPr>
            <w:rFonts w:cstheme="minorBidi"/>
            <w:noProof/>
            <w:sz w:val="24"/>
            <w:szCs w:val="24"/>
            <w:lang w:val="en-GB" w:eastAsia="en-GB"/>
          </w:rPr>
          <w:tab/>
        </w:r>
        <w:r w:rsidRPr="00AB2066" w:rsidDel="002858BF">
          <w:rPr>
            <w:rFonts w:cstheme="majorHAnsi"/>
            <w:noProof/>
            <w:lang w:val="en-GB"/>
          </w:rPr>
          <w:delText>Models</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_Toc70463666 \h </w:delInstrText>
        </w:r>
        <w:r w:rsidRPr="002858BF" w:rsidDel="002858BF">
          <w:rPr>
            <w:noProof/>
          </w:rPr>
          <w:fldChar w:fldCharType="separate"/>
        </w:r>
      </w:del>
      <w:ins w:id="660" w:author="Petter Vang Brakalsvaalet [pev2]" w:date="2021-04-28T17:19:00Z">
        <w:r w:rsidR="00B12FA9">
          <w:rPr>
            <w:b/>
            <w:bCs/>
            <w:noProof/>
          </w:rPr>
          <w:t>Error! Bookmark not defined.</w:t>
        </w:r>
      </w:ins>
      <w:del w:id="661" w:author="Petter Vang Brakalsvaalet [pev2]" w:date="2021-04-28T12:41:00Z">
        <w:r w:rsidRPr="002858BF" w:rsidDel="002858BF">
          <w:rPr>
            <w:noProof/>
            <w:lang w:val="en-GB"/>
          </w:rPr>
          <w:delText>17</w:delText>
        </w:r>
        <w:r w:rsidRPr="002858BF" w:rsidDel="002858BF">
          <w:rPr>
            <w:noProof/>
          </w:rPr>
          <w:fldChar w:fldCharType="end"/>
        </w:r>
      </w:del>
    </w:p>
    <w:p w14:paraId="4FD49714" w14:textId="008DA3A6" w:rsidR="005C6B1B" w:rsidRPr="002858BF" w:rsidDel="002858BF" w:rsidRDefault="005C6B1B">
      <w:pPr>
        <w:pStyle w:val="TOC3"/>
        <w:tabs>
          <w:tab w:val="left" w:pos="1100"/>
          <w:tab w:val="right" w:leader="dot" w:pos="8290"/>
        </w:tabs>
        <w:rPr>
          <w:del w:id="662" w:author="Petter Vang Brakalsvaalet [pev2]" w:date="2021-04-28T12:41:00Z"/>
          <w:rFonts w:cstheme="minorBidi"/>
          <w:noProof/>
          <w:sz w:val="24"/>
          <w:szCs w:val="24"/>
          <w:lang w:val="en-GB" w:eastAsia="en-GB"/>
        </w:rPr>
      </w:pPr>
      <w:del w:id="663" w:author="Petter Vang Brakalsvaalet [pev2]" w:date="2021-04-28T12:41:00Z">
        <w:r w:rsidRPr="00AB2066" w:rsidDel="002858BF">
          <w:rPr>
            <w:rFonts w:cstheme="majorHAnsi"/>
            <w:noProof/>
            <w:lang w:val="en-GB"/>
          </w:rPr>
          <w:delText>2.2.6.</w:delText>
        </w:r>
        <w:r w:rsidRPr="002858BF" w:rsidDel="002858BF">
          <w:rPr>
            <w:rFonts w:cstheme="minorBidi"/>
            <w:noProof/>
            <w:sz w:val="24"/>
            <w:szCs w:val="24"/>
            <w:lang w:val="en-GB" w:eastAsia="en-GB"/>
          </w:rPr>
          <w:tab/>
        </w:r>
        <w:r w:rsidRPr="00AB2066" w:rsidDel="002858BF">
          <w:rPr>
            <w:rFonts w:cstheme="majorHAnsi"/>
            <w:noProof/>
            <w:lang w:val="en-GB"/>
          </w:rPr>
          <w:delText>Extensions.swift</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_Toc70463667 \h </w:delInstrText>
        </w:r>
        <w:r w:rsidRPr="002858BF" w:rsidDel="002858BF">
          <w:rPr>
            <w:noProof/>
          </w:rPr>
          <w:fldChar w:fldCharType="separate"/>
        </w:r>
      </w:del>
      <w:ins w:id="664" w:author="Petter Vang Brakalsvaalet [pev2]" w:date="2021-04-28T17:19:00Z">
        <w:r w:rsidR="00B12FA9">
          <w:rPr>
            <w:b/>
            <w:bCs/>
            <w:noProof/>
          </w:rPr>
          <w:t>Error! Bookmark not defined.</w:t>
        </w:r>
      </w:ins>
      <w:del w:id="665" w:author="Petter Vang Brakalsvaalet [pev2]" w:date="2021-04-28T12:41:00Z">
        <w:r w:rsidRPr="002858BF" w:rsidDel="002858BF">
          <w:rPr>
            <w:noProof/>
            <w:lang w:val="en-GB"/>
          </w:rPr>
          <w:delText>18</w:delText>
        </w:r>
        <w:r w:rsidRPr="002858BF" w:rsidDel="002858BF">
          <w:rPr>
            <w:noProof/>
          </w:rPr>
          <w:fldChar w:fldCharType="end"/>
        </w:r>
      </w:del>
    </w:p>
    <w:p w14:paraId="29B4C9B0" w14:textId="01F1C554" w:rsidR="005C6B1B" w:rsidRPr="002858BF" w:rsidDel="002858BF" w:rsidRDefault="005C6B1B">
      <w:pPr>
        <w:pStyle w:val="TOC3"/>
        <w:tabs>
          <w:tab w:val="left" w:pos="1100"/>
          <w:tab w:val="right" w:leader="dot" w:pos="8290"/>
        </w:tabs>
        <w:rPr>
          <w:del w:id="666" w:author="Petter Vang Brakalsvaalet [pev2]" w:date="2021-04-28T12:41:00Z"/>
          <w:rFonts w:cstheme="minorBidi"/>
          <w:noProof/>
          <w:sz w:val="24"/>
          <w:szCs w:val="24"/>
          <w:lang w:val="en-GB" w:eastAsia="en-GB"/>
        </w:rPr>
      </w:pPr>
      <w:del w:id="667" w:author="Petter Vang Brakalsvaalet [pev2]" w:date="2021-04-28T12:41:00Z">
        <w:r w:rsidRPr="00AB2066" w:rsidDel="002858BF">
          <w:rPr>
            <w:rFonts w:cstheme="majorHAnsi"/>
            <w:noProof/>
            <w:lang w:val="en-GB"/>
          </w:rPr>
          <w:delText>2.2.7.</w:delText>
        </w:r>
        <w:r w:rsidRPr="002858BF" w:rsidDel="002858BF">
          <w:rPr>
            <w:rFonts w:cstheme="minorBidi"/>
            <w:noProof/>
            <w:sz w:val="24"/>
            <w:szCs w:val="24"/>
            <w:lang w:val="en-GB" w:eastAsia="en-GB"/>
          </w:rPr>
          <w:tab/>
        </w:r>
        <w:r w:rsidRPr="00AB2066" w:rsidDel="002858BF">
          <w:rPr>
            <w:rFonts w:cstheme="majorHAnsi"/>
            <w:noProof/>
            <w:lang w:val="en-GB"/>
          </w:rPr>
          <w:delText>Main.storyboard</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_Toc70463668 \h </w:delInstrText>
        </w:r>
        <w:r w:rsidRPr="002858BF" w:rsidDel="002858BF">
          <w:rPr>
            <w:noProof/>
          </w:rPr>
          <w:fldChar w:fldCharType="separate"/>
        </w:r>
      </w:del>
      <w:ins w:id="668" w:author="Petter Vang Brakalsvaalet [pev2]" w:date="2021-04-28T17:19:00Z">
        <w:r w:rsidR="00B12FA9">
          <w:rPr>
            <w:b/>
            <w:bCs/>
            <w:noProof/>
          </w:rPr>
          <w:t>Error! Bookmark not defined.</w:t>
        </w:r>
      </w:ins>
      <w:del w:id="669" w:author="Petter Vang Brakalsvaalet [pev2]" w:date="2021-04-28T12:41:00Z">
        <w:r w:rsidRPr="002858BF" w:rsidDel="002858BF">
          <w:rPr>
            <w:noProof/>
            <w:lang w:val="en-GB"/>
          </w:rPr>
          <w:delText>18</w:delText>
        </w:r>
        <w:r w:rsidRPr="002858BF" w:rsidDel="002858BF">
          <w:rPr>
            <w:noProof/>
          </w:rPr>
          <w:fldChar w:fldCharType="end"/>
        </w:r>
      </w:del>
    </w:p>
    <w:p w14:paraId="17AA1C3D" w14:textId="124541BB" w:rsidR="005C6B1B" w:rsidRPr="002858BF" w:rsidDel="002858BF" w:rsidRDefault="005C6B1B">
      <w:pPr>
        <w:pStyle w:val="TOC2"/>
        <w:tabs>
          <w:tab w:val="left" w:pos="660"/>
          <w:tab w:val="right" w:leader="dot" w:pos="8290"/>
        </w:tabs>
        <w:rPr>
          <w:del w:id="670" w:author="Petter Vang Brakalsvaalet [pev2]" w:date="2021-04-28T12:41:00Z"/>
          <w:rFonts w:cstheme="minorBidi"/>
          <w:b w:val="0"/>
          <w:bCs w:val="0"/>
          <w:noProof/>
          <w:sz w:val="24"/>
          <w:szCs w:val="24"/>
          <w:lang w:val="en-GB" w:eastAsia="en-GB"/>
        </w:rPr>
      </w:pPr>
      <w:del w:id="671" w:author="Petter Vang Brakalsvaalet [pev2]" w:date="2021-04-28T12:41:00Z">
        <w:r w:rsidRPr="00AB2066" w:rsidDel="002858BF">
          <w:rPr>
            <w:rFonts w:cstheme="majorHAnsi"/>
            <w:noProof/>
            <w:lang w:val="en-GB"/>
          </w:rPr>
          <w:delText>2.3.</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User Interface Design</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_Toc70463669 \h </w:delInstrText>
        </w:r>
        <w:r w:rsidRPr="002858BF" w:rsidDel="002858BF">
          <w:rPr>
            <w:b w:val="0"/>
            <w:bCs w:val="0"/>
            <w:noProof/>
          </w:rPr>
          <w:fldChar w:fldCharType="separate"/>
        </w:r>
      </w:del>
      <w:ins w:id="672" w:author="Petter Vang Brakalsvaalet [pev2]" w:date="2021-04-28T17:19:00Z">
        <w:r w:rsidR="00B12FA9">
          <w:rPr>
            <w:noProof/>
          </w:rPr>
          <w:t>Error! Bookmark not defined.</w:t>
        </w:r>
      </w:ins>
      <w:del w:id="673" w:author="Petter Vang Brakalsvaalet [pev2]" w:date="2021-04-28T12:41:00Z">
        <w:r w:rsidRPr="002858BF" w:rsidDel="002858BF">
          <w:rPr>
            <w:noProof/>
            <w:lang w:val="en-GB"/>
          </w:rPr>
          <w:delText>18</w:delText>
        </w:r>
        <w:r w:rsidRPr="002858BF" w:rsidDel="002858BF">
          <w:rPr>
            <w:b w:val="0"/>
            <w:bCs w:val="0"/>
            <w:noProof/>
          </w:rPr>
          <w:fldChar w:fldCharType="end"/>
        </w:r>
      </w:del>
    </w:p>
    <w:p w14:paraId="740A0595" w14:textId="762E489A" w:rsidR="005C6B1B" w:rsidRPr="002858BF" w:rsidDel="002858BF" w:rsidRDefault="005C6B1B">
      <w:pPr>
        <w:pStyle w:val="TOC3"/>
        <w:tabs>
          <w:tab w:val="left" w:pos="1100"/>
          <w:tab w:val="right" w:leader="dot" w:pos="8290"/>
        </w:tabs>
        <w:rPr>
          <w:del w:id="674" w:author="Petter Vang Brakalsvaalet [pev2]" w:date="2021-04-28T12:41:00Z"/>
          <w:rFonts w:cstheme="minorBidi"/>
          <w:noProof/>
          <w:sz w:val="24"/>
          <w:szCs w:val="24"/>
          <w:lang w:val="en-GB" w:eastAsia="en-GB"/>
        </w:rPr>
      </w:pPr>
      <w:del w:id="675" w:author="Petter Vang Brakalsvaalet [pev2]" w:date="2021-04-28T12:41:00Z">
        <w:r w:rsidRPr="00AB2066" w:rsidDel="002858BF">
          <w:rPr>
            <w:rFonts w:cstheme="majorHAnsi"/>
            <w:noProof/>
            <w:lang w:val="en-GB"/>
          </w:rPr>
          <w:delText>2.3.1.</w:delText>
        </w:r>
        <w:r w:rsidRPr="002858BF" w:rsidDel="002858BF">
          <w:rPr>
            <w:rFonts w:cstheme="minorBidi"/>
            <w:noProof/>
            <w:sz w:val="24"/>
            <w:szCs w:val="24"/>
            <w:lang w:val="en-GB" w:eastAsia="en-GB"/>
          </w:rPr>
          <w:tab/>
        </w:r>
        <w:r w:rsidRPr="00AB2066" w:rsidDel="002858BF">
          <w:rPr>
            <w:rFonts w:cstheme="majorHAnsi"/>
            <w:noProof/>
            <w:lang w:val="en-GB"/>
          </w:rPr>
          <w:delText>Start screen assets</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_Toc70463670 \h </w:delInstrText>
        </w:r>
        <w:r w:rsidRPr="002858BF" w:rsidDel="002858BF">
          <w:rPr>
            <w:noProof/>
          </w:rPr>
          <w:fldChar w:fldCharType="separate"/>
        </w:r>
      </w:del>
      <w:ins w:id="676" w:author="Petter Vang Brakalsvaalet [pev2]" w:date="2021-04-28T17:19:00Z">
        <w:r w:rsidR="00B12FA9">
          <w:rPr>
            <w:b/>
            <w:bCs/>
            <w:noProof/>
          </w:rPr>
          <w:t>Error! Bookmark not defined.</w:t>
        </w:r>
      </w:ins>
      <w:del w:id="677" w:author="Petter Vang Brakalsvaalet [pev2]" w:date="2021-04-28T12:41:00Z">
        <w:r w:rsidRPr="002858BF" w:rsidDel="002858BF">
          <w:rPr>
            <w:noProof/>
            <w:lang w:val="en-GB"/>
          </w:rPr>
          <w:delText>18</w:delText>
        </w:r>
        <w:r w:rsidRPr="002858BF" w:rsidDel="002858BF">
          <w:rPr>
            <w:noProof/>
          </w:rPr>
          <w:fldChar w:fldCharType="end"/>
        </w:r>
      </w:del>
    </w:p>
    <w:p w14:paraId="3F851286" w14:textId="47A7FF06" w:rsidR="005C6B1B" w:rsidRPr="002858BF" w:rsidDel="002858BF" w:rsidRDefault="005C6B1B">
      <w:pPr>
        <w:pStyle w:val="TOC3"/>
        <w:tabs>
          <w:tab w:val="left" w:pos="1100"/>
          <w:tab w:val="right" w:leader="dot" w:pos="8290"/>
        </w:tabs>
        <w:rPr>
          <w:del w:id="678" w:author="Petter Vang Brakalsvaalet [pev2]" w:date="2021-04-28T12:41:00Z"/>
          <w:rFonts w:cstheme="minorBidi"/>
          <w:noProof/>
          <w:sz w:val="24"/>
          <w:szCs w:val="24"/>
          <w:lang w:val="en-GB" w:eastAsia="en-GB"/>
        </w:rPr>
      </w:pPr>
      <w:del w:id="679" w:author="Petter Vang Brakalsvaalet [pev2]" w:date="2021-04-28T12:41:00Z">
        <w:r w:rsidRPr="00AB2066" w:rsidDel="002858BF">
          <w:rPr>
            <w:rFonts w:cstheme="majorHAnsi"/>
            <w:noProof/>
            <w:lang w:val="en-GB"/>
          </w:rPr>
          <w:delText>2.3.2.</w:delText>
        </w:r>
        <w:r w:rsidRPr="002858BF" w:rsidDel="002858BF">
          <w:rPr>
            <w:rFonts w:cstheme="minorBidi"/>
            <w:noProof/>
            <w:sz w:val="24"/>
            <w:szCs w:val="24"/>
            <w:lang w:val="en-GB" w:eastAsia="en-GB"/>
          </w:rPr>
          <w:tab/>
        </w:r>
        <w:r w:rsidRPr="00AB2066" w:rsidDel="002858BF">
          <w:rPr>
            <w:rFonts w:cstheme="majorHAnsi"/>
            <w:noProof/>
            <w:lang w:val="en-GB"/>
          </w:rPr>
          <w:delText>Game scene assets</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_Toc70463671 \h </w:delInstrText>
        </w:r>
        <w:r w:rsidRPr="002858BF" w:rsidDel="002858BF">
          <w:rPr>
            <w:noProof/>
          </w:rPr>
          <w:fldChar w:fldCharType="separate"/>
        </w:r>
      </w:del>
      <w:ins w:id="680" w:author="Petter Vang Brakalsvaalet [pev2]" w:date="2021-04-28T17:19:00Z">
        <w:r w:rsidR="00B12FA9">
          <w:rPr>
            <w:b/>
            <w:bCs/>
            <w:noProof/>
          </w:rPr>
          <w:t>Error! Bookmark not defined.</w:t>
        </w:r>
      </w:ins>
      <w:del w:id="681" w:author="Petter Vang Brakalsvaalet [pev2]" w:date="2021-04-28T12:41:00Z">
        <w:r w:rsidRPr="002858BF" w:rsidDel="002858BF">
          <w:rPr>
            <w:noProof/>
            <w:lang w:val="en-GB"/>
          </w:rPr>
          <w:delText>19</w:delText>
        </w:r>
        <w:r w:rsidRPr="002858BF" w:rsidDel="002858BF">
          <w:rPr>
            <w:noProof/>
          </w:rPr>
          <w:fldChar w:fldCharType="end"/>
        </w:r>
      </w:del>
    </w:p>
    <w:p w14:paraId="6F248002" w14:textId="7B489829" w:rsidR="005C6B1B" w:rsidRPr="002858BF" w:rsidDel="002858BF" w:rsidRDefault="005C6B1B">
      <w:pPr>
        <w:pStyle w:val="TOC3"/>
        <w:tabs>
          <w:tab w:val="left" w:pos="1100"/>
          <w:tab w:val="right" w:leader="dot" w:pos="8290"/>
        </w:tabs>
        <w:rPr>
          <w:del w:id="682" w:author="Petter Vang Brakalsvaalet [pev2]" w:date="2021-04-28T12:41:00Z"/>
          <w:rFonts w:cstheme="minorBidi"/>
          <w:noProof/>
          <w:sz w:val="24"/>
          <w:szCs w:val="24"/>
          <w:lang w:val="en-GB" w:eastAsia="en-GB"/>
        </w:rPr>
      </w:pPr>
      <w:del w:id="683" w:author="Petter Vang Brakalsvaalet [pev2]" w:date="2021-04-28T12:41:00Z">
        <w:r w:rsidRPr="00AB2066" w:rsidDel="002858BF">
          <w:rPr>
            <w:rFonts w:cstheme="majorHAnsi"/>
            <w:noProof/>
            <w:lang w:val="en-GB"/>
          </w:rPr>
          <w:delText>2.3.3.</w:delText>
        </w:r>
        <w:r w:rsidRPr="002858BF" w:rsidDel="002858BF">
          <w:rPr>
            <w:rFonts w:cstheme="minorBidi"/>
            <w:noProof/>
            <w:sz w:val="24"/>
            <w:szCs w:val="24"/>
            <w:lang w:val="en-GB" w:eastAsia="en-GB"/>
          </w:rPr>
          <w:tab/>
        </w:r>
        <w:r w:rsidRPr="00AB2066" w:rsidDel="002858BF">
          <w:rPr>
            <w:rFonts w:cstheme="majorHAnsi"/>
            <w:noProof/>
            <w:lang w:val="en-GB"/>
          </w:rPr>
          <w:delText>User interface</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_Toc70463672 \h </w:delInstrText>
        </w:r>
        <w:r w:rsidRPr="002858BF" w:rsidDel="002858BF">
          <w:rPr>
            <w:noProof/>
          </w:rPr>
          <w:fldChar w:fldCharType="separate"/>
        </w:r>
      </w:del>
      <w:ins w:id="684" w:author="Petter Vang Brakalsvaalet [pev2]" w:date="2021-04-28T17:19:00Z">
        <w:r w:rsidR="00B12FA9">
          <w:rPr>
            <w:b/>
            <w:bCs/>
            <w:noProof/>
          </w:rPr>
          <w:t>Error! Bookmark not defined.</w:t>
        </w:r>
      </w:ins>
      <w:del w:id="685" w:author="Petter Vang Brakalsvaalet [pev2]" w:date="2021-04-28T12:41:00Z">
        <w:r w:rsidRPr="002858BF" w:rsidDel="002858BF">
          <w:rPr>
            <w:noProof/>
            <w:lang w:val="en-GB"/>
          </w:rPr>
          <w:delText>21</w:delText>
        </w:r>
        <w:r w:rsidRPr="002858BF" w:rsidDel="002858BF">
          <w:rPr>
            <w:noProof/>
          </w:rPr>
          <w:fldChar w:fldCharType="end"/>
        </w:r>
      </w:del>
    </w:p>
    <w:p w14:paraId="664FCB0E" w14:textId="617D3B80" w:rsidR="005C6B1B" w:rsidRPr="002858BF" w:rsidDel="002858BF" w:rsidRDefault="005C6B1B">
      <w:pPr>
        <w:pStyle w:val="TOC1"/>
        <w:tabs>
          <w:tab w:val="left" w:pos="440"/>
          <w:tab w:val="right" w:leader="dot" w:pos="8290"/>
        </w:tabs>
        <w:rPr>
          <w:del w:id="686" w:author="Petter Vang Brakalsvaalet [pev2]" w:date="2021-04-28T12:41:00Z"/>
          <w:rFonts w:asciiTheme="minorHAnsi" w:hAnsiTheme="minorHAnsi" w:cstheme="minorBidi"/>
          <w:b w:val="0"/>
          <w:bCs w:val="0"/>
          <w:caps w:val="0"/>
          <w:noProof/>
          <w:lang w:val="en-GB" w:eastAsia="en-GB"/>
        </w:rPr>
      </w:pPr>
      <w:del w:id="687" w:author="Petter Vang Brakalsvaalet [pev2]" w:date="2021-04-28T12:41:00Z">
        <w:r w:rsidRPr="00AB2066" w:rsidDel="002858BF">
          <w:rPr>
            <w:noProof/>
            <w:lang w:val="en-GB"/>
          </w:rPr>
          <w:delText>3.</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Implementation</w:delText>
        </w:r>
        <w:r w:rsidRPr="002858BF" w:rsidDel="002858BF">
          <w:rPr>
            <w:noProof/>
            <w:lang w:val="en-GB"/>
          </w:rPr>
          <w:tab/>
        </w:r>
        <w:r w:rsidRPr="002858BF" w:rsidDel="002858BF">
          <w:rPr>
            <w:b w:val="0"/>
            <w:bCs w:val="0"/>
            <w:caps w:val="0"/>
            <w:noProof/>
          </w:rPr>
          <w:fldChar w:fldCharType="begin"/>
        </w:r>
        <w:r w:rsidRPr="002858BF" w:rsidDel="002858BF">
          <w:rPr>
            <w:noProof/>
            <w:lang w:val="en-GB"/>
          </w:rPr>
          <w:delInstrText xml:space="preserve"> PAGEREF _Toc70463673 \h </w:delInstrText>
        </w:r>
        <w:r w:rsidRPr="002858BF" w:rsidDel="002858BF">
          <w:rPr>
            <w:b w:val="0"/>
            <w:bCs w:val="0"/>
            <w:caps w:val="0"/>
            <w:noProof/>
          </w:rPr>
          <w:fldChar w:fldCharType="separate"/>
        </w:r>
      </w:del>
      <w:ins w:id="688" w:author="Petter Vang Brakalsvaalet [pev2]" w:date="2021-04-28T17:19:00Z">
        <w:r w:rsidR="00B12FA9">
          <w:rPr>
            <w:caps w:val="0"/>
            <w:noProof/>
          </w:rPr>
          <w:t>Error! Bookmark not defined.</w:t>
        </w:r>
      </w:ins>
      <w:del w:id="689" w:author="Petter Vang Brakalsvaalet [pev2]" w:date="2021-04-28T12:41:00Z">
        <w:r w:rsidRPr="002858BF" w:rsidDel="002858BF">
          <w:rPr>
            <w:noProof/>
            <w:lang w:val="en-GB"/>
          </w:rPr>
          <w:delText>22</w:delText>
        </w:r>
        <w:r w:rsidRPr="002858BF" w:rsidDel="002858BF">
          <w:rPr>
            <w:b w:val="0"/>
            <w:bCs w:val="0"/>
            <w:caps w:val="0"/>
            <w:noProof/>
          </w:rPr>
          <w:fldChar w:fldCharType="end"/>
        </w:r>
      </w:del>
    </w:p>
    <w:p w14:paraId="1E2DBB85" w14:textId="07DCE3CC" w:rsidR="005C6B1B" w:rsidRPr="002858BF" w:rsidDel="002858BF" w:rsidRDefault="005C6B1B">
      <w:pPr>
        <w:pStyle w:val="TOC1"/>
        <w:tabs>
          <w:tab w:val="left" w:pos="440"/>
          <w:tab w:val="right" w:leader="dot" w:pos="8290"/>
        </w:tabs>
        <w:rPr>
          <w:del w:id="690" w:author="Petter Vang Brakalsvaalet [pev2]" w:date="2021-04-28T12:41:00Z"/>
          <w:rFonts w:asciiTheme="minorHAnsi" w:hAnsiTheme="minorHAnsi" w:cstheme="minorBidi"/>
          <w:b w:val="0"/>
          <w:bCs w:val="0"/>
          <w:caps w:val="0"/>
          <w:noProof/>
          <w:lang w:val="en-GB" w:eastAsia="en-GB"/>
        </w:rPr>
      </w:pPr>
      <w:del w:id="691" w:author="Petter Vang Brakalsvaalet [pev2]" w:date="2021-04-28T12:41:00Z">
        <w:r w:rsidRPr="00AB2066" w:rsidDel="002858BF">
          <w:rPr>
            <w:noProof/>
            <w:lang w:val="en-GB"/>
          </w:rPr>
          <w:delText>4.</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Testing</w:delText>
        </w:r>
        <w:r w:rsidRPr="002858BF" w:rsidDel="002858BF">
          <w:rPr>
            <w:noProof/>
            <w:lang w:val="en-GB"/>
          </w:rPr>
          <w:tab/>
        </w:r>
        <w:r w:rsidRPr="002858BF" w:rsidDel="002858BF">
          <w:rPr>
            <w:b w:val="0"/>
            <w:bCs w:val="0"/>
            <w:caps w:val="0"/>
            <w:noProof/>
          </w:rPr>
          <w:fldChar w:fldCharType="begin"/>
        </w:r>
        <w:r w:rsidRPr="002858BF" w:rsidDel="002858BF">
          <w:rPr>
            <w:noProof/>
            <w:lang w:val="en-GB"/>
          </w:rPr>
          <w:delInstrText xml:space="preserve"> PAGEREF _Toc70463674 \h </w:delInstrText>
        </w:r>
        <w:r w:rsidRPr="002858BF" w:rsidDel="002858BF">
          <w:rPr>
            <w:b w:val="0"/>
            <w:bCs w:val="0"/>
            <w:caps w:val="0"/>
            <w:noProof/>
          </w:rPr>
          <w:fldChar w:fldCharType="separate"/>
        </w:r>
      </w:del>
      <w:ins w:id="692" w:author="Petter Vang Brakalsvaalet [pev2]" w:date="2021-04-28T17:19:00Z">
        <w:r w:rsidR="00B12FA9">
          <w:rPr>
            <w:caps w:val="0"/>
            <w:noProof/>
          </w:rPr>
          <w:t>Error! Bookmark not defined.</w:t>
        </w:r>
      </w:ins>
      <w:del w:id="693" w:author="Petter Vang Brakalsvaalet [pev2]" w:date="2021-04-28T12:41:00Z">
        <w:r w:rsidRPr="002858BF" w:rsidDel="002858BF">
          <w:rPr>
            <w:noProof/>
            <w:lang w:val="en-GB"/>
          </w:rPr>
          <w:delText>23</w:delText>
        </w:r>
        <w:r w:rsidRPr="002858BF" w:rsidDel="002858BF">
          <w:rPr>
            <w:b w:val="0"/>
            <w:bCs w:val="0"/>
            <w:caps w:val="0"/>
            <w:noProof/>
          </w:rPr>
          <w:fldChar w:fldCharType="end"/>
        </w:r>
      </w:del>
    </w:p>
    <w:p w14:paraId="5B7F9237" w14:textId="1A2F2A94" w:rsidR="005C6B1B" w:rsidRPr="002858BF" w:rsidDel="002858BF" w:rsidRDefault="005C6B1B">
      <w:pPr>
        <w:pStyle w:val="TOC2"/>
        <w:tabs>
          <w:tab w:val="left" w:pos="660"/>
          <w:tab w:val="right" w:leader="dot" w:pos="8290"/>
        </w:tabs>
        <w:rPr>
          <w:del w:id="694" w:author="Petter Vang Brakalsvaalet [pev2]" w:date="2021-04-28T12:41:00Z"/>
          <w:rFonts w:cstheme="minorBidi"/>
          <w:b w:val="0"/>
          <w:bCs w:val="0"/>
          <w:noProof/>
          <w:sz w:val="24"/>
          <w:szCs w:val="24"/>
          <w:lang w:val="en-GB" w:eastAsia="en-GB"/>
        </w:rPr>
      </w:pPr>
      <w:del w:id="695" w:author="Petter Vang Brakalsvaalet [pev2]" w:date="2021-04-28T12:41:00Z">
        <w:r w:rsidRPr="00AB2066" w:rsidDel="002858BF">
          <w:rPr>
            <w:rFonts w:cstheme="majorHAnsi"/>
            <w:noProof/>
            <w:lang w:val="en-GB"/>
          </w:rPr>
          <w:delText>4.1.</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Overall Approach to Testing</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_Toc70463675 \h </w:delInstrText>
        </w:r>
        <w:r w:rsidRPr="002858BF" w:rsidDel="002858BF">
          <w:rPr>
            <w:b w:val="0"/>
            <w:bCs w:val="0"/>
            <w:noProof/>
          </w:rPr>
          <w:fldChar w:fldCharType="separate"/>
        </w:r>
      </w:del>
      <w:ins w:id="696" w:author="Petter Vang Brakalsvaalet [pev2]" w:date="2021-04-28T17:19:00Z">
        <w:r w:rsidR="00B12FA9">
          <w:rPr>
            <w:noProof/>
          </w:rPr>
          <w:t>Error! Bookmark not defined.</w:t>
        </w:r>
      </w:ins>
      <w:del w:id="697" w:author="Petter Vang Brakalsvaalet [pev2]" w:date="2021-04-28T12:41:00Z">
        <w:r w:rsidRPr="002858BF" w:rsidDel="002858BF">
          <w:rPr>
            <w:noProof/>
            <w:lang w:val="en-GB"/>
          </w:rPr>
          <w:delText>23</w:delText>
        </w:r>
        <w:r w:rsidRPr="002858BF" w:rsidDel="002858BF">
          <w:rPr>
            <w:b w:val="0"/>
            <w:bCs w:val="0"/>
            <w:noProof/>
          </w:rPr>
          <w:fldChar w:fldCharType="end"/>
        </w:r>
      </w:del>
    </w:p>
    <w:p w14:paraId="48192AF6" w14:textId="6C341F1E" w:rsidR="005C6B1B" w:rsidRPr="002858BF" w:rsidDel="002858BF" w:rsidRDefault="005C6B1B">
      <w:pPr>
        <w:pStyle w:val="TOC2"/>
        <w:tabs>
          <w:tab w:val="left" w:pos="660"/>
          <w:tab w:val="right" w:leader="dot" w:pos="8290"/>
        </w:tabs>
        <w:rPr>
          <w:del w:id="698" w:author="Petter Vang Brakalsvaalet [pev2]" w:date="2021-04-28T12:41:00Z"/>
          <w:rFonts w:cstheme="minorBidi"/>
          <w:b w:val="0"/>
          <w:bCs w:val="0"/>
          <w:noProof/>
          <w:sz w:val="24"/>
          <w:szCs w:val="24"/>
          <w:lang w:val="en-GB" w:eastAsia="en-GB"/>
        </w:rPr>
      </w:pPr>
      <w:del w:id="699" w:author="Petter Vang Brakalsvaalet [pev2]" w:date="2021-04-28T12:41:00Z">
        <w:r w:rsidRPr="00AB2066" w:rsidDel="002858BF">
          <w:rPr>
            <w:rFonts w:cstheme="majorHAnsi"/>
            <w:noProof/>
            <w:lang w:val="en-GB"/>
          </w:rPr>
          <w:delText>4.2.</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Automated Testing</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_Toc70463676 \h </w:delInstrText>
        </w:r>
        <w:r w:rsidRPr="002858BF" w:rsidDel="002858BF">
          <w:rPr>
            <w:b w:val="0"/>
            <w:bCs w:val="0"/>
            <w:noProof/>
          </w:rPr>
          <w:fldChar w:fldCharType="separate"/>
        </w:r>
      </w:del>
      <w:ins w:id="700" w:author="Petter Vang Brakalsvaalet [pev2]" w:date="2021-04-28T17:19:00Z">
        <w:r w:rsidR="00B12FA9">
          <w:rPr>
            <w:noProof/>
          </w:rPr>
          <w:t>Error! Bookmark not defined.</w:t>
        </w:r>
      </w:ins>
      <w:del w:id="701" w:author="Petter Vang Brakalsvaalet [pev2]" w:date="2021-04-28T12:41:00Z">
        <w:r w:rsidRPr="002858BF" w:rsidDel="002858BF">
          <w:rPr>
            <w:noProof/>
            <w:lang w:val="en-GB"/>
          </w:rPr>
          <w:delText>23</w:delText>
        </w:r>
        <w:r w:rsidRPr="002858BF" w:rsidDel="002858BF">
          <w:rPr>
            <w:b w:val="0"/>
            <w:bCs w:val="0"/>
            <w:noProof/>
          </w:rPr>
          <w:fldChar w:fldCharType="end"/>
        </w:r>
      </w:del>
    </w:p>
    <w:p w14:paraId="0891F730" w14:textId="5E18E30A" w:rsidR="005C6B1B" w:rsidRPr="002858BF" w:rsidDel="002858BF" w:rsidRDefault="005C6B1B">
      <w:pPr>
        <w:pStyle w:val="TOC3"/>
        <w:tabs>
          <w:tab w:val="left" w:pos="1100"/>
          <w:tab w:val="right" w:leader="dot" w:pos="8290"/>
        </w:tabs>
        <w:rPr>
          <w:del w:id="702" w:author="Petter Vang Brakalsvaalet [pev2]" w:date="2021-04-28T12:41:00Z"/>
          <w:rFonts w:cstheme="minorBidi"/>
          <w:noProof/>
          <w:sz w:val="24"/>
          <w:szCs w:val="24"/>
          <w:lang w:val="en-GB" w:eastAsia="en-GB"/>
        </w:rPr>
      </w:pPr>
      <w:del w:id="703" w:author="Petter Vang Brakalsvaalet [pev2]" w:date="2021-04-28T12:41:00Z">
        <w:r w:rsidRPr="00AB2066" w:rsidDel="002858BF">
          <w:rPr>
            <w:noProof/>
            <w:lang w:val="en-GB"/>
          </w:rPr>
          <w:delText>4.2.1.</w:delText>
        </w:r>
        <w:r w:rsidRPr="002858BF" w:rsidDel="002858BF">
          <w:rPr>
            <w:rFonts w:cstheme="minorBidi"/>
            <w:noProof/>
            <w:sz w:val="24"/>
            <w:szCs w:val="24"/>
            <w:lang w:val="en-GB" w:eastAsia="en-GB"/>
          </w:rPr>
          <w:tab/>
        </w:r>
        <w:r w:rsidRPr="00AB2066" w:rsidDel="002858BF">
          <w:rPr>
            <w:noProof/>
            <w:lang w:val="en-GB"/>
          </w:rPr>
          <w:delText>MainMenu</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_Toc70463677 \h </w:delInstrText>
        </w:r>
        <w:r w:rsidRPr="002858BF" w:rsidDel="002858BF">
          <w:rPr>
            <w:noProof/>
          </w:rPr>
          <w:fldChar w:fldCharType="separate"/>
        </w:r>
      </w:del>
      <w:ins w:id="704" w:author="Petter Vang Brakalsvaalet [pev2]" w:date="2021-04-28T17:19:00Z">
        <w:r w:rsidR="00B12FA9">
          <w:rPr>
            <w:b/>
            <w:bCs/>
            <w:noProof/>
          </w:rPr>
          <w:t>Error! Bookmark not defined.</w:t>
        </w:r>
      </w:ins>
      <w:del w:id="705" w:author="Petter Vang Brakalsvaalet [pev2]" w:date="2021-04-28T12:41:00Z">
        <w:r w:rsidRPr="002858BF" w:rsidDel="002858BF">
          <w:rPr>
            <w:noProof/>
            <w:lang w:val="en-GB"/>
          </w:rPr>
          <w:delText>23</w:delText>
        </w:r>
        <w:r w:rsidRPr="002858BF" w:rsidDel="002858BF">
          <w:rPr>
            <w:noProof/>
          </w:rPr>
          <w:fldChar w:fldCharType="end"/>
        </w:r>
      </w:del>
    </w:p>
    <w:p w14:paraId="62C49B6A" w14:textId="4E3948AB" w:rsidR="005C6B1B" w:rsidRPr="002858BF" w:rsidDel="002858BF" w:rsidRDefault="005C6B1B">
      <w:pPr>
        <w:pStyle w:val="TOC3"/>
        <w:tabs>
          <w:tab w:val="left" w:pos="1100"/>
          <w:tab w:val="right" w:leader="dot" w:pos="8290"/>
        </w:tabs>
        <w:rPr>
          <w:del w:id="706" w:author="Petter Vang Brakalsvaalet [pev2]" w:date="2021-04-28T12:41:00Z"/>
          <w:rFonts w:cstheme="minorBidi"/>
          <w:noProof/>
          <w:sz w:val="24"/>
          <w:szCs w:val="24"/>
          <w:lang w:val="en-GB" w:eastAsia="en-GB"/>
        </w:rPr>
      </w:pPr>
      <w:del w:id="707" w:author="Petter Vang Brakalsvaalet [pev2]" w:date="2021-04-28T12:41:00Z">
        <w:r w:rsidRPr="00AB2066" w:rsidDel="002858BF">
          <w:rPr>
            <w:noProof/>
            <w:lang w:val="en-GB"/>
          </w:rPr>
          <w:delText>4.2.2.</w:delText>
        </w:r>
        <w:r w:rsidRPr="002858BF" w:rsidDel="002858BF">
          <w:rPr>
            <w:rFonts w:cstheme="minorBidi"/>
            <w:noProof/>
            <w:sz w:val="24"/>
            <w:szCs w:val="24"/>
            <w:lang w:val="en-GB" w:eastAsia="en-GB"/>
          </w:rPr>
          <w:tab/>
        </w:r>
        <w:r w:rsidRPr="00AB2066" w:rsidDel="002858BF">
          <w:rPr>
            <w:noProof/>
            <w:lang w:val="en-GB"/>
          </w:rPr>
          <w:delText>Help</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_Toc70463678 \h </w:delInstrText>
        </w:r>
        <w:r w:rsidRPr="002858BF" w:rsidDel="002858BF">
          <w:rPr>
            <w:noProof/>
          </w:rPr>
          <w:fldChar w:fldCharType="separate"/>
        </w:r>
      </w:del>
      <w:ins w:id="708" w:author="Petter Vang Brakalsvaalet [pev2]" w:date="2021-04-28T17:19:00Z">
        <w:r w:rsidR="00B12FA9">
          <w:rPr>
            <w:b/>
            <w:bCs/>
            <w:noProof/>
          </w:rPr>
          <w:t>Error! Bookmark not defined.</w:t>
        </w:r>
      </w:ins>
      <w:del w:id="709" w:author="Petter Vang Brakalsvaalet [pev2]" w:date="2021-04-28T12:41:00Z">
        <w:r w:rsidRPr="002858BF" w:rsidDel="002858BF">
          <w:rPr>
            <w:noProof/>
            <w:lang w:val="en-GB"/>
          </w:rPr>
          <w:delText>23</w:delText>
        </w:r>
        <w:r w:rsidRPr="002858BF" w:rsidDel="002858BF">
          <w:rPr>
            <w:noProof/>
          </w:rPr>
          <w:fldChar w:fldCharType="end"/>
        </w:r>
      </w:del>
    </w:p>
    <w:p w14:paraId="2B8B2D71" w14:textId="4B853EE3" w:rsidR="005C6B1B" w:rsidRPr="002858BF" w:rsidDel="002858BF" w:rsidRDefault="005C6B1B">
      <w:pPr>
        <w:pStyle w:val="TOC3"/>
        <w:tabs>
          <w:tab w:val="left" w:pos="1100"/>
          <w:tab w:val="right" w:leader="dot" w:pos="8290"/>
        </w:tabs>
        <w:rPr>
          <w:del w:id="710" w:author="Petter Vang Brakalsvaalet [pev2]" w:date="2021-04-28T12:41:00Z"/>
          <w:rFonts w:cstheme="minorBidi"/>
          <w:noProof/>
          <w:sz w:val="24"/>
          <w:szCs w:val="24"/>
          <w:lang w:val="en-GB" w:eastAsia="en-GB"/>
        </w:rPr>
      </w:pPr>
      <w:del w:id="711" w:author="Petter Vang Brakalsvaalet [pev2]" w:date="2021-04-28T12:41:00Z">
        <w:r w:rsidRPr="00AB2066" w:rsidDel="002858BF">
          <w:rPr>
            <w:noProof/>
            <w:lang w:val="en-GB"/>
          </w:rPr>
          <w:delText>4.2.3.</w:delText>
        </w:r>
        <w:r w:rsidRPr="002858BF" w:rsidDel="002858BF">
          <w:rPr>
            <w:rFonts w:cstheme="minorBidi"/>
            <w:noProof/>
            <w:sz w:val="24"/>
            <w:szCs w:val="24"/>
            <w:lang w:val="en-GB" w:eastAsia="en-GB"/>
          </w:rPr>
          <w:tab/>
        </w:r>
        <w:r w:rsidRPr="00AB2066" w:rsidDel="002858BF">
          <w:rPr>
            <w:noProof/>
            <w:lang w:val="en-GB"/>
          </w:rPr>
          <w:delText>SetUp</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_Toc70463679 \h </w:delInstrText>
        </w:r>
        <w:r w:rsidRPr="002858BF" w:rsidDel="002858BF">
          <w:rPr>
            <w:noProof/>
          </w:rPr>
          <w:fldChar w:fldCharType="separate"/>
        </w:r>
      </w:del>
      <w:ins w:id="712" w:author="Petter Vang Brakalsvaalet [pev2]" w:date="2021-04-28T17:19:00Z">
        <w:r w:rsidR="00B12FA9">
          <w:rPr>
            <w:b/>
            <w:bCs/>
            <w:noProof/>
          </w:rPr>
          <w:t>Error! Bookmark not defined.</w:t>
        </w:r>
      </w:ins>
      <w:del w:id="713" w:author="Petter Vang Brakalsvaalet [pev2]" w:date="2021-04-28T12:41:00Z">
        <w:r w:rsidRPr="002858BF" w:rsidDel="002858BF">
          <w:rPr>
            <w:noProof/>
            <w:lang w:val="en-GB"/>
          </w:rPr>
          <w:delText>25</w:delText>
        </w:r>
        <w:r w:rsidRPr="002858BF" w:rsidDel="002858BF">
          <w:rPr>
            <w:noProof/>
          </w:rPr>
          <w:fldChar w:fldCharType="end"/>
        </w:r>
      </w:del>
    </w:p>
    <w:p w14:paraId="155B0C2A" w14:textId="172E905D" w:rsidR="005C6B1B" w:rsidRPr="002858BF" w:rsidDel="002858BF" w:rsidRDefault="005C6B1B">
      <w:pPr>
        <w:pStyle w:val="TOC2"/>
        <w:tabs>
          <w:tab w:val="left" w:pos="660"/>
          <w:tab w:val="right" w:leader="dot" w:pos="8290"/>
        </w:tabs>
        <w:rPr>
          <w:del w:id="714" w:author="Petter Vang Brakalsvaalet [pev2]" w:date="2021-04-28T12:41:00Z"/>
          <w:rFonts w:cstheme="minorBidi"/>
          <w:b w:val="0"/>
          <w:bCs w:val="0"/>
          <w:noProof/>
          <w:sz w:val="24"/>
          <w:szCs w:val="24"/>
          <w:lang w:val="en-GB" w:eastAsia="en-GB"/>
        </w:rPr>
      </w:pPr>
      <w:del w:id="715" w:author="Petter Vang Brakalsvaalet [pev2]" w:date="2021-04-28T12:41:00Z">
        <w:r w:rsidRPr="00AB2066" w:rsidDel="002858BF">
          <w:rPr>
            <w:rFonts w:cstheme="majorHAnsi"/>
            <w:noProof/>
            <w:lang w:val="en-GB"/>
          </w:rPr>
          <w:delText>4.3.</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Manual Testing</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_Toc70463680 \h </w:delInstrText>
        </w:r>
        <w:r w:rsidRPr="002858BF" w:rsidDel="002858BF">
          <w:rPr>
            <w:b w:val="0"/>
            <w:bCs w:val="0"/>
            <w:noProof/>
          </w:rPr>
          <w:fldChar w:fldCharType="separate"/>
        </w:r>
      </w:del>
      <w:ins w:id="716" w:author="Petter Vang Brakalsvaalet [pev2]" w:date="2021-04-28T17:19:00Z">
        <w:r w:rsidR="00B12FA9">
          <w:rPr>
            <w:noProof/>
          </w:rPr>
          <w:t>Error! Bookmark not defined.</w:t>
        </w:r>
      </w:ins>
      <w:del w:id="717" w:author="Petter Vang Brakalsvaalet [pev2]" w:date="2021-04-28T12:41:00Z">
        <w:r w:rsidRPr="002858BF" w:rsidDel="002858BF">
          <w:rPr>
            <w:noProof/>
            <w:lang w:val="en-GB"/>
          </w:rPr>
          <w:delText>28</w:delText>
        </w:r>
        <w:r w:rsidRPr="002858BF" w:rsidDel="002858BF">
          <w:rPr>
            <w:b w:val="0"/>
            <w:bCs w:val="0"/>
            <w:noProof/>
          </w:rPr>
          <w:fldChar w:fldCharType="end"/>
        </w:r>
      </w:del>
    </w:p>
    <w:p w14:paraId="60EE5F01" w14:textId="05AAD3C6" w:rsidR="005C6B1B" w:rsidRPr="002858BF" w:rsidDel="002858BF" w:rsidRDefault="005C6B1B">
      <w:pPr>
        <w:pStyle w:val="TOC3"/>
        <w:tabs>
          <w:tab w:val="left" w:pos="1100"/>
          <w:tab w:val="right" w:leader="dot" w:pos="8290"/>
        </w:tabs>
        <w:rPr>
          <w:del w:id="718" w:author="Petter Vang Brakalsvaalet [pev2]" w:date="2021-04-28T12:41:00Z"/>
          <w:rFonts w:cstheme="minorBidi"/>
          <w:noProof/>
          <w:sz w:val="24"/>
          <w:szCs w:val="24"/>
          <w:lang w:val="en-GB" w:eastAsia="en-GB"/>
        </w:rPr>
      </w:pPr>
      <w:del w:id="719" w:author="Petter Vang Brakalsvaalet [pev2]" w:date="2021-04-28T12:41:00Z">
        <w:r w:rsidRPr="00AB2066" w:rsidDel="002858BF">
          <w:rPr>
            <w:noProof/>
            <w:lang w:val="en-GB"/>
          </w:rPr>
          <w:delText>4.3.1.</w:delText>
        </w:r>
        <w:r w:rsidRPr="002858BF" w:rsidDel="002858BF">
          <w:rPr>
            <w:rFonts w:cstheme="minorBidi"/>
            <w:noProof/>
            <w:sz w:val="24"/>
            <w:szCs w:val="24"/>
            <w:lang w:val="en-GB" w:eastAsia="en-GB"/>
          </w:rPr>
          <w:tab/>
        </w:r>
        <w:r w:rsidRPr="002858BF" w:rsidDel="002858BF">
          <w:rPr>
            <w:noProof/>
            <w:lang w:val="en-GB"/>
          </w:rPr>
          <w:delText>MainMenu</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_Toc70463681 \h </w:delInstrText>
        </w:r>
        <w:r w:rsidRPr="002858BF" w:rsidDel="002858BF">
          <w:rPr>
            <w:noProof/>
          </w:rPr>
          <w:fldChar w:fldCharType="separate"/>
        </w:r>
      </w:del>
      <w:ins w:id="720" w:author="Petter Vang Brakalsvaalet [pev2]" w:date="2021-04-28T17:19:00Z">
        <w:r w:rsidR="00B12FA9">
          <w:rPr>
            <w:b/>
            <w:bCs/>
            <w:noProof/>
          </w:rPr>
          <w:t>Error! Bookmark not defined.</w:t>
        </w:r>
      </w:ins>
      <w:del w:id="721" w:author="Petter Vang Brakalsvaalet [pev2]" w:date="2021-04-28T12:41:00Z">
        <w:r w:rsidRPr="002858BF" w:rsidDel="002858BF">
          <w:rPr>
            <w:noProof/>
            <w:lang w:val="en-GB"/>
          </w:rPr>
          <w:delText>28</w:delText>
        </w:r>
        <w:r w:rsidRPr="002858BF" w:rsidDel="002858BF">
          <w:rPr>
            <w:noProof/>
          </w:rPr>
          <w:fldChar w:fldCharType="end"/>
        </w:r>
      </w:del>
    </w:p>
    <w:p w14:paraId="33BF8899" w14:textId="3D01DA37" w:rsidR="005C6B1B" w:rsidRPr="002858BF" w:rsidDel="002858BF" w:rsidRDefault="005C6B1B">
      <w:pPr>
        <w:pStyle w:val="TOC3"/>
        <w:tabs>
          <w:tab w:val="left" w:pos="1100"/>
          <w:tab w:val="right" w:leader="dot" w:pos="8290"/>
        </w:tabs>
        <w:rPr>
          <w:del w:id="722" w:author="Petter Vang Brakalsvaalet [pev2]" w:date="2021-04-28T12:41:00Z"/>
          <w:rFonts w:cstheme="minorBidi"/>
          <w:noProof/>
          <w:sz w:val="24"/>
          <w:szCs w:val="24"/>
          <w:lang w:val="en-GB" w:eastAsia="en-GB"/>
        </w:rPr>
      </w:pPr>
      <w:del w:id="723" w:author="Petter Vang Brakalsvaalet [pev2]" w:date="2021-04-28T12:41:00Z">
        <w:r w:rsidRPr="00AB2066" w:rsidDel="002858BF">
          <w:rPr>
            <w:noProof/>
            <w:lang w:val="en-GB"/>
          </w:rPr>
          <w:delText>4.3.2.</w:delText>
        </w:r>
        <w:r w:rsidRPr="002858BF" w:rsidDel="002858BF">
          <w:rPr>
            <w:rFonts w:cstheme="minorBidi"/>
            <w:noProof/>
            <w:sz w:val="24"/>
            <w:szCs w:val="24"/>
            <w:lang w:val="en-GB" w:eastAsia="en-GB"/>
          </w:rPr>
          <w:tab/>
        </w:r>
        <w:r w:rsidRPr="002858BF" w:rsidDel="002858BF">
          <w:rPr>
            <w:noProof/>
            <w:lang w:val="en-GB"/>
          </w:rPr>
          <w:delText>Help Test</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_Toc70463682 \h </w:delInstrText>
        </w:r>
        <w:r w:rsidRPr="002858BF" w:rsidDel="002858BF">
          <w:rPr>
            <w:noProof/>
          </w:rPr>
          <w:fldChar w:fldCharType="separate"/>
        </w:r>
      </w:del>
      <w:ins w:id="724" w:author="Petter Vang Brakalsvaalet [pev2]" w:date="2021-04-28T17:19:00Z">
        <w:r w:rsidR="00B12FA9">
          <w:rPr>
            <w:b/>
            <w:bCs/>
            <w:noProof/>
          </w:rPr>
          <w:t>Error! Bookmark not defined.</w:t>
        </w:r>
      </w:ins>
      <w:del w:id="725" w:author="Petter Vang Brakalsvaalet [pev2]" w:date="2021-04-28T12:41:00Z">
        <w:r w:rsidRPr="002858BF" w:rsidDel="002858BF">
          <w:rPr>
            <w:noProof/>
            <w:lang w:val="en-GB"/>
          </w:rPr>
          <w:delText>28</w:delText>
        </w:r>
        <w:r w:rsidRPr="002858BF" w:rsidDel="002858BF">
          <w:rPr>
            <w:noProof/>
          </w:rPr>
          <w:fldChar w:fldCharType="end"/>
        </w:r>
      </w:del>
    </w:p>
    <w:p w14:paraId="55E82A40" w14:textId="25AFAC27" w:rsidR="005C6B1B" w:rsidRPr="002858BF" w:rsidDel="002858BF" w:rsidRDefault="005C6B1B">
      <w:pPr>
        <w:pStyle w:val="TOC3"/>
        <w:tabs>
          <w:tab w:val="left" w:pos="1100"/>
          <w:tab w:val="right" w:leader="dot" w:pos="8290"/>
        </w:tabs>
        <w:rPr>
          <w:del w:id="726" w:author="Petter Vang Brakalsvaalet [pev2]" w:date="2021-04-28T12:41:00Z"/>
          <w:rFonts w:cstheme="minorBidi"/>
          <w:noProof/>
          <w:sz w:val="24"/>
          <w:szCs w:val="24"/>
          <w:lang w:val="en-GB" w:eastAsia="en-GB"/>
        </w:rPr>
      </w:pPr>
      <w:del w:id="727" w:author="Petter Vang Brakalsvaalet [pev2]" w:date="2021-04-28T12:41:00Z">
        <w:r w:rsidRPr="00AB2066" w:rsidDel="002858BF">
          <w:rPr>
            <w:noProof/>
            <w:lang w:val="en-GB"/>
          </w:rPr>
          <w:delText>4.3.3.</w:delText>
        </w:r>
        <w:r w:rsidRPr="002858BF" w:rsidDel="002858BF">
          <w:rPr>
            <w:rFonts w:cstheme="minorBidi"/>
            <w:noProof/>
            <w:sz w:val="24"/>
            <w:szCs w:val="24"/>
            <w:lang w:val="en-GB" w:eastAsia="en-GB"/>
          </w:rPr>
          <w:tab/>
        </w:r>
        <w:r w:rsidRPr="002858BF" w:rsidDel="002858BF">
          <w:rPr>
            <w:noProof/>
            <w:lang w:val="en-GB"/>
          </w:rPr>
          <w:delText>SetUp</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_Toc70463683 \h </w:delInstrText>
        </w:r>
        <w:r w:rsidRPr="002858BF" w:rsidDel="002858BF">
          <w:rPr>
            <w:noProof/>
          </w:rPr>
          <w:fldChar w:fldCharType="separate"/>
        </w:r>
      </w:del>
      <w:ins w:id="728" w:author="Petter Vang Brakalsvaalet [pev2]" w:date="2021-04-28T17:19:00Z">
        <w:r w:rsidR="00B12FA9">
          <w:rPr>
            <w:b/>
            <w:bCs/>
            <w:noProof/>
          </w:rPr>
          <w:t>Error! Bookmark not defined.</w:t>
        </w:r>
      </w:ins>
      <w:del w:id="729" w:author="Petter Vang Brakalsvaalet [pev2]" w:date="2021-04-28T12:41:00Z">
        <w:r w:rsidRPr="002858BF" w:rsidDel="002858BF">
          <w:rPr>
            <w:noProof/>
            <w:lang w:val="en-GB"/>
          </w:rPr>
          <w:delText>29</w:delText>
        </w:r>
        <w:r w:rsidRPr="002858BF" w:rsidDel="002858BF">
          <w:rPr>
            <w:noProof/>
          </w:rPr>
          <w:fldChar w:fldCharType="end"/>
        </w:r>
      </w:del>
    </w:p>
    <w:p w14:paraId="46A9BCD4" w14:textId="73B7B21F" w:rsidR="005C6B1B" w:rsidRPr="002858BF" w:rsidDel="002858BF" w:rsidRDefault="005C6B1B">
      <w:pPr>
        <w:pStyle w:val="TOC3"/>
        <w:tabs>
          <w:tab w:val="left" w:pos="1100"/>
          <w:tab w:val="right" w:leader="dot" w:pos="8290"/>
        </w:tabs>
        <w:rPr>
          <w:del w:id="730" w:author="Petter Vang Brakalsvaalet [pev2]" w:date="2021-04-28T12:41:00Z"/>
          <w:rFonts w:cstheme="minorBidi"/>
          <w:noProof/>
          <w:sz w:val="24"/>
          <w:szCs w:val="24"/>
          <w:lang w:val="en-GB" w:eastAsia="en-GB"/>
        </w:rPr>
      </w:pPr>
      <w:del w:id="731" w:author="Petter Vang Brakalsvaalet [pev2]" w:date="2021-04-28T12:41:00Z">
        <w:r w:rsidRPr="00AB2066" w:rsidDel="002858BF">
          <w:rPr>
            <w:noProof/>
            <w:lang w:val="en-GB"/>
          </w:rPr>
          <w:delText>4.3.4.</w:delText>
        </w:r>
        <w:r w:rsidRPr="002858BF" w:rsidDel="002858BF">
          <w:rPr>
            <w:rFonts w:cstheme="minorBidi"/>
            <w:noProof/>
            <w:sz w:val="24"/>
            <w:szCs w:val="24"/>
            <w:lang w:val="en-GB" w:eastAsia="en-GB"/>
          </w:rPr>
          <w:tab/>
        </w:r>
        <w:r w:rsidRPr="002858BF" w:rsidDel="002858BF">
          <w:rPr>
            <w:noProof/>
            <w:lang w:val="en-GB"/>
          </w:rPr>
          <w:delText>GameScene</w:delText>
        </w:r>
        <w:r w:rsidRPr="002858BF" w:rsidDel="002858BF">
          <w:rPr>
            <w:noProof/>
            <w:lang w:val="en-GB"/>
          </w:rPr>
          <w:tab/>
        </w:r>
        <w:r w:rsidRPr="002858BF" w:rsidDel="002858BF">
          <w:rPr>
            <w:noProof/>
          </w:rPr>
          <w:fldChar w:fldCharType="begin"/>
        </w:r>
        <w:r w:rsidRPr="002858BF" w:rsidDel="002858BF">
          <w:rPr>
            <w:noProof/>
            <w:lang w:val="en-GB"/>
          </w:rPr>
          <w:delInstrText xml:space="preserve"> PAGEREF _Toc70463684 \h </w:delInstrText>
        </w:r>
        <w:r w:rsidRPr="002858BF" w:rsidDel="002858BF">
          <w:rPr>
            <w:noProof/>
          </w:rPr>
          <w:fldChar w:fldCharType="separate"/>
        </w:r>
      </w:del>
      <w:ins w:id="732" w:author="Petter Vang Brakalsvaalet [pev2]" w:date="2021-04-28T17:19:00Z">
        <w:r w:rsidR="00B12FA9">
          <w:rPr>
            <w:b/>
            <w:bCs/>
            <w:noProof/>
          </w:rPr>
          <w:t>Error! Bookmark not defined.</w:t>
        </w:r>
      </w:ins>
      <w:del w:id="733" w:author="Petter Vang Brakalsvaalet [pev2]" w:date="2021-04-28T12:41:00Z">
        <w:r w:rsidRPr="002858BF" w:rsidDel="002858BF">
          <w:rPr>
            <w:noProof/>
            <w:lang w:val="en-GB"/>
          </w:rPr>
          <w:delText>29</w:delText>
        </w:r>
        <w:r w:rsidRPr="002858BF" w:rsidDel="002858BF">
          <w:rPr>
            <w:noProof/>
          </w:rPr>
          <w:fldChar w:fldCharType="end"/>
        </w:r>
      </w:del>
    </w:p>
    <w:p w14:paraId="78BDFA36" w14:textId="05C0F9B3" w:rsidR="005C6B1B" w:rsidRPr="002858BF" w:rsidDel="002858BF" w:rsidRDefault="005C6B1B">
      <w:pPr>
        <w:pStyle w:val="TOC1"/>
        <w:tabs>
          <w:tab w:val="left" w:pos="440"/>
          <w:tab w:val="right" w:leader="dot" w:pos="8290"/>
        </w:tabs>
        <w:rPr>
          <w:del w:id="734" w:author="Petter Vang Brakalsvaalet [pev2]" w:date="2021-04-28T12:41:00Z"/>
          <w:rFonts w:asciiTheme="minorHAnsi" w:hAnsiTheme="minorHAnsi" w:cstheme="minorBidi"/>
          <w:b w:val="0"/>
          <w:bCs w:val="0"/>
          <w:caps w:val="0"/>
          <w:noProof/>
          <w:lang w:val="en-GB" w:eastAsia="en-GB"/>
        </w:rPr>
      </w:pPr>
      <w:del w:id="735" w:author="Petter Vang Brakalsvaalet [pev2]" w:date="2021-04-28T12:41:00Z">
        <w:r w:rsidRPr="00AB2066" w:rsidDel="002858BF">
          <w:rPr>
            <w:noProof/>
            <w:lang w:val="en-GB"/>
          </w:rPr>
          <w:delText>5.</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Critical Evaluation</w:delText>
        </w:r>
        <w:r w:rsidRPr="002858BF" w:rsidDel="002858BF">
          <w:rPr>
            <w:noProof/>
            <w:lang w:val="en-GB"/>
          </w:rPr>
          <w:tab/>
        </w:r>
        <w:r w:rsidRPr="002858BF" w:rsidDel="002858BF">
          <w:rPr>
            <w:b w:val="0"/>
            <w:bCs w:val="0"/>
            <w:caps w:val="0"/>
            <w:noProof/>
          </w:rPr>
          <w:fldChar w:fldCharType="begin"/>
        </w:r>
        <w:r w:rsidRPr="002858BF" w:rsidDel="002858BF">
          <w:rPr>
            <w:noProof/>
            <w:lang w:val="en-GB"/>
          </w:rPr>
          <w:delInstrText xml:space="preserve"> PAGEREF _Toc70463685 \h </w:delInstrText>
        </w:r>
        <w:r w:rsidRPr="002858BF" w:rsidDel="002858BF">
          <w:rPr>
            <w:b w:val="0"/>
            <w:bCs w:val="0"/>
            <w:caps w:val="0"/>
            <w:noProof/>
          </w:rPr>
          <w:fldChar w:fldCharType="separate"/>
        </w:r>
      </w:del>
      <w:ins w:id="736" w:author="Petter Vang Brakalsvaalet [pev2]" w:date="2021-04-28T17:19:00Z">
        <w:r w:rsidR="00B12FA9">
          <w:rPr>
            <w:caps w:val="0"/>
            <w:noProof/>
          </w:rPr>
          <w:t>Error! Bookmark not defined.</w:t>
        </w:r>
      </w:ins>
      <w:del w:id="737" w:author="Petter Vang Brakalsvaalet [pev2]" w:date="2021-04-28T12:41:00Z">
        <w:r w:rsidRPr="002858BF" w:rsidDel="002858BF">
          <w:rPr>
            <w:noProof/>
            <w:lang w:val="en-GB"/>
          </w:rPr>
          <w:delText>33</w:delText>
        </w:r>
        <w:r w:rsidRPr="002858BF" w:rsidDel="002858BF">
          <w:rPr>
            <w:b w:val="0"/>
            <w:bCs w:val="0"/>
            <w:caps w:val="0"/>
            <w:noProof/>
          </w:rPr>
          <w:fldChar w:fldCharType="end"/>
        </w:r>
      </w:del>
    </w:p>
    <w:p w14:paraId="2B34EAB8" w14:textId="5345D012" w:rsidR="005C6B1B" w:rsidRPr="002858BF" w:rsidDel="002858BF" w:rsidRDefault="005C6B1B">
      <w:pPr>
        <w:pStyle w:val="TOC1"/>
        <w:tabs>
          <w:tab w:val="left" w:pos="440"/>
          <w:tab w:val="right" w:leader="dot" w:pos="8290"/>
        </w:tabs>
        <w:rPr>
          <w:del w:id="738" w:author="Petter Vang Brakalsvaalet [pev2]" w:date="2021-04-28T12:41:00Z"/>
          <w:rFonts w:asciiTheme="minorHAnsi" w:hAnsiTheme="minorHAnsi" w:cstheme="minorBidi"/>
          <w:b w:val="0"/>
          <w:bCs w:val="0"/>
          <w:caps w:val="0"/>
          <w:noProof/>
          <w:lang w:val="en-GB" w:eastAsia="en-GB"/>
        </w:rPr>
      </w:pPr>
      <w:del w:id="739" w:author="Petter Vang Brakalsvaalet [pev2]" w:date="2021-04-28T12:41:00Z">
        <w:r w:rsidRPr="00AB2066" w:rsidDel="002858BF">
          <w:rPr>
            <w:noProof/>
            <w:lang w:val="en-GB"/>
          </w:rPr>
          <w:delText>7.</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Annotated Bibliography</w:delText>
        </w:r>
        <w:r w:rsidRPr="002858BF" w:rsidDel="002858BF">
          <w:rPr>
            <w:noProof/>
            <w:lang w:val="en-GB"/>
          </w:rPr>
          <w:tab/>
        </w:r>
        <w:r w:rsidRPr="002858BF" w:rsidDel="002858BF">
          <w:rPr>
            <w:b w:val="0"/>
            <w:bCs w:val="0"/>
            <w:caps w:val="0"/>
            <w:noProof/>
          </w:rPr>
          <w:fldChar w:fldCharType="begin"/>
        </w:r>
        <w:r w:rsidRPr="002858BF" w:rsidDel="002858BF">
          <w:rPr>
            <w:noProof/>
            <w:lang w:val="en-GB"/>
          </w:rPr>
          <w:delInstrText xml:space="preserve"> PAGEREF _Toc70463686 \h </w:delInstrText>
        </w:r>
        <w:r w:rsidRPr="002858BF" w:rsidDel="002858BF">
          <w:rPr>
            <w:b w:val="0"/>
            <w:bCs w:val="0"/>
            <w:caps w:val="0"/>
            <w:noProof/>
          </w:rPr>
          <w:fldChar w:fldCharType="separate"/>
        </w:r>
      </w:del>
      <w:ins w:id="740" w:author="Petter Vang Brakalsvaalet [pev2]" w:date="2021-04-28T17:19:00Z">
        <w:r w:rsidR="00B12FA9">
          <w:rPr>
            <w:caps w:val="0"/>
            <w:noProof/>
          </w:rPr>
          <w:t>Error! Bookmark not defined.</w:t>
        </w:r>
      </w:ins>
      <w:del w:id="741" w:author="Petter Vang Brakalsvaalet [pev2]" w:date="2021-04-28T12:41:00Z">
        <w:r w:rsidRPr="002858BF" w:rsidDel="002858BF">
          <w:rPr>
            <w:noProof/>
            <w:lang w:val="en-GB"/>
          </w:rPr>
          <w:delText>34</w:delText>
        </w:r>
        <w:r w:rsidRPr="002858BF" w:rsidDel="002858BF">
          <w:rPr>
            <w:b w:val="0"/>
            <w:bCs w:val="0"/>
            <w:caps w:val="0"/>
            <w:noProof/>
          </w:rPr>
          <w:fldChar w:fldCharType="end"/>
        </w:r>
      </w:del>
    </w:p>
    <w:p w14:paraId="281D6D7C" w14:textId="0C415289" w:rsidR="005C6B1B" w:rsidRPr="002858BF" w:rsidDel="002858BF" w:rsidRDefault="005C6B1B">
      <w:pPr>
        <w:pStyle w:val="TOC1"/>
        <w:tabs>
          <w:tab w:val="left" w:pos="440"/>
          <w:tab w:val="right" w:leader="dot" w:pos="8290"/>
        </w:tabs>
        <w:rPr>
          <w:del w:id="742" w:author="Petter Vang Brakalsvaalet [pev2]" w:date="2021-04-28T12:41:00Z"/>
          <w:rFonts w:asciiTheme="minorHAnsi" w:hAnsiTheme="minorHAnsi" w:cstheme="minorBidi"/>
          <w:b w:val="0"/>
          <w:bCs w:val="0"/>
          <w:caps w:val="0"/>
          <w:noProof/>
          <w:lang w:val="en-GB" w:eastAsia="en-GB"/>
        </w:rPr>
      </w:pPr>
      <w:del w:id="743" w:author="Petter Vang Brakalsvaalet [pev2]" w:date="2021-04-28T12:41:00Z">
        <w:r w:rsidRPr="00AB2066" w:rsidDel="002858BF">
          <w:rPr>
            <w:noProof/>
            <w:lang w:val="en-GB"/>
          </w:rPr>
          <w:delText>8.</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Appendices</w:delText>
        </w:r>
        <w:r w:rsidRPr="002858BF" w:rsidDel="002858BF">
          <w:rPr>
            <w:noProof/>
            <w:lang w:val="en-GB"/>
          </w:rPr>
          <w:tab/>
        </w:r>
        <w:r w:rsidRPr="002858BF" w:rsidDel="002858BF">
          <w:rPr>
            <w:b w:val="0"/>
            <w:bCs w:val="0"/>
            <w:caps w:val="0"/>
            <w:noProof/>
          </w:rPr>
          <w:fldChar w:fldCharType="begin"/>
        </w:r>
        <w:r w:rsidRPr="002858BF" w:rsidDel="002858BF">
          <w:rPr>
            <w:noProof/>
            <w:lang w:val="en-GB"/>
          </w:rPr>
          <w:delInstrText xml:space="preserve"> PAGEREF _Toc70463687 \h </w:delInstrText>
        </w:r>
        <w:r w:rsidRPr="002858BF" w:rsidDel="002858BF">
          <w:rPr>
            <w:b w:val="0"/>
            <w:bCs w:val="0"/>
            <w:caps w:val="0"/>
            <w:noProof/>
          </w:rPr>
          <w:fldChar w:fldCharType="separate"/>
        </w:r>
      </w:del>
      <w:ins w:id="744" w:author="Petter Vang Brakalsvaalet [pev2]" w:date="2021-04-28T17:19:00Z">
        <w:r w:rsidR="00B12FA9">
          <w:rPr>
            <w:caps w:val="0"/>
            <w:noProof/>
          </w:rPr>
          <w:t>Error! Bookmark not defined.</w:t>
        </w:r>
      </w:ins>
      <w:del w:id="745" w:author="Petter Vang Brakalsvaalet [pev2]" w:date="2021-04-28T12:41:00Z">
        <w:r w:rsidRPr="002858BF" w:rsidDel="002858BF">
          <w:rPr>
            <w:noProof/>
            <w:lang w:val="en-GB"/>
          </w:rPr>
          <w:delText>35</w:delText>
        </w:r>
        <w:r w:rsidRPr="002858BF" w:rsidDel="002858BF">
          <w:rPr>
            <w:b w:val="0"/>
            <w:bCs w:val="0"/>
            <w:caps w:val="0"/>
            <w:noProof/>
          </w:rPr>
          <w:fldChar w:fldCharType="end"/>
        </w:r>
      </w:del>
    </w:p>
    <w:p w14:paraId="0BFE0352" w14:textId="4C9B1BB7" w:rsidR="005C6B1B" w:rsidRPr="002858BF" w:rsidDel="002858BF" w:rsidRDefault="005C6B1B">
      <w:pPr>
        <w:pStyle w:val="TOC2"/>
        <w:tabs>
          <w:tab w:val="left" w:pos="440"/>
          <w:tab w:val="right" w:leader="dot" w:pos="8290"/>
        </w:tabs>
        <w:rPr>
          <w:del w:id="746" w:author="Petter Vang Brakalsvaalet [pev2]" w:date="2021-04-28T12:41:00Z"/>
          <w:rFonts w:cstheme="minorBidi"/>
          <w:b w:val="0"/>
          <w:bCs w:val="0"/>
          <w:noProof/>
          <w:sz w:val="24"/>
          <w:szCs w:val="24"/>
          <w:lang w:val="en-GB" w:eastAsia="en-GB"/>
        </w:rPr>
      </w:pPr>
      <w:del w:id="747" w:author="Petter Vang Brakalsvaalet [pev2]" w:date="2021-04-28T12:41:00Z">
        <w:r w:rsidRPr="00AB2066" w:rsidDel="002858BF">
          <w:rPr>
            <w:rFonts w:cstheme="majorHAnsi"/>
            <w:noProof/>
            <w:lang w:val="en-GB"/>
          </w:rPr>
          <w:delText>A.</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Third-Party Code and Libraries</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_Toc70463688 \h </w:delInstrText>
        </w:r>
        <w:r w:rsidRPr="002858BF" w:rsidDel="002858BF">
          <w:rPr>
            <w:b w:val="0"/>
            <w:bCs w:val="0"/>
            <w:noProof/>
          </w:rPr>
          <w:fldChar w:fldCharType="separate"/>
        </w:r>
      </w:del>
      <w:ins w:id="748" w:author="Petter Vang Brakalsvaalet [pev2]" w:date="2021-04-28T17:19:00Z">
        <w:r w:rsidR="00B12FA9">
          <w:rPr>
            <w:noProof/>
          </w:rPr>
          <w:t>Error! Bookmark not defined.</w:t>
        </w:r>
      </w:ins>
      <w:del w:id="749" w:author="Petter Vang Brakalsvaalet [pev2]" w:date="2021-04-28T12:41:00Z">
        <w:r w:rsidRPr="002858BF" w:rsidDel="002858BF">
          <w:rPr>
            <w:noProof/>
            <w:lang w:val="en-GB"/>
          </w:rPr>
          <w:delText>35</w:delText>
        </w:r>
        <w:r w:rsidRPr="002858BF" w:rsidDel="002858BF">
          <w:rPr>
            <w:b w:val="0"/>
            <w:bCs w:val="0"/>
            <w:noProof/>
          </w:rPr>
          <w:fldChar w:fldCharType="end"/>
        </w:r>
      </w:del>
    </w:p>
    <w:p w14:paraId="2AD20907" w14:textId="3D51C3F9" w:rsidR="005C6B1B" w:rsidRPr="002858BF" w:rsidDel="002858BF" w:rsidRDefault="005C6B1B">
      <w:pPr>
        <w:pStyle w:val="TOC2"/>
        <w:tabs>
          <w:tab w:val="left" w:pos="440"/>
          <w:tab w:val="right" w:leader="dot" w:pos="8290"/>
        </w:tabs>
        <w:rPr>
          <w:del w:id="750" w:author="Petter Vang Brakalsvaalet [pev2]" w:date="2021-04-28T12:41:00Z"/>
          <w:rFonts w:cstheme="minorBidi"/>
          <w:b w:val="0"/>
          <w:bCs w:val="0"/>
          <w:noProof/>
          <w:sz w:val="24"/>
          <w:szCs w:val="24"/>
          <w:lang w:val="en-GB" w:eastAsia="en-GB"/>
        </w:rPr>
      </w:pPr>
      <w:del w:id="751" w:author="Petter Vang Brakalsvaalet [pev2]" w:date="2021-04-28T12:41:00Z">
        <w:r w:rsidRPr="00AB2066" w:rsidDel="002858BF">
          <w:rPr>
            <w:rFonts w:cstheme="majorHAnsi"/>
            <w:noProof/>
            <w:lang w:val="en-GB"/>
          </w:rPr>
          <w:delText>B.</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Ethics Submission</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_Toc70463689 \h </w:delInstrText>
        </w:r>
        <w:r w:rsidRPr="002858BF" w:rsidDel="002858BF">
          <w:rPr>
            <w:b w:val="0"/>
            <w:bCs w:val="0"/>
            <w:noProof/>
          </w:rPr>
          <w:fldChar w:fldCharType="separate"/>
        </w:r>
      </w:del>
      <w:ins w:id="752" w:author="Petter Vang Brakalsvaalet [pev2]" w:date="2021-04-28T17:19:00Z">
        <w:r w:rsidR="00B12FA9">
          <w:rPr>
            <w:noProof/>
          </w:rPr>
          <w:t>Error! Bookmark not defined.</w:t>
        </w:r>
      </w:ins>
      <w:del w:id="753" w:author="Petter Vang Brakalsvaalet [pev2]" w:date="2021-04-28T12:41:00Z">
        <w:r w:rsidRPr="002858BF" w:rsidDel="002858BF">
          <w:rPr>
            <w:noProof/>
            <w:lang w:val="en-GB"/>
          </w:rPr>
          <w:delText>37</w:delText>
        </w:r>
        <w:r w:rsidRPr="002858BF" w:rsidDel="002858BF">
          <w:rPr>
            <w:b w:val="0"/>
            <w:bCs w:val="0"/>
            <w:noProof/>
          </w:rPr>
          <w:fldChar w:fldCharType="end"/>
        </w:r>
      </w:del>
    </w:p>
    <w:p w14:paraId="56B119C6" w14:textId="1D86071A" w:rsidR="005C6B1B" w:rsidRPr="002858BF" w:rsidDel="002858BF" w:rsidRDefault="005C6B1B">
      <w:pPr>
        <w:pStyle w:val="TOC2"/>
        <w:tabs>
          <w:tab w:val="left" w:pos="440"/>
          <w:tab w:val="right" w:leader="dot" w:pos="8290"/>
        </w:tabs>
        <w:rPr>
          <w:del w:id="754" w:author="Petter Vang Brakalsvaalet [pev2]" w:date="2021-04-28T12:41:00Z"/>
          <w:rFonts w:cstheme="minorBidi"/>
          <w:b w:val="0"/>
          <w:bCs w:val="0"/>
          <w:noProof/>
          <w:sz w:val="24"/>
          <w:szCs w:val="24"/>
          <w:lang w:val="en-GB" w:eastAsia="en-GB"/>
        </w:rPr>
      </w:pPr>
      <w:del w:id="755" w:author="Petter Vang Brakalsvaalet [pev2]" w:date="2021-04-28T12:41:00Z">
        <w:r w:rsidRPr="00AB2066" w:rsidDel="002858BF">
          <w:rPr>
            <w:rFonts w:cstheme="majorHAnsi"/>
            <w:noProof/>
            <w:lang w:val="en-GB"/>
          </w:rPr>
          <w:delText>C.</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Code Samples</w:delText>
        </w:r>
        <w:r w:rsidRPr="002858BF" w:rsidDel="002858BF">
          <w:rPr>
            <w:noProof/>
            <w:lang w:val="en-GB"/>
          </w:rPr>
          <w:tab/>
        </w:r>
        <w:r w:rsidRPr="002858BF" w:rsidDel="002858BF">
          <w:rPr>
            <w:b w:val="0"/>
            <w:bCs w:val="0"/>
            <w:noProof/>
          </w:rPr>
          <w:fldChar w:fldCharType="begin"/>
        </w:r>
        <w:r w:rsidRPr="002858BF" w:rsidDel="002858BF">
          <w:rPr>
            <w:noProof/>
            <w:lang w:val="en-GB"/>
          </w:rPr>
          <w:delInstrText xml:space="preserve"> PAGEREF _Toc70463690 \h </w:delInstrText>
        </w:r>
        <w:r w:rsidRPr="002858BF" w:rsidDel="002858BF">
          <w:rPr>
            <w:b w:val="0"/>
            <w:bCs w:val="0"/>
            <w:noProof/>
          </w:rPr>
          <w:fldChar w:fldCharType="separate"/>
        </w:r>
      </w:del>
      <w:ins w:id="756" w:author="Petter Vang Brakalsvaalet [pev2]" w:date="2021-04-28T17:19:00Z">
        <w:r w:rsidR="00B12FA9">
          <w:rPr>
            <w:noProof/>
          </w:rPr>
          <w:t>Error! Bookmark not defined.</w:t>
        </w:r>
      </w:ins>
      <w:del w:id="757" w:author="Petter Vang Brakalsvaalet [pev2]" w:date="2021-04-28T12:41:00Z">
        <w:r w:rsidRPr="002858BF" w:rsidDel="002858BF">
          <w:rPr>
            <w:noProof/>
            <w:lang w:val="en-GB"/>
          </w:rPr>
          <w:delText>40</w:delText>
        </w:r>
        <w:r w:rsidRPr="002858BF" w:rsidDel="002858BF">
          <w:rPr>
            <w:b w:val="0"/>
            <w:bCs w:val="0"/>
            <w:noProof/>
          </w:rPr>
          <w:fldChar w:fldCharType="end"/>
        </w:r>
      </w:del>
    </w:p>
    <w:p w14:paraId="763C3438" w14:textId="64BA709C" w:rsidR="007A3E41" w:rsidRPr="00AB2066" w:rsidRDefault="00F9680B" w:rsidP="0037614C">
      <w:pPr>
        <w:rPr>
          <w:rFonts w:cstheme="majorHAnsi"/>
        </w:rPr>
      </w:pPr>
      <w:r w:rsidRPr="00AB2066">
        <w:rPr>
          <w:rFonts w:cstheme="majorHAnsi"/>
          <w:b/>
          <w:bCs/>
          <w:caps/>
        </w:rPr>
        <w:fldChar w:fldCharType="end"/>
      </w:r>
    </w:p>
    <w:p w14:paraId="7EAC41E0" w14:textId="77777777" w:rsidR="00740C6B" w:rsidRPr="00AB2066" w:rsidRDefault="00740C6B" w:rsidP="0037614C">
      <w:pPr>
        <w:rPr>
          <w:rFonts w:cstheme="majorHAnsi"/>
        </w:rPr>
      </w:pPr>
      <w:r w:rsidRPr="00AB2066">
        <w:rPr>
          <w:rFonts w:cstheme="majorHAnsi"/>
        </w:rPr>
        <w:br w:type="page"/>
      </w:r>
    </w:p>
    <w:p w14:paraId="31682031" w14:textId="77777777" w:rsidR="00806CFF" w:rsidRPr="00AB2066" w:rsidRDefault="004C12FA" w:rsidP="0037614C">
      <w:pPr>
        <w:pStyle w:val="Heading1"/>
        <w:rPr>
          <w:rFonts w:cstheme="majorHAnsi"/>
          <w:lang w:val="en-GB"/>
        </w:rPr>
      </w:pPr>
      <w:bookmarkStart w:id="758" w:name="_Toc192777705"/>
      <w:bookmarkStart w:id="759" w:name="_Toc222978592"/>
      <w:bookmarkStart w:id="760" w:name="_Toc70522458"/>
      <w:r w:rsidRPr="00AB2066">
        <w:rPr>
          <w:rFonts w:cstheme="majorHAnsi"/>
          <w:lang w:val="en-GB"/>
        </w:rPr>
        <w:lastRenderedPageBreak/>
        <w:t xml:space="preserve">Background, Analysis </w:t>
      </w:r>
      <w:r w:rsidR="00711DBE" w:rsidRPr="00AB2066">
        <w:rPr>
          <w:rFonts w:cstheme="majorHAnsi"/>
          <w:lang w:val="en-GB"/>
        </w:rPr>
        <w:t xml:space="preserve">&amp; </w:t>
      </w:r>
      <w:bookmarkEnd w:id="758"/>
      <w:bookmarkEnd w:id="759"/>
      <w:r w:rsidRPr="00AB2066">
        <w:rPr>
          <w:rFonts w:cstheme="majorHAnsi"/>
          <w:lang w:val="en-GB"/>
        </w:rPr>
        <w:t>Process</w:t>
      </w:r>
      <w:bookmarkEnd w:id="760"/>
    </w:p>
    <w:p w14:paraId="1DF9529C" w14:textId="443B60A0" w:rsidR="004C12FA" w:rsidRPr="00AB2066" w:rsidRDefault="004C12FA" w:rsidP="0037614C">
      <w:pPr>
        <w:pStyle w:val="Heading2"/>
        <w:rPr>
          <w:rFonts w:cstheme="majorHAnsi"/>
          <w:lang w:val="en-GB"/>
        </w:rPr>
      </w:pPr>
      <w:bookmarkStart w:id="761" w:name="_Toc192777706"/>
      <w:bookmarkStart w:id="762" w:name="_Toc70522459"/>
      <w:r w:rsidRPr="00AB2066">
        <w:rPr>
          <w:rFonts w:cstheme="majorHAnsi"/>
          <w:lang w:val="en-GB"/>
        </w:rPr>
        <w:t>Background</w:t>
      </w:r>
      <w:bookmarkEnd w:id="762"/>
    </w:p>
    <w:p w14:paraId="31B77730" w14:textId="1CF0F82B" w:rsidR="00187253" w:rsidRPr="00AB2066" w:rsidRDefault="00187253" w:rsidP="00B12DB6">
      <w:pPr>
        <w:rPr>
          <w:rFonts w:cstheme="majorHAnsi"/>
          <w:b/>
          <w:bCs/>
          <w:lang w:eastAsia="ja-JP"/>
        </w:rPr>
      </w:pPr>
      <w:r w:rsidRPr="00AB2066">
        <w:rPr>
          <w:rFonts w:cstheme="majorHAnsi"/>
          <w:b/>
          <w:bCs/>
          <w:lang w:eastAsia="ja-JP"/>
        </w:rPr>
        <w:t>How I started:</w:t>
      </w:r>
    </w:p>
    <w:p w14:paraId="5F177824" w14:textId="061C6322" w:rsidR="00B12DB6" w:rsidRPr="00AB2066" w:rsidRDefault="00010A93" w:rsidP="00B12DB6">
      <w:pPr>
        <w:rPr>
          <w:rFonts w:cstheme="majorHAnsi"/>
          <w:lang w:eastAsia="ja-JP"/>
        </w:rPr>
      </w:pPr>
      <w:r w:rsidRPr="00AB2066">
        <w:rPr>
          <w:rFonts w:cstheme="majorHAnsi"/>
          <w:lang w:eastAsia="ja-JP"/>
        </w:rPr>
        <w:t>Upon deciding</w:t>
      </w:r>
      <w:r w:rsidR="005776B0" w:rsidRPr="00AB2066">
        <w:rPr>
          <w:rFonts w:cstheme="majorHAnsi"/>
          <w:lang w:eastAsia="ja-JP"/>
        </w:rPr>
        <w:t xml:space="preserve"> that I wanted to make a 2D game with swift, I started by </w:t>
      </w:r>
      <w:r w:rsidRPr="00AB2066">
        <w:rPr>
          <w:rFonts w:cstheme="majorHAnsi"/>
          <w:lang w:eastAsia="ja-JP"/>
        </w:rPr>
        <w:t>researching online to figure out where to start</w:t>
      </w:r>
      <w:r w:rsidR="00FF4158" w:rsidRPr="00AB2066">
        <w:rPr>
          <w:rFonts w:cstheme="majorHAnsi"/>
          <w:lang w:eastAsia="ja-JP"/>
        </w:rPr>
        <w:t xml:space="preserve"> with my project. </w:t>
      </w:r>
      <w:r w:rsidR="000D5726" w:rsidRPr="00AB2066">
        <w:rPr>
          <w:rFonts w:cstheme="majorHAnsi"/>
          <w:lang w:eastAsia="ja-JP"/>
        </w:rPr>
        <w:t xml:space="preserve">I started by watching a </w:t>
      </w:r>
      <w:r w:rsidR="00FF4158" w:rsidRPr="00AB2066">
        <w:rPr>
          <w:rFonts w:cstheme="majorHAnsi"/>
          <w:lang w:eastAsia="ja-JP"/>
        </w:rPr>
        <w:t xml:space="preserve">YouTube video </w:t>
      </w:r>
      <w:r w:rsidR="000D5726" w:rsidRPr="00AB2066">
        <w:rPr>
          <w:rFonts w:cstheme="majorHAnsi"/>
          <w:lang w:eastAsia="ja-JP"/>
        </w:rPr>
        <w:t xml:space="preserve">playlist called </w:t>
      </w:r>
      <w:r w:rsidR="00FF4158" w:rsidRPr="00AB2066">
        <w:rPr>
          <w:rFonts w:cstheme="majorHAnsi"/>
          <w:lang w:eastAsia="ja-JP"/>
        </w:rPr>
        <w:t>“</w:t>
      </w:r>
      <w:r w:rsidR="000D5726" w:rsidRPr="00AB2066">
        <w:rPr>
          <w:rFonts w:cstheme="majorHAnsi"/>
          <w:lang w:eastAsia="ja-JP"/>
        </w:rPr>
        <w:t>Beginning SpriteKit</w:t>
      </w:r>
      <w:r w:rsidR="00FF4158" w:rsidRPr="00AB2066">
        <w:rPr>
          <w:rFonts w:cstheme="majorHAnsi"/>
          <w:lang w:eastAsia="ja-JP"/>
        </w:rPr>
        <w:t>”</w:t>
      </w:r>
      <w:r w:rsidR="000D5726" w:rsidRPr="00AB2066">
        <w:rPr>
          <w:rFonts w:cstheme="majorHAnsi"/>
          <w:lang w:eastAsia="ja-JP"/>
        </w:rPr>
        <w:t xml:space="preserve"> by raywenderlich.com</w:t>
      </w:r>
      <w:r w:rsidR="00CE06D3" w:rsidRPr="00AB2066">
        <w:rPr>
          <w:rFonts w:cstheme="majorHAnsi"/>
          <w:lang w:eastAsia="ja-JP"/>
        </w:rPr>
        <w:t xml:space="preserve"> </w:t>
      </w:r>
      <w:r w:rsidR="00CE06D3" w:rsidRPr="00AB2066">
        <w:rPr>
          <w:rFonts w:cstheme="majorHAnsi"/>
          <w:highlight w:val="yellow"/>
          <w:lang w:eastAsia="ja-JP"/>
        </w:rPr>
        <w:t>references</w:t>
      </w:r>
      <w:r w:rsidR="000D5726" w:rsidRPr="00AB2066">
        <w:rPr>
          <w:rFonts w:cstheme="majorHAnsi"/>
          <w:lang w:eastAsia="ja-JP"/>
        </w:rPr>
        <w:t xml:space="preserve"> to give myself an introduction</w:t>
      </w:r>
      <w:r w:rsidR="00FF4158" w:rsidRPr="00AB2066">
        <w:rPr>
          <w:rFonts w:cstheme="majorHAnsi"/>
          <w:lang w:eastAsia="ja-JP"/>
        </w:rPr>
        <w:t xml:space="preserve"> to this type of iOS development</w:t>
      </w:r>
      <w:r w:rsidR="000D5726" w:rsidRPr="00AB2066">
        <w:rPr>
          <w:rFonts w:cstheme="majorHAnsi"/>
          <w:lang w:eastAsia="ja-JP"/>
        </w:rPr>
        <w:t xml:space="preserve">. </w:t>
      </w:r>
    </w:p>
    <w:p w14:paraId="5B2A6355" w14:textId="74D9E088" w:rsidR="00B43163" w:rsidRPr="00AB2066" w:rsidRDefault="001750D2" w:rsidP="00B12DB6">
      <w:pPr>
        <w:rPr>
          <w:rFonts w:cstheme="majorHAnsi"/>
          <w:lang w:eastAsia="ja-JP"/>
        </w:rPr>
      </w:pPr>
      <w:r w:rsidRPr="00AB2066">
        <w:rPr>
          <w:rFonts w:cstheme="majorHAnsi"/>
          <w:lang w:eastAsia="ja-JP"/>
        </w:rPr>
        <w:t xml:space="preserve">I was also given a book by my </w:t>
      </w:r>
      <w:r w:rsidR="005E13E3" w:rsidRPr="00AB2066">
        <w:rPr>
          <w:rFonts w:cstheme="majorHAnsi"/>
          <w:lang w:eastAsia="ja-JP"/>
        </w:rPr>
        <w:t>supervisor</w:t>
      </w:r>
      <w:r w:rsidRPr="00AB2066">
        <w:rPr>
          <w:rFonts w:cstheme="majorHAnsi"/>
          <w:lang w:eastAsia="ja-JP"/>
        </w:rPr>
        <w:t xml:space="preserve"> </w:t>
      </w:r>
      <w:r w:rsidR="005E13E3" w:rsidRPr="00AB2066">
        <w:rPr>
          <w:rFonts w:cstheme="majorHAnsi"/>
          <w:lang w:eastAsia="ja-JP"/>
        </w:rPr>
        <w:t xml:space="preserve">called </w:t>
      </w:r>
      <w:r w:rsidR="00FF4158" w:rsidRPr="00AB2066">
        <w:rPr>
          <w:rFonts w:cstheme="majorHAnsi"/>
          <w:lang w:eastAsia="ja-JP"/>
        </w:rPr>
        <w:t>“</w:t>
      </w:r>
      <w:r w:rsidR="005E13E3" w:rsidRPr="00AB2066">
        <w:rPr>
          <w:rFonts w:cstheme="majorHAnsi"/>
          <w:lang w:eastAsia="ja-JP"/>
        </w:rPr>
        <w:t xml:space="preserve">2D Apple </w:t>
      </w:r>
      <w:r w:rsidR="00FF4158" w:rsidRPr="00AB2066">
        <w:rPr>
          <w:rFonts w:cstheme="majorHAnsi"/>
          <w:lang w:eastAsia="ja-JP"/>
        </w:rPr>
        <w:t>G</w:t>
      </w:r>
      <w:r w:rsidR="005E13E3" w:rsidRPr="00AB2066">
        <w:rPr>
          <w:rFonts w:cstheme="majorHAnsi"/>
          <w:lang w:eastAsia="ja-JP"/>
        </w:rPr>
        <w:t xml:space="preserve">ame </w:t>
      </w:r>
      <w:r w:rsidR="00FF4158" w:rsidRPr="00AB2066">
        <w:rPr>
          <w:rFonts w:cstheme="majorHAnsi"/>
          <w:lang w:eastAsia="ja-JP"/>
        </w:rPr>
        <w:t>D</w:t>
      </w:r>
      <w:r w:rsidR="005E13E3" w:rsidRPr="00AB2066">
        <w:rPr>
          <w:rFonts w:cstheme="majorHAnsi"/>
          <w:lang w:eastAsia="ja-JP"/>
        </w:rPr>
        <w:t>evelopment</w:t>
      </w:r>
      <w:r w:rsidR="00FF4158" w:rsidRPr="00AB2066">
        <w:rPr>
          <w:rFonts w:cstheme="majorHAnsi"/>
          <w:lang w:eastAsia="ja-JP"/>
        </w:rPr>
        <w:t>”</w:t>
      </w:r>
      <w:r w:rsidR="005E13E3" w:rsidRPr="00AB2066">
        <w:rPr>
          <w:rFonts w:cstheme="majorHAnsi"/>
          <w:lang w:eastAsia="ja-JP"/>
        </w:rPr>
        <w:t xml:space="preserve"> by </w:t>
      </w:r>
      <w:r w:rsidR="00FF4158" w:rsidRPr="00AB2066">
        <w:rPr>
          <w:rFonts w:cstheme="majorHAnsi"/>
          <w:lang w:eastAsia="ja-JP"/>
        </w:rPr>
        <w:t>T</w:t>
      </w:r>
      <w:r w:rsidR="005E13E3" w:rsidRPr="00AB2066">
        <w:rPr>
          <w:rFonts w:cstheme="majorHAnsi"/>
          <w:lang w:eastAsia="ja-JP"/>
        </w:rPr>
        <w:t>utorials.</w:t>
      </w:r>
      <w:r w:rsidR="00CE06D3" w:rsidRPr="00AB2066">
        <w:rPr>
          <w:rFonts w:cstheme="majorHAnsi"/>
          <w:highlight w:val="yellow"/>
          <w:lang w:eastAsia="ja-JP"/>
        </w:rPr>
        <w:t xml:space="preserve"> references</w:t>
      </w:r>
      <w:r w:rsidR="005E13E3" w:rsidRPr="00AB2066">
        <w:rPr>
          <w:rFonts w:cstheme="majorHAnsi"/>
          <w:lang w:eastAsia="ja-JP"/>
        </w:rPr>
        <w:t xml:space="preserve"> This book walked me though how to create a simple game and </w:t>
      </w:r>
      <w:r w:rsidR="00FF4158" w:rsidRPr="00AB2066">
        <w:rPr>
          <w:rFonts w:cstheme="majorHAnsi"/>
          <w:lang w:eastAsia="ja-JP"/>
        </w:rPr>
        <w:t>gave me the starting point I needed to begin designing and developing</w:t>
      </w:r>
      <w:r w:rsidR="00605F8F" w:rsidRPr="00AB2066">
        <w:rPr>
          <w:rFonts w:cstheme="majorHAnsi"/>
          <w:lang w:eastAsia="ja-JP"/>
        </w:rPr>
        <w:t xml:space="preserve">. </w:t>
      </w:r>
    </w:p>
    <w:p w14:paraId="28624259" w14:textId="59060425" w:rsidR="00187253" w:rsidRPr="00AB2066" w:rsidRDefault="009423B3" w:rsidP="00B12DB6">
      <w:pPr>
        <w:rPr>
          <w:rFonts w:cstheme="majorHAnsi"/>
          <w:b/>
          <w:bCs/>
          <w:lang w:eastAsia="ja-JP"/>
        </w:rPr>
      </w:pPr>
      <w:r w:rsidRPr="00AB2066">
        <w:rPr>
          <w:rFonts w:cstheme="majorHAnsi"/>
          <w:b/>
          <w:bCs/>
          <w:lang w:eastAsia="ja-JP"/>
        </w:rPr>
        <w:t>Research:</w:t>
      </w:r>
    </w:p>
    <w:p w14:paraId="60AD283F" w14:textId="18B601B7" w:rsidR="00B73050" w:rsidRPr="00AB2066" w:rsidRDefault="00B43163" w:rsidP="00B73050">
      <w:pPr>
        <w:rPr>
          <w:rFonts w:cstheme="majorHAnsi"/>
          <w:lang w:eastAsia="ja-JP"/>
        </w:rPr>
      </w:pPr>
      <w:r w:rsidRPr="00AB2066">
        <w:rPr>
          <w:rFonts w:cstheme="majorHAnsi"/>
          <w:lang w:eastAsia="ja-JP"/>
        </w:rPr>
        <w:t>To find out what the</w:t>
      </w:r>
      <w:r w:rsidR="00FF4158" w:rsidRPr="00AB2066">
        <w:rPr>
          <w:rFonts w:cstheme="majorHAnsi"/>
          <w:lang w:eastAsia="ja-JP"/>
        </w:rPr>
        <w:t xml:space="preserve"> target audience</w:t>
      </w:r>
      <w:r w:rsidRPr="00AB2066">
        <w:rPr>
          <w:rFonts w:cstheme="majorHAnsi"/>
          <w:lang w:eastAsia="ja-JP"/>
        </w:rPr>
        <w:t xml:space="preserve"> already thought of this type of game</w:t>
      </w:r>
      <w:r w:rsidR="00FF4158" w:rsidRPr="00AB2066">
        <w:rPr>
          <w:rFonts w:cstheme="majorHAnsi"/>
          <w:lang w:eastAsia="ja-JP"/>
        </w:rPr>
        <w:t>,</w:t>
      </w:r>
      <w:r w:rsidRPr="00AB2066">
        <w:rPr>
          <w:rFonts w:cstheme="majorHAnsi"/>
          <w:lang w:eastAsia="ja-JP"/>
        </w:rPr>
        <w:t xml:space="preserve"> </w:t>
      </w:r>
      <w:r w:rsidR="00B71662" w:rsidRPr="00AB2066">
        <w:rPr>
          <w:rFonts w:cstheme="majorHAnsi"/>
          <w:lang w:eastAsia="ja-JP"/>
        </w:rPr>
        <w:t xml:space="preserve">I </w:t>
      </w:r>
      <w:r w:rsidR="00C67475" w:rsidRPr="00AB2066">
        <w:rPr>
          <w:rFonts w:cstheme="majorHAnsi"/>
          <w:lang w:eastAsia="ja-JP"/>
        </w:rPr>
        <w:t>investigated</w:t>
      </w:r>
      <w:r w:rsidR="00B71662" w:rsidRPr="00AB2066">
        <w:rPr>
          <w:rFonts w:cstheme="majorHAnsi"/>
          <w:lang w:eastAsia="ja-JP"/>
        </w:rPr>
        <w:t xml:space="preserve"> </w:t>
      </w:r>
      <w:r w:rsidR="00FF4158" w:rsidRPr="00AB2066">
        <w:rPr>
          <w:rFonts w:cstheme="majorHAnsi"/>
          <w:lang w:eastAsia="ja-JP"/>
        </w:rPr>
        <w:t xml:space="preserve">pre-existing </w:t>
      </w:r>
      <w:r w:rsidR="00A82ABA" w:rsidRPr="00AB2066">
        <w:rPr>
          <w:rFonts w:cstheme="majorHAnsi"/>
          <w:lang w:eastAsia="ja-JP"/>
        </w:rPr>
        <w:t>Hide and Seek</w:t>
      </w:r>
      <w:r w:rsidR="005853A6" w:rsidRPr="00AB2066">
        <w:rPr>
          <w:rFonts w:cstheme="majorHAnsi"/>
          <w:lang w:eastAsia="ja-JP"/>
        </w:rPr>
        <w:t xml:space="preserve"> games on the AppStore. </w:t>
      </w:r>
      <w:r w:rsidR="00A87B7E" w:rsidRPr="00AB2066">
        <w:rPr>
          <w:rFonts w:cstheme="majorHAnsi"/>
          <w:lang w:eastAsia="ja-JP"/>
        </w:rPr>
        <w:t xml:space="preserve">Here I found that there were a few games </w:t>
      </w:r>
      <w:r w:rsidR="00FF4158" w:rsidRPr="00AB2066">
        <w:rPr>
          <w:rFonts w:cstheme="majorHAnsi"/>
          <w:lang w:eastAsia="ja-JP"/>
        </w:rPr>
        <w:t xml:space="preserve">which fit into the same niche as mine, </w:t>
      </w:r>
      <w:r w:rsidR="00A87B7E" w:rsidRPr="00AB2066">
        <w:rPr>
          <w:rFonts w:cstheme="majorHAnsi"/>
          <w:lang w:eastAsia="ja-JP"/>
        </w:rPr>
        <w:t xml:space="preserve">and </w:t>
      </w:r>
      <w:r w:rsidR="00A2796E" w:rsidRPr="00AB2066">
        <w:rPr>
          <w:rFonts w:cstheme="majorHAnsi"/>
          <w:lang w:eastAsia="ja-JP"/>
        </w:rPr>
        <w:t>only a couple of them had good reviews</w:t>
      </w:r>
      <w:r w:rsidR="00FF4158" w:rsidRPr="00AB2066">
        <w:rPr>
          <w:rFonts w:cstheme="majorHAnsi"/>
          <w:lang w:eastAsia="ja-JP"/>
        </w:rPr>
        <w:t xml:space="preserve">. However, I discovered that those with bad reviews were </w:t>
      </w:r>
      <w:r w:rsidR="00C67475" w:rsidRPr="00AB2066">
        <w:rPr>
          <w:rFonts w:cstheme="majorHAnsi"/>
          <w:lang w:eastAsia="ja-JP"/>
        </w:rPr>
        <w:t>more</w:t>
      </w:r>
      <w:r w:rsidR="00FF4158" w:rsidRPr="00AB2066">
        <w:rPr>
          <w:rFonts w:cstheme="majorHAnsi"/>
          <w:lang w:eastAsia="ja-JP"/>
        </w:rPr>
        <w:t xml:space="preserve"> helpful for my research, as they gave feedback on which features worked and which didn’t (from a user’s point of view)</w:t>
      </w:r>
      <w:r w:rsidR="00A2796E" w:rsidRPr="00AB2066">
        <w:rPr>
          <w:rFonts w:cstheme="majorHAnsi"/>
          <w:lang w:eastAsia="ja-JP"/>
        </w:rPr>
        <w:t xml:space="preserve">. </w:t>
      </w:r>
      <w:r w:rsidR="00001F77" w:rsidRPr="00AB2066">
        <w:rPr>
          <w:rFonts w:cstheme="majorHAnsi"/>
          <w:lang w:eastAsia="ja-JP"/>
        </w:rPr>
        <w:t xml:space="preserve">I found that </w:t>
      </w:r>
      <w:r w:rsidR="00C67475" w:rsidRPr="00AB2066">
        <w:rPr>
          <w:rFonts w:cstheme="majorHAnsi"/>
          <w:lang w:eastAsia="ja-JP"/>
        </w:rPr>
        <w:t>all</w:t>
      </w:r>
      <w:r w:rsidR="00001F77" w:rsidRPr="00AB2066">
        <w:rPr>
          <w:rFonts w:cstheme="majorHAnsi"/>
          <w:lang w:eastAsia="ja-JP"/>
        </w:rPr>
        <w:t xml:space="preserve"> the games </w:t>
      </w:r>
      <w:r w:rsidR="00FF4158" w:rsidRPr="00AB2066">
        <w:rPr>
          <w:rFonts w:cstheme="majorHAnsi"/>
          <w:lang w:eastAsia="ja-JP"/>
        </w:rPr>
        <w:t>were “</w:t>
      </w:r>
      <w:r w:rsidR="00BB4588" w:rsidRPr="00AB2066">
        <w:rPr>
          <w:rFonts w:cstheme="majorHAnsi"/>
          <w:lang w:eastAsia="ja-JP"/>
        </w:rPr>
        <w:t>fun</w:t>
      </w:r>
      <w:r w:rsidR="00FF4158" w:rsidRPr="00AB2066">
        <w:rPr>
          <w:rFonts w:cstheme="majorHAnsi"/>
          <w:lang w:eastAsia="ja-JP"/>
        </w:rPr>
        <w:t>” and</w:t>
      </w:r>
      <w:r w:rsidR="00001F77" w:rsidRPr="00AB2066">
        <w:rPr>
          <w:rFonts w:cstheme="majorHAnsi"/>
          <w:lang w:eastAsia="ja-JP"/>
        </w:rPr>
        <w:t xml:space="preserve"> </w:t>
      </w:r>
      <w:r w:rsidR="00FF4158" w:rsidRPr="00AB2066">
        <w:rPr>
          <w:rFonts w:cstheme="majorHAnsi"/>
          <w:lang w:eastAsia="ja-JP"/>
        </w:rPr>
        <w:t>“</w:t>
      </w:r>
      <w:r w:rsidR="00001F77" w:rsidRPr="00AB2066">
        <w:rPr>
          <w:rFonts w:cstheme="majorHAnsi"/>
          <w:lang w:eastAsia="ja-JP"/>
        </w:rPr>
        <w:t>addictive</w:t>
      </w:r>
      <w:r w:rsidR="00FF4158" w:rsidRPr="00AB2066">
        <w:rPr>
          <w:rFonts w:cstheme="majorHAnsi"/>
          <w:lang w:eastAsia="ja-JP"/>
        </w:rPr>
        <w:t>”. I also discovered</w:t>
      </w:r>
      <w:r w:rsidR="00001F77" w:rsidRPr="00AB2066">
        <w:rPr>
          <w:rFonts w:cstheme="majorHAnsi"/>
          <w:lang w:eastAsia="ja-JP"/>
        </w:rPr>
        <w:t xml:space="preserve"> that </w:t>
      </w:r>
      <w:r w:rsidR="00FF4158" w:rsidRPr="00AB2066">
        <w:rPr>
          <w:rFonts w:cstheme="majorHAnsi"/>
          <w:lang w:eastAsia="ja-JP"/>
        </w:rPr>
        <w:t>those which</w:t>
      </w:r>
      <w:r w:rsidR="00BB4588" w:rsidRPr="00AB2066">
        <w:rPr>
          <w:rFonts w:cstheme="majorHAnsi"/>
          <w:lang w:eastAsia="ja-JP"/>
        </w:rPr>
        <w:t xml:space="preserve"> allowed </w:t>
      </w:r>
      <w:r w:rsidR="00FF4158" w:rsidRPr="00AB2066">
        <w:rPr>
          <w:rFonts w:cstheme="majorHAnsi"/>
          <w:lang w:eastAsia="ja-JP"/>
        </w:rPr>
        <w:t xml:space="preserve">customisation of </w:t>
      </w:r>
      <w:r w:rsidR="00BB4588" w:rsidRPr="00AB2066">
        <w:rPr>
          <w:rFonts w:cstheme="majorHAnsi"/>
          <w:lang w:eastAsia="ja-JP"/>
        </w:rPr>
        <w:t xml:space="preserve">the game </w:t>
      </w:r>
      <w:r w:rsidR="00FF4158" w:rsidRPr="00AB2066">
        <w:rPr>
          <w:rFonts w:cstheme="majorHAnsi"/>
          <w:lang w:eastAsia="ja-JP"/>
        </w:rPr>
        <w:t>had better reception from the users than those which didn’t offer this feature</w:t>
      </w:r>
      <w:r w:rsidR="00BB4588" w:rsidRPr="00AB2066">
        <w:rPr>
          <w:rFonts w:cstheme="majorHAnsi"/>
          <w:lang w:eastAsia="ja-JP"/>
        </w:rPr>
        <w:t xml:space="preserve">. </w:t>
      </w:r>
      <w:r w:rsidR="00501428" w:rsidRPr="00AB2066">
        <w:rPr>
          <w:rFonts w:cstheme="majorHAnsi"/>
          <w:lang w:eastAsia="ja-JP"/>
        </w:rPr>
        <w:t xml:space="preserve">Most of the games </w:t>
      </w:r>
      <w:r w:rsidR="00FF4158" w:rsidRPr="00AB2066">
        <w:rPr>
          <w:rFonts w:cstheme="majorHAnsi"/>
          <w:lang w:eastAsia="ja-JP"/>
        </w:rPr>
        <w:t xml:space="preserve">locked </w:t>
      </w:r>
      <w:r w:rsidR="00501428" w:rsidRPr="00AB2066">
        <w:rPr>
          <w:rFonts w:cstheme="majorHAnsi"/>
          <w:lang w:eastAsia="ja-JP"/>
        </w:rPr>
        <w:t xml:space="preserve">the player </w:t>
      </w:r>
      <w:r w:rsidR="00FF4158" w:rsidRPr="00AB2066">
        <w:rPr>
          <w:rFonts w:cstheme="majorHAnsi"/>
          <w:lang w:eastAsia="ja-JP"/>
        </w:rPr>
        <w:t>in</w:t>
      </w:r>
      <w:r w:rsidR="00501428" w:rsidRPr="00AB2066">
        <w:rPr>
          <w:rFonts w:cstheme="majorHAnsi"/>
          <w:lang w:eastAsia="ja-JP"/>
        </w:rPr>
        <w:t>to one role</w:t>
      </w:r>
      <w:r w:rsidR="00FF4158" w:rsidRPr="00AB2066">
        <w:rPr>
          <w:rFonts w:cstheme="majorHAnsi"/>
          <w:lang w:eastAsia="ja-JP"/>
        </w:rPr>
        <w:t xml:space="preserve"> (hider or seeker)</w:t>
      </w:r>
      <w:r w:rsidR="00501428" w:rsidRPr="00AB2066">
        <w:rPr>
          <w:rFonts w:cstheme="majorHAnsi"/>
          <w:lang w:eastAsia="ja-JP"/>
        </w:rPr>
        <w:t xml:space="preserve"> and they had a </w:t>
      </w:r>
      <w:r w:rsidR="00FF4158" w:rsidRPr="00AB2066">
        <w:rPr>
          <w:rFonts w:cstheme="majorHAnsi"/>
          <w:lang w:eastAsia="ja-JP"/>
        </w:rPr>
        <w:t xml:space="preserve">pre-defined </w:t>
      </w:r>
      <w:r w:rsidR="00A04A87" w:rsidRPr="00AB2066">
        <w:rPr>
          <w:rFonts w:cstheme="majorHAnsi"/>
          <w:lang w:eastAsia="ja-JP"/>
        </w:rPr>
        <w:t>game duration</w:t>
      </w:r>
      <w:r w:rsidR="00FF4158" w:rsidRPr="00AB2066">
        <w:rPr>
          <w:rFonts w:cstheme="majorHAnsi"/>
          <w:lang w:eastAsia="ja-JP"/>
        </w:rPr>
        <w:t>. It appeared that these features were the main turn-offs for the users, as they gave a limiting game experience,</w:t>
      </w:r>
    </w:p>
    <w:p w14:paraId="6FE4D325" w14:textId="146E1790" w:rsidR="009423B3" w:rsidRPr="00AB2066" w:rsidRDefault="009423B3" w:rsidP="00B73050">
      <w:pPr>
        <w:rPr>
          <w:rFonts w:cstheme="majorHAnsi"/>
          <w:b/>
          <w:bCs/>
          <w:lang w:eastAsia="ja-JP"/>
        </w:rPr>
      </w:pPr>
      <w:r w:rsidRPr="00AB2066">
        <w:rPr>
          <w:rFonts w:cstheme="majorHAnsi"/>
          <w:b/>
          <w:bCs/>
          <w:lang w:eastAsia="ja-JP"/>
        </w:rPr>
        <w:t>Motivation:</w:t>
      </w:r>
    </w:p>
    <w:p w14:paraId="00FA9FA2" w14:textId="77777777" w:rsidR="00D35AC3" w:rsidRPr="00AB2066" w:rsidRDefault="003C2E32" w:rsidP="00B73050">
      <w:pPr>
        <w:rPr>
          <w:ins w:id="763" w:author="Petter Vang Brakalsvaalet [pev2]" w:date="2021-04-27T22:35:00Z"/>
          <w:rFonts w:cstheme="majorHAnsi"/>
          <w:lang w:eastAsia="ja-JP"/>
        </w:rPr>
      </w:pPr>
      <w:r w:rsidRPr="00AB2066">
        <w:rPr>
          <w:rFonts w:cstheme="majorHAnsi"/>
          <w:lang w:eastAsia="ja-JP"/>
        </w:rPr>
        <w:t xml:space="preserve">My motivation for </w:t>
      </w:r>
      <w:r w:rsidR="00901934" w:rsidRPr="00AB2066">
        <w:rPr>
          <w:rFonts w:cstheme="majorHAnsi"/>
          <w:lang w:eastAsia="ja-JP"/>
        </w:rPr>
        <w:t xml:space="preserve">creating this game </w:t>
      </w:r>
      <w:r w:rsidR="00E15D1C" w:rsidRPr="00AB2066">
        <w:rPr>
          <w:rFonts w:cstheme="majorHAnsi"/>
          <w:lang w:eastAsia="ja-JP"/>
        </w:rPr>
        <w:t xml:space="preserve">was that I </w:t>
      </w:r>
      <w:r w:rsidR="00FF4158" w:rsidRPr="00AB2066">
        <w:rPr>
          <w:rFonts w:cstheme="majorHAnsi"/>
          <w:lang w:eastAsia="ja-JP"/>
        </w:rPr>
        <w:t xml:space="preserve">had </w:t>
      </w:r>
      <w:r w:rsidR="00E15D1C" w:rsidRPr="00AB2066">
        <w:rPr>
          <w:rFonts w:cstheme="majorHAnsi"/>
          <w:lang w:eastAsia="ja-JP"/>
        </w:rPr>
        <w:t xml:space="preserve">some experience with </w:t>
      </w:r>
      <w:r w:rsidR="00D952A0" w:rsidRPr="00AB2066">
        <w:rPr>
          <w:rFonts w:cstheme="majorHAnsi"/>
          <w:lang w:eastAsia="ja-JP"/>
        </w:rPr>
        <w:t xml:space="preserve">iOS development, but I </w:t>
      </w:r>
      <w:r w:rsidR="00FF4158" w:rsidRPr="00AB2066">
        <w:rPr>
          <w:rFonts w:cstheme="majorHAnsi"/>
          <w:lang w:eastAsia="ja-JP"/>
        </w:rPr>
        <w:t xml:space="preserve">had </w:t>
      </w:r>
      <w:r w:rsidR="00D952A0" w:rsidRPr="00AB2066">
        <w:rPr>
          <w:rFonts w:cstheme="majorHAnsi"/>
          <w:lang w:eastAsia="ja-JP"/>
        </w:rPr>
        <w:t xml:space="preserve">never done any game development. I thought this would be a </w:t>
      </w:r>
      <w:r w:rsidR="00AF0FDC" w:rsidRPr="00AB2066">
        <w:rPr>
          <w:rFonts w:cstheme="majorHAnsi"/>
          <w:lang w:eastAsia="ja-JP"/>
        </w:rPr>
        <w:t>good</w:t>
      </w:r>
      <w:r w:rsidR="00D952A0" w:rsidRPr="00AB2066">
        <w:rPr>
          <w:rFonts w:cstheme="majorHAnsi"/>
          <w:lang w:eastAsia="ja-JP"/>
        </w:rPr>
        <w:t xml:space="preserve"> challenge for </w:t>
      </w:r>
      <w:r w:rsidR="00AF0FDC" w:rsidRPr="00AB2066">
        <w:rPr>
          <w:rFonts w:cstheme="majorHAnsi"/>
          <w:lang w:eastAsia="ja-JP"/>
        </w:rPr>
        <w:t>myself</w:t>
      </w:r>
      <w:r w:rsidR="00D952A0" w:rsidRPr="00AB2066">
        <w:rPr>
          <w:rFonts w:cstheme="majorHAnsi"/>
          <w:lang w:eastAsia="ja-JP"/>
        </w:rPr>
        <w:t xml:space="preserve"> and </w:t>
      </w:r>
      <w:r w:rsidR="00733AA5" w:rsidRPr="00AB2066">
        <w:rPr>
          <w:rFonts w:cstheme="majorHAnsi"/>
          <w:lang w:eastAsia="ja-JP"/>
        </w:rPr>
        <w:t>it would be an opportunity for me to develop my skills whilst experiencing a new industry of mobile development</w:t>
      </w:r>
      <w:r w:rsidR="00A73304" w:rsidRPr="00AB2066">
        <w:rPr>
          <w:rFonts w:cstheme="majorHAnsi"/>
          <w:lang w:eastAsia="ja-JP"/>
        </w:rPr>
        <w:t xml:space="preserve">. </w:t>
      </w:r>
      <w:r w:rsidR="00562013" w:rsidRPr="00AB2066">
        <w:rPr>
          <w:rFonts w:cstheme="majorHAnsi"/>
          <w:lang w:eastAsia="ja-JP"/>
        </w:rPr>
        <w:t xml:space="preserve">I was also inspired by </w:t>
      </w:r>
      <w:r w:rsidR="00C67475" w:rsidRPr="00AB2066">
        <w:rPr>
          <w:rFonts w:cstheme="majorHAnsi"/>
          <w:lang w:eastAsia="ja-JP"/>
        </w:rPr>
        <w:t>Among Us</w:t>
      </w:r>
      <w:r w:rsidR="00CE06D3" w:rsidRPr="00AB2066">
        <w:rPr>
          <w:rFonts w:cstheme="majorHAnsi"/>
          <w:highlight w:val="yellow"/>
          <w:lang w:eastAsia="ja-JP"/>
        </w:rPr>
        <w:t xml:space="preserve"> references</w:t>
      </w:r>
      <w:r w:rsidR="00733AA5" w:rsidRPr="00AB2066">
        <w:rPr>
          <w:rFonts w:cstheme="majorHAnsi"/>
          <w:lang w:eastAsia="ja-JP"/>
        </w:rPr>
        <w:t xml:space="preserve"> (a multiplayer game which rose in popularity during the COVID-19 Pandemic) which I spent a considerable amount of time playing.</w:t>
      </w:r>
      <w:ins w:id="764" w:author="Petter Vang Brakalsvaalet [pev2]" w:date="2021-04-27T22:30:00Z">
        <w:r w:rsidR="00D35AC3" w:rsidRPr="00AB2066">
          <w:rPr>
            <w:rFonts w:cstheme="majorHAnsi"/>
            <w:lang w:eastAsia="ja-JP"/>
          </w:rPr>
          <w:t xml:space="preserve"> </w:t>
        </w:r>
      </w:ins>
    </w:p>
    <w:p w14:paraId="53DC7434" w14:textId="376D8875" w:rsidR="00D35AC3" w:rsidRPr="00AB2066" w:rsidRDefault="00D35AC3" w:rsidP="00B73050">
      <w:pPr>
        <w:rPr>
          <w:ins w:id="765" w:author="Petter Vang Brakalsvaalet [pev2]" w:date="2021-04-27T22:35:00Z"/>
          <w:rFonts w:cstheme="majorHAnsi"/>
          <w:lang w:eastAsia="ja-JP"/>
        </w:rPr>
      </w:pPr>
      <w:ins w:id="766" w:author="Petter Vang Brakalsvaalet [pev2]" w:date="2021-04-27T22:31:00Z">
        <w:r w:rsidRPr="00AB2066">
          <w:rPr>
            <w:rFonts w:cstheme="majorHAnsi"/>
            <w:lang w:eastAsia="ja-JP"/>
          </w:rPr>
          <w:t xml:space="preserve">Among Us is </w:t>
        </w:r>
      </w:ins>
      <w:ins w:id="767" w:author="Petter Vang Brakalsvaalet [pev2]" w:date="2021-04-27T22:35:00Z">
        <w:r w:rsidRPr="00AB2066">
          <w:rPr>
            <w:rFonts w:cstheme="majorHAnsi"/>
            <w:lang w:eastAsia="ja-JP"/>
          </w:rPr>
          <w:t>an</w:t>
        </w:r>
      </w:ins>
      <w:ins w:id="768" w:author="Petter Vang Brakalsvaalet [pev2]" w:date="2021-04-27T22:31:00Z">
        <w:r w:rsidRPr="00AB2066">
          <w:rPr>
            <w:rFonts w:cstheme="majorHAnsi"/>
            <w:lang w:eastAsia="ja-JP"/>
          </w:rPr>
          <w:t xml:space="preserve"> online game where the player</w:t>
        </w:r>
      </w:ins>
      <w:ins w:id="769" w:author="Petter Vang Brakalsvaalet [pev2]" w:date="2021-04-27T22:35:00Z">
        <w:r w:rsidRPr="00AB2066">
          <w:rPr>
            <w:rFonts w:cstheme="majorHAnsi"/>
            <w:lang w:eastAsia="ja-JP"/>
          </w:rPr>
          <w:t>s</w:t>
        </w:r>
      </w:ins>
      <w:ins w:id="770" w:author="Petter Vang Brakalsvaalet [pev2]" w:date="2021-04-27T22:31:00Z">
        <w:r w:rsidRPr="00AB2066">
          <w:rPr>
            <w:rFonts w:cstheme="majorHAnsi"/>
            <w:lang w:eastAsia="ja-JP"/>
          </w:rPr>
          <w:t xml:space="preserve"> will be randomly assigned the role of imposter or crew</w:t>
        </w:r>
      </w:ins>
      <w:ins w:id="771" w:author="Petter Vang Brakalsvaalet [pev2]" w:date="2021-04-27T22:32:00Z">
        <w:r w:rsidRPr="00AB2066">
          <w:rPr>
            <w:rFonts w:cstheme="majorHAnsi"/>
            <w:lang w:eastAsia="ja-JP"/>
          </w:rPr>
          <w:t>mate. The crew</w:t>
        </w:r>
      </w:ins>
      <w:ins w:id="772" w:author="Petter Vang Brakalsvaalet [pev2]" w:date="2021-04-27T22:36:00Z">
        <w:r w:rsidRPr="00AB2066">
          <w:rPr>
            <w:rFonts w:cstheme="majorHAnsi"/>
            <w:lang w:eastAsia="ja-JP"/>
          </w:rPr>
          <w:t>mates</w:t>
        </w:r>
      </w:ins>
      <w:ins w:id="773" w:author="Petter Vang Brakalsvaalet [pev2]" w:date="2021-04-27T22:32:00Z">
        <w:r w:rsidRPr="00AB2066">
          <w:rPr>
            <w:rFonts w:cstheme="majorHAnsi"/>
            <w:lang w:eastAsia="ja-JP"/>
          </w:rPr>
          <w:t xml:space="preserve"> </w:t>
        </w:r>
      </w:ins>
      <w:ins w:id="774" w:author="Petter Vang Brakalsvaalet [pev2]" w:date="2021-04-27T22:36:00Z">
        <w:r w:rsidRPr="00AB2066">
          <w:rPr>
            <w:rFonts w:cstheme="majorHAnsi"/>
            <w:lang w:eastAsia="ja-JP"/>
          </w:rPr>
          <w:t>have</w:t>
        </w:r>
      </w:ins>
      <w:ins w:id="775" w:author="Petter Vang Brakalsvaalet [pev2]" w:date="2021-04-27T22:32:00Z">
        <w:r w:rsidRPr="00AB2066">
          <w:rPr>
            <w:rFonts w:cstheme="majorHAnsi"/>
            <w:lang w:eastAsia="ja-JP"/>
          </w:rPr>
          <w:t xml:space="preserve"> tasks they need to do, and the imposters task is to kill all the crewmates.</w:t>
        </w:r>
      </w:ins>
      <w:ins w:id="776" w:author="Petter Vang Brakalsvaalet [pev2]" w:date="2021-04-27T22:33:00Z">
        <w:r w:rsidRPr="00AB2066">
          <w:rPr>
            <w:rFonts w:cstheme="majorHAnsi"/>
            <w:lang w:eastAsia="ja-JP"/>
          </w:rPr>
          <w:t xml:space="preserve"> During the game </w:t>
        </w:r>
      </w:ins>
      <w:ins w:id="777" w:author="Petter Vang Brakalsvaalet [pev2]" w:date="2021-04-27T22:34:00Z">
        <w:r w:rsidRPr="00AB2066">
          <w:rPr>
            <w:rFonts w:cstheme="majorHAnsi"/>
            <w:lang w:eastAsia="ja-JP"/>
          </w:rPr>
          <w:t>any player can call a crew</w:t>
        </w:r>
      </w:ins>
      <w:ins w:id="778" w:author="Petter Vang Brakalsvaalet [pev2]" w:date="2021-04-27T22:36:00Z">
        <w:r w:rsidRPr="00AB2066">
          <w:rPr>
            <w:rFonts w:cstheme="majorHAnsi"/>
            <w:lang w:eastAsia="ja-JP"/>
          </w:rPr>
          <w:t xml:space="preserve"> </w:t>
        </w:r>
      </w:ins>
      <w:ins w:id="779" w:author="Petter Vang Brakalsvaalet [pev2]" w:date="2021-04-27T22:34:00Z">
        <w:r w:rsidRPr="00AB2066">
          <w:rPr>
            <w:rFonts w:cstheme="majorHAnsi"/>
            <w:lang w:eastAsia="ja-JP"/>
          </w:rPr>
          <w:t xml:space="preserve">meeting </w:t>
        </w:r>
      </w:ins>
      <w:ins w:id="780" w:author="Petter Vang Brakalsvaalet [pev2]" w:date="2021-04-27T22:39:00Z">
        <w:r w:rsidRPr="00AB2066">
          <w:rPr>
            <w:rFonts w:cstheme="majorHAnsi"/>
            <w:lang w:eastAsia="ja-JP"/>
          </w:rPr>
          <w:t>by</w:t>
        </w:r>
      </w:ins>
      <w:ins w:id="781" w:author="Petter Vang Brakalsvaalet [pev2]" w:date="2021-04-27T22:34:00Z">
        <w:r w:rsidRPr="00AB2066">
          <w:rPr>
            <w:rFonts w:cstheme="majorHAnsi"/>
            <w:lang w:eastAsia="ja-JP"/>
          </w:rPr>
          <w:t xml:space="preserve"> click</w:t>
        </w:r>
      </w:ins>
      <w:ins w:id="782" w:author="Petter Vang Brakalsvaalet [pev2]" w:date="2021-04-27T22:39:00Z">
        <w:r w:rsidRPr="00AB2066">
          <w:rPr>
            <w:rFonts w:cstheme="majorHAnsi"/>
            <w:lang w:eastAsia="ja-JP"/>
          </w:rPr>
          <w:t>ing</w:t>
        </w:r>
      </w:ins>
      <w:ins w:id="783" w:author="Petter Vang Brakalsvaalet [pev2]" w:date="2021-04-27T22:34:00Z">
        <w:r w:rsidRPr="00AB2066">
          <w:rPr>
            <w:rFonts w:cstheme="majorHAnsi"/>
            <w:lang w:eastAsia="ja-JP"/>
          </w:rPr>
          <w:t xml:space="preserve"> the panic button</w:t>
        </w:r>
      </w:ins>
      <w:ins w:id="784" w:author="Petter Vang Brakalsvaalet [pev2]" w:date="2021-04-27T22:36:00Z">
        <w:r w:rsidRPr="00AB2066">
          <w:rPr>
            <w:rFonts w:cstheme="majorHAnsi"/>
            <w:lang w:eastAsia="ja-JP"/>
          </w:rPr>
          <w:t xml:space="preserve"> </w:t>
        </w:r>
      </w:ins>
      <w:ins w:id="785" w:author="Petter Vang Brakalsvaalet [pev2]" w:date="2021-04-27T22:34:00Z">
        <w:r w:rsidRPr="00AB2066">
          <w:rPr>
            <w:rFonts w:cstheme="majorHAnsi"/>
            <w:lang w:eastAsia="ja-JP"/>
          </w:rPr>
          <w:t>or if they find a dead body.</w:t>
        </w:r>
      </w:ins>
      <w:ins w:id="786" w:author="Petter Vang Brakalsvaalet [pev2]" w:date="2021-04-27T22:38:00Z">
        <w:r w:rsidRPr="00AB2066">
          <w:rPr>
            <w:rFonts w:cstheme="majorHAnsi"/>
            <w:lang w:eastAsia="ja-JP"/>
          </w:rPr>
          <w:t xml:space="preserve"> Players are not allowed to talk outside of a crew meeting</w:t>
        </w:r>
      </w:ins>
      <w:ins w:id="787" w:author="Petter Vang Brakalsvaalet [pev2]" w:date="2021-04-27T22:39:00Z">
        <w:r w:rsidRPr="00AB2066">
          <w:rPr>
            <w:rFonts w:cstheme="majorHAnsi"/>
            <w:lang w:eastAsia="ja-JP"/>
          </w:rPr>
          <w:t xml:space="preserve">, but they </w:t>
        </w:r>
      </w:ins>
      <w:ins w:id="788" w:author="Petter Vang Brakalsvaalet [pev2]" w:date="2021-04-27T22:40:00Z">
        <w:r w:rsidRPr="00AB2066">
          <w:rPr>
            <w:rFonts w:cstheme="majorHAnsi"/>
            <w:lang w:eastAsia="ja-JP"/>
          </w:rPr>
          <w:t>can</w:t>
        </w:r>
      </w:ins>
      <w:ins w:id="789" w:author="Petter Vang Brakalsvaalet [pev2]" w:date="2021-04-27T22:39:00Z">
        <w:r w:rsidRPr="00AB2066">
          <w:rPr>
            <w:rFonts w:cstheme="majorHAnsi"/>
            <w:lang w:eastAsia="ja-JP"/>
          </w:rPr>
          <w:t xml:space="preserve"> talk in crew meetings</w:t>
        </w:r>
      </w:ins>
      <w:ins w:id="790" w:author="Petter Vang Brakalsvaalet [pev2]" w:date="2021-04-27T22:40:00Z">
        <w:r w:rsidRPr="00AB2066">
          <w:rPr>
            <w:rFonts w:cstheme="majorHAnsi"/>
            <w:lang w:eastAsia="ja-JP"/>
          </w:rPr>
          <w:t>. In crew meetings they everyone will vote on who they think is the imposter</w:t>
        </w:r>
      </w:ins>
      <w:ins w:id="791" w:author="Petter Vang Brakalsvaalet [pev2]" w:date="2021-04-27T22:35:00Z">
        <w:r w:rsidRPr="00AB2066">
          <w:rPr>
            <w:rFonts w:cstheme="majorHAnsi"/>
            <w:lang w:eastAsia="ja-JP"/>
          </w:rPr>
          <w:t xml:space="preserve"> and the person with the most votes will be killed. </w:t>
        </w:r>
      </w:ins>
      <w:ins w:id="792" w:author="Petter Vang Brakalsvaalet [pev2]" w:date="2021-04-27T22:37:00Z">
        <w:r w:rsidRPr="00AB2066">
          <w:rPr>
            <w:rFonts w:cstheme="majorHAnsi"/>
            <w:lang w:eastAsia="ja-JP"/>
          </w:rPr>
          <w:t>If the imposter is killed the game is won by the crewmates, but if the im</w:t>
        </w:r>
      </w:ins>
      <w:ins w:id="793" w:author="Petter Vang Brakalsvaalet [pev2]" w:date="2021-04-27T22:38:00Z">
        <w:r w:rsidRPr="00AB2066">
          <w:rPr>
            <w:rFonts w:cstheme="majorHAnsi"/>
            <w:lang w:eastAsia="ja-JP"/>
          </w:rPr>
          <w:t>poster kills every crewmate the imposter wins.</w:t>
        </w:r>
      </w:ins>
    </w:p>
    <w:p w14:paraId="60AB1AD7" w14:textId="502273A7" w:rsidR="00840F38" w:rsidRPr="00AB2066" w:rsidRDefault="00733AA5" w:rsidP="00B73050">
      <w:pPr>
        <w:rPr>
          <w:ins w:id="794" w:author="Petter Vang Brakalsvaalet [pev2]" w:date="2021-04-28T12:11:00Z"/>
          <w:rFonts w:cstheme="majorHAnsi"/>
          <w:lang w:eastAsia="ja-JP"/>
        </w:rPr>
      </w:pPr>
      <w:r w:rsidRPr="00AB2066">
        <w:rPr>
          <w:rFonts w:cstheme="majorHAnsi"/>
          <w:lang w:eastAsia="ja-JP"/>
        </w:rPr>
        <w:t xml:space="preserve">This </w:t>
      </w:r>
      <w:ins w:id="795" w:author="Petter Vang Brakalsvaalet [pev2]" w:date="2021-04-27T22:40:00Z">
        <w:r w:rsidR="00D35AC3" w:rsidRPr="00AB2066">
          <w:rPr>
            <w:rFonts w:cstheme="majorHAnsi"/>
            <w:lang w:eastAsia="ja-JP"/>
          </w:rPr>
          <w:t xml:space="preserve">game was </w:t>
        </w:r>
      </w:ins>
      <w:r w:rsidRPr="00AB2066">
        <w:rPr>
          <w:rFonts w:cstheme="majorHAnsi"/>
          <w:lang w:eastAsia="ja-JP"/>
        </w:rPr>
        <w:t xml:space="preserve">the main inspiration </w:t>
      </w:r>
      <w:ins w:id="796" w:author="Petter Vang Brakalsvaalet [pev2]" w:date="2021-04-27T22:41:00Z">
        <w:r w:rsidR="00D35AC3" w:rsidRPr="00AB2066">
          <w:rPr>
            <w:rFonts w:cstheme="majorHAnsi"/>
            <w:lang w:eastAsia="ja-JP"/>
          </w:rPr>
          <w:t>for me to create a game</w:t>
        </w:r>
      </w:ins>
      <w:r w:rsidRPr="00AB2066">
        <w:rPr>
          <w:rFonts w:cstheme="majorHAnsi"/>
          <w:lang w:eastAsia="ja-JP"/>
        </w:rPr>
        <w:t>.</w:t>
      </w:r>
      <w:ins w:id="797" w:author="Petter Vang Brakalsvaalet [pev2]" w:date="2021-04-27T22:41:00Z">
        <w:r w:rsidR="00D35AC3" w:rsidRPr="00AB2066">
          <w:rPr>
            <w:rFonts w:cstheme="majorHAnsi"/>
            <w:lang w:eastAsia="ja-JP"/>
          </w:rPr>
          <w:t xml:space="preserve"> However, I wanted to put a spin on it. I wanted the game to take place at a campsite in a forest.</w:t>
        </w:r>
      </w:ins>
      <w:ins w:id="798" w:author="Petter Vang Brakalsvaalet [pev2]" w:date="2021-04-27T22:42:00Z">
        <w:r w:rsidR="00840F38" w:rsidRPr="00AB2066">
          <w:rPr>
            <w:rFonts w:cstheme="majorHAnsi"/>
            <w:lang w:eastAsia="ja-JP"/>
          </w:rPr>
          <w:t xml:space="preserve"> Instead of doing the same as Among Us, I wanted my game to be a variant of the classic game hide and seek. </w:t>
        </w:r>
      </w:ins>
    </w:p>
    <w:p w14:paraId="54BB9E84" w14:textId="58A70CEC" w:rsidR="000C191F" w:rsidRPr="00AB2066" w:rsidRDefault="000C191F" w:rsidP="00B73050">
      <w:pPr>
        <w:rPr>
          <w:ins w:id="799" w:author="Petter Vang Brakalsvaalet [pev2]" w:date="2021-04-28T12:11:00Z"/>
          <w:rFonts w:cstheme="majorHAnsi"/>
          <w:b/>
          <w:bCs/>
          <w:lang w:eastAsia="ja-JP"/>
        </w:rPr>
      </w:pPr>
      <w:ins w:id="800" w:author="Petter Vang Brakalsvaalet [pev2]" w:date="2021-04-28T12:11:00Z">
        <w:r w:rsidRPr="002858BF">
          <w:rPr>
            <w:rFonts w:cstheme="majorHAnsi"/>
            <w:b/>
            <w:bCs/>
            <w:lang w:eastAsia="ja-JP"/>
          </w:rPr>
          <w:t>My aim</w:t>
        </w:r>
        <w:r w:rsidRPr="00AB2066">
          <w:rPr>
            <w:rFonts w:cstheme="majorHAnsi"/>
            <w:b/>
            <w:bCs/>
            <w:lang w:eastAsia="ja-JP"/>
          </w:rPr>
          <w:t>:</w:t>
        </w:r>
      </w:ins>
    </w:p>
    <w:p w14:paraId="4076D361" w14:textId="50C186FC" w:rsidR="00B73050" w:rsidRPr="00AB2066" w:rsidRDefault="000C191F" w:rsidP="00B73050">
      <w:pPr>
        <w:rPr>
          <w:ins w:id="801" w:author="Petter Vang Brakalsvaalet [pev2]" w:date="2021-04-28T12:24:00Z"/>
          <w:rFonts w:cstheme="majorHAnsi"/>
          <w:lang w:eastAsia="ja-JP"/>
        </w:rPr>
      </w:pPr>
      <w:ins w:id="802" w:author="Petter Vang Brakalsvaalet [pev2]" w:date="2021-04-28T12:11:00Z">
        <w:r w:rsidRPr="00AB2066">
          <w:rPr>
            <w:rFonts w:cstheme="majorHAnsi"/>
            <w:lang w:eastAsia="ja-JP"/>
          </w:rPr>
          <w:t xml:space="preserve">When I’m creating this </w:t>
        </w:r>
      </w:ins>
      <w:ins w:id="803" w:author="Petter Vang Brakalsvaalet [pev2]" w:date="2021-04-28T12:12:00Z">
        <w:r w:rsidRPr="00AB2066">
          <w:rPr>
            <w:rFonts w:cstheme="majorHAnsi"/>
            <w:lang w:eastAsia="ja-JP"/>
          </w:rPr>
          <w:t>game,</w:t>
        </w:r>
      </w:ins>
      <w:ins w:id="804" w:author="Petter Vang Brakalsvaalet [pev2]" w:date="2021-04-28T12:11:00Z">
        <w:r w:rsidRPr="00AB2066">
          <w:rPr>
            <w:rFonts w:cstheme="majorHAnsi"/>
            <w:lang w:eastAsia="ja-JP"/>
          </w:rPr>
          <w:t xml:space="preserve"> I have set these aims f</w:t>
        </w:r>
      </w:ins>
      <w:ins w:id="805" w:author="Petter Vang Brakalsvaalet [pev2]" w:date="2021-04-28T12:12:00Z">
        <w:r w:rsidRPr="00AB2066">
          <w:rPr>
            <w:rFonts w:cstheme="majorHAnsi"/>
            <w:lang w:eastAsia="ja-JP"/>
          </w:rPr>
          <w:t xml:space="preserve">or myself. I want to create a </w:t>
        </w:r>
      </w:ins>
      <w:ins w:id="806" w:author="Petter Vang Brakalsvaalet [pev2]" w:date="2021-04-27T22:42:00Z">
        <w:r w:rsidR="00840F38" w:rsidRPr="00AB2066">
          <w:rPr>
            <w:rFonts w:cstheme="majorHAnsi"/>
            <w:lang w:eastAsia="ja-JP"/>
          </w:rPr>
          <w:t xml:space="preserve">Hide and </w:t>
        </w:r>
      </w:ins>
      <w:ins w:id="807" w:author="Petter Vang Brakalsvaalet [pev2]" w:date="2021-04-28T12:12:00Z">
        <w:r w:rsidRPr="00AB2066">
          <w:rPr>
            <w:rFonts w:cstheme="majorHAnsi"/>
            <w:lang w:eastAsia="ja-JP"/>
          </w:rPr>
          <w:t>seek game</w:t>
        </w:r>
      </w:ins>
      <w:ins w:id="808" w:author="Petter Vang Brakalsvaalet [pev2]" w:date="2021-04-27T22:43:00Z">
        <w:r w:rsidR="00840F38" w:rsidRPr="00AB2066">
          <w:rPr>
            <w:rFonts w:cstheme="majorHAnsi"/>
            <w:lang w:eastAsia="ja-JP"/>
          </w:rPr>
          <w:t xml:space="preserve"> where one person</w:t>
        </w:r>
      </w:ins>
      <w:ins w:id="809" w:author="Petter Vang Brakalsvaalet [pev2]" w:date="2021-04-28T12:12:00Z">
        <w:r w:rsidRPr="00AB2066">
          <w:rPr>
            <w:rFonts w:cstheme="majorHAnsi"/>
            <w:lang w:eastAsia="ja-JP"/>
          </w:rPr>
          <w:t xml:space="preserve"> or bot</w:t>
        </w:r>
      </w:ins>
      <w:ins w:id="810" w:author="Petter Vang Brakalsvaalet [pev2]" w:date="2021-04-27T22:43:00Z">
        <w:r w:rsidR="00840F38" w:rsidRPr="00AB2066">
          <w:rPr>
            <w:rFonts w:cstheme="majorHAnsi"/>
            <w:lang w:eastAsia="ja-JP"/>
          </w:rPr>
          <w:t xml:space="preserve"> is</w:t>
        </w:r>
      </w:ins>
      <w:ins w:id="811" w:author="Petter Vang Brakalsvaalet [pev2]" w:date="2021-04-27T22:45:00Z">
        <w:r w:rsidR="00840F38" w:rsidRPr="00AB2066">
          <w:rPr>
            <w:rFonts w:cstheme="majorHAnsi"/>
            <w:lang w:eastAsia="ja-JP"/>
          </w:rPr>
          <w:t xml:space="preserve"> chosen</w:t>
        </w:r>
      </w:ins>
      <w:ins w:id="812" w:author="Petter Vang Brakalsvaalet [pev2]" w:date="2021-04-27T22:43:00Z">
        <w:r w:rsidR="00840F38" w:rsidRPr="00AB2066">
          <w:rPr>
            <w:rFonts w:cstheme="majorHAnsi"/>
            <w:lang w:eastAsia="ja-JP"/>
          </w:rPr>
          <w:t xml:space="preserve"> </w:t>
        </w:r>
      </w:ins>
      <w:ins w:id="813" w:author="Petter Vang Brakalsvaalet [pev2]" w:date="2021-04-27T22:46:00Z">
        <w:r w:rsidR="00840F38" w:rsidRPr="00AB2066">
          <w:rPr>
            <w:rFonts w:cstheme="majorHAnsi"/>
            <w:lang w:eastAsia="ja-JP"/>
          </w:rPr>
          <w:t xml:space="preserve">to be the </w:t>
        </w:r>
      </w:ins>
      <w:ins w:id="814" w:author="Petter Vang Brakalsvaalet [pev2]" w:date="2021-04-27T22:43:00Z">
        <w:r w:rsidR="00840F38" w:rsidRPr="00AB2066">
          <w:rPr>
            <w:rFonts w:cstheme="majorHAnsi"/>
            <w:lang w:eastAsia="ja-JP"/>
          </w:rPr>
          <w:t xml:space="preserve">seeker and the rest </w:t>
        </w:r>
      </w:ins>
      <w:ins w:id="815" w:author="Petter Vang Brakalsvaalet [pev2]" w:date="2021-04-28T12:12:00Z">
        <w:r w:rsidRPr="00AB2066">
          <w:rPr>
            <w:rFonts w:cstheme="majorHAnsi"/>
            <w:lang w:eastAsia="ja-JP"/>
          </w:rPr>
          <w:t xml:space="preserve">of the players </w:t>
        </w:r>
      </w:ins>
      <w:ins w:id="816" w:author="Petter Vang Brakalsvaalet [pev2]" w:date="2021-04-27T22:43:00Z">
        <w:r w:rsidR="00840F38" w:rsidRPr="00AB2066">
          <w:rPr>
            <w:rFonts w:cstheme="majorHAnsi"/>
            <w:lang w:eastAsia="ja-JP"/>
          </w:rPr>
          <w:t xml:space="preserve">are hiders. </w:t>
        </w:r>
      </w:ins>
      <w:ins w:id="817" w:author="Petter Vang Brakalsvaalet [pev2]" w:date="2021-04-28T12:12:00Z">
        <w:r w:rsidRPr="00AB2066">
          <w:rPr>
            <w:rFonts w:cstheme="majorHAnsi"/>
            <w:lang w:eastAsia="ja-JP"/>
          </w:rPr>
          <w:t xml:space="preserve">The </w:t>
        </w:r>
      </w:ins>
      <w:ins w:id="818" w:author="Petter Vang Brakalsvaalet [pev2]" w:date="2021-04-28T12:13:00Z">
        <w:r w:rsidRPr="00AB2066">
          <w:rPr>
            <w:rFonts w:cstheme="majorHAnsi"/>
            <w:lang w:eastAsia="ja-JP"/>
          </w:rPr>
          <w:t xml:space="preserve">seekers job is to catch every player and bot before the </w:t>
        </w:r>
        <w:r w:rsidRPr="00AB2066">
          <w:rPr>
            <w:rFonts w:cstheme="majorHAnsi"/>
            <w:lang w:eastAsia="ja-JP"/>
          </w:rPr>
          <w:lastRenderedPageBreak/>
          <w:t xml:space="preserve">time runs out, and the hiders job is to outlast the seekers. If </w:t>
        </w:r>
      </w:ins>
      <w:ins w:id="819" w:author="Petter Vang Brakalsvaalet [pev2]" w:date="2021-04-28T12:15:00Z">
        <w:r w:rsidRPr="00AB2066">
          <w:rPr>
            <w:rFonts w:cstheme="majorHAnsi"/>
            <w:lang w:eastAsia="ja-JP"/>
          </w:rPr>
          <w:t>a</w:t>
        </w:r>
      </w:ins>
      <w:ins w:id="820" w:author="Petter Vang Brakalsvaalet [pev2]" w:date="2021-04-28T12:13:00Z">
        <w:r w:rsidRPr="00AB2066">
          <w:rPr>
            <w:rFonts w:cstheme="majorHAnsi"/>
            <w:lang w:eastAsia="ja-JP"/>
          </w:rPr>
          <w:t xml:space="preserve"> hider is caught a</w:t>
        </w:r>
      </w:ins>
      <w:ins w:id="821" w:author="Petter Vang Brakalsvaalet [pev2]" w:date="2021-04-28T12:14:00Z">
        <w:r w:rsidRPr="00AB2066">
          <w:rPr>
            <w:rFonts w:cstheme="majorHAnsi"/>
            <w:lang w:eastAsia="ja-JP"/>
          </w:rPr>
          <w:t>nother hider can free them if they want to risk leaving their hiding spot. I</w:t>
        </w:r>
      </w:ins>
      <w:ins w:id="822" w:author="Petter Vang Brakalsvaalet [pev2]" w:date="2021-04-28T12:20:00Z">
        <w:r w:rsidR="00E401CE" w:rsidRPr="00AB2066">
          <w:rPr>
            <w:rFonts w:cstheme="majorHAnsi"/>
            <w:lang w:eastAsia="ja-JP"/>
          </w:rPr>
          <w:t xml:space="preserve"> don’t</w:t>
        </w:r>
      </w:ins>
      <w:ins w:id="823" w:author="Petter Vang Brakalsvaalet [pev2]" w:date="2021-04-28T12:14:00Z">
        <w:r w:rsidRPr="00AB2066">
          <w:rPr>
            <w:rFonts w:cstheme="majorHAnsi"/>
            <w:lang w:eastAsia="ja-JP"/>
          </w:rPr>
          <w:t xml:space="preserve"> want the hiders </w:t>
        </w:r>
      </w:ins>
      <w:ins w:id="824" w:author="Petter Vang Brakalsvaalet [pev2]" w:date="2021-04-28T12:21:00Z">
        <w:r w:rsidR="00E401CE" w:rsidRPr="00AB2066">
          <w:rPr>
            <w:rFonts w:cstheme="majorHAnsi"/>
            <w:lang w:eastAsia="ja-JP"/>
          </w:rPr>
          <w:t>to stay in</w:t>
        </w:r>
      </w:ins>
      <w:ins w:id="825" w:author="Petter Vang Brakalsvaalet [pev2]" w:date="2021-04-28T12:14:00Z">
        <w:r w:rsidRPr="00AB2066">
          <w:rPr>
            <w:rFonts w:cstheme="majorHAnsi"/>
            <w:lang w:eastAsia="ja-JP"/>
          </w:rPr>
          <w:t xml:space="preserve"> one place for </w:t>
        </w:r>
      </w:ins>
      <w:ins w:id="826" w:author="Petter Vang Brakalsvaalet [pev2]" w:date="2021-04-28T12:17:00Z">
        <w:r w:rsidR="00E401CE" w:rsidRPr="00AB2066">
          <w:rPr>
            <w:rFonts w:cstheme="majorHAnsi"/>
            <w:lang w:eastAsia="ja-JP"/>
          </w:rPr>
          <w:t>too</w:t>
        </w:r>
      </w:ins>
      <w:ins w:id="827" w:author="Petter Vang Brakalsvaalet [pev2]" w:date="2021-04-28T12:14:00Z">
        <w:r w:rsidRPr="00AB2066">
          <w:rPr>
            <w:rFonts w:cstheme="majorHAnsi"/>
            <w:lang w:eastAsia="ja-JP"/>
          </w:rPr>
          <w:t xml:space="preserve"> long, </w:t>
        </w:r>
      </w:ins>
      <w:ins w:id="828" w:author="Petter Vang Brakalsvaalet [pev2]" w:date="2021-04-28T12:21:00Z">
        <w:r w:rsidR="00E401CE" w:rsidRPr="00AB2066">
          <w:rPr>
            <w:rFonts w:cstheme="majorHAnsi"/>
            <w:lang w:eastAsia="ja-JP"/>
          </w:rPr>
          <w:t xml:space="preserve">so to handle this </w:t>
        </w:r>
      </w:ins>
      <w:ins w:id="829" w:author="Petter Vang Brakalsvaalet [pev2]" w:date="2021-04-28T12:15:00Z">
        <w:r w:rsidRPr="00AB2066">
          <w:rPr>
            <w:rFonts w:cstheme="majorHAnsi"/>
            <w:lang w:eastAsia="ja-JP"/>
          </w:rPr>
          <w:t xml:space="preserve">I want them to take </w:t>
        </w:r>
      </w:ins>
      <w:ins w:id="830" w:author="Petter Vang Brakalsvaalet [pev2]" w:date="2021-04-28T12:16:00Z">
        <w:r w:rsidR="00E401CE" w:rsidRPr="00AB2066">
          <w:rPr>
            <w:rFonts w:cstheme="majorHAnsi"/>
            <w:lang w:eastAsia="ja-JP"/>
          </w:rPr>
          <w:t>environmental</w:t>
        </w:r>
      </w:ins>
      <w:ins w:id="831" w:author="Petter Vang Brakalsvaalet [pev2]" w:date="2021-04-28T12:15:00Z">
        <w:r w:rsidRPr="00AB2066">
          <w:rPr>
            <w:rFonts w:cstheme="majorHAnsi"/>
            <w:lang w:eastAsia="ja-JP"/>
          </w:rPr>
          <w:t xml:space="preserve"> damage or have the hiding spot </w:t>
        </w:r>
      </w:ins>
      <w:ins w:id="832" w:author="Petter Vang Brakalsvaalet [pev2]" w:date="2021-04-28T12:16:00Z">
        <w:r w:rsidR="00E401CE" w:rsidRPr="00AB2066">
          <w:rPr>
            <w:rFonts w:cstheme="majorHAnsi"/>
            <w:lang w:eastAsia="ja-JP"/>
          </w:rPr>
          <w:t>make a noise</w:t>
        </w:r>
      </w:ins>
      <w:ins w:id="833" w:author="Petter Vang Brakalsvaalet [pev2]" w:date="2021-04-28T12:15:00Z">
        <w:r w:rsidRPr="00AB2066">
          <w:rPr>
            <w:rFonts w:cstheme="majorHAnsi"/>
            <w:lang w:eastAsia="ja-JP"/>
          </w:rPr>
          <w:t xml:space="preserve"> every so often</w:t>
        </w:r>
      </w:ins>
      <w:ins w:id="834" w:author="Petter Vang Brakalsvaalet [pev2]" w:date="2021-04-28T12:21:00Z">
        <w:r w:rsidR="00E401CE" w:rsidRPr="00AB2066">
          <w:rPr>
            <w:rFonts w:cstheme="majorHAnsi"/>
            <w:lang w:eastAsia="ja-JP"/>
          </w:rPr>
          <w:t xml:space="preserve"> to call the seeker closer to them</w:t>
        </w:r>
      </w:ins>
      <w:ins w:id="835" w:author="Petter Vang Brakalsvaalet [pev2]" w:date="2021-04-28T12:15:00Z">
        <w:r w:rsidRPr="00AB2066">
          <w:rPr>
            <w:rFonts w:cstheme="majorHAnsi"/>
            <w:lang w:eastAsia="ja-JP"/>
          </w:rPr>
          <w:t xml:space="preserve">. </w:t>
        </w:r>
      </w:ins>
      <w:ins w:id="836" w:author="Petter Vang Brakalsvaalet [pev2]" w:date="2021-04-28T12:16:00Z">
        <w:r w:rsidR="00E401CE" w:rsidRPr="00AB2066">
          <w:rPr>
            <w:rFonts w:cstheme="majorHAnsi"/>
            <w:lang w:eastAsia="ja-JP"/>
          </w:rPr>
          <w:t xml:space="preserve">I also want the seeker to be able to check </w:t>
        </w:r>
      </w:ins>
      <w:ins w:id="837" w:author="Petter Vang Brakalsvaalet [pev2]" w:date="2021-04-28T12:17:00Z">
        <w:r w:rsidR="00E401CE" w:rsidRPr="00AB2066">
          <w:rPr>
            <w:rFonts w:cstheme="majorHAnsi"/>
            <w:lang w:eastAsia="ja-JP"/>
          </w:rPr>
          <w:t>a</w:t>
        </w:r>
      </w:ins>
      <w:ins w:id="838" w:author="Petter Vang Brakalsvaalet [pev2]" w:date="2021-04-28T12:16:00Z">
        <w:r w:rsidR="00E401CE" w:rsidRPr="00AB2066">
          <w:rPr>
            <w:rFonts w:cstheme="majorHAnsi"/>
            <w:lang w:eastAsia="ja-JP"/>
          </w:rPr>
          <w:t xml:space="preserve"> hiding spot, and if </w:t>
        </w:r>
      </w:ins>
      <w:ins w:id="839" w:author="Petter Vang Brakalsvaalet [pev2]" w:date="2021-04-28T12:17:00Z">
        <w:r w:rsidR="00E401CE" w:rsidRPr="00AB2066">
          <w:rPr>
            <w:rFonts w:cstheme="majorHAnsi"/>
            <w:lang w:eastAsia="ja-JP"/>
          </w:rPr>
          <w:t xml:space="preserve">someone is hiding in </w:t>
        </w:r>
      </w:ins>
      <w:ins w:id="840" w:author="Petter Vang Brakalsvaalet [pev2]" w:date="2021-04-28T12:18:00Z">
        <w:r w:rsidR="00E401CE" w:rsidRPr="00AB2066">
          <w:rPr>
            <w:rFonts w:cstheme="majorHAnsi"/>
            <w:lang w:eastAsia="ja-JP"/>
          </w:rPr>
          <w:t>it,</w:t>
        </w:r>
      </w:ins>
      <w:ins w:id="841" w:author="Petter Vang Brakalsvaalet [pev2]" w:date="2021-04-28T12:17:00Z">
        <w:r w:rsidR="00E401CE" w:rsidRPr="00AB2066">
          <w:rPr>
            <w:rFonts w:cstheme="majorHAnsi"/>
            <w:lang w:eastAsia="ja-JP"/>
          </w:rPr>
          <w:t xml:space="preserve"> they will be revealed and caught by the seeker.  </w:t>
        </w:r>
      </w:ins>
      <w:ins w:id="842" w:author="Petter Vang Brakalsvaalet [pev2]" w:date="2021-04-28T12:22:00Z">
        <w:r w:rsidR="00E401CE" w:rsidRPr="00AB2066">
          <w:rPr>
            <w:rFonts w:cstheme="majorHAnsi"/>
            <w:lang w:eastAsia="ja-JP"/>
          </w:rPr>
          <w:t xml:space="preserve">To make the game more challenging I want the game to take place at night and have each player and </w:t>
        </w:r>
      </w:ins>
      <w:ins w:id="843" w:author="Petter Vang Brakalsvaalet [pev2]" w:date="2021-04-28T12:23:00Z">
        <w:r w:rsidR="00E401CE" w:rsidRPr="00AB2066">
          <w:rPr>
            <w:rFonts w:cstheme="majorHAnsi"/>
            <w:lang w:eastAsia="ja-JP"/>
          </w:rPr>
          <w:t>certain object emit light. My hope is that this will make the game more interesting and have the players more on edge when they are hidin</w:t>
        </w:r>
      </w:ins>
      <w:ins w:id="844" w:author="Petter Vang Brakalsvaalet [pev2]" w:date="2021-04-28T12:24:00Z">
        <w:r w:rsidR="00E401CE" w:rsidRPr="00AB2066">
          <w:rPr>
            <w:rFonts w:cstheme="majorHAnsi"/>
            <w:lang w:eastAsia="ja-JP"/>
          </w:rPr>
          <w:t>g.</w:t>
        </w:r>
      </w:ins>
      <w:ins w:id="845" w:author="Petter Vang Brakalsvaalet [pev2]" w:date="2021-04-28T12:22:00Z">
        <w:r w:rsidR="00E401CE" w:rsidRPr="00AB2066">
          <w:rPr>
            <w:rFonts w:cstheme="majorHAnsi"/>
            <w:lang w:eastAsia="ja-JP"/>
          </w:rPr>
          <w:t xml:space="preserve"> </w:t>
        </w:r>
      </w:ins>
      <w:ins w:id="846" w:author="Petter Vang Brakalsvaalet [pev2]" w:date="2021-04-28T12:24:00Z">
        <w:r w:rsidR="00E401CE" w:rsidRPr="00AB2066">
          <w:rPr>
            <w:rFonts w:cstheme="majorHAnsi"/>
            <w:lang w:eastAsia="ja-JP"/>
          </w:rPr>
          <w:t xml:space="preserve">One important feature for games </w:t>
        </w:r>
      </w:ins>
      <w:ins w:id="847" w:author="Petter Vang Brakalsvaalet [pev2]" w:date="2021-04-28T12:27:00Z">
        <w:r w:rsidR="00AB2066" w:rsidRPr="00AB2066">
          <w:rPr>
            <w:rFonts w:cstheme="majorHAnsi"/>
            <w:lang w:eastAsia="ja-JP"/>
          </w:rPr>
          <w:t>is</w:t>
        </w:r>
      </w:ins>
      <w:ins w:id="848" w:author="Petter Vang Brakalsvaalet [pev2]" w:date="2021-04-28T12:24:00Z">
        <w:r w:rsidR="00E401CE" w:rsidRPr="00AB2066">
          <w:rPr>
            <w:rFonts w:cstheme="majorHAnsi"/>
            <w:lang w:eastAsia="ja-JP"/>
          </w:rPr>
          <w:t xml:space="preserve"> customisability,</w:t>
        </w:r>
      </w:ins>
      <w:ins w:id="849" w:author="Petter Vang Brakalsvaalet [pev2]" w:date="2021-04-28T12:22:00Z">
        <w:r w:rsidR="00E401CE" w:rsidRPr="00AB2066">
          <w:rPr>
            <w:rFonts w:cstheme="majorHAnsi"/>
            <w:lang w:eastAsia="ja-JP"/>
          </w:rPr>
          <w:t xml:space="preserve"> so I want the player</w:t>
        </w:r>
      </w:ins>
      <w:ins w:id="850" w:author="Petter Vang Brakalsvaalet [pev2]" w:date="2021-04-28T12:18:00Z">
        <w:r w:rsidR="00E401CE" w:rsidRPr="00AB2066">
          <w:rPr>
            <w:rFonts w:cstheme="majorHAnsi"/>
            <w:lang w:eastAsia="ja-JP"/>
          </w:rPr>
          <w:t xml:space="preserve"> to set the duration of the game, number of bots, what role they have and much more. </w:t>
        </w:r>
      </w:ins>
    </w:p>
    <w:p w14:paraId="327AAF64" w14:textId="6BDE8EEE" w:rsidR="00E401CE" w:rsidRPr="00AB2066" w:rsidRDefault="00E401CE" w:rsidP="00B73050">
      <w:pPr>
        <w:rPr>
          <w:rFonts w:cstheme="majorHAnsi"/>
          <w:lang w:eastAsia="ja-JP"/>
        </w:rPr>
      </w:pPr>
      <w:ins w:id="851" w:author="Petter Vang Brakalsvaalet [pev2]" w:date="2021-04-28T12:24:00Z">
        <w:r w:rsidRPr="00AB2066">
          <w:rPr>
            <w:rFonts w:cstheme="majorHAnsi"/>
            <w:lang w:eastAsia="ja-JP"/>
          </w:rPr>
          <w:t xml:space="preserve">I </w:t>
        </w:r>
      </w:ins>
      <w:ins w:id="852" w:author="Petter Vang Brakalsvaalet [pev2]" w:date="2021-04-28T12:27:00Z">
        <w:r w:rsidR="00AB2066" w:rsidRPr="00AB2066">
          <w:rPr>
            <w:rFonts w:cstheme="majorHAnsi"/>
            <w:lang w:eastAsia="ja-JP"/>
          </w:rPr>
          <w:t>personally</w:t>
        </w:r>
      </w:ins>
      <w:ins w:id="853" w:author="Petter Vang Brakalsvaalet [pev2]" w:date="2021-04-28T12:24:00Z">
        <w:r w:rsidRPr="00AB2066">
          <w:rPr>
            <w:rFonts w:cstheme="majorHAnsi"/>
            <w:lang w:eastAsia="ja-JP"/>
          </w:rPr>
          <w:t xml:space="preserve"> don’t like </w:t>
        </w:r>
      </w:ins>
      <w:ins w:id="854" w:author="Petter Vang Brakalsvaalet [pev2]" w:date="2021-04-28T12:25:00Z">
        <w:r w:rsidRPr="00AB2066">
          <w:rPr>
            <w:rFonts w:cstheme="majorHAnsi"/>
            <w:lang w:eastAsia="ja-JP"/>
          </w:rPr>
          <w:t xml:space="preserve">ads forced on me when I’m playing </w:t>
        </w:r>
      </w:ins>
      <w:ins w:id="855" w:author="Petter Vang Brakalsvaalet [pev2]" w:date="2021-04-28T12:27:00Z">
        <w:r w:rsidR="00AB2066" w:rsidRPr="00AB2066">
          <w:rPr>
            <w:rFonts w:cstheme="majorHAnsi"/>
            <w:lang w:eastAsia="ja-JP"/>
          </w:rPr>
          <w:t>games,</w:t>
        </w:r>
      </w:ins>
      <w:ins w:id="856" w:author="Petter Vang Brakalsvaalet [pev2]" w:date="2021-04-28T12:25:00Z">
        <w:r w:rsidRPr="00AB2066">
          <w:rPr>
            <w:rFonts w:cstheme="majorHAnsi"/>
            <w:lang w:eastAsia="ja-JP"/>
          </w:rPr>
          <w:t xml:space="preserve"> so I don’t want any ads in my game. </w:t>
        </w:r>
      </w:ins>
      <w:ins w:id="857" w:author="Petter Vang Brakalsvaalet [pev2]" w:date="2021-04-28T12:27:00Z">
        <w:r w:rsidR="00AB2066" w:rsidRPr="00AB2066">
          <w:rPr>
            <w:rFonts w:cstheme="majorHAnsi"/>
            <w:lang w:eastAsia="ja-JP"/>
          </w:rPr>
          <w:t>I</w:t>
        </w:r>
      </w:ins>
      <w:ins w:id="858" w:author="Petter Vang Brakalsvaalet [pev2]" w:date="2021-04-28T12:26:00Z">
        <w:r w:rsidRPr="00AB2066">
          <w:rPr>
            <w:rFonts w:cstheme="majorHAnsi"/>
            <w:lang w:eastAsia="ja-JP"/>
          </w:rPr>
          <w:t xml:space="preserve"> might add an optional ad button saying support the </w:t>
        </w:r>
        <w:r w:rsidR="00AB2066" w:rsidRPr="00AB2066">
          <w:rPr>
            <w:rFonts w:cstheme="majorHAnsi"/>
            <w:lang w:eastAsia="ja-JP"/>
          </w:rPr>
          <w:t>develop.</w:t>
        </w:r>
      </w:ins>
    </w:p>
    <w:p w14:paraId="19CA70FB" w14:textId="5101AF8A" w:rsidR="004C12FA" w:rsidRPr="00AB2066" w:rsidRDefault="004C12FA" w:rsidP="0037614C">
      <w:pPr>
        <w:pStyle w:val="Heading2"/>
        <w:rPr>
          <w:rFonts w:cstheme="majorHAnsi"/>
          <w:lang w:val="en-GB"/>
        </w:rPr>
      </w:pPr>
      <w:bookmarkStart w:id="859" w:name="_Toc70522460"/>
      <w:r w:rsidRPr="00AB2066">
        <w:rPr>
          <w:rFonts w:cstheme="majorHAnsi"/>
          <w:lang w:val="en-GB"/>
        </w:rPr>
        <w:t>Analysis</w:t>
      </w:r>
      <w:bookmarkEnd w:id="859"/>
      <w:r w:rsidRPr="00AB2066">
        <w:rPr>
          <w:rFonts w:cstheme="majorHAnsi"/>
          <w:lang w:val="en-GB"/>
        </w:rPr>
        <w:t xml:space="preserve"> </w:t>
      </w:r>
    </w:p>
    <w:p w14:paraId="312A1A8F" w14:textId="33509DBF" w:rsidR="009F1CBC" w:rsidRPr="00AB2066" w:rsidRDefault="009F1CBC" w:rsidP="009F1CBC">
      <w:pPr>
        <w:textAlignment w:val="baseline"/>
        <w:rPr>
          <w:rFonts w:cstheme="majorHAnsi"/>
          <w:sz w:val="18"/>
          <w:szCs w:val="18"/>
        </w:rPr>
      </w:pPr>
      <w:r w:rsidRPr="00AB2066">
        <w:rPr>
          <w:rFonts w:cstheme="majorHAnsi"/>
        </w:rPr>
        <w:t xml:space="preserve">My original task was to create a hide and seek </w:t>
      </w:r>
      <w:r w:rsidR="00733AA5" w:rsidRPr="00AB2066">
        <w:rPr>
          <w:rFonts w:cstheme="majorHAnsi"/>
        </w:rPr>
        <w:t xml:space="preserve">based </w:t>
      </w:r>
      <w:r w:rsidRPr="00AB2066">
        <w:rPr>
          <w:rFonts w:cstheme="majorHAnsi"/>
        </w:rPr>
        <w:t xml:space="preserve">game where the player would play against bots. The player would be able to choose what role they would play </w:t>
      </w:r>
      <w:r w:rsidR="00733AA5" w:rsidRPr="00AB2066">
        <w:rPr>
          <w:rFonts w:cstheme="majorHAnsi"/>
        </w:rPr>
        <w:t xml:space="preserve">(hider or seeker) </w:t>
      </w:r>
      <w:r w:rsidRPr="00AB2066">
        <w:rPr>
          <w:rFonts w:cstheme="majorHAnsi"/>
        </w:rPr>
        <w:t>and how long the game would last.  </w:t>
      </w:r>
    </w:p>
    <w:p w14:paraId="3749A2F0" w14:textId="77777777" w:rsidR="009F1CBC" w:rsidRPr="00AB2066" w:rsidRDefault="009F1CBC" w:rsidP="009F1CBC">
      <w:pPr>
        <w:textAlignment w:val="baseline"/>
        <w:rPr>
          <w:rFonts w:cstheme="majorHAnsi"/>
          <w:sz w:val="18"/>
          <w:szCs w:val="18"/>
        </w:rPr>
      </w:pPr>
      <w:r w:rsidRPr="00AB2066">
        <w:rPr>
          <w:rFonts w:cstheme="majorHAnsi"/>
        </w:rPr>
        <w:t> </w:t>
      </w:r>
    </w:p>
    <w:p w14:paraId="1EFC9380" w14:textId="48AE212E" w:rsidR="009F1CBC" w:rsidRPr="00AB2066" w:rsidRDefault="009F1CBC" w:rsidP="009F1CBC">
      <w:pPr>
        <w:textAlignment w:val="baseline"/>
        <w:rPr>
          <w:rFonts w:cstheme="majorHAnsi"/>
          <w:sz w:val="18"/>
          <w:szCs w:val="18"/>
        </w:rPr>
      </w:pPr>
      <w:r w:rsidRPr="00AB2066">
        <w:rPr>
          <w:rFonts w:cstheme="majorHAnsi"/>
        </w:rPr>
        <w:t>After I did some research, I found out that customizability of the game</w:t>
      </w:r>
      <w:r w:rsidR="00733AA5" w:rsidRPr="00AB2066">
        <w:rPr>
          <w:rFonts w:cstheme="majorHAnsi"/>
        </w:rPr>
        <w:t xml:space="preserve"> </w:t>
      </w:r>
      <w:r w:rsidRPr="00AB2066">
        <w:rPr>
          <w:rFonts w:cstheme="majorHAnsi"/>
        </w:rPr>
        <w:t>and player interaction with the world is very important to create a successful game. I decided to </w:t>
      </w:r>
      <w:r w:rsidR="00733AA5" w:rsidRPr="00AB2066">
        <w:rPr>
          <w:rFonts w:cstheme="majorHAnsi"/>
        </w:rPr>
        <w:t>make this my focus</w:t>
      </w:r>
      <w:r w:rsidRPr="00AB2066">
        <w:rPr>
          <w:rFonts w:cstheme="majorHAnsi"/>
        </w:rPr>
        <w:t>. To make my game </w:t>
      </w:r>
      <w:r w:rsidR="00733AA5" w:rsidRPr="00AB2066">
        <w:rPr>
          <w:rFonts w:cstheme="majorHAnsi"/>
        </w:rPr>
        <w:t xml:space="preserve">more </w:t>
      </w:r>
      <w:r w:rsidRPr="00AB2066">
        <w:rPr>
          <w:rFonts w:cstheme="majorHAnsi"/>
        </w:rPr>
        <w:t>customizable</w:t>
      </w:r>
      <w:r w:rsidR="00733AA5" w:rsidRPr="00AB2066">
        <w:rPr>
          <w:rFonts w:cstheme="majorHAnsi"/>
        </w:rPr>
        <w:t>,</w:t>
      </w:r>
      <w:r w:rsidRPr="00AB2066">
        <w:rPr>
          <w:rFonts w:cstheme="majorHAnsi"/>
        </w:rPr>
        <w:t> I gave the players the option of changing settings when they start a game</w:t>
      </w:r>
      <w:r w:rsidR="00733AA5" w:rsidRPr="00AB2066">
        <w:rPr>
          <w:rFonts w:cstheme="majorHAnsi"/>
        </w:rPr>
        <w:t xml:space="preserve"> </w:t>
      </w:r>
      <w:r w:rsidRPr="00AB2066">
        <w:rPr>
          <w:rFonts w:cstheme="majorHAnsi"/>
        </w:rPr>
        <w:t>(</w:t>
      </w:r>
      <w:r w:rsidR="00733AA5" w:rsidRPr="00AB2066">
        <w:rPr>
          <w:rFonts w:cstheme="majorHAnsi"/>
        </w:rPr>
        <w:t>these s</w:t>
      </w:r>
      <w:r w:rsidRPr="00AB2066">
        <w:rPr>
          <w:rFonts w:cstheme="majorHAnsi"/>
        </w:rPr>
        <w:t xml:space="preserve">ettings include: </w:t>
      </w:r>
      <w:r w:rsidR="00733AA5" w:rsidRPr="00AB2066">
        <w:rPr>
          <w:rFonts w:cstheme="majorHAnsi"/>
        </w:rPr>
        <w:t>t</w:t>
      </w:r>
      <w:r w:rsidRPr="00AB2066">
        <w:rPr>
          <w:rFonts w:cstheme="majorHAnsi"/>
        </w:rPr>
        <w:t>he player</w:t>
      </w:r>
      <w:r w:rsidR="00733AA5" w:rsidRPr="00AB2066">
        <w:rPr>
          <w:rFonts w:cstheme="majorHAnsi"/>
        </w:rPr>
        <w:t>’</w:t>
      </w:r>
      <w:r w:rsidRPr="00AB2066">
        <w:rPr>
          <w:rFonts w:cstheme="majorHAnsi"/>
        </w:rPr>
        <w:t>s rol</w:t>
      </w:r>
      <w:r w:rsidR="00733AA5" w:rsidRPr="00AB2066">
        <w:rPr>
          <w:rFonts w:cstheme="majorHAnsi"/>
        </w:rPr>
        <w:t>e;</w:t>
      </w:r>
      <w:r w:rsidRPr="00AB2066">
        <w:rPr>
          <w:rFonts w:cstheme="majorHAnsi"/>
        </w:rPr>
        <w:t xml:space="preserve"> </w:t>
      </w:r>
      <w:r w:rsidR="00733AA5" w:rsidRPr="00AB2066">
        <w:rPr>
          <w:rFonts w:cstheme="majorHAnsi"/>
        </w:rPr>
        <w:t xml:space="preserve">the </w:t>
      </w:r>
      <w:r w:rsidRPr="00AB2066">
        <w:rPr>
          <w:rFonts w:cstheme="majorHAnsi"/>
        </w:rPr>
        <w:t>reach</w:t>
      </w:r>
      <w:r w:rsidR="00733AA5" w:rsidRPr="00AB2066">
        <w:rPr>
          <w:rFonts w:cstheme="majorHAnsi"/>
        </w:rPr>
        <w:t>,</w:t>
      </w:r>
      <w:r w:rsidRPr="00AB2066">
        <w:rPr>
          <w:rFonts w:cstheme="majorHAnsi"/>
        </w:rPr>
        <w:t xml:space="preserve"> speed</w:t>
      </w:r>
      <w:r w:rsidR="00733AA5" w:rsidRPr="00AB2066">
        <w:rPr>
          <w:rFonts w:cstheme="majorHAnsi"/>
        </w:rPr>
        <w:t>;</w:t>
      </w:r>
      <w:r w:rsidRPr="00AB2066">
        <w:rPr>
          <w:rFonts w:cstheme="majorHAnsi"/>
        </w:rPr>
        <w:t xml:space="preserve"> the difficulty level and how many bots the game is going to have). By doing this</w:t>
      </w:r>
      <w:r w:rsidR="00733AA5" w:rsidRPr="00AB2066">
        <w:rPr>
          <w:rFonts w:cstheme="majorHAnsi"/>
        </w:rPr>
        <w:t>,</w:t>
      </w:r>
      <w:r w:rsidRPr="00AB2066">
        <w:rPr>
          <w:rFonts w:cstheme="majorHAnsi"/>
        </w:rPr>
        <w:t xml:space="preserve"> I ensure</w:t>
      </w:r>
      <w:r w:rsidR="00733AA5" w:rsidRPr="00AB2066">
        <w:rPr>
          <w:rFonts w:cstheme="majorHAnsi"/>
        </w:rPr>
        <w:t>d</w:t>
      </w:r>
      <w:r w:rsidRPr="00AB2066">
        <w:rPr>
          <w:rFonts w:cstheme="majorHAnsi"/>
        </w:rPr>
        <w:t xml:space="preserve"> that the players </w:t>
      </w:r>
      <w:r w:rsidR="003F276F" w:rsidRPr="00AB2066">
        <w:rPr>
          <w:rFonts w:cstheme="majorHAnsi"/>
        </w:rPr>
        <w:t>could</w:t>
      </w:r>
      <w:r w:rsidRPr="00AB2066">
        <w:rPr>
          <w:rFonts w:cstheme="majorHAnsi"/>
        </w:rPr>
        <w:t xml:space="preserve"> play a game </w:t>
      </w:r>
      <w:r w:rsidR="00733AA5" w:rsidRPr="00AB2066">
        <w:rPr>
          <w:rFonts w:cstheme="majorHAnsi"/>
        </w:rPr>
        <w:t>personalised </w:t>
      </w:r>
      <w:r w:rsidRPr="00AB2066">
        <w:rPr>
          <w:rFonts w:cstheme="majorHAnsi"/>
        </w:rPr>
        <w:t>for the</w:t>
      </w:r>
      <w:r w:rsidR="00733AA5" w:rsidRPr="00AB2066">
        <w:rPr>
          <w:rFonts w:cstheme="majorHAnsi"/>
        </w:rPr>
        <w:t>ir ideal gameplay</w:t>
      </w:r>
      <w:r w:rsidRPr="00AB2066">
        <w:rPr>
          <w:rFonts w:cstheme="majorHAnsi"/>
        </w:rPr>
        <w:t xml:space="preserve"> a</w:t>
      </w:r>
      <w:r w:rsidR="00733AA5" w:rsidRPr="00AB2066">
        <w:rPr>
          <w:rFonts w:cstheme="majorHAnsi"/>
        </w:rPr>
        <w:t>s opposed to a universal standard gameplay.</w:t>
      </w:r>
    </w:p>
    <w:p w14:paraId="5B348C7F" w14:textId="77777777" w:rsidR="003F276F" w:rsidRPr="00AB2066" w:rsidRDefault="003F276F" w:rsidP="009F1CBC">
      <w:pPr>
        <w:textAlignment w:val="baseline"/>
        <w:rPr>
          <w:rFonts w:cstheme="majorHAnsi"/>
        </w:rPr>
      </w:pPr>
    </w:p>
    <w:p w14:paraId="0C5AE99A" w14:textId="74C71F31" w:rsidR="003F276F" w:rsidRPr="00AB2066" w:rsidRDefault="00733AA5" w:rsidP="003F276F">
      <w:pPr>
        <w:textAlignment w:val="baseline"/>
        <w:rPr>
          <w:rFonts w:cstheme="majorHAnsi"/>
        </w:rPr>
      </w:pPr>
      <w:r w:rsidRPr="00AB2066">
        <w:rPr>
          <w:rFonts w:cstheme="majorHAnsi"/>
        </w:rPr>
        <w:t xml:space="preserve">I also discovered that I could use SpriteKit (and their integrated physics engine) or </w:t>
      </w:r>
      <w:r w:rsidR="007570BC" w:rsidRPr="00AB2066">
        <w:rPr>
          <w:rFonts w:cstheme="majorHAnsi"/>
        </w:rPr>
        <w:t>create</w:t>
      </w:r>
      <w:r w:rsidRPr="00AB2066">
        <w:rPr>
          <w:rFonts w:cstheme="majorHAnsi"/>
        </w:rPr>
        <w:t xml:space="preserve"> my own parameters </w:t>
      </w:r>
      <w:r w:rsidR="003E70B1" w:rsidRPr="00AB2066">
        <w:rPr>
          <w:rFonts w:cstheme="majorHAnsi"/>
        </w:rPr>
        <w:t>to</w:t>
      </w:r>
      <w:r w:rsidRPr="00AB2066">
        <w:rPr>
          <w:rFonts w:cstheme="majorHAnsi"/>
        </w:rPr>
        <w:t xml:space="preserve"> </w:t>
      </w:r>
      <w:r w:rsidR="003F276F" w:rsidRPr="00AB2066">
        <w:rPr>
          <w:rFonts w:cstheme="majorHAnsi"/>
        </w:rPr>
        <w:t>track interference and node interaction. This meant I could handle player interaction much more efficiently.</w:t>
      </w:r>
      <w:r w:rsidR="009F1CBC" w:rsidRPr="00AB2066">
        <w:rPr>
          <w:rFonts w:cstheme="majorHAnsi"/>
        </w:rPr>
        <w:t> </w:t>
      </w:r>
    </w:p>
    <w:p w14:paraId="7E3B3CBA" w14:textId="77777777" w:rsidR="003F276F" w:rsidRPr="00AB2066" w:rsidRDefault="003F276F" w:rsidP="003F276F">
      <w:pPr>
        <w:textAlignment w:val="baseline"/>
        <w:rPr>
          <w:rFonts w:cstheme="majorHAnsi"/>
        </w:rPr>
      </w:pPr>
    </w:p>
    <w:p w14:paraId="466D3C7A" w14:textId="0E5BDF3F" w:rsidR="003F276F" w:rsidRPr="00AB2066" w:rsidRDefault="003F276F" w:rsidP="003F276F">
      <w:pPr>
        <w:textAlignment w:val="baseline"/>
        <w:rPr>
          <w:rFonts w:cstheme="majorHAnsi"/>
        </w:rPr>
      </w:pPr>
      <w:r w:rsidRPr="00AB2066">
        <w:rPr>
          <w:rFonts w:cstheme="majorHAnsi"/>
        </w:rPr>
        <w:t>Through using SpriteKit’s physics engine, I had the ability to assign physics</w:t>
      </w:r>
      <w:r w:rsidR="003E70B1" w:rsidRPr="00AB2066">
        <w:rPr>
          <w:rFonts w:cstheme="majorHAnsi"/>
        </w:rPr>
        <w:t xml:space="preserve"> bodies</w:t>
      </w:r>
      <w:r w:rsidRPr="00AB2066">
        <w:rPr>
          <w:rFonts w:cstheme="majorHAnsi"/>
        </w:rPr>
        <w:t xml:space="preserve"> to nodes and specify what each node will collide with. </w:t>
      </w:r>
      <w:r w:rsidR="003E70B1" w:rsidRPr="00AB2066">
        <w:rPr>
          <w:rFonts w:cstheme="majorHAnsi"/>
        </w:rPr>
        <w:t>If</w:t>
      </w:r>
      <w:r w:rsidRPr="00AB2066">
        <w:rPr>
          <w:rFonts w:cstheme="majorHAnsi"/>
        </w:rPr>
        <w:t xml:space="preserve"> the nodes are in the same height layer, they will collide into each other</w:t>
      </w:r>
      <w:r w:rsidR="003E70B1" w:rsidRPr="00AB2066">
        <w:rPr>
          <w:rFonts w:cstheme="majorHAnsi"/>
        </w:rPr>
        <w:t>(automatically)</w:t>
      </w:r>
      <w:r w:rsidRPr="00AB2066">
        <w:rPr>
          <w:rFonts w:cstheme="majorHAnsi"/>
        </w:rPr>
        <w:t>.</w:t>
      </w:r>
      <w:r w:rsidR="006D4E74" w:rsidRPr="00AB2066">
        <w:rPr>
          <w:rFonts w:cstheme="majorHAnsi"/>
        </w:rPr>
        <w:t xml:space="preserve"> It </w:t>
      </w:r>
      <w:r w:rsidRPr="00AB2066">
        <w:rPr>
          <w:rFonts w:cstheme="majorHAnsi"/>
        </w:rPr>
        <w:t xml:space="preserve">has the functionality to handle all the collisions for me while also allowing me to specify if I want something else to happen or if I want to change the </w:t>
      </w:r>
      <w:r w:rsidR="003E70B1" w:rsidRPr="00AB2066">
        <w:rPr>
          <w:rFonts w:cstheme="majorHAnsi"/>
        </w:rPr>
        <w:t>Physic body</w:t>
      </w:r>
      <w:r w:rsidRPr="00AB2066">
        <w:rPr>
          <w:rFonts w:cstheme="majorHAnsi"/>
        </w:rPr>
        <w:t xml:space="preserve"> delegate. </w:t>
      </w:r>
    </w:p>
    <w:p w14:paraId="0BB1ED29" w14:textId="77777777" w:rsidR="003F276F" w:rsidRPr="00AB2066" w:rsidRDefault="003F276F" w:rsidP="003F276F">
      <w:pPr>
        <w:textAlignment w:val="baseline"/>
        <w:rPr>
          <w:rFonts w:cstheme="majorHAnsi"/>
        </w:rPr>
      </w:pPr>
    </w:p>
    <w:p w14:paraId="53335DDD" w14:textId="2AC0EC26" w:rsidR="009F1CBC" w:rsidRPr="00AB2066" w:rsidRDefault="003F276F" w:rsidP="003F276F">
      <w:pPr>
        <w:textAlignment w:val="baseline"/>
        <w:rPr>
          <w:rFonts w:cstheme="majorHAnsi"/>
          <w:sz w:val="18"/>
          <w:szCs w:val="18"/>
        </w:rPr>
      </w:pPr>
      <w:r w:rsidRPr="00AB2066">
        <w:rPr>
          <w:rFonts w:cstheme="majorHAnsi"/>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AB2066">
        <w:rPr>
          <w:rFonts w:cstheme="majorHAnsi"/>
        </w:rPr>
        <w:t xml:space="preserve">built-in </w:t>
      </w:r>
      <w:r w:rsidRPr="00AB2066">
        <w:rPr>
          <w:rFonts w:cstheme="majorHAnsi"/>
        </w:rPr>
        <w:t>features. I decided to use a combination of both these methods.</w:t>
      </w:r>
    </w:p>
    <w:p w14:paraId="74A4BB6E" w14:textId="77777777" w:rsidR="009F1CBC" w:rsidRPr="00AB2066" w:rsidRDefault="009F1CBC" w:rsidP="009F1CBC">
      <w:pPr>
        <w:textAlignment w:val="baseline"/>
        <w:rPr>
          <w:rFonts w:cstheme="majorHAnsi"/>
          <w:sz w:val="18"/>
          <w:szCs w:val="18"/>
        </w:rPr>
      </w:pPr>
      <w:r w:rsidRPr="00AB2066">
        <w:rPr>
          <w:rFonts w:cstheme="majorHAnsi"/>
        </w:rPr>
        <w:t> </w:t>
      </w:r>
    </w:p>
    <w:p w14:paraId="5763D745" w14:textId="00A63130" w:rsidR="00840F38" w:rsidRPr="00AB2066" w:rsidRDefault="003F276F" w:rsidP="002858BF">
      <w:pPr>
        <w:textAlignment w:val="baseline"/>
        <w:rPr>
          <w:rFonts w:eastAsiaTheme="majorEastAsia" w:cstheme="majorBidi"/>
          <w:b/>
          <w:bCs/>
          <w:color w:val="548DD4" w:themeColor="text2" w:themeTint="99"/>
          <w:sz w:val="22"/>
          <w:lang w:eastAsia="ja-JP"/>
        </w:rPr>
      </w:pPr>
      <w:r w:rsidRPr="00AB2066">
        <w:rPr>
          <w:rFonts w:cstheme="majorHAnsi"/>
        </w:rPr>
        <w:t>My combination approach was as follows: t</w:t>
      </w:r>
      <w:r w:rsidR="009F1CBC" w:rsidRPr="00AB2066">
        <w:rPr>
          <w:rFonts w:cstheme="majorHAnsi"/>
        </w:rPr>
        <w:t xml:space="preserve">he physics engine </w:t>
      </w:r>
      <w:r w:rsidRPr="00AB2066">
        <w:rPr>
          <w:rFonts w:cstheme="majorHAnsi"/>
        </w:rPr>
        <w:t>handled</w:t>
      </w:r>
      <w:r w:rsidR="009F1CBC" w:rsidRPr="00AB2066">
        <w:rPr>
          <w:rFonts w:cstheme="majorHAnsi"/>
        </w:rPr>
        <w:t xml:space="preserve"> collisions between nodes, but I manually handle</w:t>
      </w:r>
      <w:r w:rsidRPr="00AB2066">
        <w:rPr>
          <w:rFonts w:cstheme="majorHAnsi"/>
        </w:rPr>
        <w:t>d</w:t>
      </w:r>
      <w:r w:rsidR="009F1CBC" w:rsidRPr="00AB2066">
        <w:rPr>
          <w:rFonts w:cstheme="majorHAnsi"/>
        </w:rPr>
        <w:t xml:space="preserve"> hiding, </w:t>
      </w:r>
      <w:r w:rsidRPr="00AB2066">
        <w:rPr>
          <w:rFonts w:cstheme="majorHAnsi"/>
        </w:rPr>
        <w:t>catching,</w:t>
      </w:r>
      <w:r w:rsidR="009F1CBC" w:rsidRPr="00AB2066">
        <w:rPr>
          <w:rFonts w:cstheme="majorHAnsi"/>
        </w:rPr>
        <w:t xml:space="preserve"> or freeing of bots and </w:t>
      </w:r>
      <w:r w:rsidR="009F1CBC" w:rsidRPr="00AB2066">
        <w:rPr>
          <w:rFonts w:cstheme="majorHAnsi"/>
        </w:rPr>
        <w:lastRenderedPageBreak/>
        <w:t>players. By doing it like this</w:t>
      </w:r>
      <w:r w:rsidRPr="00AB2066">
        <w:rPr>
          <w:rFonts w:cstheme="majorHAnsi"/>
        </w:rPr>
        <w:t xml:space="preserve">, I created a less intense game which maintained the robustness given by SpriteKit and </w:t>
      </w:r>
      <w:r w:rsidR="006D4E74" w:rsidRPr="00AB2066">
        <w:rPr>
          <w:rFonts w:cstheme="majorHAnsi"/>
        </w:rPr>
        <w:t>its</w:t>
      </w:r>
      <w:r w:rsidRPr="00AB2066">
        <w:rPr>
          <w:rFonts w:cstheme="majorHAnsi"/>
        </w:rPr>
        <w:t xml:space="preserve"> physics engine.</w:t>
      </w:r>
      <w:r w:rsidR="009F1CBC" w:rsidRPr="00AB2066">
        <w:rPr>
          <w:rFonts w:cstheme="majorHAnsi"/>
        </w:rPr>
        <w:t xml:space="preserve"> </w:t>
      </w:r>
    </w:p>
    <w:p w14:paraId="30AA4731" w14:textId="48073407" w:rsidR="00320CD5" w:rsidRPr="00AB2066" w:rsidRDefault="00320CD5" w:rsidP="000A5ED0">
      <w:pPr>
        <w:pStyle w:val="Heading3"/>
        <w:rPr>
          <w:lang w:val="en-GB"/>
        </w:rPr>
      </w:pPr>
      <w:bookmarkStart w:id="860" w:name="_Toc70522461"/>
      <w:r w:rsidRPr="00AB2066">
        <w:rPr>
          <w:lang w:val="en-GB"/>
        </w:rPr>
        <w:t>Review of similar games</w:t>
      </w:r>
      <w:bookmarkEnd w:id="860"/>
    </w:p>
    <w:p w14:paraId="0F79DD06" w14:textId="77777777" w:rsidR="00320CD5" w:rsidRPr="00AB2066" w:rsidRDefault="00320CD5" w:rsidP="000A5ED0">
      <w:pPr>
        <w:pStyle w:val="Heading4"/>
        <w:rPr>
          <w:lang w:val="en-GB"/>
        </w:rPr>
      </w:pPr>
      <w:r w:rsidRPr="00AB2066">
        <w:rPr>
          <w:lang w:val="en-GB"/>
        </w:rPr>
        <w:t>Hide ‘N Seek!</w:t>
      </w:r>
    </w:p>
    <w:p w14:paraId="41190347" w14:textId="75C92560" w:rsidR="004C01B6" w:rsidRPr="00AB2066" w:rsidRDefault="00161146" w:rsidP="004C01B6">
      <w:pPr>
        <w:rPr>
          <w:rFonts w:cstheme="majorHAnsi"/>
          <w:lang w:eastAsia="ja-JP"/>
        </w:rPr>
      </w:pPr>
      <w:ins w:id="861" w:author="Petter Vang Brakalsvaalet [pev2]" w:date="2021-04-27T17:06:00Z">
        <w:r w:rsidRPr="00AB2066">
          <w:rPr>
            <w:rFonts w:cstheme="majorHAnsi"/>
            <w:lang w:eastAsia="ja-JP"/>
          </w:rPr>
          <w:t xml:space="preserve">This is a </w:t>
        </w:r>
      </w:ins>
      <w:ins w:id="862" w:author="Petter Vang Brakalsvaalet [pev2]" w:date="2021-04-27T17:07:00Z">
        <w:r w:rsidRPr="00AB2066">
          <w:rPr>
            <w:rFonts w:cstheme="majorHAnsi"/>
            <w:lang w:eastAsia="ja-JP"/>
          </w:rPr>
          <w:t xml:space="preserve">hide and seek game which take place in a maze. </w:t>
        </w:r>
      </w:ins>
      <w:ins w:id="863" w:author="Petter Vang Brakalsvaalet [pev2]" w:date="2021-04-27T17:21:00Z">
        <w:r w:rsidR="004C01B6" w:rsidRPr="00AB2066">
          <w:rPr>
            <w:rFonts w:cstheme="majorHAnsi"/>
            <w:lang w:eastAsia="ja-JP"/>
          </w:rPr>
          <w:t>This game has different mazes</w:t>
        </w:r>
      </w:ins>
      <w:ins w:id="864" w:author="Petter Vang Brakalsvaalet [pev2]" w:date="2021-04-27T17:22:00Z">
        <w:r w:rsidR="004C01B6" w:rsidRPr="00AB2066">
          <w:rPr>
            <w:rFonts w:cstheme="majorHAnsi"/>
            <w:lang w:eastAsia="ja-JP"/>
          </w:rPr>
          <w:t xml:space="preserve"> which you unlock by playing the game</w:t>
        </w:r>
      </w:ins>
      <w:ins w:id="865" w:author="Petter Vang Brakalsvaalet [pev2]" w:date="2021-04-27T17:21:00Z">
        <w:r w:rsidR="004C01B6" w:rsidRPr="00AB2066">
          <w:rPr>
            <w:rFonts w:cstheme="majorHAnsi"/>
            <w:lang w:eastAsia="ja-JP"/>
          </w:rPr>
          <w:t xml:space="preserve">. </w:t>
        </w:r>
      </w:ins>
      <w:ins w:id="866" w:author="Petter Vang Brakalsvaalet [pev2]" w:date="2021-04-27T17:22:00Z">
        <w:r w:rsidR="004C01B6" w:rsidRPr="00AB2066">
          <w:rPr>
            <w:rFonts w:cstheme="majorHAnsi"/>
            <w:lang w:eastAsia="ja-JP"/>
          </w:rPr>
          <w:t xml:space="preserve">It </w:t>
        </w:r>
      </w:ins>
      <w:ins w:id="867" w:author="Petter Vang Brakalsvaalet [pev2]" w:date="2021-04-27T17:07:00Z">
        <w:r w:rsidRPr="00AB2066">
          <w:rPr>
            <w:rFonts w:cstheme="majorHAnsi"/>
            <w:lang w:eastAsia="ja-JP"/>
          </w:rPr>
          <w:t xml:space="preserve">doesn’t have any hiding spots, </w:t>
        </w:r>
      </w:ins>
      <w:ins w:id="868" w:author="Petter Vang Brakalsvaalet [pev2]" w:date="2021-04-27T17:14:00Z">
        <w:r w:rsidRPr="00AB2066">
          <w:rPr>
            <w:rFonts w:cstheme="majorHAnsi"/>
            <w:lang w:eastAsia="ja-JP"/>
          </w:rPr>
          <w:t>so you must</w:t>
        </w:r>
      </w:ins>
      <w:ins w:id="869" w:author="Petter Vang Brakalsvaalet [pev2]" w:date="2021-04-27T17:08:00Z">
        <w:r w:rsidRPr="00AB2066">
          <w:rPr>
            <w:rFonts w:cstheme="majorHAnsi"/>
            <w:lang w:eastAsia="ja-JP"/>
          </w:rPr>
          <w:t xml:space="preserve"> hide around corners. This game gives you the option of </w:t>
        </w:r>
      </w:ins>
      <w:ins w:id="870" w:author="Petter Vang Brakalsvaalet [pev2]" w:date="2021-04-27T17:14:00Z">
        <w:r w:rsidRPr="00AB2066">
          <w:rPr>
            <w:rFonts w:cstheme="majorHAnsi"/>
            <w:lang w:eastAsia="ja-JP"/>
          </w:rPr>
          <w:t xml:space="preserve">playing as a seeker or </w:t>
        </w:r>
      </w:ins>
      <w:ins w:id="871" w:author="Petter Vang Brakalsvaalet [pev2]" w:date="2021-04-27T17:16:00Z">
        <w:r w:rsidRPr="00AB2066">
          <w:rPr>
            <w:rFonts w:cstheme="majorHAnsi"/>
            <w:lang w:eastAsia="ja-JP"/>
          </w:rPr>
          <w:t>a</w:t>
        </w:r>
      </w:ins>
      <w:ins w:id="872" w:author="Petter Vang Brakalsvaalet [pev2]" w:date="2021-04-27T17:14:00Z">
        <w:r w:rsidRPr="00AB2066">
          <w:rPr>
            <w:rFonts w:cstheme="majorHAnsi"/>
            <w:lang w:eastAsia="ja-JP"/>
          </w:rPr>
          <w:t xml:space="preserve"> hider. As a seeker you </w:t>
        </w:r>
      </w:ins>
      <w:ins w:id="873" w:author="Petter Vang Brakalsvaalet [pev2]" w:date="2021-04-27T17:22:00Z">
        <w:r w:rsidR="004C01B6" w:rsidRPr="00AB2066">
          <w:rPr>
            <w:rFonts w:cstheme="majorHAnsi"/>
            <w:lang w:eastAsia="ja-JP"/>
          </w:rPr>
          <w:t>must</w:t>
        </w:r>
      </w:ins>
      <w:ins w:id="874" w:author="Petter Vang Brakalsvaalet [pev2]" w:date="2021-04-27T17:14:00Z">
        <w:r w:rsidRPr="00AB2066">
          <w:rPr>
            <w:rFonts w:cstheme="majorHAnsi"/>
            <w:lang w:eastAsia="ja-JP"/>
          </w:rPr>
          <w:t xml:space="preserve"> run </w:t>
        </w:r>
      </w:ins>
      <w:ins w:id="875" w:author="Petter Vang Brakalsvaalet [pev2]" w:date="2021-04-27T17:15:00Z">
        <w:r w:rsidRPr="00AB2066">
          <w:rPr>
            <w:rFonts w:cstheme="majorHAnsi"/>
            <w:lang w:eastAsia="ja-JP"/>
          </w:rPr>
          <w:t xml:space="preserve">around in a maze and try to catch people, and as a Hider you need to run away from the seeker. If you find </w:t>
        </w:r>
      </w:ins>
      <w:ins w:id="876" w:author="Petter Vang Brakalsvaalet [pev2]" w:date="2021-04-27T17:23:00Z">
        <w:r w:rsidR="004C01B6" w:rsidRPr="00AB2066">
          <w:rPr>
            <w:rFonts w:cstheme="majorHAnsi"/>
            <w:lang w:eastAsia="ja-JP"/>
          </w:rPr>
          <w:t xml:space="preserve">a </w:t>
        </w:r>
      </w:ins>
      <w:ins w:id="877" w:author="Petter Vang Brakalsvaalet [pev2]" w:date="2021-04-27T17:16:00Z">
        <w:r w:rsidRPr="00AB2066">
          <w:rPr>
            <w:rFonts w:cstheme="majorHAnsi"/>
            <w:lang w:eastAsia="ja-JP"/>
          </w:rPr>
          <w:t>caught</w:t>
        </w:r>
      </w:ins>
      <w:ins w:id="878" w:author="Petter Vang Brakalsvaalet [pev2]" w:date="2021-04-27T17:15:00Z">
        <w:r w:rsidRPr="00AB2066">
          <w:rPr>
            <w:rFonts w:cstheme="majorHAnsi"/>
            <w:lang w:eastAsia="ja-JP"/>
          </w:rPr>
          <w:t xml:space="preserve"> </w:t>
        </w:r>
      </w:ins>
      <w:ins w:id="879" w:author="Petter Vang Brakalsvaalet [pev2]" w:date="2021-04-27T17:16:00Z">
        <w:r w:rsidRPr="00AB2066">
          <w:rPr>
            <w:rFonts w:cstheme="majorHAnsi"/>
            <w:lang w:eastAsia="ja-JP"/>
          </w:rPr>
          <w:t>player,</w:t>
        </w:r>
      </w:ins>
      <w:ins w:id="880" w:author="Petter Vang Brakalsvaalet [pev2]" w:date="2021-04-27T17:15:00Z">
        <w:r w:rsidRPr="00AB2066">
          <w:rPr>
            <w:rFonts w:cstheme="majorHAnsi"/>
            <w:lang w:eastAsia="ja-JP"/>
          </w:rPr>
          <w:t xml:space="preserve"> you can </w:t>
        </w:r>
      </w:ins>
      <w:ins w:id="881" w:author="Petter Vang Brakalsvaalet [pev2]" w:date="2021-04-27T17:08:00Z">
        <w:r w:rsidRPr="00AB2066">
          <w:rPr>
            <w:rFonts w:cstheme="majorHAnsi"/>
            <w:lang w:eastAsia="ja-JP"/>
          </w:rPr>
          <w:t>free</w:t>
        </w:r>
      </w:ins>
      <w:ins w:id="882" w:author="Petter Vang Brakalsvaalet [pev2]" w:date="2021-04-27T17:16:00Z">
        <w:r w:rsidRPr="00AB2066">
          <w:rPr>
            <w:rFonts w:cstheme="majorHAnsi"/>
            <w:lang w:eastAsia="ja-JP"/>
          </w:rPr>
          <w:t xml:space="preserve"> them</w:t>
        </w:r>
      </w:ins>
      <w:ins w:id="883" w:author="Petter Vang Brakalsvaalet [pev2]" w:date="2021-04-27T17:09:00Z">
        <w:r w:rsidRPr="00AB2066">
          <w:rPr>
            <w:rFonts w:cstheme="majorHAnsi"/>
            <w:lang w:eastAsia="ja-JP"/>
          </w:rPr>
          <w:t xml:space="preserve">. </w:t>
        </w:r>
      </w:ins>
      <w:ins w:id="884" w:author="Petter Vang Brakalsvaalet [pev2]" w:date="2021-04-27T17:18:00Z">
        <w:r w:rsidR="004C01B6" w:rsidRPr="00AB2066">
          <w:rPr>
            <w:rFonts w:cstheme="majorHAnsi"/>
            <w:lang w:eastAsia="ja-JP"/>
          </w:rPr>
          <w:t xml:space="preserve">Bought seekers and hiders can pick up coins while playing the game. </w:t>
        </w:r>
      </w:ins>
      <w:ins w:id="885" w:author="Petter Vang Brakalsvaalet [pev2]" w:date="2021-04-27T17:16:00Z">
        <w:r w:rsidRPr="00AB2066">
          <w:rPr>
            <w:rFonts w:cstheme="majorHAnsi"/>
            <w:lang w:eastAsia="ja-JP"/>
          </w:rPr>
          <w:t xml:space="preserve">To make the </w:t>
        </w:r>
      </w:ins>
      <w:ins w:id="886" w:author="Petter Vang Brakalsvaalet [pev2]" w:date="2021-04-27T17:09:00Z">
        <w:r w:rsidRPr="00AB2066">
          <w:rPr>
            <w:rFonts w:cstheme="majorHAnsi"/>
            <w:lang w:eastAsia="ja-JP"/>
          </w:rPr>
          <w:t>game more fun</w:t>
        </w:r>
      </w:ins>
      <w:ins w:id="887" w:author="Petter Vang Brakalsvaalet [pev2]" w:date="2021-04-27T17:16:00Z">
        <w:r w:rsidRPr="00AB2066">
          <w:rPr>
            <w:rFonts w:cstheme="majorHAnsi"/>
            <w:lang w:eastAsia="ja-JP"/>
          </w:rPr>
          <w:t xml:space="preserve"> and to give the player</w:t>
        </w:r>
      </w:ins>
      <w:ins w:id="888" w:author="Petter Vang Brakalsvaalet [pev2]" w:date="2021-04-27T17:17:00Z">
        <w:r w:rsidRPr="00AB2066">
          <w:rPr>
            <w:rFonts w:cstheme="majorHAnsi"/>
            <w:lang w:eastAsia="ja-JP"/>
          </w:rPr>
          <w:t xml:space="preserve">s </w:t>
        </w:r>
        <w:r w:rsidR="004C01B6" w:rsidRPr="00AB2066">
          <w:rPr>
            <w:rFonts w:cstheme="majorHAnsi"/>
            <w:lang w:eastAsia="ja-JP"/>
          </w:rPr>
          <w:t>an</w:t>
        </w:r>
        <w:r w:rsidRPr="00AB2066">
          <w:rPr>
            <w:rFonts w:cstheme="majorHAnsi"/>
            <w:lang w:eastAsia="ja-JP"/>
          </w:rPr>
          <w:t xml:space="preserve"> </w:t>
        </w:r>
        <w:r w:rsidR="004C01B6" w:rsidRPr="00AB2066">
          <w:rPr>
            <w:rFonts w:cstheme="majorHAnsi"/>
            <w:lang w:eastAsia="ja-JP"/>
          </w:rPr>
          <w:t>incentive</w:t>
        </w:r>
        <w:r w:rsidRPr="00AB2066">
          <w:rPr>
            <w:rFonts w:cstheme="majorHAnsi"/>
            <w:lang w:eastAsia="ja-JP"/>
          </w:rPr>
          <w:t xml:space="preserve"> to play the game</w:t>
        </w:r>
      </w:ins>
      <w:ins w:id="889" w:author="Petter Vang Brakalsvaalet [pev2]" w:date="2021-04-27T17:09:00Z">
        <w:r w:rsidRPr="00AB2066">
          <w:rPr>
            <w:rFonts w:cstheme="majorHAnsi"/>
            <w:lang w:eastAsia="ja-JP"/>
          </w:rPr>
          <w:t xml:space="preserve"> </w:t>
        </w:r>
      </w:ins>
      <w:ins w:id="890" w:author="Petter Vang Brakalsvaalet [pev2]" w:date="2021-04-27T17:17:00Z">
        <w:r w:rsidR="004C01B6" w:rsidRPr="00AB2066">
          <w:rPr>
            <w:rFonts w:cstheme="majorHAnsi"/>
            <w:lang w:eastAsia="ja-JP"/>
          </w:rPr>
          <w:t xml:space="preserve">the developers have implemented </w:t>
        </w:r>
      </w:ins>
      <w:ins w:id="891" w:author="Petter Vang Brakalsvaalet [pev2]" w:date="2021-04-27T17:09:00Z">
        <w:r w:rsidRPr="00AB2066">
          <w:rPr>
            <w:rFonts w:cstheme="majorHAnsi"/>
            <w:lang w:eastAsia="ja-JP"/>
          </w:rPr>
          <w:t xml:space="preserve">an </w:t>
        </w:r>
      </w:ins>
      <w:ins w:id="892" w:author="Petter Vang Brakalsvaalet [pev2]" w:date="2021-04-27T17:16:00Z">
        <w:r w:rsidRPr="00AB2066">
          <w:rPr>
            <w:rFonts w:cstheme="majorHAnsi"/>
            <w:lang w:eastAsia="ja-JP"/>
          </w:rPr>
          <w:t>in-game</w:t>
        </w:r>
      </w:ins>
      <w:ins w:id="893" w:author="Petter Vang Brakalsvaalet [pev2]" w:date="2021-04-27T17:09:00Z">
        <w:r w:rsidRPr="00AB2066">
          <w:rPr>
            <w:rFonts w:cstheme="majorHAnsi"/>
            <w:lang w:eastAsia="ja-JP"/>
          </w:rPr>
          <w:t xml:space="preserve"> shop where you can b</w:t>
        </w:r>
      </w:ins>
      <w:ins w:id="894" w:author="Petter Vang Brakalsvaalet [pev2]" w:date="2021-04-27T17:17:00Z">
        <w:r w:rsidR="004C01B6" w:rsidRPr="00AB2066">
          <w:rPr>
            <w:rFonts w:cstheme="majorHAnsi"/>
            <w:lang w:eastAsia="ja-JP"/>
          </w:rPr>
          <w:t>uy</w:t>
        </w:r>
      </w:ins>
      <w:ins w:id="895" w:author="Petter Vang Brakalsvaalet [pev2]" w:date="2021-04-27T17:09:00Z">
        <w:r w:rsidRPr="00AB2066">
          <w:rPr>
            <w:rFonts w:cstheme="majorHAnsi"/>
            <w:lang w:eastAsia="ja-JP"/>
          </w:rPr>
          <w:t xml:space="preserve"> new skins for </w:t>
        </w:r>
      </w:ins>
      <w:ins w:id="896" w:author="Petter Vang Brakalsvaalet [pev2]" w:date="2021-04-27T17:18:00Z">
        <w:r w:rsidR="004C01B6" w:rsidRPr="00AB2066">
          <w:rPr>
            <w:rFonts w:cstheme="majorHAnsi"/>
            <w:lang w:eastAsia="ja-JP"/>
          </w:rPr>
          <w:t>yourself</w:t>
        </w:r>
      </w:ins>
      <w:ins w:id="897" w:author="Petter Vang Brakalsvaalet [pev2]" w:date="2021-04-27T17:10:00Z">
        <w:r w:rsidRPr="00AB2066">
          <w:rPr>
            <w:rFonts w:cstheme="majorHAnsi"/>
            <w:lang w:eastAsia="ja-JP"/>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AB2066" w14:paraId="30EE8706" w14:textId="77777777" w:rsidTr="006300E6">
        <w:tc>
          <w:tcPr>
            <w:tcW w:w="4145" w:type="dxa"/>
            <w:tcBorders>
              <w:bottom w:val="single" w:sz="4" w:space="0" w:color="auto"/>
            </w:tcBorders>
          </w:tcPr>
          <w:p w14:paraId="766A6FC7" w14:textId="77777777" w:rsidR="00320CD5" w:rsidRPr="00AB2066" w:rsidRDefault="00320CD5" w:rsidP="006300E6">
            <w:pPr>
              <w:jc w:val="center"/>
              <w:rPr>
                <w:rFonts w:cstheme="majorHAnsi"/>
                <w:lang w:eastAsia="ja-JP"/>
              </w:rPr>
            </w:pPr>
            <w:r w:rsidRPr="00AB2066">
              <w:rPr>
                <w:rFonts w:cstheme="majorHAnsi"/>
                <w:lang w:eastAsia="ja-JP"/>
              </w:rPr>
              <w:t>Positive</w:t>
            </w:r>
          </w:p>
        </w:tc>
        <w:tc>
          <w:tcPr>
            <w:tcW w:w="4145" w:type="dxa"/>
            <w:tcBorders>
              <w:bottom w:val="single" w:sz="4" w:space="0" w:color="auto"/>
            </w:tcBorders>
          </w:tcPr>
          <w:p w14:paraId="6C4F153C" w14:textId="77777777" w:rsidR="00320CD5" w:rsidRPr="00AB2066" w:rsidRDefault="00320CD5" w:rsidP="006300E6">
            <w:pPr>
              <w:jc w:val="center"/>
              <w:rPr>
                <w:rFonts w:cstheme="majorHAnsi"/>
                <w:lang w:eastAsia="ja-JP"/>
              </w:rPr>
            </w:pPr>
            <w:r w:rsidRPr="00AB2066">
              <w:rPr>
                <w:rFonts w:cstheme="majorHAnsi"/>
                <w:lang w:eastAsia="ja-JP"/>
              </w:rPr>
              <w:t>Negative</w:t>
            </w:r>
          </w:p>
        </w:tc>
      </w:tr>
      <w:tr w:rsidR="00320CD5" w:rsidRPr="00AB2066" w14:paraId="12F07F9C" w14:textId="77777777" w:rsidTr="006300E6">
        <w:tc>
          <w:tcPr>
            <w:tcW w:w="4145" w:type="dxa"/>
            <w:tcBorders>
              <w:top w:val="single" w:sz="4" w:space="0" w:color="auto"/>
              <w:left w:val="single" w:sz="4" w:space="0" w:color="auto"/>
              <w:bottom w:val="single" w:sz="4" w:space="0" w:color="auto"/>
              <w:right w:val="single" w:sz="4" w:space="0" w:color="auto"/>
            </w:tcBorders>
          </w:tcPr>
          <w:p w14:paraId="49BEBE21" w14:textId="04FC3831" w:rsidR="00320CD5" w:rsidRPr="00AB2066" w:rsidRDefault="00320CD5" w:rsidP="006300E6">
            <w:pPr>
              <w:rPr>
                <w:rFonts w:cstheme="majorHAnsi"/>
                <w:lang w:eastAsia="ja-JP"/>
              </w:rPr>
            </w:pPr>
            <w:r w:rsidRPr="00AB2066">
              <w:rPr>
                <w:rFonts w:cstheme="majorHAnsi"/>
                <w:lang w:eastAsia="ja-JP"/>
              </w:rPr>
              <w:t>The game is fun and addictive, and people can be freed by other players when they have been captured.</w:t>
            </w:r>
            <w:ins w:id="898" w:author="Petter Vang Brakalsvaalet [pev2]" w:date="2021-04-27T17:18:00Z">
              <w:r w:rsidR="004C01B6" w:rsidRPr="00AB2066">
                <w:rPr>
                  <w:rFonts w:cstheme="majorHAnsi"/>
                  <w:lang w:eastAsia="ja-JP"/>
                </w:rPr>
                <w:t xml:space="preserve"> </w:t>
              </w:r>
            </w:ins>
            <w:ins w:id="899" w:author="Petter Vang Brakalsvaalet [pev2]" w:date="2021-04-27T17:19:00Z">
              <w:r w:rsidR="004C01B6" w:rsidRPr="00AB2066">
                <w:rPr>
                  <w:rFonts w:cstheme="majorHAnsi"/>
                  <w:lang w:eastAsia="ja-JP"/>
                </w:rPr>
                <w:t>You can customise the character and earn in-game money.</w:t>
              </w:r>
            </w:ins>
          </w:p>
        </w:tc>
        <w:tc>
          <w:tcPr>
            <w:tcW w:w="4145" w:type="dxa"/>
            <w:tcBorders>
              <w:top w:val="single" w:sz="4" w:space="0" w:color="auto"/>
              <w:left w:val="single" w:sz="4" w:space="0" w:color="auto"/>
              <w:bottom w:val="single" w:sz="4" w:space="0" w:color="auto"/>
              <w:right w:val="single" w:sz="4" w:space="0" w:color="auto"/>
            </w:tcBorders>
          </w:tcPr>
          <w:p w14:paraId="3590E6BC" w14:textId="7DCA057A" w:rsidR="00320CD5" w:rsidRPr="00AB2066" w:rsidRDefault="00320CD5" w:rsidP="006300E6">
            <w:pPr>
              <w:rPr>
                <w:rFonts w:cstheme="majorHAnsi"/>
                <w:lang w:eastAsia="ja-JP"/>
              </w:rPr>
            </w:pPr>
            <w:r w:rsidRPr="00AB2066">
              <w:rPr>
                <w:rFonts w:cstheme="majorHAnsi"/>
                <w:lang w:eastAsia="ja-JP"/>
              </w:rPr>
              <w:t>The game</w:t>
            </w:r>
            <w:ins w:id="900" w:author="Petter Vang Brakalsvaalet [pev2]" w:date="2021-04-27T17:19:00Z">
              <w:r w:rsidR="004C01B6" w:rsidRPr="00AB2066">
                <w:rPr>
                  <w:rFonts w:cstheme="majorHAnsi"/>
                  <w:lang w:eastAsia="ja-JP"/>
                </w:rPr>
                <w:t xml:space="preserve">s </w:t>
              </w:r>
            </w:ins>
            <w:r w:rsidRPr="00AB2066">
              <w:rPr>
                <w:rFonts w:cstheme="majorHAnsi"/>
                <w:lang w:eastAsia="ja-JP"/>
              </w:rPr>
              <w:t>ads aren’t age appropriate for a 4+ game. The game has a lot of data tracking and most of the data collected is linked to you.</w:t>
            </w:r>
          </w:p>
        </w:tc>
      </w:tr>
    </w:tbl>
    <w:p w14:paraId="2F5C37D3" w14:textId="5AC1CB37" w:rsidR="00320CD5" w:rsidRPr="00AB2066" w:rsidRDefault="00A13BEB" w:rsidP="00320CD5">
      <w:pPr>
        <w:rPr>
          <w:rFonts w:cstheme="majorHAnsi"/>
        </w:rPr>
      </w:pPr>
      <w:hyperlink r:id="rId10" w:tgtFrame="_blank" w:history="1">
        <w:r w:rsidR="00320CD5" w:rsidRPr="00AB2066">
          <w:rPr>
            <w:rFonts w:cstheme="majorHAnsi"/>
            <w:color w:val="0000FF"/>
            <w:u w:val="single"/>
          </w:rPr>
          <w:t>https://apps.apple.com/gb/app/hide-n-seek/id1491654968</w:t>
        </w:r>
      </w:hyperlink>
      <w:ins w:id="901" w:author="Petter Vang Brakalsvaalet [pev2]" w:date="2021-04-28T12:04:00Z">
        <w:r w:rsidR="00DB4E84" w:rsidRPr="00AB2066">
          <w:rPr>
            <w:highlight w:val="yellow"/>
            <w:lang w:eastAsia="ja-JP"/>
          </w:rPr>
          <w:t xml:space="preserve"> Reference</w:t>
        </w:r>
        <w:r w:rsidR="00DB4E84" w:rsidRPr="00AB2066">
          <w:rPr>
            <w:lang w:eastAsia="ja-JP"/>
          </w:rPr>
          <w:t xml:space="preserve"> </w:t>
        </w:r>
      </w:ins>
    </w:p>
    <w:p w14:paraId="7FD65D4F" w14:textId="77777777" w:rsidR="00320CD5" w:rsidRPr="002858BF" w:rsidRDefault="00320CD5" w:rsidP="000A5ED0">
      <w:pPr>
        <w:pStyle w:val="Heading4"/>
        <w:rPr>
          <w:lang w:val="en-GB"/>
        </w:rPr>
      </w:pPr>
      <w:proofErr w:type="spellStart"/>
      <w:proofErr w:type="gramStart"/>
      <w:r w:rsidRPr="002858BF">
        <w:rPr>
          <w:lang w:val="en-GB"/>
        </w:rPr>
        <w:t>Hide‘</w:t>
      </w:r>
      <w:proofErr w:type="gramEnd"/>
      <w:r w:rsidRPr="002858BF">
        <w:rPr>
          <w:lang w:val="en-GB"/>
        </w:rPr>
        <w:t>N</w:t>
      </w:r>
      <w:proofErr w:type="spellEnd"/>
      <w:r w:rsidRPr="002858BF">
        <w:rPr>
          <w:lang w:val="en-GB"/>
        </w:rPr>
        <w:t xml:space="preserve"> Find</w:t>
      </w:r>
    </w:p>
    <w:p w14:paraId="5DC6A0B9" w14:textId="4EECAA21" w:rsidR="00320CD5" w:rsidRPr="00AB2066" w:rsidRDefault="00840F38" w:rsidP="00320CD5">
      <w:pPr>
        <w:rPr>
          <w:rFonts w:cstheme="majorHAnsi"/>
        </w:rPr>
      </w:pPr>
      <w:ins w:id="902" w:author="Petter Vang Brakalsvaalet [pev2]" w:date="2021-04-27T22:49:00Z">
        <w:r w:rsidRPr="00AB2066">
          <w:rPr>
            <w:rFonts w:cstheme="majorHAnsi"/>
          </w:rPr>
          <w:t xml:space="preserve">This is </w:t>
        </w:r>
      </w:ins>
      <w:ins w:id="903" w:author="Petter Vang Brakalsvaalet [pev2]" w:date="2021-04-27T22:50:00Z">
        <w:r w:rsidRPr="00AB2066">
          <w:rPr>
            <w:rFonts w:cstheme="majorHAnsi"/>
          </w:rPr>
          <w:t xml:space="preserve">a hide and seek game which take place </w:t>
        </w:r>
      </w:ins>
      <w:ins w:id="904" w:author="Petter Vang Brakalsvaalet [pev2]" w:date="2021-04-27T22:51:00Z">
        <w:r w:rsidRPr="00AB2066">
          <w:rPr>
            <w:rFonts w:cstheme="majorHAnsi"/>
          </w:rPr>
          <w:t xml:space="preserve">in a box with some walls randomly placed around the map. </w:t>
        </w:r>
      </w:ins>
      <w:ins w:id="905" w:author="Petter Vang Brakalsvaalet [pev2]" w:date="2021-04-27T22:52:00Z">
        <w:r w:rsidRPr="00AB2066">
          <w:rPr>
            <w:rFonts w:cstheme="majorHAnsi"/>
          </w:rPr>
          <w:t xml:space="preserve">The hiders </w:t>
        </w:r>
      </w:ins>
      <w:ins w:id="906" w:author="Petter Vang Brakalsvaalet [pev2]" w:date="2021-04-27T22:54:00Z">
        <w:r w:rsidR="000A5ED0" w:rsidRPr="00AB2066">
          <w:rPr>
            <w:rFonts w:cstheme="majorHAnsi"/>
          </w:rPr>
          <w:t>need</w:t>
        </w:r>
      </w:ins>
      <w:ins w:id="907" w:author="Petter Vang Brakalsvaalet [pev2]" w:date="2021-04-27T22:52:00Z">
        <w:r w:rsidRPr="00AB2066">
          <w:rPr>
            <w:rFonts w:cstheme="majorHAnsi"/>
          </w:rPr>
          <w:t xml:space="preserve"> to hide from the seeker by going around these walls or outrun them. </w:t>
        </w:r>
      </w:ins>
      <w:ins w:id="908" w:author="Petter Vang Brakalsvaalet [pev2]" w:date="2021-04-27T22:53:00Z">
        <w:r w:rsidR="000A5ED0" w:rsidRPr="00AB2066">
          <w:rPr>
            <w:rFonts w:cstheme="majorHAnsi"/>
          </w:rPr>
          <w:t>The game gives you the option of being the seeker or the hider and depending on what you chose the duration of the gam</w:t>
        </w:r>
      </w:ins>
      <w:ins w:id="909" w:author="Petter Vang Brakalsvaalet [pev2]" w:date="2021-04-27T22:54:00Z">
        <w:r w:rsidR="000A5ED0" w:rsidRPr="00AB2066">
          <w:rPr>
            <w:rFonts w:cstheme="majorHAnsi"/>
          </w:rPr>
          <w:t>e will change. The game has a shop where you can by different skins for you</w:t>
        </w:r>
      </w:ins>
      <w:ins w:id="910" w:author="Petter Vang Brakalsvaalet [pev2]" w:date="2021-04-27T22:55:00Z">
        <w:r w:rsidR="000A5ED0" w:rsidRPr="00AB2066">
          <w:rPr>
            <w:rFonts w:cstheme="majorHAnsi"/>
          </w:rPr>
          <w:t>rself</w:t>
        </w:r>
      </w:ins>
      <w:ins w:id="911" w:author="Petter Vang Brakalsvaalet [pev2]" w:date="2021-04-27T22:54:00Z">
        <w:r w:rsidR="000A5ED0" w:rsidRPr="00AB2066">
          <w:rPr>
            <w:rFonts w:cstheme="majorHAnsi"/>
          </w:rPr>
          <w:t>.</w:t>
        </w:r>
      </w:ins>
      <w:ins w:id="912" w:author="Petter Vang Brakalsvaalet [pev2]" w:date="2021-04-27T22:55:00Z">
        <w:r w:rsidR="000A5ED0" w:rsidRPr="00AB2066">
          <w:rPr>
            <w:rFonts w:cstheme="majorHAnsi"/>
          </w:rPr>
          <w:t xml:space="preserve"> This game has coins placed randomly on the map so you can collect them while you play. </w:t>
        </w:r>
      </w:ins>
      <w:ins w:id="913" w:author="Petter Vang Brakalsvaalet [pev2]" w:date="2021-04-27T22:54:00Z">
        <w:r w:rsidR="000A5ED0" w:rsidRPr="00AB2066">
          <w:rPr>
            <w:rFonts w:cstheme="majorHAnsi"/>
          </w:rPr>
          <w:t xml:space="preserve"> </w:t>
        </w:r>
      </w:ins>
      <w:ins w:id="914" w:author="Petter Vang Brakalsvaalet [pev2]" w:date="2021-04-27T22:50:00Z">
        <w:r w:rsidRPr="00AB2066">
          <w:rPr>
            <w:rFonts w:cstheme="majorHAnsi"/>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AB2066" w14:paraId="7834191F" w14:textId="77777777" w:rsidTr="006300E6">
        <w:tc>
          <w:tcPr>
            <w:tcW w:w="4145" w:type="dxa"/>
            <w:tcBorders>
              <w:bottom w:val="single" w:sz="4" w:space="0" w:color="auto"/>
            </w:tcBorders>
          </w:tcPr>
          <w:p w14:paraId="2810D152" w14:textId="77777777" w:rsidR="00320CD5" w:rsidRPr="00AB2066" w:rsidRDefault="00320CD5" w:rsidP="006300E6">
            <w:pPr>
              <w:jc w:val="center"/>
              <w:rPr>
                <w:rFonts w:cstheme="majorHAnsi"/>
                <w:lang w:eastAsia="ja-JP"/>
              </w:rPr>
            </w:pPr>
            <w:r w:rsidRPr="00AB2066">
              <w:rPr>
                <w:rFonts w:cstheme="majorHAnsi"/>
                <w:lang w:eastAsia="ja-JP"/>
              </w:rPr>
              <w:t>Positive</w:t>
            </w:r>
          </w:p>
        </w:tc>
        <w:tc>
          <w:tcPr>
            <w:tcW w:w="4145" w:type="dxa"/>
            <w:tcBorders>
              <w:bottom w:val="single" w:sz="4" w:space="0" w:color="auto"/>
            </w:tcBorders>
          </w:tcPr>
          <w:p w14:paraId="283AF0C9" w14:textId="77777777" w:rsidR="00320CD5" w:rsidRPr="00AB2066" w:rsidRDefault="00320CD5" w:rsidP="006300E6">
            <w:pPr>
              <w:jc w:val="center"/>
              <w:rPr>
                <w:rFonts w:cstheme="majorHAnsi"/>
                <w:lang w:eastAsia="ja-JP"/>
              </w:rPr>
            </w:pPr>
            <w:r w:rsidRPr="00AB2066">
              <w:rPr>
                <w:rFonts w:cstheme="majorHAnsi"/>
                <w:lang w:eastAsia="ja-JP"/>
              </w:rPr>
              <w:t>Negative</w:t>
            </w:r>
          </w:p>
        </w:tc>
      </w:tr>
      <w:tr w:rsidR="00320CD5" w:rsidRPr="00AB2066" w14:paraId="37D81D52" w14:textId="77777777" w:rsidTr="006300E6">
        <w:tc>
          <w:tcPr>
            <w:tcW w:w="4145" w:type="dxa"/>
            <w:tcBorders>
              <w:top w:val="single" w:sz="4" w:space="0" w:color="auto"/>
              <w:left w:val="single" w:sz="4" w:space="0" w:color="auto"/>
              <w:bottom w:val="single" w:sz="4" w:space="0" w:color="auto"/>
              <w:right w:val="single" w:sz="4" w:space="0" w:color="auto"/>
            </w:tcBorders>
          </w:tcPr>
          <w:p w14:paraId="01B4ACC2" w14:textId="77777777" w:rsidR="00320CD5" w:rsidRPr="00AB2066" w:rsidRDefault="00320CD5" w:rsidP="006300E6">
            <w:pPr>
              <w:rPr>
                <w:rFonts w:cstheme="majorHAnsi"/>
                <w:lang w:eastAsia="ja-JP"/>
              </w:rPr>
            </w:pPr>
            <w:r w:rsidRPr="00AB2066">
              <w:rPr>
                <w:rFonts w:cstheme="majorHAnsi"/>
                <w:lang w:eastAsia="ja-JP"/>
              </w:rPr>
              <w:t>The game isn’t tracking any data nor linking any data to you.</w:t>
            </w:r>
          </w:p>
        </w:tc>
        <w:tc>
          <w:tcPr>
            <w:tcW w:w="4145" w:type="dxa"/>
            <w:tcBorders>
              <w:top w:val="single" w:sz="4" w:space="0" w:color="auto"/>
              <w:left w:val="single" w:sz="4" w:space="0" w:color="auto"/>
              <w:bottom w:val="single" w:sz="4" w:space="0" w:color="auto"/>
              <w:right w:val="single" w:sz="4" w:space="0" w:color="auto"/>
            </w:tcBorders>
          </w:tcPr>
          <w:p w14:paraId="0B543093" w14:textId="6BCD55B9" w:rsidR="00320CD5" w:rsidRPr="00AB2066" w:rsidRDefault="000A5ED0" w:rsidP="006300E6">
            <w:pPr>
              <w:rPr>
                <w:rFonts w:cstheme="majorHAnsi"/>
                <w:lang w:eastAsia="ja-JP"/>
              </w:rPr>
            </w:pPr>
            <w:ins w:id="915" w:author="Petter Vang Brakalsvaalet [pev2]" w:date="2021-04-27T22:56:00Z">
              <w:r w:rsidRPr="00AB2066">
                <w:rPr>
                  <w:rFonts w:cstheme="majorHAnsi"/>
                  <w:lang w:eastAsia="ja-JP"/>
                </w:rPr>
                <w:t xml:space="preserve">The games seeker will only target you when you are the hider, and plainly ignore every other player. The seekers in this game can also </w:t>
              </w:r>
            </w:ins>
            <w:ins w:id="916" w:author="Petter Vang Brakalsvaalet [pev2]" w:date="2021-04-27T22:57:00Z">
              <w:r w:rsidRPr="00AB2066">
                <w:rPr>
                  <w:rFonts w:cstheme="majorHAnsi"/>
                  <w:lang w:eastAsia="ja-JP"/>
                </w:rPr>
                <w:t>catch you though walls.</w:t>
              </w:r>
            </w:ins>
          </w:p>
        </w:tc>
      </w:tr>
    </w:tbl>
    <w:p w14:paraId="78E999CF" w14:textId="777F9E7C" w:rsidR="00320CD5" w:rsidRPr="00AB2066" w:rsidRDefault="00A13BEB" w:rsidP="00320CD5">
      <w:pPr>
        <w:rPr>
          <w:rFonts w:cstheme="majorHAnsi"/>
        </w:rPr>
      </w:pPr>
      <w:hyperlink r:id="rId11" w:tgtFrame="_blank" w:history="1">
        <w:r w:rsidR="00320CD5" w:rsidRPr="00AB2066">
          <w:rPr>
            <w:rStyle w:val="Hyperlink"/>
            <w:rFonts w:eastAsiaTheme="majorEastAsia" w:cstheme="majorHAnsi"/>
          </w:rPr>
          <w:t>https://apps.apple.com/gb/app/hiden-find/id1509189851</w:t>
        </w:r>
      </w:hyperlink>
      <w:r w:rsidR="00320CD5" w:rsidRPr="00AB2066">
        <w:rPr>
          <w:rStyle w:val="Hyperlink"/>
          <w:rFonts w:eastAsiaTheme="majorEastAsia" w:cstheme="majorHAnsi"/>
        </w:rPr>
        <w:t xml:space="preserve"> </w:t>
      </w:r>
      <w:ins w:id="917" w:author="Petter Vang Brakalsvaalet [pev2]" w:date="2021-04-28T12:04:00Z">
        <w:r w:rsidR="00DB4E84" w:rsidRPr="00AB2066">
          <w:rPr>
            <w:highlight w:val="yellow"/>
            <w:lang w:eastAsia="ja-JP"/>
          </w:rPr>
          <w:t>Reference</w:t>
        </w:r>
        <w:r w:rsidR="00DB4E84" w:rsidRPr="00AB2066">
          <w:rPr>
            <w:lang w:eastAsia="ja-JP"/>
          </w:rPr>
          <w:t xml:space="preserve"> </w:t>
        </w:r>
      </w:ins>
    </w:p>
    <w:p w14:paraId="34BE929C" w14:textId="77777777" w:rsidR="00320CD5" w:rsidRPr="00AB2066" w:rsidRDefault="00320CD5" w:rsidP="000A5ED0">
      <w:pPr>
        <w:pStyle w:val="Heading4"/>
        <w:rPr>
          <w:lang w:val="en-GB"/>
        </w:rPr>
      </w:pPr>
      <w:r w:rsidRPr="00AB2066">
        <w:rPr>
          <w:lang w:val="en-GB"/>
        </w:rPr>
        <w:t>Hide &amp; Seek Fun Game</w:t>
      </w:r>
    </w:p>
    <w:p w14:paraId="0E0B409E" w14:textId="38FA6612" w:rsidR="00320CD5" w:rsidRPr="00AB2066" w:rsidRDefault="000A5ED0" w:rsidP="00320CD5">
      <w:pPr>
        <w:rPr>
          <w:rFonts w:cstheme="majorHAnsi"/>
        </w:rPr>
      </w:pPr>
      <w:ins w:id="918" w:author="Petter Vang Brakalsvaalet [pev2]" w:date="2021-04-27T22:58:00Z">
        <w:r w:rsidRPr="00AB2066">
          <w:rPr>
            <w:rFonts w:cstheme="majorHAnsi"/>
          </w:rPr>
          <w:t>This is a hide and seek game</w:t>
        </w:r>
      </w:ins>
      <w:ins w:id="919" w:author="Petter Vang Brakalsvaalet [pev2]" w:date="2021-04-27T23:02:00Z">
        <w:r w:rsidRPr="00AB2066">
          <w:rPr>
            <w:rFonts w:cstheme="majorHAnsi"/>
          </w:rPr>
          <w:t xml:space="preserve"> where you can</w:t>
        </w:r>
      </w:ins>
      <w:ins w:id="920" w:author="Petter Vang Brakalsvaalet [pev2]" w:date="2021-04-27T22:58:00Z">
        <w:r w:rsidRPr="00AB2066">
          <w:rPr>
            <w:rFonts w:cstheme="majorHAnsi"/>
          </w:rPr>
          <w:t xml:space="preserve"> </w:t>
        </w:r>
      </w:ins>
      <w:ins w:id="921" w:author="Petter Vang Brakalsvaalet [pev2]" w:date="2021-04-27T23:02:00Z">
        <w:r w:rsidRPr="00AB2066">
          <w:rPr>
            <w:rFonts w:cstheme="majorHAnsi"/>
          </w:rPr>
          <w:t xml:space="preserve">choose </w:t>
        </w:r>
      </w:ins>
      <w:ins w:id="922" w:author="Petter Vang Brakalsvaalet [pev2]" w:date="2021-04-27T22:58:00Z">
        <w:r w:rsidRPr="00AB2066">
          <w:rPr>
            <w:rFonts w:cstheme="majorHAnsi"/>
          </w:rPr>
          <w:t>between two maps</w:t>
        </w:r>
      </w:ins>
      <w:ins w:id="923" w:author="Petter Vang Brakalsvaalet [pev2]" w:date="2021-04-27T23:02:00Z">
        <w:r w:rsidRPr="00AB2066">
          <w:rPr>
            <w:rFonts w:cstheme="majorHAnsi"/>
          </w:rPr>
          <w:t xml:space="preserve"> (jungle or pyramided)</w:t>
        </w:r>
      </w:ins>
      <w:ins w:id="924" w:author="Petter Vang Brakalsvaalet [pev2]" w:date="2021-04-27T22:59:00Z">
        <w:r w:rsidRPr="00AB2066">
          <w:rPr>
            <w:rFonts w:cstheme="majorHAnsi"/>
          </w:rPr>
          <w:t>.</w:t>
        </w:r>
      </w:ins>
      <w:ins w:id="925" w:author="Petter Vang Brakalsvaalet [pev2]" w:date="2021-04-27T23:04:00Z">
        <w:r w:rsidR="00496371" w:rsidRPr="00AB2066">
          <w:rPr>
            <w:rFonts w:cstheme="majorHAnsi"/>
          </w:rPr>
          <w:t xml:space="preserve"> When the player starts a </w:t>
        </w:r>
      </w:ins>
      <w:ins w:id="926" w:author="Petter Vang Brakalsvaalet [pev2]" w:date="2021-04-27T23:05:00Z">
        <w:r w:rsidR="00496371" w:rsidRPr="00AB2066">
          <w:rPr>
            <w:rFonts w:cstheme="majorHAnsi"/>
          </w:rPr>
          <w:t>game,</w:t>
        </w:r>
      </w:ins>
      <w:ins w:id="927" w:author="Petter Vang Brakalsvaalet [pev2]" w:date="2021-04-27T23:04:00Z">
        <w:r w:rsidR="00496371" w:rsidRPr="00AB2066">
          <w:rPr>
            <w:rFonts w:cstheme="majorHAnsi"/>
          </w:rPr>
          <w:t xml:space="preserve"> they can set up how smart the seeker is and what role </w:t>
        </w:r>
      </w:ins>
      <w:ins w:id="928" w:author="Petter Vang Brakalsvaalet [pev2]" w:date="2021-04-27T23:05:00Z">
        <w:r w:rsidR="00496371" w:rsidRPr="00AB2066">
          <w:rPr>
            <w:rFonts w:cstheme="majorHAnsi"/>
          </w:rPr>
          <w:t>they</w:t>
        </w:r>
      </w:ins>
      <w:ins w:id="929" w:author="Petter Vang Brakalsvaalet [pev2]" w:date="2021-04-27T23:04:00Z">
        <w:r w:rsidR="00496371" w:rsidRPr="00AB2066">
          <w:rPr>
            <w:rFonts w:cstheme="majorHAnsi"/>
          </w:rPr>
          <w:t xml:space="preserve"> will play as.</w:t>
        </w:r>
      </w:ins>
      <w:ins w:id="930" w:author="Petter Vang Brakalsvaalet [pev2]" w:date="2021-04-27T22:59:00Z">
        <w:r w:rsidRPr="00AB2066">
          <w:rPr>
            <w:rFonts w:cstheme="majorHAnsi"/>
          </w:rPr>
          <w:t xml:space="preserve"> </w:t>
        </w:r>
      </w:ins>
      <w:ins w:id="931" w:author="Petter Vang Brakalsvaalet [pev2]" w:date="2021-04-27T23:04:00Z">
        <w:r w:rsidR="00496371" w:rsidRPr="00AB2066">
          <w:rPr>
            <w:rFonts w:cstheme="majorHAnsi"/>
          </w:rPr>
          <w:t xml:space="preserve">The </w:t>
        </w:r>
      </w:ins>
      <w:ins w:id="932" w:author="Petter Vang Brakalsvaalet [pev2]" w:date="2021-04-27T23:00:00Z">
        <w:r w:rsidRPr="00AB2066">
          <w:rPr>
            <w:rFonts w:cstheme="majorHAnsi"/>
          </w:rPr>
          <w:t xml:space="preserve">players can </w:t>
        </w:r>
      </w:ins>
      <w:ins w:id="933" w:author="Petter Vang Brakalsvaalet [pev2]" w:date="2021-04-27T23:03:00Z">
        <w:r w:rsidRPr="00AB2066">
          <w:rPr>
            <w:rFonts w:cstheme="majorHAnsi"/>
          </w:rPr>
          <w:t>choose</w:t>
        </w:r>
      </w:ins>
      <w:ins w:id="934" w:author="Petter Vang Brakalsvaalet [pev2]" w:date="2021-04-27T23:00:00Z">
        <w:r w:rsidRPr="00AB2066">
          <w:rPr>
            <w:rFonts w:cstheme="majorHAnsi"/>
          </w:rPr>
          <w:t xml:space="preserve"> </w:t>
        </w:r>
      </w:ins>
      <w:ins w:id="935" w:author="Petter Vang Brakalsvaalet [pev2]" w:date="2021-04-27T23:03:00Z">
        <w:r w:rsidRPr="00AB2066">
          <w:rPr>
            <w:rFonts w:cstheme="majorHAnsi"/>
          </w:rPr>
          <w:t>between free outfits or</w:t>
        </w:r>
      </w:ins>
      <w:ins w:id="936" w:author="Petter Vang Brakalsvaalet [pev2]" w:date="2021-04-27T23:01:00Z">
        <w:r w:rsidRPr="00AB2066">
          <w:rPr>
            <w:rFonts w:cstheme="majorHAnsi"/>
          </w:rPr>
          <w:t xml:space="preserve"> </w:t>
        </w:r>
      </w:ins>
      <w:ins w:id="937" w:author="Petter Vang Brakalsvaalet [pev2]" w:date="2021-04-27T23:03:00Z">
        <w:r w:rsidRPr="00AB2066">
          <w:rPr>
            <w:rFonts w:cstheme="majorHAnsi"/>
          </w:rPr>
          <w:t xml:space="preserve">they can </w:t>
        </w:r>
      </w:ins>
      <w:ins w:id="938" w:author="Petter Vang Brakalsvaalet [pev2]" w:date="2021-04-27T23:01:00Z">
        <w:r w:rsidRPr="00AB2066">
          <w:rPr>
            <w:rFonts w:cstheme="majorHAnsi"/>
          </w:rPr>
          <w:t>use real money to buy new outfit</w:t>
        </w:r>
      </w:ins>
      <w:ins w:id="939" w:author="Petter Vang Brakalsvaalet [pev2]" w:date="2021-04-27T23:03:00Z">
        <w:r w:rsidRPr="00AB2066">
          <w:rPr>
            <w:rFonts w:cstheme="majorHAnsi"/>
          </w:rPr>
          <w:t>s</w:t>
        </w:r>
      </w:ins>
      <w:ins w:id="940" w:author="Petter Vang Brakalsvaalet [pev2]" w:date="2021-04-27T23:01:00Z">
        <w:r w:rsidRPr="00AB2066">
          <w:rPr>
            <w:rFonts w:cstheme="majorHAnsi"/>
          </w:rPr>
          <w:t>.</w:t>
        </w:r>
      </w:ins>
      <w:ins w:id="941" w:author="Petter Vang Brakalsvaalet [pev2]" w:date="2021-04-27T23:06:00Z">
        <w:r w:rsidR="00496371" w:rsidRPr="00AB2066">
          <w:rPr>
            <w:rFonts w:cstheme="majorHAnsi"/>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AB2066" w14:paraId="5A649F9D" w14:textId="77777777" w:rsidTr="006300E6">
        <w:tc>
          <w:tcPr>
            <w:tcW w:w="4145" w:type="dxa"/>
            <w:tcBorders>
              <w:bottom w:val="single" w:sz="4" w:space="0" w:color="auto"/>
            </w:tcBorders>
          </w:tcPr>
          <w:p w14:paraId="60BAADFC" w14:textId="77777777" w:rsidR="00320CD5" w:rsidRPr="00AB2066" w:rsidRDefault="00320CD5" w:rsidP="006300E6">
            <w:pPr>
              <w:jc w:val="center"/>
              <w:rPr>
                <w:rFonts w:cstheme="majorHAnsi"/>
                <w:lang w:eastAsia="ja-JP"/>
              </w:rPr>
            </w:pPr>
            <w:r w:rsidRPr="00AB2066">
              <w:rPr>
                <w:rFonts w:cstheme="majorHAnsi"/>
                <w:lang w:eastAsia="ja-JP"/>
              </w:rPr>
              <w:t>Positive</w:t>
            </w:r>
          </w:p>
        </w:tc>
        <w:tc>
          <w:tcPr>
            <w:tcW w:w="4145" w:type="dxa"/>
            <w:tcBorders>
              <w:bottom w:val="single" w:sz="4" w:space="0" w:color="auto"/>
            </w:tcBorders>
          </w:tcPr>
          <w:p w14:paraId="74B18C69" w14:textId="77777777" w:rsidR="00320CD5" w:rsidRPr="00AB2066" w:rsidRDefault="00320CD5" w:rsidP="006300E6">
            <w:pPr>
              <w:jc w:val="center"/>
              <w:rPr>
                <w:rFonts w:cstheme="majorHAnsi"/>
                <w:lang w:eastAsia="ja-JP"/>
              </w:rPr>
            </w:pPr>
            <w:r w:rsidRPr="00AB2066">
              <w:rPr>
                <w:rFonts w:cstheme="majorHAnsi"/>
                <w:lang w:eastAsia="ja-JP"/>
              </w:rPr>
              <w:t>Negative</w:t>
            </w:r>
          </w:p>
        </w:tc>
      </w:tr>
      <w:tr w:rsidR="00320CD5" w:rsidRPr="00AB2066" w14:paraId="2E6F2102" w14:textId="77777777" w:rsidTr="006300E6">
        <w:tc>
          <w:tcPr>
            <w:tcW w:w="4145" w:type="dxa"/>
            <w:tcBorders>
              <w:top w:val="single" w:sz="4" w:space="0" w:color="auto"/>
              <w:left w:val="single" w:sz="4" w:space="0" w:color="auto"/>
              <w:bottom w:val="single" w:sz="4" w:space="0" w:color="auto"/>
              <w:right w:val="single" w:sz="4" w:space="0" w:color="auto"/>
            </w:tcBorders>
          </w:tcPr>
          <w:p w14:paraId="614C3375" w14:textId="6D8140BC" w:rsidR="00320CD5" w:rsidRPr="00AB2066" w:rsidRDefault="00320CD5" w:rsidP="006300E6">
            <w:pPr>
              <w:rPr>
                <w:rFonts w:cstheme="majorHAnsi"/>
                <w:lang w:eastAsia="ja-JP"/>
              </w:rPr>
            </w:pPr>
            <w:r w:rsidRPr="00AB2066">
              <w:rPr>
                <w:rFonts w:cstheme="majorHAnsi"/>
                <w:lang w:eastAsia="ja-JP"/>
              </w:rPr>
              <w:t xml:space="preserve">This game gives you </w:t>
            </w:r>
            <w:ins w:id="942" w:author="Petter Vang Brakalsvaalet [pev2]" w:date="2021-04-27T23:06:00Z">
              <w:r w:rsidR="00496371" w:rsidRPr="00AB2066">
                <w:rPr>
                  <w:rFonts w:cstheme="majorHAnsi"/>
                  <w:lang w:eastAsia="ja-JP"/>
                </w:rPr>
                <w:t xml:space="preserve">a lot of </w:t>
              </w:r>
            </w:ins>
            <w:r w:rsidRPr="00AB2066">
              <w:rPr>
                <w:rFonts w:cstheme="majorHAnsi"/>
                <w:lang w:eastAsia="ja-JP"/>
              </w:rPr>
              <w:t>customisability in the form of changing controls, outfit</w:t>
            </w:r>
            <w:ins w:id="943" w:author="Petter Vang Brakalsvaalet [pev2]" w:date="2021-04-27T23:07:00Z">
              <w:r w:rsidR="00496371" w:rsidRPr="00AB2066">
                <w:rPr>
                  <w:rFonts w:cstheme="majorHAnsi"/>
                  <w:lang w:eastAsia="ja-JP"/>
                </w:rPr>
                <w:t xml:space="preserve">, maps, </w:t>
              </w:r>
              <w:proofErr w:type="gramStart"/>
              <w:r w:rsidR="00496371" w:rsidRPr="00AB2066">
                <w:rPr>
                  <w:rFonts w:cstheme="majorHAnsi"/>
                  <w:lang w:eastAsia="ja-JP"/>
                </w:rPr>
                <w:t>roles</w:t>
              </w:r>
            </w:ins>
            <w:proofErr w:type="gramEnd"/>
            <w:r w:rsidRPr="00AB2066">
              <w:rPr>
                <w:rFonts w:cstheme="majorHAnsi"/>
                <w:lang w:eastAsia="ja-JP"/>
              </w:rPr>
              <w:t xml:space="preserve"> and game difficulty.</w:t>
            </w:r>
          </w:p>
        </w:tc>
        <w:tc>
          <w:tcPr>
            <w:tcW w:w="4145" w:type="dxa"/>
            <w:tcBorders>
              <w:top w:val="single" w:sz="4" w:space="0" w:color="auto"/>
              <w:left w:val="single" w:sz="4" w:space="0" w:color="auto"/>
              <w:bottom w:val="single" w:sz="4" w:space="0" w:color="auto"/>
              <w:right w:val="single" w:sz="4" w:space="0" w:color="auto"/>
            </w:tcBorders>
          </w:tcPr>
          <w:p w14:paraId="435EFF26" w14:textId="39E69A2B" w:rsidR="00320CD5" w:rsidRPr="00AB2066" w:rsidRDefault="00496371" w:rsidP="006300E6">
            <w:pPr>
              <w:rPr>
                <w:rFonts w:cstheme="majorHAnsi"/>
                <w:lang w:eastAsia="ja-JP"/>
              </w:rPr>
            </w:pPr>
            <w:ins w:id="944" w:author="Petter Vang Brakalsvaalet [pev2]" w:date="2021-04-27T23:07:00Z">
              <w:r w:rsidRPr="00AB2066">
                <w:rPr>
                  <w:rFonts w:cstheme="majorHAnsi"/>
                  <w:lang w:eastAsia="ja-JP"/>
                </w:rPr>
                <w:t xml:space="preserve">The game </w:t>
              </w:r>
            </w:ins>
            <w:proofErr w:type="gramStart"/>
            <w:r w:rsidR="00320CD5" w:rsidRPr="00AB2066">
              <w:rPr>
                <w:rFonts w:cstheme="majorHAnsi"/>
                <w:lang w:eastAsia="ja-JP"/>
              </w:rPr>
              <w:t>have</w:t>
            </w:r>
            <w:proofErr w:type="gramEnd"/>
            <w:r w:rsidR="00320CD5" w:rsidRPr="00AB2066">
              <w:rPr>
                <w:rFonts w:cstheme="majorHAnsi"/>
                <w:lang w:eastAsia="ja-JP"/>
              </w:rPr>
              <w:t xml:space="preserve"> no indication of who the seeker is. It has a messy user interface</w:t>
            </w:r>
            <w:ins w:id="945" w:author="Petter Vang Brakalsvaalet [pev2]" w:date="2021-04-27T23:07:00Z">
              <w:r w:rsidRPr="00AB2066">
                <w:rPr>
                  <w:rFonts w:cstheme="majorHAnsi"/>
                  <w:lang w:eastAsia="ja-JP"/>
                </w:rPr>
                <w:t xml:space="preserve"> where everything is moving constantly</w:t>
              </w:r>
            </w:ins>
            <w:ins w:id="946" w:author="Petter Vang Brakalsvaalet [pev2]" w:date="2021-04-27T23:08:00Z">
              <w:r w:rsidRPr="00AB2066">
                <w:rPr>
                  <w:rFonts w:cstheme="majorHAnsi"/>
                  <w:lang w:eastAsia="ja-JP"/>
                </w:rPr>
                <w:t xml:space="preserve">. When the game is paused for any </w:t>
              </w:r>
              <w:r w:rsidRPr="00AB2066">
                <w:rPr>
                  <w:rFonts w:cstheme="majorHAnsi"/>
                  <w:lang w:eastAsia="ja-JP"/>
                </w:rPr>
                <w:lastRenderedPageBreak/>
                <w:t>reason, you will be prompted with an ad.</w:t>
              </w:r>
            </w:ins>
          </w:p>
        </w:tc>
      </w:tr>
    </w:tbl>
    <w:p w14:paraId="78521926" w14:textId="6298C16A" w:rsidR="00320CD5" w:rsidRPr="00AB2066" w:rsidRDefault="00A13BEB" w:rsidP="00320CD5">
      <w:pPr>
        <w:rPr>
          <w:rFonts w:cstheme="majorHAnsi"/>
        </w:rPr>
      </w:pPr>
      <w:hyperlink r:id="rId12" w:tgtFrame="_blank" w:history="1">
        <w:r w:rsidR="00320CD5" w:rsidRPr="00AB2066">
          <w:rPr>
            <w:rStyle w:val="Hyperlink"/>
            <w:rFonts w:eastAsiaTheme="majorEastAsia" w:cstheme="majorHAnsi"/>
          </w:rPr>
          <w:t>https://apps.apple.com/gb/app/hide-seek-fun-game/id1495168019</w:t>
        </w:r>
      </w:hyperlink>
      <w:r w:rsidR="00320CD5" w:rsidRPr="00AB2066">
        <w:rPr>
          <w:rStyle w:val="Hyperlink"/>
          <w:rFonts w:eastAsiaTheme="majorEastAsia" w:cstheme="majorHAnsi"/>
        </w:rPr>
        <w:t xml:space="preserve"> </w:t>
      </w:r>
      <w:ins w:id="947" w:author="Petter Vang Brakalsvaalet [pev2]" w:date="2021-04-28T12:04:00Z">
        <w:r w:rsidR="00DB4E84" w:rsidRPr="00AB2066">
          <w:rPr>
            <w:highlight w:val="yellow"/>
            <w:lang w:eastAsia="ja-JP"/>
          </w:rPr>
          <w:t>Reference</w:t>
        </w:r>
        <w:r w:rsidR="00DB4E84" w:rsidRPr="00AB2066">
          <w:rPr>
            <w:lang w:eastAsia="ja-JP"/>
          </w:rPr>
          <w:t xml:space="preserve"> </w:t>
        </w:r>
      </w:ins>
    </w:p>
    <w:p w14:paraId="009BB554" w14:textId="77777777" w:rsidR="00320CD5" w:rsidRPr="00AB2066" w:rsidRDefault="00320CD5" w:rsidP="005C6B1B">
      <w:pPr>
        <w:pStyle w:val="Heading4"/>
        <w:rPr>
          <w:lang w:val="en-GB"/>
        </w:rPr>
      </w:pPr>
      <w:r w:rsidRPr="00AB2066">
        <w:rPr>
          <w:lang w:val="en-GB"/>
        </w:rPr>
        <w:t xml:space="preserve">Hide and </w:t>
      </w:r>
      <w:proofErr w:type="gramStart"/>
      <w:r w:rsidRPr="00AB2066">
        <w:rPr>
          <w:lang w:val="en-GB"/>
        </w:rPr>
        <w:t>Seek..!</w:t>
      </w:r>
      <w:proofErr w:type="gramEnd"/>
    </w:p>
    <w:p w14:paraId="708807FE" w14:textId="6FD06316" w:rsidR="00320CD5" w:rsidRPr="00AB2066" w:rsidRDefault="00496371" w:rsidP="00320CD5">
      <w:pPr>
        <w:rPr>
          <w:rFonts w:cstheme="majorHAnsi"/>
        </w:rPr>
      </w:pPr>
      <w:ins w:id="948" w:author="Petter Vang Brakalsvaalet [pev2]" w:date="2021-04-27T23:09:00Z">
        <w:r w:rsidRPr="00AB2066">
          <w:rPr>
            <w:rFonts w:cstheme="majorHAnsi"/>
          </w:rPr>
          <w:t xml:space="preserve">This is a hide and seek game where you play inside of a house, and you are the seeker </w:t>
        </w:r>
      </w:ins>
      <w:ins w:id="949" w:author="Petter Vang Brakalsvaalet [pev2]" w:date="2021-04-27T23:10:00Z">
        <w:r w:rsidRPr="00AB2066">
          <w:rPr>
            <w:rFonts w:cstheme="majorHAnsi"/>
          </w:rPr>
          <w:t>trying</w:t>
        </w:r>
      </w:ins>
      <w:ins w:id="950" w:author="Petter Vang Brakalsvaalet [pev2]" w:date="2021-04-27T23:09:00Z">
        <w:r w:rsidRPr="00AB2066">
          <w:rPr>
            <w:rFonts w:cstheme="majorHAnsi"/>
          </w:rPr>
          <w:t xml:space="preserve"> to find</w:t>
        </w:r>
      </w:ins>
      <w:ins w:id="951" w:author="Petter Vang Brakalsvaalet [pev2]" w:date="2021-04-27T23:10:00Z">
        <w:r w:rsidRPr="00AB2066">
          <w:rPr>
            <w:rFonts w:cstheme="majorHAnsi"/>
          </w:rPr>
          <w:t xml:space="preserve"> the hiders. The game is using physics and you can move </w:t>
        </w:r>
      </w:ins>
      <w:ins w:id="952" w:author="Petter Vang Brakalsvaalet [pev2]" w:date="2021-04-27T23:11:00Z">
        <w:r w:rsidRPr="00AB2066">
          <w:rPr>
            <w:rFonts w:cstheme="majorHAnsi"/>
          </w:rPr>
          <w:t>furniture</w:t>
        </w:r>
      </w:ins>
      <w:ins w:id="953" w:author="Petter Vang Brakalsvaalet [pev2]" w:date="2021-04-27T23:10:00Z">
        <w:r w:rsidRPr="00AB2066">
          <w:rPr>
            <w:rFonts w:cstheme="majorHAnsi"/>
          </w:rPr>
          <w:t xml:space="preserve"> around</w:t>
        </w:r>
      </w:ins>
      <w:ins w:id="954" w:author="Petter Vang Brakalsvaalet [pev2]" w:date="2021-04-27T23:11:00Z">
        <w:r w:rsidRPr="00AB2066">
          <w:rPr>
            <w:rFonts w:cstheme="majorHAnsi"/>
          </w:rPr>
          <w:t>. This game takes place in the dark and you can’t see any hiders unless they get inside of your field of view</w:t>
        </w:r>
      </w:ins>
      <w:ins w:id="955" w:author="Petter Vang Brakalsvaalet [pev2]" w:date="2021-04-27T23:12:00Z">
        <w:r w:rsidRPr="00AB2066">
          <w:rPr>
            <w:rFonts w:cstheme="majorHAnsi"/>
          </w:rPr>
          <w:t>, or they are caught.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AB2066" w14:paraId="46940689" w14:textId="77777777" w:rsidTr="006300E6">
        <w:tc>
          <w:tcPr>
            <w:tcW w:w="4145" w:type="dxa"/>
            <w:tcBorders>
              <w:bottom w:val="single" w:sz="4" w:space="0" w:color="auto"/>
            </w:tcBorders>
          </w:tcPr>
          <w:p w14:paraId="2DA7891F" w14:textId="77777777" w:rsidR="00320CD5" w:rsidRPr="00AB2066" w:rsidRDefault="00320CD5" w:rsidP="006300E6">
            <w:pPr>
              <w:jc w:val="center"/>
              <w:rPr>
                <w:rFonts w:cstheme="majorHAnsi"/>
                <w:lang w:eastAsia="ja-JP"/>
              </w:rPr>
            </w:pPr>
            <w:r w:rsidRPr="00AB2066">
              <w:rPr>
                <w:rFonts w:cstheme="majorHAnsi"/>
                <w:lang w:eastAsia="ja-JP"/>
              </w:rPr>
              <w:t>Positive</w:t>
            </w:r>
          </w:p>
        </w:tc>
        <w:tc>
          <w:tcPr>
            <w:tcW w:w="4145" w:type="dxa"/>
            <w:tcBorders>
              <w:bottom w:val="single" w:sz="4" w:space="0" w:color="auto"/>
            </w:tcBorders>
          </w:tcPr>
          <w:p w14:paraId="0F443438" w14:textId="77777777" w:rsidR="00320CD5" w:rsidRPr="00AB2066" w:rsidRDefault="00320CD5" w:rsidP="006300E6">
            <w:pPr>
              <w:jc w:val="center"/>
              <w:rPr>
                <w:rFonts w:cstheme="majorHAnsi"/>
                <w:lang w:eastAsia="ja-JP"/>
              </w:rPr>
            </w:pPr>
            <w:r w:rsidRPr="00AB2066">
              <w:rPr>
                <w:rFonts w:cstheme="majorHAnsi"/>
                <w:lang w:eastAsia="ja-JP"/>
              </w:rPr>
              <w:t>Negative</w:t>
            </w:r>
          </w:p>
        </w:tc>
      </w:tr>
      <w:tr w:rsidR="00320CD5" w:rsidRPr="00AB2066" w14:paraId="118403B3" w14:textId="77777777" w:rsidTr="006300E6">
        <w:tc>
          <w:tcPr>
            <w:tcW w:w="4145" w:type="dxa"/>
            <w:tcBorders>
              <w:top w:val="single" w:sz="4" w:space="0" w:color="auto"/>
              <w:left w:val="single" w:sz="4" w:space="0" w:color="auto"/>
              <w:bottom w:val="single" w:sz="4" w:space="0" w:color="auto"/>
              <w:right w:val="single" w:sz="4" w:space="0" w:color="auto"/>
            </w:tcBorders>
          </w:tcPr>
          <w:p w14:paraId="37CB8678" w14:textId="37FE9888" w:rsidR="00320CD5" w:rsidRPr="00AB2066" w:rsidRDefault="00320CD5" w:rsidP="006300E6">
            <w:pPr>
              <w:rPr>
                <w:rFonts w:cstheme="majorHAnsi"/>
                <w:lang w:eastAsia="ja-JP"/>
              </w:rPr>
            </w:pPr>
            <w:r w:rsidRPr="00AB2066">
              <w:rPr>
                <w:rFonts w:cstheme="majorHAnsi"/>
                <w:lang w:eastAsia="ja-JP"/>
              </w:rPr>
              <w:t>The game looks very nice and has a good user interface. The game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15F27520" w14:textId="25579CF3" w:rsidR="00320CD5" w:rsidRPr="00AB2066" w:rsidRDefault="00320CD5" w:rsidP="006300E6">
            <w:pPr>
              <w:rPr>
                <w:rFonts w:cstheme="majorHAnsi"/>
                <w:lang w:eastAsia="ja-JP"/>
              </w:rPr>
            </w:pPr>
            <w:r w:rsidRPr="00AB2066">
              <w:rPr>
                <w:rFonts w:cstheme="majorHAnsi"/>
                <w:lang w:eastAsia="ja-JP"/>
              </w:rPr>
              <w:t>The game forces you to be the seeker</w:t>
            </w:r>
            <w:ins w:id="956" w:author="Petter Vang Brakalsvaalet [pev2]" w:date="2021-04-27T23:13:00Z">
              <w:r w:rsidR="00496371" w:rsidRPr="00AB2066">
                <w:rPr>
                  <w:rFonts w:cstheme="majorHAnsi"/>
                  <w:lang w:eastAsia="ja-JP"/>
                </w:rPr>
                <w:t xml:space="preserve"> and it doesn’t have any </w:t>
              </w:r>
            </w:ins>
            <w:ins w:id="957" w:author="Petter Vang Brakalsvaalet [pev2]" w:date="2021-04-27T23:14:00Z">
              <w:r w:rsidR="00496371" w:rsidRPr="00AB2066">
                <w:rPr>
                  <w:rFonts w:cstheme="majorHAnsi"/>
                  <w:lang w:eastAsia="ja-JP"/>
                </w:rPr>
                <w:t>customisability</w:t>
              </w:r>
            </w:ins>
            <w:r w:rsidRPr="00AB2066">
              <w:rPr>
                <w:rFonts w:cstheme="majorHAnsi"/>
                <w:lang w:eastAsia="ja-JP"/>
              </w:rPr>
              <w:t>. The field of view is very small which makes it very hard to find someone.</w:t>
            </w:r>
          </w:p>
        </w:tc>
      </w:tr>
    </w:tbl>
    <w:p w14:paraId="108EB0EA" w14:textId="3F414408" w:rsidR="00320CD5" w:rsidRPr="00AB2066" w:rsidRDefault="00A13BEB" w:rsidP="00320CD5">
      <w:pPr>
        <w:rPr>
          <w:rFonts w:cstheme="majorHAnsi"/>
        </w:rPr>
      </w:pPr>
      <w:hyperlink r:id="rId13" w:tgtFrame="_blank" w:history="1">
        <w:r w:rsidR="00320CD5" w:rsidRPr="00AB2066">
          <w:rPr>
            <w:rStyle w:val="Hyperlink"/>
            <w:rFonts w:eastAsiaTheme="majorEastAsia" w:cstheme="majorHAnsi"/>
          </w:rPr>
          <w:t>https://apps.apple.com/gb/app/hide-and-seek/id1537051480</w:t>
        </w:r>
      </w:hyperlink>
      <w:ins w:id="958" w:author="Petter Vang Brakalsvaalet [pev2]" w:date="2021-04-28T12:04:00Z">
        <w:r w:rsidR="00DB4E84" w:rsidRPr="00AB2066">
          <w:rPr>
            <w:highlight w:val="yellow"/>
            <w:lang w:eastAsia="ja-JP"/>
          </w:rPr>
          <w:t xml:space="preserve"> Reference</w:t>
        </w:r>
        <w:r w:rsidR="00DB4E84" w:rsidRPr="00AB2066">
          <w:rPr>
            <w:lang w:eastAsia="ja-JP"/>
          </w:rPr>
          <w:t xml:space="preserve"> </w:t>
        </w:r>
      </w:ins>
    </w:p>
    <w:p w14:paraId="4DEB994D" w14:textId="77777777" w:rsidR="00320CD5" w:rsidRPr="00AB2066" w:rsidRDefault="00320CD5" w:rsidP="009F1CBC">
      <w:pPr>
        <w:textAlignment w:val="baseline"/>
        <w:rPr>
          <w:rFonts w:cstheme="majorHAnsi"/>
          <w:sz w:val="18"/>
          <w:szCs w:val="18"/>
        </w:rPr>
      </w:pPr>
    </w:p>
    <w:p w14:paraId="1F62AD0D" w14:textId="29258598" w:rsidR="001F35A4" w:rsidRPr="00AB2066" w:rsidRDefault="004C12FA" w:rsidP="0037614C">
      <w:pPr>
        <w:pStyle w:val="Heading2"/>
        <w:rPr>
          <w:rFonts w:cstheme="majorHAnsi"/>
          <w:lang w:val="en-GB"/>
        </w:rPr>
      </w:pPr>
      <w:bookmarkStart w:id="959" w:name="_Toc70522462"/>
      <w:r w:rsidRPr="00AB2066">
        <w:rPr>
          <w:rFonts w:cstheme="majorHAnsi"/>
          <w:lang w:val="en-GB"/>
        </w:rPr>
        <w:t>Process</w:t>
      </w:r>
      <w:bookmarkEnd w:id="959"/>
      <w:r w:rsidRPr="00AB2066">
        <w:rPr>
          <w:rFonts w:cstheme="majorHAnsi"/>
          <w:lang w:val="en-GB"/>
        </w:rPr>
        <w:t xml:space="preserve"> </w:t>
      </w:r>
    </w:p>
    <w:p w14:paraId="50349E7D" w14:textId="665314BF" w:rsidR="00767AB6" w:rsidRPr="00AB2066" w:rsidRDefault="00E46A3F">
      <w:pPr>
        <w:rPr>
          <w:rFonts w:cstheme="majorHAnsi"/>
        </w:rPr>
      </w:pPr>
      <w:bookmarkStart w:id="960" w:name="_Toc192777707"/>
      <w:bookmarkStart w:id="961" w:name="_Toc222978596"/>
      <w:bookmarkEnd w:id="761"/>
      <w:r w:rsidRPr="00AB2066">
        <w:rPr>
          <w:rFonts w:cstheme="majorHAnsi"/>
        </w:rPr>
        <w:t>I tried to use an agile approach to develop this game</w:t>
      </w:r>
      <w:r w:rsidR="003F276F" w:rsidRPr="00AB2066">
        <w:rPr>
          <w:rFonts w:cstheme="majorHAnsi"/>
        </w:rPr>
        <w:t>,</w:t>
      </w:r>
      <w:r w:rsidR="00963DAE" w:rsidRPr="00AB2066">
        <w:rPr>
          <w:rFonts w:cstheme="majorHAnsi"/>
        </w:rPr>
        <w:t xml:space="preserve"> w</w:t>
      </w:r>
      <w:r w:rsidR="007F0BBB" w:rsidRPr="00AB2066">
        <w:rPr>
          <w:rFonts w:cstheme="majorHAnsi"/>
        </w:rPr>
        <w:t xml:space="preserve">here I </w:t>
      </w:r>
      <w:r w:rsidR="003F276F" w:rsidRPr="00AB2066">
        <w:rPr>
          <w:rFonts w:cstheme="majorHAnsi"/>
        </w:rPr>
        <w:t xml:space="preserve">split my time into separate sprints. Each sprint gave me an opportunity to divide up the work and prioritise them based on importance. I also used stories to track the work and measure my progress. Each sprint was a </w:t>
      </w:r>
      <w:r w:rsidR="00F2669A" w:rsidRPr="00AB2066">
        <w:rPr>
          <w:rFonts w:cstheme="majorHAnsi"/>
        </w:rPr>
        <w:t>2-week</w:t>
      </w:r>
      <w:r w:rsidR="003F276F" w:rsidRPr="00AB2066">
        <w:rPr>
          <w:rFonts w:cstheme="majorHAnsi"/>
        </w:rPr>
        <w:t xml:space="preserve"> period</w:t>
      </w:r>
      <w:r w:rsidR="00F2669A" w:rsidRPr="00AB2066">
        <w:rPr>
          <w:rFonts w:cstheme="majorHAnsi"/>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AB2066" w:rsidRDefault="00F50CF7">
      <w:pPr>
        <w:rPr>
          <w:rFonts w:cstheme="majorHAnsi"/>
        </w:rPr>
      </w:pPr>
    </w:p>
    <w:p w14:paraId="2DD514A4" w14:textId="4CCC40A8" w:rsidR="009F1CBC" w:rsidRPr="00AB2066" w:rsidRDefault="0046082A">
      <w:pPr>
        <w:rPr>
          <w:rFonts w:cstheme="majorHAnsi"/>
        </w:rPr>
      </w:pPr>
      <w:r w:rsidRPr="00AB2066">
        <w:rPr>
          <w:rFonts w:cstheme="majorHAnsi"/>
        </w:rPr>
        <w:t xml:space="preserve">Here is a brief overview of what </w:t>
      </w:r>
      <w:r w:rsidR="00F2669A" w:rsidRPr="00AB2066">
        <w:rPr>
          <w:rFonts w:cstheme="majorHAnsi"/>
        </w:rPr>
        <w:t>happened in each</w:t>
      </w:r>
      <w:r w:rsidRPr="00AB2066">
        <w:rPr>
          <w:rFonts w:cstheme="majorHAnsi"/>
        </w:rPr>
        <w:t xml:space="preserve"> sprint</w:t>
      </w:r>
      <w:r w:rsidR="009F1CBC" w:rsidRPr="00AB2066">
        <w:rPr>
          <w:rFonts w:cstheme="majorHAnsi"/>
        </w:rPr>
        <w:t>:</w:t>
      </w:r>
    </w:p>
    <w:p w14:paraId="0BCF95B5" w14:textId="6018A7B1" w:rsidR="009F1CBC" w:rsidRPr="00AB2066" w:rsidRDefault="009F1CBC" w:rsidP="009F1CBC">
      <w:pPr>
        <w:pStyle w:val="Heading3"/>
        <w:rPr>
          <w:rFonts w:cstheme="majorHAnsi"/>
          <w:lang w:val="en-GB"/>
        </w:rPr>
      </w:pPr>
      <w:bookmarkStart w:id="962" w:name="_Toc70522463"/>
      <w:r w:rsidRPr="00AB2066">
        <w:rPr>
          <w:rFonts w:cstheme="majorHAnsi"/>
          <w:lang w:val="en-GB"/>
        </w:rPr>
        <w:t>Sprint 1 &amp; 2</w:t>
      </w:r>
      <w:bookmarkEnd w:id="962"/>
    </w:p>
    <w:p w14:paraId="6E280F3A" w14:textId="5671408D" w:rsidR="006D4E74" w:rsidRPr="00AB2066" w:rsidRDefault="00453C32">
      <w:pPr>
        <w:rPr>
          <w:rFonts w:eastAsiaTheme="majorEastAsia" w:cstheme="majorHAnsi"/>
          <w:b/>
          <w:bCs/>
          <w:color w:val="548DD4" w:themeColor="text2" w:themeTint="99"/>
          <w:sz w:val="22"/>
          <w:lang w:eastAsia="ja-JP"/>
        </w:rPr>
      </w:pPr>
      <w:r w:rsidRPr="00AB2066">
        <w:rPr>
          <w:rFonts w:cstheme="majorHAnsi"/>
        </w:rPr>
        <w:t>In the beginning</w:t>
      </w:r>
      <w:r w:rsidR="00F2669A" w:rsidRPr="00AB2066">
        <w:rPr>
          <w:rFonts w:cstheme="majorHAnsi"/>
        </w:rPr>
        <w:t>,</w:t>
      </w:r>
      <w:r w:rsidRPr="00AB2066">
        <w:rPr>
          <w:rFonts w:cstheme="majorHAnsi"/>
        </w:rPr>
        <w:t xml:space="preserve"> I </w:t>
      </w:r>
      <w:r w:rsidR="00F2669A" w:rsidRPr="00AB2066">
        <w:rPr>
          <w:rFonts w:cstheme="majorHAnsi"/>
        </w:rPr>
        <w:t>focused</w:t>
      </w:r>
      <w:r w:rsidRPr="00AB2066">
        <w:rPr>
          <w:rFonts w:cstheme="majorHAnsi"/>
        </w:rPr>
        <w:t xml:space="preserve"> on learning how to develop 2D games for iOS</w:t>
      </w:r>
      <w:r w:rsidR="00495F82" w:rsidRPr="00AB2066">
        <w:rPr>
          <w:rFonts w:cstheme="majorHAnsi"/>
        </w:rPr>
        <w:t xml:space="preserve"> and </w:t>
      </w:r>
      <w:r w:rsidR="00F2669A" w:rsidRPr="00AB2066">
        <w:rPr>
          <w:rFonts w:cstheme="majorHAnsi"/>
        </w:rPr>
        <w:t xml:space="preserve">how </w:t>
      </w:r>
      <w:r w:rsidR="00495F82" w:rsidRPr="00AB2066">
        <w:rPr>
          <w:rFonts w:cstheme="majorHAnsi"/>
        </w:rPr>
        <w:t xml:space="preserve">to build a library of </w:t>
      </w:r>
      <w:r w:rsidR="0056517A" w:rsidRPr="00AB2066">
        <w:rPr>
          <w:rFonts w:cstheme="majorHAnsi"/>
        </w:rPr>
        <w:t xml:space="preserve">game </w:t>
      </w:r>
      <w:r w:rsidR="00495F82" w:rsidRPr="00AB2066">
        <w:rPr>
          <w:rFonts w:cstheme="majorHAnsi"/>
        </w:rPr>
        <w:t>assets</w:t>
      </w:r>
      <w:r w:rsidR="0056517A" w:rsidRPr="00AB2066">
        <w:rPr>
          <w:rFonts w:cstheme="majorHAnsi"/>
        </w:rPr>
        <w:t>. I started by creating assets for the game</w:t>
      </w:r>
      <w:r w:rsidR="00F2669A" w:rsidRPr="00AB2066">
        <w:rPr>
          <w:rFonts w:cstheme="majorHAnsi"/>
        </w:rPr>
        <w:t xml:space="preserve">, and by the end of Sprint 2 I had created </w:t>
      </w:r>
      <w:ins w:id="963" w:author="Petter Vang Brakalsvaalet [pev2]" w:date="2021-04-28T01:01:00Z">
        <w:r w:rsidR="007570BC" w:rsidRPr="00AB2066">
          <w:rPr>
            <w:rFonts w:cstheme="majorHAnsi"/>
          </w:rPr>
          <w:t>most of</w:t>
        </w:r>
      </w:ins>
      <w:r w:rsidR="00F2669A" w:rsidRPr="00AB2066">
        <w:rPr>
          <w:rFonts w:cstheme="majorHAnsi"/>
        </w:rPr>
        <w:t xml:space="preserve"> the assets needed</w:t>
      </w:r>
      <w:r w:rsidR="0056517A" w:rsidRPr="00AB2066">
        <w:rPr>
          <w:rFonts w:cstheme="majorHAnsi"/>
        </w:rPr>
        <w:t xml:space="preserve">. </w:t>
      </w:r>
      <w:r w:rsidR="00F2669A" w:rsidRPr="00AB2066">
        <w:rPr>
          <w:rFonts w:cstheme="majorHAnsi"/>
        </w:rPr>
        <w:t xml:space="preserve">Through Sprint 2 to Sprint 4, </w:t>
      </w:r>
      <w:r w:rsidR="00C035B0" w:rsidRPr="00AB2066">
        <w:rPr>
          <w:rFonts w:cstheme="majorHAnsi"/>
        </w:rPr>
        <w:t>I</w:t>
      </w:r>
      <w:r w:rsidR="0082392B" w:rsidRPr="00AB2066">
        <w:rPr>
          <w:rFonts w:cstheme="majorHAnsi"/>
        </w:rPr>
        <w:t xml:space="preserve"> </w:t>
      </w:r>
      <w:r w:rsidR="00D0355A" w:rsidRPr="00AB2066">
        <w:rPr>
          <w:rFonts w:cstheme="majorHAnsi"/>
        </w:rPr>
        <w:t>worked through Chapter 1 to 3 of 2D Apple game by tutorials</w:t>
      </w:r>
      <w:r w:rsidR="00C035B0" w:rsidRPr="00AB2066">
        <w:rPr>
          <w:rFonts w:cstheme="majorHAnsi"/>
        </w:rPr>
        <w:t xml:space="preserve">. This gave </w:t>
      </w:r>
      <w:r w:rsidR="008A74B6" w:rsidRPr="00AB2066">
        <w:rPr>
          <w:rFonts w:cstheme="majorHAnsi"/>
        </w:rPr>
        <w:t>me a basic understanding of Game development</w:t>
      </w:r>
      <w:r w:rsidR="00014AB0" w:rsidRPr="00AB2066">
        <w:rPr>
          <w:rFonts w:cstheme="majorHAnsi"/>
        </w:rPr>
        <w:t xml:space="preserve"> for iOS. </w:t>
      </w:r>
    </w:p>
    <w:p w14:paraId="1787CEB3" w14:textId="4E354F17" w:rsidR="009F1CBC" w:rsidRPr="00AB2066" w:rsidRDefault="009F1CBC" w:rsidP="009F1CBC">
      <w:pPr>
        <w:pStyle w:val="Heading3"/>
        <w:rPr>
          <w:rFonts w:cstheme="majorHAnsi"/>
          <w:lang w:val="en-GB"/>
        </w:rPr>
      </w:pPr>
      <w:bookmarkStart w:id="964" w:name="_Toc70522464"/>
      <w:r w:rsidRPr="00AB2066">
        <w:rPr>
          <w:rFonts w:cstheme="majorHAnsi"/>
          <w:lang w:val="en-GB"/>
        </w:rPr>
        <w:t>Sprint 3 &amp; 4</w:t>
      </w:r>
      <w:bookmarkEnd w:id="964"/>
    </w:p>
    <w:p w14:paraId="1B56AB1A" w14:textId="769F9093" w:rsidR="0046082A" w:rsidRPr="00AB2066" w:rsidRDefault="00F2669A">
      <w:pPr>
        <w:rPr>
          <w:rFonts w:cstheme="majorHAnsi"/>
        </w:rPr>
      </w:pPr>
      <w:r w:rsidRPr="00AB2066">
        <w:rPr>
          <w:rFonts w:cstheme="majorHAnsi"/>
        </w:rPr>
        <w:t xml:space="preserve">In Sprint 3, </w:t>
      </w:r>
      <w:r w:rsidR="002D44C6" w:rsidRPr="00AB2066">
        <w:rPr>
          <w:rFonts w:cstheme="majorHAnsi"/>
        </w:rPr>
        <w:t xml:space="preserve">I </w:t>
      </w:r>
      <w:r w:rsidR="006D4E74" w:rsidRPr="00AB2066">
        <w:rPr>
          <w:rFonts w:cstheme="majorHAnsi"/>
        </w:rPr>
        <w:t>investigated</w:t>
      </w:r>
      <w:r w:rsidR="002D44C6" w:rsidRPr="00AB2066">
        <w:rPr>
          <w:rFonts w:cstheme="majorHAnsi"/>
        </w:rPr>
        <w:t xml:space="preserve"> similar games and</w:t>
      </w:r>
      <w:r w:rsidRPr="00AB2066">
        <w:rPr>
          <w:rFonts w:cstheme="majorHAnsi"/>
        </w:rPr>
        <w:t xml:space="preserve"> in Sprint 4, I</w:t>
      </w:r>
      <w:r w:rsidR="002D44C6" w:rsidRPr="00AB2066">
        <w:rPr>
          <w:rFonts w:cstheme="majorHAnsi"/>
        </w:rPr>
        <w:t xml:space="preserve"> </w:t>
      </w:r>
      <w:r w:rsidRPr="00AB2066">
        <w:rPr>
          <w:rFonts w:cstheme="majorHAnsi"/>
        </w:rPr>
        <w:t xml:space="preserve">tested </w:t>
      </w:r>
      <w:r w:rsidR="002D44C6" w:rsidRPr="00AB2066">
        <w:rPr>
          <w:rFonts w:cstheme="majorHAnsi"/>
        </w:rPr>
        <w:t>the most popular games. This gave an idea of wh</w:t>
      </w:r>
      <w:r w:rsidRPr="00AB2066">
        <w:rPr>
          <w:rFonts w:cstheme="majorHAnsi"/>
        </w:rPr>
        <w:t>ich features to include and which to leave out</w:t>
      </w:r>
      <w:r w:rsidR="002D44C6" w:rsidRPr="00AB2066">
        <w:rPr>
          <w:rFonts w:cstheme="majorHAnsi"/>
        </w:rPr>
        <w:t xml:space="preserve">. I found that most of the popular games had lots of </w:t>
      </w:r>
      <w:r w:rsidRPr="00AB2066">
        <w:rPr>
          <w:rFonts w:cstheme="majorHAnsi"/>
        </w:rPr>
        <w:t xml:space="preserve">customisation </w:t>
      </w:r>
      <w:r w:rsidR="002D44C6" w:rsidRPr="00AB2066">
        <w:rPr>
          <w:rFonts w:cstheme="majorHAnsi"/>
        </w:rPr>
        <w:t>for the player</w:t>
      </w:r>
      <w:r w:rsidR="00127AD4" w:rsidRPr="00AB2066">
        <w:rPr>
          <w:rFonts w:cstheme="majorHAnsi"/>
        </w:rPr>
        <w:t xml:space="preserve">, and </w:t>
      </w:r>
      <w:r w:rsidR="00193E5A" w:rsidRPr="00AB2066">
        <w:rPr>
          <w:rFonts w:cstheme="majorHAnsi"/>
        </w:rPr>
        <w:t xml:space="preserve">that they give the player the option to </w:t>
      </w:r>
      <w:r w:rsidR="0016294F" w:rsidRPr="00AB2066">
        <w:rPr>
          <w:rFonts w:cstheme="majorHAnsi"/>
        </w:rPr>
        <w:t xml:space="preserve">choose </w:t>
      </w:r>
      <w:r w:rsidR="00193E5A" w:rsidRPr="00AB2066">
        <w:rPr>
          <w:rFonts w:cstheme="majorHAnsi"/>
        </w:rPr>
        <w:t>which role they will have.</w:t>
      </w:r>
    </w:p>
    <w:p w14:paraId="391403B2" w14:textId="3757E74A" w:rsidR="009F1CBC" w:rsidRPr="00AB2066" w:rsidRDefault="00D94FCF">
      <w:pPr>
        <w:rPr>
          <w:rFonts w:cstheme="majorHAnsi"/>
        </w:rPr>
      </w:pPr>
      <w:r w:rsidRPr="00AB2066">
        <w:rPr>
          <w:rFonts w:cstheme="majorHAnsi"/>
        </w:rPr>
        <w:t xml:space="preserve">In </w:t>
      </w:r>
      <w:r w:rsidR="00F2669A" w:rsidRPr="00AB2066">
        <w:rPr>
          <w:rFonts w:cstheme="majorHAnsi"/>
        </w:rPr>
        <w:t>S</w:t>
      </w:r>
      <w:r w:rsidRPr="00AB2066">
        <w:rPr>
          <w:rFonts w:cstheme="majorHAnsi"/>
        </w:rPr>
        <w:t>print 3</w:t>
      </w:r>
      <w:r w:rsidR="00F2669A" w:rsidRPr="00AB2066">
        <w:rPr>
          <w:rFonts w:cstheme="majorHAnsi"/>
        </w:rPr>
        <w:t>,</w:t>
      </w:r>
      <w:r w:rsidRPr="00AB2066">
        <w:rPr>
          <w:rFonts w:cstheme="majorHAnsi"/>
        </w:rPr>
        <w:t xml:space="preserve"> I </w:t>
      </w:r>
      <w:r w:rsidR="00F2669A" w:rsidRPr="00AB2066">
        <w:rPr>
          <w:rFonts w:cstheme="majorHAnsi"/>
        </w:rPr>
        <w:t xml:space="preserve">also </w:t>
      </w:r>
      <w:r w:rsidRPr="00AB2066">
        <w:rPr>
          <w:rFonts w:cstheme="majorHAnsi"/>
        </w:rPr>
        <w:t xml:space="preserve">started to create the game. I </w:t>
      </w:r>
      <w:r w:rsidR="00F2669A" w:rsidRPr="00AB2066">
        <w:rPr>
          <w:rFonts w:cstheme="majorHAnsi"/>
        </w:rPr>
        <w:t xml:space="preserve">began </w:t>
      </w:r>
      <w:r w:rsidRPr="00AB2066">
        <w:rPr>
          <w:rFonts w:cstheme="majorHAnsi"/>
        </w:rPr>
        <w:t xml:space="preserve">by creating the main menu and </w:t>
      </w:r>
      <w:r w:rsidR="00F2669A" w:rsidRPr="00AB2066">
        <w:rPr>
          <w:rFonts w:cstheme="majorHAnsi"/>
        </w:rPr>
        <w:t>setting</w:t>
      </w:r>
      <w:r w:rsidRPr="00AB2066">
        <w:rPr>
          <w:rFonts w:cstheme="majorHAnsi"/>
        </w:rPr>
        <w:t xml:space="preserve"> up a help page, but I didn’t add any content to the help page. </w:t>
      </w:r>
      <w:r w:rsidR="00AF0E81" w:rsidRPr="00AB2066">
        <w:rPr>
          <w:rFonts w:cstheme="majorHAnsi"/>
        </w:rPr>
        <w:t>After this</w:t>
      </w:r>
      <w:r w:rsidR="00F2669A" w:rsidRPr="00AB2066">
        <w:rPr>
          <w:rFonts w:cstheme="majorHAnsi"/>
        </w:rPr>
        <w:t>,</w:t>
      </w:r>
      <w:r w:rsidR="00AF0E81" w:rsidRPr="00AB2066">
        <w:rPr>
          <w:rFonts w:cstheme="majorHAnsi"/>
        </w:rPr>
        <w:t xml:space="preserve"> I created a game setup </w:t>
      </w:r>
      <w:r w:rsidR="00D32C65" w:rsidRPr="00AB2066">
        <w:rPr>
          <w:rFonts w:cstheme="majorHAnsi"/>
        </w:rPr>
        <w:t>page,</w:t>
      </w:r>
      <w:r w:rsidR="00AF0E81" w:rsidRPr="00AB2066">
        <w:rPr>
          <w:rFonts w:cstheme="majorHAnsi"/>
        </w:rPr>
        <w:t xml:space="preserve"> </w:t>
      </w:r>
      <w:r w:rsidR="00067678" w:rsidRPr="00AB2066">
        <w:rPr>
          <w:rFonts w:cstheme="majorHAnsi"/>
        </w:rPr>
        <w:t>and I added a simple game scene.</w:t>
      </w:r>
      <w:r w:rsidR="00D8333F" w:rsidRPr="00AB2066">
        <w:rPr>
          <w:rFonts w:cstheme="majorHAnsi"/>
        </w:rPr>
        <w:t xml:space="preserve"> </w:t>
      </w:r>
    </w:p>
    <w:p w14:paraId="5BA6EB28" w14:textId="0297D515" w:rsidR="009F1CBC" w:rsidRPr="00AB2066" w:rsidRDefault="009F1CBC" w:rsidP="009F1CBC">
      <w:pPr>
        <w:pStyle w:val="Heading3"/>
        <w:rPr>
          <w:rFonts w:cstheme="majorHAnsi"/>
          <w:lang w:val="en-GB"/>
        </w:rPr>
      </w:pPr>
      <w:bookmarkStart w:id="965" w:name="_Toc70522465"/>
      <w:r w:rsidRPr="00AB2066">
        <w:rPr>
          <w:rFonts w:cstheme="majorHAnsi"/>
          <w:lang w:val="en-GB"/>
        </w:rPr>
        <w:lastRenderedPageBreak/>
        <w:t>Sprint 5</w:t>
      </w:r>
      <w:bookmarkEnd w:id="965"/>
    </w:p>
    <w:p w14:paraId="42B67306" w14:textId="454FE45E" w:rsidR="009F1CBC" w:rsidRPr="00AB2066" w:rsidRDefault="00D8333F" w:rsidP="00C67475">
      <w:pPr>
        <w:rPr>
          <w:rFonts w:cstheme="majorHAnsi"/>
        </w:rPr>
      </w:pPr>
      <w:r w:rsidRPr="00AB2066">
        <w:rPr>
          <w:rFonts w:cstheme="majorHAnsi"/>
        </w:rPr>
        <w:t xml:space="preserve">During </w:t>
      </w:r>
      <w:r w:rsidR="00F2669A" w:rsidRPr="00AB2066">
        <w:rPr>
          <w:rFonts w:cstheme="majorHAnsi"/>
        </w:rPr>
        <w:t>S</w:t>
      </w:r>
      <w:r w:rsidRPr="00AB2066">
        <w:rPr>
          <w:rFonts w:cstheme="majorHAnsi"/>
        </w:rPr>
        <w:t>print 5</w:t>
      </w:r>
      <w:r w:rsidR="00F2669A" w:rsidRPr="00AB2066">
        <w:rPr>
          <w:rFonts w:cstheme="majorHAnsi"/>
        </w:rPr>
        <w:t>, I</w:t>
      </w:r>
      <w:r w:rsidRPr="00AB2066">
        <w:rPr>
          <w:rFonts w:cstheme="majorHAnsi"/>
        </w:rPr>
        <w:t xml:space="preserve"> finished the last chapters of the </w:t>
      </w:r>
      <w:r w:rsidR="00F2669A" w:rsidRPr="00AB2066">
        <w:rPr>
          <w:rFonts w:cstheme="majorHAnsi"/>
        </w:rPr>
        <w:t>“G</w:t>
      </w:r>
      <w:r w:rsidR="00BF2FB1" w:rsidRPr="00AB2066">
        <w:rPr>
          <w:rFonts w:cstheme="majorHAnsi"/>
        </w:rPr>
        <w:t xml:space="preserve">etting </w:t>
      </w:r>
      <w:r w:rsidR="00F2669A" w:rsidRPr="00AB2066">
        <w:rPr>
          <w:rFonts w:cstheme="majorHAnsi"/>
        </w:rPr>
        <w:t>S</w:t>
      </w:r>
      <w:r w:rsidR="00BF2FB1" w:rsidRPr="00AB2066">
        <w:rPr>
          <w:rFonts w:cstheme="majorHAnsi"/>
        </w:rPr>
        <w:t>tarted</w:t>
      </w:r>
      <w:r w:rsidR="00F2669A" w:rsidRPr="00AB2066">
        <w:rPr>
          <w:rFonts w:cstheme="majorHAnsi"/>
        </w:rPr>
        <w:t>”</w:t>
      </w:r>
      <w:r w:rsidR="00BF2FB1" w:rsidRPr="00AB2066">
        <w:rPr>
          <w:rFonts w:cstheme="majorHAnsi"/>
        </w:rPr>
        <w:t xml:space="preserve"> section of the </w:t>
      </w:r>
      <w:r w:rsidRPr="00AB2066">
        <w:rPr>
          <w:rFonts w:cstheme="majorHAnsi"/>
        </w:rPr>
        <w:t>2D Apple game</w:t>
      </w:r>
      <w:r w:rsidR="00BF2FB1" w:rsidRPr="00AB2066">
        <w:rPr>
          <w:rFonts w:cstheme="majorHAnsi"/>
        </w:rPr>
        <w:t>s</w:t>
      </w:r>
      <w:r w:rsidRPr="00AB2066">
        <w:rPr>
          <w:rFonts w:cstheme="majorHAnsi"/>
        </w:rPr>
        <w:t xml:space="preserve"> book</w:t>
      </w:r>
      <w:r w:rsidR="0038275F" w:rsidRPr="00AB2066">
        <w:rPr>
          <w:rFonts w:cstheme="majorHAnsi"/>
        </w:rPr>
        <w:t>.</w:t>
      </w:r>
      <w:r w:rsidR="00F2669A" w:rsidRPr="00AB2066">
        <w:rPr>
          <w:rFonts w:cstheme="majorHAnsi"/>
        </w:rPr>
        <w:t xml:space="preserve"> After this point, a lot of technical work started to get done and my focus shifted to building a “functioning” game.</w:t>
      </w:r>
    </w:p>
    <w:p w14:paraId="53D7F1A0" w14:textId="6ACDD98D" w:rsidR="009F1CBC" w:rsidRPr="00AB2066" w:rsidRDefault="009F1CBC" w:rsidP="009F1CBC">
      <w:pPr>
        <w:pStyle w:val="Heading3"/>
        <w:rPr>
          <w:rFonts w:cstheme="majorHAnsi"/>
          <w:lang w:val="en-GB"/>
        </w:rPr>
      </w:pPr>
      <w:bookmarkStart w:id="966" w:name="_Toc70522466"/>
      <w:r w:rsidRPr="00AB2066">
        <w:rPr>
          <w:rFonts w:cstheme="majorHAnsi"/>
          <w:lang w:val="en-GB"/>
        </w:rPr>
        <w:t>Sprint 6</w:t>
      </w:r>
      <w:bookmarkEnd w:id="966"/>
    </w:p>
    <w:p w14:paraId="39AB430F" w14:textId="25C58135" w:rsidR="000156B5" w:rsidRPr="00AB2066" w:rsidRDefault="00F2669A">
      <w:pPr>
        <w:rPr>
          <w:rFonts w:cstheme="majorHAnsi"/>
        </w:rPr>
      </w:pPr>
      <w:r w:rsidRPr="00AB2066">
        <w:rPr>
          <w:rFonts w:cstheme="majorHAnsi"/>
        </w:rPr>
        <w:t>In S</w:t>
      </w:r>
      <w:r w:rsidR="009E7F5F" w:rsidRPr="00AB2066">
        <w:rPr>
          <w:rFonts w:cstheme="majorHAnsi"/>
        </w:rPr>
        <w:t>print 6</w:t>
      </w:r>
      <w:r w:rsidRPr="00AB2066">
        <w:rPr>
          <w:rFonts w:cstheme="majorHAnsi"/>
        </w:rPr>
        <w:t>,</w:t>
      </w:r>
      <w:r w:rsidR="002A0B8D" w:rsidRPr="00AB2066">
        <w:rPr>
          <w:rFonts w:cstheme="majorHAnsi"/>
        </w:rPr>
        <w:t xml:space="preserve"> I added the players, tents</w:t>
      </w:r>
      <w:r w:rsidRPr="00AB2066">
        <w:rPr>
          <w:rFonts w:cstheme="majorHAnsi"/>
        </w:rPr>
        <w:t xml:space="preserve"> and</w:t>
      </w:r>
      <w:r w:rsidR="002A0B8D" w:rsidRPr="00AB2066">
        <w:rPr>
          <w:rFonts w:cstheme="majorHAnsi"/>
        </w:rPr>
        <w:t xml:space="preserve"> house and </w:t>
      </w:r>
      <w:r w:rsidRPr="00AB2066">
        <w:rPr>
          <w:rFonts w:cstheme="majorHAnsi"/>
        </w:rPr>
        <w:t xml:space="preserve">I </w:t>
      </w:r>
      <w:r w:rsidR="002A0B8D" w:rsidRPr="00AB2066">
        <w:rPr>
          <w:rFonts w:cstheme="majorHAnsi"/>
        </w:rPr>
        <w:t xml:space="preserve">expanded the environment. </w:t>
      </w:r>
      <w:r w:rsidR="00F57894" w:rsidRPr="00AB2066">
        <w:rPr>
          <w:rFonts w:cstheme="majorHAnsi"/>
        </w:rPr>
        <w:t xml:space="preserve">Since I now had players in the </w:t>
      </w:r>
      <w:r w:rsidR="00036509" w:rsidRPr="00AB2066">
        <w:rPr>
          <w:rFonts w:cstheme="majorHAnsi"/>
        </w:rPr>
        <w:t>game,</w:t>
      </w:r>
      <w:r w:rsidR="00F57894" w:rsidRPr="00AB2066">
        <w:rPr>
          <w:rFonts w:cstheme="majorHAnsi"/>
        </w:rPr>
        <w:t xml:space="preserve"> I work</w:t>
      </w:r>
      <w:r w:rsidRPr="00AB2066">
        <w:rPr>
          <w:rFonts w:cstheme="majorHAnsi"/>
        </w:rPr>
        <w:t>ed</w:t>
      </w:r>
      <w:r w:rsidR="00F57894" w:rsidRPr="00AB2066">
        <w:rPr>
          <w:rFonts w:cstheme="majorHAnsi"/>
        </w:rPr>
        <w:t xml:space="preserve"> on </w:t>
      </w:r>
      <w:r w:rsidRPr="00AB2066">
        <w:rPr>
          <w:rFonts w:cstheme="majorHAnsi"/>
        </w:rPr>
        <w:t xml:space="preserve">developing the </w:t>
      </w:r>
      <w:r w:rsidR="00F57894" w:rsidRPr="00AB2066">
        <w:rPr>
          <w:rFonts w:cstheme="majorHAnsi"/>
        </w:rPr>
        <w:t>player interaction</w:t>
      </w:r>
      <w:r w:rsidRPr="00AB2066">
        <w:rPr>
          <w:rFonts w:cstheme="majorHAnsi"/>
        </w:rPr>
        <w:t xml:space="preserve">. </w:t>
      </w:r>
      <w:r w:rsidR="00BD36CC" w:rsidRPr="00AB2066">
        <w:rPr>
          <w:rFonts w:cstheme="majorHAnsi"/>
        </w:rPr>
        <w:t xml:space="preserve">I </w:t>
      </w:r>
      <w:r w:rsidRPr="00AB2066">
        <w:rPr>
          <w:rFonts w:cstheme="majorHAnsi"/>
        </w:rPr>
        <w:t xml:space="preserve">also </w:t>
      </w:r>
      <w:r w:rsidR="00BD36CC" w:rsidRPr="00AB2066">
        <w:rPr>
          <w:rFonts w:cstheme="majorHAnsi"/>
        </w:rPr>
        <w:t>gave t</w:t>
      </w:r>
      <w:r w:rsidR="00036509" w:rsidRPr="00AB2066">
        <w:rPr>
          <w:rFonts w:cstheme="majorHAnsi"/>
        </w:rPr>
        <w:t xml:space="preserve">he player </w:t>
      </w:r>
      <w:r w:rsidR="00BD36CC" w:rsidRPr="00AB2066">
        <w:rPr>
          <w:rFonts w:cstheme="majorHAnsi"/>
        </w:rPr>
        <w:t xml:space="preserve">the option </w:t>
      </w:r>
      <w:r w:rsidR="00D174E5" w:rsidRPr="00AB2066">
        <w:rPr>
          <w:rFonts w:cstheme="majorHAnsi"/>
        </w:rPr>
        <w:t xml:space="preserve">to </w:t>
      </w:r>
      <w:r w:rsidR="00036509" w:rsidRPr="00AB2066">
        <w:rPr>
          <w:rFonts w:cstheme="majorHAnsi"/>
        </w:rPr>
        <w:t>hid</w:t>
      </w:r>
      <w:r w:rsidR="00D174E5" w:rsidRPr="00AB2066">
        <w:rPr>
          <w:rFonts w:cstheme="majorHAnsi"/>
        </w:rPr>
        <w:t>e</w:t>
      </w:r>
      <w:r w:rsidR="00036509" w:rsidRPr="00AB2066">
        <w:rPr>
          <w:rFonts w:cstheme="majorHAnsi"/>
        </w:rPr>
        <w:t xml:space="preserve"> </w:t>
      </w:r>
      <w:r w:rsidR="00E82232" w:rsidRPr="00AB2066">
        <w:rPr>
          <w:rFonts w:cstheme="majorHAnsi"/>
        </w:rPr>
        <w:t xml:space="preserve">(if they are a hider) </w:t>
      </w:r>
      <w:r w:rsidR="00036509" w:rsidRPr="00AB2066">
        <w:rPr>
          <w:rFonts w:cstheme="majorHAnsi"/>
        </w:rPr>
        <w:t xml:space="preserve">and </w:t>
      </w:r>
      <w:r w:rsidR="00D174E5" w:rsidRPr="00AB2066">
        <w:rPr>
          <w:rFonts w:cstheme="majorHAnsi"/>
        </w:rPr>
        <w:t xml:space="preserve">to </w:t>
      </w:r>
      <w:r w:rsidR="00036509" w:rsidRPr="00AB2066">
        <w:rPr>
          <w:rFonts w:cstheme="majorHAnsi"/>
        </w:rPr>
        <w:t>catc</w:t>
      </w:r>
      <w:r w:rsidR="00D174E5" w:rsidRPr="00AB2066">
        <w:rPr>
          <w:rFonts w:cstheme="majorHAnsi"/>
        </w:rPr>
        <w:t xml:space="preserve">h </w:t>
      </w:r>
      <w:r w:rsidR="00036509" w:rsidRPr="00AB2066">
        <w:rPr>
          <w:rFonts w:cstheme="majorHAnsi"/>
        </w:rPr>
        <w:t>other players</w:t>
      </w:r>
      <w:r w:rsidR="00E82232" w:rsidRPr="00AB2066">
        <w:rPr>
          <w:rFonts w:cstheme="majorHAnsi"/>
        </w:rPr>
        <w:t xml:space="preserve"> (if they are a seeker)</w:t>
      </w:r>
      <w:r w:rsidR="00036509" w:rsidRPr="00AB2066">
        <w:rPr>
          <w:rFonts w:cstheme="majorHAnsi"/>
        </w:rPr>
        <w:t>.</w:t>
      </w:r>
      <w:r w:rsidR="00BD36CC" w:rsidRPr="00AB2066">
        <w:rPr>
          <w:rFonts w:cstheme="majorHAnsi"/>
        </w:rPr>
        <w:t xml:space="preserve"> </w:t>
      </w:r>
      <w:r w:rsidR="00E82232" w:rsidRPr="00AB2066">
        <w:rPr>
          <w:rFonts w:cstheme="majorHAnsi"/>
        </w:rPr>
        <w:t>Due to</w:t>
      </w:r>
      <w:r w:rsidR="00BD36CC" w:rsidRPr="00AB2066">
        <w:rPr>
          <w:rFonts w:cstheme="majorHAnsi"/>
        </w:rPr>
        <w:t xml:space="preserve"> this addition</w:t>
      </w:r>
      <w:r w:rsidR="00E82232" w:rsidRPr="00AB2066">
        <w:rPr>
          <w:rFonts w:cstheme="majorHAnsi"/>
        </w:rPr>
        <w:t>,</w:t>
      </w:r>
      <w:r w:rsidR="00BD36CC" w:rsidRPr="00AB2066">
        <w:rPr>
          <w:rFonts w:cstheme="majorHAnsi"/>
        </w:rPr>
        <w:t xml:space="preserve"> I </w:t>
      </w:r>
      <w:r w:rsidR="00A61F82" w:rsidRPr="00AB2066">
        <w:rPr>
          <w:rFonts w:cstheme="majorHAnsi"/>
        </w:rPr>
        <w:t>added functionality to the game setup page. The player would now be able to set their role, the number of bots and</w:t>
      </w:r>
      <w:r w:rsidR="006D371A" w:rsidRPr="00AB2066">
        <w:rPr>
          <w:rFonts w:cstheme="majorHAnsi"/>
        </w:rPr>
        <w:t xml:space="preserve"> </w:t>
      </w:r>
      <w:r w:rsidR="00E82232" w:rsidRPr="00AB2066">
        <w:rPr>
          <w:rFonts w:cstheme="majorHAnsi"/>
        </w:rPr>
        <w:t>many more settings</w:t>
      </w:r>
      <w:r w:rsidR="006D371A" w:rsidRPr="00AB2066">
        <w:rPr>
          <w:rFonts w:cstheme="majorHAnsi"/>
        </w:rPr>
        <w:t>. One problem was that the players would always see the full screen</w:t>
      </w:r>
      <w:r w:rsidR="00E82232" w:rsidRPr="00AB2066">
        <w:rPr>
          <w:rFonts w:cstheme="majorHAnsi"/>
        </w:rPr>
        <w:t xml:space="preserve">; </w:t>
      </w:r>
      <w:r w:rsidR="00CA1CFF" w:rsidRPr="00AB2066">
        <w:rPr>
          <w:rFonts w:cstheme="majorHAnsi"/>
        </w:rPr>
        <w:t>to fix this</w:t>
      </w:r>
      <w:r w:rsidR="00E82232" w:rsidRPr="00AB2066">
        <w:rPr>
          <w:rFonts w:cstheme="majorHAnsi"/>
        </w:rPr>
        <w:t>,</w:t>
      </w:r>
      <w:r w:rsidR="00CA1CFF" w:rsidRPr="00AB2066">
        <w:rPr>
          <w:rFonts w:cstheme="majorHAnsi"/>
        </w:rPr>
        <w:t xml:space="preserve"> I added a camera and made the camera move with the player.</w:t>
      </w:r>
      <w:r w:rsidR="00F903E5" w:rsidRPr="00AB2066">
        <w:rPr>
          <w:rFonts w:cstheme="majorHAnsi"/>
        </w:rPr>
        <w:t xml:space="preserve"> </w:t>
      </w:r>
    </w:p>
    <w:p w14:paraId="3C621324" w14:textId="0671805F" w:rsidR="009F1CBC" w:rsidRPr="00AB2066" w:rsidRDefault="009F1CBC" w:rsidP="009F1CBC">
      <w:pPr>
        <w:pStyle w:val="Heading3"/>
        <w:rPr>
          <w:rFonts w:cstheme="majorHAnsi"/>
          <w:lang w:val="en-GB"/>
        </w:rPr>
      </w:pPr>
      <w:bookmarkStart w:id="967" w:name="_Toc70522467"/>
      <w:r w:rsidRPr="00AB2066">
        <w:rPr>
          <w:rFonts w:cstheme="majorHAnsi"/>
          <w:lang w:val="en-GB"/>
        </w:rPr>
        <w:t>Sprint 7</w:t>
      </w:r>
      <w:bookmarkEnd w:id="967"/>
    </w:p>
    <w:p w14:paraId="3D60AB73" w14:textId="4841B159" w:rsidR="0089793D" w:rsidRPr="00AB2066" w:rsidRDefault="003928EB">
      <w:pPr>
        <w:rPr>
          <w:rFonts w:cstheme="majorHAnsi"/>
        </w:rPr>
      </w:pPr>
      <w:r w:rsidRPr="00AB2066">
        <w:rPr>
          <w:rFonts w:cstheme="majorHAnsi"/>
        </w:rPr>
        <w:t xml:space="preserve">In </w:t>
      </w:r>
      <w:r w:rsidR="00E82232" w:rsidRPr="00AB2066">
        <w:rPr>
          <w:rFonts w:cstheme="majorHAnsi"/>
        </w:rPr>
        <w:t>S</w:t>
      </w:r>
      <w:r w:rsidRPr="00AB2066">
        <w:rPr>
          <w:rFonts w:cstheme="majorHAnsi"/>
        </w:rPr>
        <w:t>print 7</w:t>
      </w:r>
      <w:r w:rsidR="00E82232" w:rsidRPr="00AB2066">
        <w:rPr>
          <w:rFonts w:cstheme="majorHAnsi"/>
        </w:rPr>
        <w:t>,</w:t>
      </w:r>
      <w:r w:rsidRPr="00AB2066">
        <w:rPr>
          <w:rFonts w:cstheme="majorHAnsi"/>
        </w:rPr>
        <w:t xml:space="preserve"> I added bots and collision detection to the game. This </w:t>
      </w:r>
      <w:r w:rsidR="004F0656" w:rsidRPr="00AB2066">
        <w:rPr>
          <w:rFonts w:cstheme="majorHAnsi"/>
        </w:rPr>
        <w:t xml:space="preserve">made the player interaction less </w:t>
      </w:r>
      <w:r w:rsidR="0089793D" w:rsidRPr="00AB2066">
        <w:rPr>
          <w:rFonts w:cstheme="majorHAnsi"/>
        </w:rPr>
        <w:t>predictable,</w:t>
      </w:r>
      <w:r w:rsidR="004F0656" w:rsidRPr="00AB2066">
        <w:rPr>
          <w:rFonts w:cstheme="majorHAnsi"/>
        </w:rPr>
        <w:t xml:space="preserve"> </w:t>
      </w:r>
      <w:r w:rsidR="00E82232" w:rsidRPr="00AB2066">
        <w:rPr>
          <w:rFonts w:cstheme="majorHAnsi"/>
        </w:rPr>
        <w:t>which would need to be improved in the future</w:t>
      </w:r>
      <w:r w:rsidR="004F0656" w:rsidRPr="00AB2066">
        <w:rPr>
          <w:rFonts w:cstheme="majorHAnsi"/>
        </w:rPr>
        <w:t>.</w:t>
      </w:r>
      <w:r w:rsidR="0089793D" w:rsidRPr="00AB2066">
        <w:rPr>
          <w:rFonts w:cstheme="majorHAnsi"/>
        </w:rPr>
        <w:t xml:space="preserve"> I</w:t>
      </w:r>
      <w:r w:rsidR="00E82232" w:rsidRPr="00AB2066">
        <w:rPr>
          <w:rFonts w:cstheme="majorHAnsi"/>
        </w:rPr>
        <w:t xml:space="preserve"> now</w:t>
      </w:r>
      <w:r w:rsidR="0089793D" w:rsidRPr="00AB2066">
        <w:rPr>
          <w:rFonts w:cstheme="majorHAnsi"/>
        </w:rPr>
        <w:t xml:space="preserve"> had a functioning game, but I didn’t have any </w:t>
      </w:r>
      <w:r w:rsidR="00083324" w:rsidRPr="00AB2066">
        <w:rPr>
          <w:rFonts w:cstheme="majorHAnsi"/>
        </w:rPr>
        <w:t>bot movement</w:t>
      </w:r>
      <w:r w:rsidR="00E82232" w:rsidRPr="00AB2066">
        <w:rPr>
          <w:rFonts w:cstheme="majorHAnsi"/>
        </w:rPr>
        <w:t xml:space="preserve">. </w:t>
      </w:r>
      <w:r w:rsidR="00083324" w:rsidRPr="00AB2066">
        <w:rPr>
          <w:rFonts w:cstheme="majorHAnsi"/>
        </w:rPr>
        <w:t xml:space="preserve">I decided to </w:t>
      </w:r>
      <w:r w:rsidR="00E82232" w:rsidRPr="00AB2066">
        <w:rPr>
          <w:rFonts w:cstheme="majorHAnsi"/>
        </w:rPr>
        <w:t xml:space="preserve">prioritise </w:t>
      </w:r>
      <w:r w:rsidR="00083324" w:rsidRPr="00AB2066">
        <w:rPr>
          <w:rFonts w:cstheme="majorHAnsi"/>
        </w:rPr>
        <w:t>add</w:t>
      </w:r>
      <w:r w:rsidR="00E82232" w:rsidRPr="00AB2066">
        <w:rPr>
          <w:rFonts w:cstheme="majorHAnsi"/>
        </w:rPr>
        <w:t>ing</w:t>
      </w:r>
      <w:r w:rsidR="00083324" w:rsidRPr="00AB2066">
        <w:rPr>
          <w:rFonts w:cstheme="majorHAnsi"/>
        </w:rPr>
        <w:t xml:space="preserve"> automatic tests</w:t>
      </w:r>
      <w:r w:rsidR="00E82232" w:rsidRPr="00AB2066">
        <w:rPr>
          <w:rFonts w:cstheme="majorHAnsi"/>
        </w:rPr>
        <w:t>,</w:t>
      </w:r>
      <w:r w:rsidR="00083324" w:rsidRPr="00AB2066">
        <w:rPr>
          <w:rFonts w:cstheme="majorHAnsi"/>
        </w:rPr>
        <w:t xml:space="preserve"> and </w:t>
      </w:r>
      <w:r w:rsidR="00E82232" w:rsidRPr="00AB2066">
        <w:rPr>
          <w:rFonts w:cstheme="majorHAnsi"/>
        </w:rPr>
        <w:t xml:space="preserve">I </w:t>
      </w:r>
      <w:r w:rsidR="00B22B24" w:rsidRPr="00AB2066">
        <w:rPr>
          <w:rFonts w:cstheme="majorHAnsi"/>
        </w:rPr>
        <w:t xml:space="preserve">added a victory check to the game </w:t>
      </w:r>
      <w:r w:rsidR="00083324" w:rsidRPr="00AB2066">
        <w:rPr>
          <w:rFonts w:cstheme="majorHAnsi"/>
        </w:rPr>
        <w:t>instead</w:t>
      </w:r>
      <w:r w:rsidR="00E82232" w:rsidRPr="00AB2066">
        <w:rPr>
          <w:rFonts w:cstheme="majorHAnsi"/>
        </w:rPr>
        <w:t>.</w:t>
      </w:r>
    </w:p>
    <w:p w14:paraId="78EA9C40" w14:textId="3B7BC1D8" w:rsidR="009F1CBC" w:rsidRPr="00AB2066" w:rsidRDefault="009F1CBC" w:rsidP="009F1CBC">
      <w:pPr>
        <w:pStyle w:val="Heading3"/>
        <w:rPr>
          <w:rFonts w:cstheme="majorHAnsi"/>
          <w:lang w:val="en-GB"/>
        </w:rPr>
      </w:pPr>
      <w:bookmarkStart w:id="968" w:name="_Toc70522468"/>
      <w:r w:rsidRPr="00AB2066">
        <w:rPr>
          <w:rFonts w:cstheme="majorHAnsi"/>
          <w:lang w:val="en-GB"/>
        </w:rPr>
        <w:t>Sprint 8 (Final Sprint)</w:t>
      </w:r>
      <w:bookmarkEnd w:id="968"/>
    </w:p>
    <w:p w14:paraId="0BDF7BFB" w14:textId="3EC18C1E" w:rsidR="00F50CF7" w:rsidRPr="00AB2066" w:rsidRDefault="00E82232">
      <w:pPr>
        <w:rPr>
          <w:rFonts w:cstheme="majorHAnsi"/>
        </w:rPr>
      </w:pPr>
      <w:r w:rsidRPr="00AB2066">
        <w:rPr>
          <w:rFonts w:cstheme="majorHAnsi"/>
        </w:rPr>
        <w:t>In the final</w:t>
      </w:r>
      <w:r w:rsidR="000156B5" w:rsidRPr="00AB2066">
        <w:rPr>
          <w:rFonts w:cstheme="majorHAnsi"/>
        </w:rPr>
        <w:t xml:space="preserve"> sprint</w:t>
      </w:r>
      <w:r w:rsidRPr="00AB2066">
        <w:rPr>
          <w:rFonts w:cstheme="majorHAnsi"/>
        </w:rPr>
        <w:t>,</w:t>
      </w:r>
      <w:r w:rsidR="000156B5" w:rsidRPr="00AB2066">
        <w:rPr>
          <w:rFonts w:cstheme="majorHAnsi"/>
        </w:rPr>
        <w:t xml:space="preserve"> I </w:t>
      </w:r>
      <w:r w:rsidRPr="00AB2066">
        <w:rPr>
          <w:rFonts w:cstheme="majorHAnsi"/>
        </w:rPr>
        <w:t>focused</w:t>
      </w:r>
      <w:r w:rsidR="000156B5" w:rsidRPr="00AB2066">
        <w:rPr>
          <w:rFonts w:cstheme="majorHAnsi"/>
        </w:rPr>
        <w:t xml:space="preserve"> on the documentation</w:t>
      </w:r>
      <w:r w:rsidRPr="00AB2066">
        <w:rPr>
          <w:rFonts w:cstheme="majorHAnsi"/>
        </w:rPr>
        <w:t xml:space="preserve"> instead of programming as I had </w:t>
      </w:r>
      <w:r w:rsidR="00853BDF" w:rsidRPr="00AB2066">
        <w:rPr>
          <w:rFonts w:cstheme="majorHAnsi"/>
        </w:rPr>
        <w:t>most of</w:t>
      </w:r>
      <w:r w:rsidRPr="00AB2066">
        <w:rPr>
          <w:rFonts w:cstheme="majorHAnsi"/>
        </w:rPr>
        <w:t xml:space="preserve"> the functionality complete</w:t>
      </w:r>
      <w:r w:rsidR="00F767D7" w:rsidRPr="00AB2066">
        <w:rPr>
          <w:rFonts w:cstheme="majorHAnsi"/>
        </w:rPr>
        <w:t>.</w:t>
      </w:r>
      <w:r w:rsidR="00C277F3" w:rsidRPr="00AB2066">
        <w:rPr>
          <w:rFonts w:cstheme="majorHAnsi"/>
        </w:rPr>
        <w:t xml:space="preserve"> </w:t>
      </w:r>
      <w:r w:rsidRPr="00AB2066">
        <w:rPr>
          <w:rFonts w:cstheme="majorHAnsi"/>
        </w:rPr>
        <w:t>However,</w:t>
      </w:r>
      <w:r w:rsidR="00C277F3" w:rsidRPr="00AB2066">
        <w:rPr>
          <w:rFonts w:cstheme="majorHAnsi"/>
        </w:rPr>
        <w:t xml:space="preserve"> I add</w:t>
      </w:r>
      <w:r w:rsidR="0000554C" w:rsidRPr="00AB2066">
        <w:rPr>
          <w:rFonts w:cstheme="majorHAnsi"/>
        </w:rPr>
        <w:t>ed</w:t>
      </w:r>
      <w:r w:rsidR="00C277F3" w:rsidRPr="00AB2066">
        <w:rPr>
          <w:rFonts w:cstheme="majorHAnsi"/>
        </w:rPr>
        <w:t xml:space="preserve"> some content to the help </w:t>
      </w:r>
      <w:proofErr w:type="gramStart"/>
      <w:r w:rsidR="00C277F3" w:rsidRPr="00AB2066">
        <w:rPr>
          <w:rFonts w:cstheme="majorHAnsi"/>
        </w:rPr>
        <w:t>page</w:t>
      </w:r>
      <w:proofErr w:type="gramEnd"/>
      <w:ins w:id="969" w:author="Petter Vang Brakalsvaalet [pev2]" w:date="2021-04-28T13:15:00Z">
        <w:r w:rsidR="00E90B95">
          <w:rPr>
            <w:rFonts w:cstheme="majorHAnsi"/>
          </w:rPr>
          <w:t xml:space="preserve"> and I have added simple bot movement</w:t>
        </w:r>
      </w:ins>
      <w:r w:rsidR="00C277F3" w:rsidRPr="00AB2066">
        <w:rPr>
          <w:rFonts w:cstheme="majorHAnsi"/>
        </w:rPr>
        <w:t>.</w:t>
      </w:r>
      <w:r w:rsidR="00F767D7" w:rsidRPr="00AB2066">
        <w:rPr>
          <w:rFonts w:cstheme="majorHAnsi"/>
        </w:rPr>
        <w:t xml:space="preserve"> I </w:t>
      </w:r>
      <w:r w:rsidRPr="00AB2066">
        <w:rPr>
          <w:rFonts w:cstheme="majorHAnsi"/>
        </w:rPr>
        <w:t xml:space="preserve">had </w:t>
      </w:r>
      <w:r w:rsidR="00F767D7" w:rsidRPr="00AB2066">
        <w:rPr>
          <w:rFonts w:cstheme="majorHAnsi"/>
        </w:rPr>
        <w:t>some tasks left in backlog</w:t>
      </w:r>
      <w:r w:rsidRPr="00AB2066">
        <w:rPr>
          <w:rFonts w:cstheme="majorHAnsi"/>
        </w:rPr>
        <w:t xml:space="preserve"> which I didn’t have time to implement</w:t>
      </w:r>
      <w:r w:rsidR="00F668B4" w:rsidRPr="00AB2066">
        <w:rPr>
          <w:rFonts w:cstheme="majorHAnsi"/>
        </w:rPr>
        <w:t xml:space="preserve">. </w:t>
      </w:r>
      <w:r w:rsidR="003163B2" w:rsidRPr="00AB2066">
        <w:rPr>
          <w:rFonts w:cstheme="majorHAnsi"/>
        </w:rPr>
        <w:t xml:space="preserve">Some of the features I didn’t have time to add </w:t>
      </w:r>
      <w:r w:rsidR="0096551F" w:rsidRPr="00AB2066">
        <w:rPr>
          <w:rFonts w:cstheme="majorHAnsi"/>
        </w:rPr>
        <w:t xml:space="preserve">were </w:t>
      </w:r>
      <w:r w:rsidR="00E24903" w:rsidRPr="00AB2066">
        <w:rPr>
          <w:rFonts w:cstheme="majorHAnsi"/>
        </w:rPr>
        <w:t>pausing, trees</w:t>
      </w:r>
      <w:r w:rsidR="00C277F3" w:rsidRPr="00AB2066">
        <w:rPr>
          <w:rFonts w:cstheme="majorHAnsi"/>
        </w:rPr>
        <w:t>, bot movement</w:t>
      </w:r>
      <w:r w:rsidR="00E24903" w:rsidRPr="00AB2066">
        <w:rPr>
          <w:rFonts w:cstheme="majorHAnsi"/>
        </w:rPr>
        <w:t xml:space="preserve">, and </w:t>
      </w:r>
      <w:r w:rsidR="0096551F" w:rsidRPr="00AB2066">
        <w:rPr>
          <w:rFonts w:cstheme="majorHAnsi"/>
        </w:rPr>
        <w:t xml:space="preserve">the </w:t>
      </w:r>
      <w:r w:rsidR="004A0246" w:rsidRPr="00AB2066">
        <w:rPr>
          <w:rFonts w:cstheme="majorHAnsi"/>
        </w:rPr>
        <w:t>finish page.</w:t>
      </w:r>
    </w:p>
    <w:p w14:paraId="5F682E18" w14:textId="39A20BC6" w:rsidR="008E4E84" w:rsidRPr="00AB2066" w:rsidRDefault="00711DBE" w:rsidP="008E4E84">
      <w:pPr>
        <w:pStyle w:val="Heading1"/>
        <w:rPr>
          <w:rFonts w:cstheme="majorHAnsi"/>
          <w:lang w:val="en-GB"/>
        </w:rPr>
      </w:pPr>
      <w:bookmarkStart w:id="970" w:name="_Toc70522469"/>
      <w:r w:rsidRPr="00AB2066">
        <w:rPr>
          <w:rFonts w:cstheme="majorHAnsi"/>
          <w:lang w:val="en-GB"/>
        </w:rPr>
        <w:t>Design</w:t>
      </w:r>
      <w:bookmarkEnd w:id="960"/>
      <w:bookmarkEnd w:id="961"/>
      <w:bookmarkEnd w:id="970"/>
    </w:p>
    <w:p w14:paraId="2D70A2FA" w14:textId="1DEB6B4B" w:rsidR="00A11B8A" w:rsidRPr="00AB2066" w:rsidRDefault="00A11B8A" w:rsidP="0037614C">
      <w:pPr>
        <w:pStyle w:val="Heading2"/>
        <w:rPr>
          <w:ins w:id="971" w:author="Petter Vang Brakalsvaalet [pev2]" w:date="2021-04-28T12:08:00Z"/>
          <w:rFonts w:cstheme="majorHAnsi"/>
          <w:lang w:val="en-GB"/>
        </w:rPr>
      </w:pPr>
      <w:bookmarkStart w:id="972" w:name="_Toc222978597"/>
      <w:bookmarkStart w:id="973" w:name="_Toc192777708"/>
      <w:bookmarkStart w:id="974" w:name="_Toc70522470"/>
      <w:r w:rsidRPr="00AB2066">
        <w:rPr>
          <w:rFonts w:cstheme="majorHAnsi"/>
          <w:lang w:val="en-GB"/>
        </w:rPr>
        <w:t>Overall Architecture</w:t>
      </w:r>
      <w:bookmarkEnd w:id="972"/>
      <w:bookmarkEnd w:id="974"/>
    </w:p>
    <w:p w14:paraId="773D6D3D" w14:textId="77777777" w:rsidR="000C191F" w:rsidRPr="00AB2066" w:rsidRDefault="000C191F" w:rsidP="000C191F">
      <w:pPr>
        <w:keepNext/>
        <w:rPr>
          <w:ins w:id="975" w:author="Petter Vang Brakalsvaalet [pev2]" w:date="2021-04-28T12:08:00Z"/>
          <w:rFonts w:cstheme="majorHAnsi"/>
          <w:lang w:eastAsia="ja-JP"/>
        </w:rPr>
      </w:pPr>
      <w:ins w:id="976" w:author="Petter Vang Brakalsvaalet [pev2]" w:date="2021-04-28T12:08:00Z">
        <w:r w:rsidRPr="00AB2066">
          <w:rPr>
            <w:rFonts w:cstheme="majorHAnsi"/>
            <w:lang w:eastAsia="ja-JP"/>
          </w:rPr>
          <w:t xml:space="preserve">For my project I used a SpriteKit architecture. I did this because SpriteKit is Apple’s own framework developed for 2D game development and it can handle different actions, physics, and constraints. SpriteKit runs in a loop and does different steps </w:t>
        </w:r>
        <w:r w:rsidRPr="00AB2066">
          <w:rPr>
            <w:rFonts w:cstheme="majorHAnsi"/>
            <w:lang w:eastAsia="ja-JP"/>
          </w:rPr>
          <w:lastRenderedPageBreak/>
          <w:t xml:space="preserve">(see image below). </w:t>
        </w:r>
        <w:r w:rsidRPr="00AB2066">
          <w:rPr>
            <w:rFonts w:cstheme="majorHAnsi"/>
          </w:rPr>
          <w:fldChar w:fldCharType="begin"/>
        </w:r>
        <w:r w:rsidRPr="00AB2066">
          <w:rPr>
            <w:rFonts w:cstheme="majorHAnsi"/>
          </w:rPr>
          <w:instrText xml:space="preserve"> INCLUDEPICTURE "/var/folders/34/mm6kxhm90j98fy0q4py0yqv00000gn/T/com.microsoft.Word/WebArchiveCopyPasteTempFiles/5a042054-44ab-4533-9ef7-b8db1ab60f16.png" \* MERGEFORMATINET </w:instrText>
        </w:r>
        <w:r w:rsidRPr="00AB2066">
          <w:rPr>
            <w:rFonts w:cstheme="majorHAnsi"/>
            <w:rPrChange w:id="977" w:author="Petter Vang Brakalsvaalet [pev2]" w:date="2021-04-28T12:30:00Z">
              <w:rPr>
                <w:rFonts w:cstheme="majorHAnsi"/>
              </w:rPr>
            </w:rPrChange>
          </w:rPr>
          <w:fldChar w:fldCharType="separate"/>
        </w:r>
        <w:r w:rsidRPr="00AB2066">
          <w:rPr>
            <w:rFonts w:cstheme="majorHAnsi"/>
            <w:noProof/>
            <w:rPrChange w:id="978" w:author="Petter Vang Brakalsvaalet [pev2]" w:date="2021-04-28T12:30:00Z">
              <w:rPr>
                <w:rFonts w:cstheme="majorHAnsi"/>
                <w:noProof/>
              </w:rPr>
            </w:rPrChange>
          </w:rPr>
          <w:drawing>
            <wp:inline distT="0" distB="0" distL="0" distR="0" wp14:anchorId="5C7D6508" wp14:editId="5199CCBB">
              <wp:extent cx="5270500" cy="3362325"/>
              <wp:effectExtent l="0" t="0" r="0" b="3175"/>
              <wp:docPr id="29" name="Picture 29"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Pr="00AB2066">
          <w:rPr>
            <w:rFonts w:cstheme="majorHAnsi"/>
            <w:rPrChange w:id="979" w:author="Petter Vang Brakalsvaalet [pev2]" w:date="2021-04-28T12:30:00Z">
              <w:rPr>
                <w:rFonts w:cstheme="majorHAnsi"/>
              </w:rPr>
            </w:rPrChange>
          </w:rPr>
          <w:fldChar w:fldCharType="end"/>
        </w:r>
      </w:ins>
    </w:p>
    <w:p w14:paraId="0A94AC0F" w14:textId="77777777" w:rsidR="000C191F" w:rsidRPr="00AB2066" w:rsidRDefault="000C191F" w:rsidP="000C191F">
      <w:pPr>
        <w:pStyle w:val="Caption"/>
        <w:rPr>
          <w:ins w:id="980" w:author="Petter Vang Brakalsvaalet [pev2]" w:date="2021-04-28T12:08:00Z"/>
          <w:rFonts w:cstheme="majorHAnsi"/>
        </w:rPr>
      </w:pPr>
      <w:ins w:id="981" w:author="Petter Vang Brakalsvaalet [pev2]" w:date="2021-04-28T12:08:00Z">
        <w:r w:rsidRPr="00AB2066">
          <w:rPr>
            <w:rFonts w:cstheme="majorHAnsi"/>
          </w:rPr>
          <w:t xml:space="preserve">Figure </w:t>
        </w:r>
      </w:ins>
      <w:r w:rsidRPr="002858BF">
        <w:rPr>
          <w:rFonts w:cstheme="majorHAnsi"/>
        </w:rPr>
        <w:fldChar w:fldCharType="begin"/>
      </w:r>
      <w:r w:rsidRPr="00AB2066">
        <w:rPr>
          <w:rFonts w:cstheme="majorHAnsi"/>
        </w:rPr>
        <w:instrText xml:space="preserve"> SEQ Figure \* ARABIC </w:instrText>
      </w:r>
      <w:r w:rsidRPr="002858BF">
        <w:rPr>
          <w:rFonts w:cstheme="majorHAnsi"/>
        </w:rPr>
        <w:fldChar w:fldCharType="separate"/>
      </w:r>
      <w:ins w:id="982" w:author="Petter Vang Brakalsvaalet [pev2]" w:date="2021-04-28T12:08:00Z">
        <w:r w:rsidRPr="00AB2066">
          <w:rPr>
            <w:rFonts w:cstheme="majorHAnsi"/>
            <w:noProof/>
          </w:rPr>
          <w:t>1</w:t>
        </w:r>
        <w:r w:rsidRPr="002858BF">
          <w:rPr>
            <w:rFonts w:cstheme="majorHAnsi"/>
          </w:rPr>
          <w:fldChar w:fldCharType="end"/>
        </w:r>
        <w:r w:rsidRPr="00AB2066">
          <w:rPr>
            <w:rFonts w:cstheme="majorHAnsi"/>
          </w:rPr>
          <w:t xml:space="preserve"> SpriteKit loop. See developer.apple</w:t>
        </w:r>
        <w:r w:rsidRPr="00AB2066">
          <w:rPr>
            <w:rFonts w:cstheme="majorHAnsi"/>
            <w:noProof/>
          </w:rPr>
          <w:t xml:space="preserve">.com </w:t>
        </w:r>
        <w:r w:rsidRPr="00AB2066">
          <w:rPr>
            <w:highlight w:val="yellow"/>
            <w:lang w:eastAsia="ja-JP"/>
          </w:rPr>
          <w:t>Reference</w:t>
        </w:r>
        <w:r w:rsidRPr="00AB2066">
          <w:rPr>
            <w:lang w:eastAsia="ja-JP"/>
          </w:rPr>
          <w:t xml:space="preserve"> </w:t>
        </w:r>
      </w:ins>
    </w:p>
    <w:p w14:paraId="04996856" w14:textId="77777777" w:rsidR="000C191F" w:rsidRPr="00AB2066" w:rsidRDefault="000C191F" w:rsidP="000C191F">
      <w:pPr>
        <w:rPr>
          <w:ins w:id="983" w:author="Petter Vang Brakalsvaalet [pev2]" w:date="2021-04-28T12:08:00Z"/>
          <w:rFonts w:cstheme="majorHAnsi"/>
          <w:lang w:eastAsia="ja-JP"/>
        </w:rPr>
      </w:pPr>
      <w:ins w:id="984" w:author="Petter Vang Brakalsvaalet [pev2]" w:date="2021-04-28T12:08:00Z">
        <w:r w:rsidRPr="00AB2066">
          <w:rPr>
            <w:rFonts w:cstheme="majorHAnsi"/>
            <w:lang w:eastAsia="ja-JP"/>
          </w:rPr>
          <w:t xml:space="preserve">I split the functions up into four groups which I will explain in the sections below. </w:t>
        </w:r>
      </w:ins>
    </w:p>
    <w:p w14:paraId="0C445727" w14:textId="77777777" w:rsidR="000C191F" w:rsidRPr="00AB2066" w:rsidRDefault="000C191F" w:rsidP="000C191F">
      <w:pPr>
        <w:pStyle w:val="Heading3"/>
        <w:rPr>
          <w:ins w:id="985" w:author="Petter Vang Brakalsvaalet [pev2]" w:date="2021-04-28T12:08:00Z"/>
          <w:rFonts w:cstheme="majorHAnsi"/>
          <w:lang w:val="en-GB"/>
        </w:rPr>
      </w:pPr>
      <w:bookmarkStart w:id="986" w:name="_Toc70522471"/>
      <w:ins w:id="987" w:author="Petter Vang Brakalsvaalet [pev2]" w:date="2021-04-28T12:08:00Z">
        <w:r w:rsidRPr="00AB2066">
          <w:rPr>
            <w:rFonts w:cstheme="majorHAnsi"/>
            <w:lang w:val="en-GB"/>
          </w:rPr>
          <w:t>Update</w:t>
        </w:r>
        <w:bookmarkEnd w:id="986"/>
      </w:ins>
    </w:p>
    <w:p w14:paraId="34D03794" w14:textId="77777777" w:rsidR="000C191F" w:rsidRPr="00AB2066" w:rsidRDefault="000C191F" w:rsidP="000C191F">
      <w:pPr>
        <w:rPr>
          <w:ins w:id="988" w:author="Petter Vang Brakalsvaalet [pev2]" w:date="2021-04-28T12:08:00Z"/>
          <w:rFonts w:cstheme="majorHAnsi"/>
          <w:lang w:eastAsia="ja-JP"/>
        </w:rPr>
      </w:pPr>
      <w:ins w:id="989" w:author="Petter Vang Brakalsvaalet [pev2]" w:date="2021-04-28T12:08:00Z">
        <w:r w:rsidRPr="00AB2066">
          <w:rPr>
            <w:rFonts w:cstheme="majorHAnsi"/>
            <w:noProof/>
            <w:lang w:eastAsia="ja-JP"/>
          </w:rPr>
          <w:drawing>
            <wp:inline distT="0" distB="0" distL="0" distR="0" wp14:anchorId="14500032" wp14:editId="5C2444F8">
              <wp:extent cx="4320000" cy="2756992"/>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4320000" cy="2756992"/>
                      </a:xfrm>
                      <a:prstGeom prst="rect">
                        <a:avLst/>
                      </a:prstGeom>
                    </pic:spPr>
                  </pic:pic>
                </a:graphicData>
              </a:graphic>
            </wp:inline>
          </w:drawing>
        </w:r>
      </w:ins>
    </w:p>
    <w:p w14:paraId="32F0FC63" w14:textId="77777777" w:rsidR="000C191F" w:rsidRPr="00AB2066" w:rsidRDefault="000C191F" w:rsidP="000C191F">
      <w:pPr>
        <w:rPr>
          <w:ins w:id="990" w:author="Petter Vang Brakalsvaalet [pev2]" w:date="2021-04-28T12:08:00Z"/>
          <w:rFonts w:cstheme="majorHAnsi"/>
          <w:lang w:eastAsia="ja-JP"/>
        </w:rPr>
      </w:pPr>
      <w:ins w:id="991" w:author="Petter Vang Brakalsvaalet [pev2]" w:date="2021-04-28T12:08:00Z">
        <w:r w:rsidRPr="00AB2066">
          <w:rPr>
            <w:rFonts w:cstheme="majorHAnsi"/>
            <w:lang w:eastAsia="ja-JP"/>
          </w:rPr>
          <w:t xml:space="preserve">The first section of functions to be run in a frame is updating the section. This section is where most of the code for the game is performed. I used this section for updating the movement for all nodes, and I used this to handle the player interactions. </w:t>
        </w:r>
      </w:ins>
    </w:p>
    <w:p w14:paraId="620F30B6" w14:textId="77777777" w:rsidR="000C191F" w:rsidRPr="00AB2066" w:rsidRDefault="000C191F" w:rsidP="000C191F">
      <w:pPr>
        <w:rPr>
          <w:ins w:id="992" w:author="Petter Vang Brakalsvaalet [pev2]" w:date="2021-04-28T12:08:00Z"/>
          <w:rFonts w:cstheme="majorHAnsi"/>
          <w:lang w:eastAsia="ja-JP"/>
        </w:rPr>
      </w:pPr>
    </w:p>
    <w:p w14:paraId="7BCCB2A5" w14:textId="77777777" w:rsidR="000C191F" w:rsidRPr="00AB2066" w:rsidRDefault="000C191F" w:rsidP="000C191F">
      <w:pPr>
        <w:pStyle w:val="Heading3"/>
        <w:rPr>
          <w:ins w:id="993" w:author="Petter Vang Brakalsvaalet [pev2]" w:date="2021-04-28T12:08:00Z"/>
          <w:rFonts w:cstheme="majorHAnsi"/>
          <w:lang w:val="en-GB"/>
        </w:rPr>
      </w:pPr>
      <w:bookmarkStart w:id="994" w:name="_Toc70522472"/>
      <w:ins w:id="995" w:author="Petter Vang Brakalsvaalet [pev2]" w:date="2021-04-28T12:08:00Z">
        <w:r w:rsidRPr="00AB2066">
          <w:rPr>
            <w:rFonts w:cstheme="majorHAnsi"/>
            <w:lang w:val="en-GB"/>
          </w:rPr>
          <w:lastRenderedPageBreak/>
          <w:t>Physics</w:t>
        </w:r>
        <w:bookmarkEnd w:id="994"/>
      </w:ins>
    </w:p>
    <w:p w14:paraId="76EE5FCB" w14:textId="77777777" w:rsidR="000C191F" w:rsidRPr="00AB2066" w:rsidRDefault="000C191F" w:rsidP="000C191F">
      <w:pPr>
        <w:rPr>
          <w:ins w:id="996" w:author="Petter Vang Brakalsvaalet [pev2]" w:date="2021-04-28T12:08:00Z"/>
          <w:rFonts w:cstheme="majorHAnsi"/>
          <w:lang w:eastAsia="ja-JP"/>
        </w:rPr>
      </w:pPr>
      <w:ins w:id="997" w:author="Petter Vang Brakalsvaalet [pev2]" w:date="2021-04-28T12:08:00Z">
        <w:r w:rsidRPr="00AB2066">
          <w:rPr>
            <w:rFonts w:cstheme="majorHAnsi"/>
            <w:noProof/>
            <w:lang w:eastAsia="ja-JP"/>
          </w:rPr>
          <w:drawing>
            <wp:inline distT="0" distB="0" distL="0" distR="0" wp14:anchorId="7676D0E2" wp14:editId="4738526E">
              <wp:extent cx="4320000" cy="2756992"/>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a:stretch>
                        <a:fillRect/>
                      </a:stretch>
                    </pic:blipFill>
                    <pic:spPr>
                      <a:xfrm>
                        <a:off x="0" y="0"/>
                        <a:ext cx="4320000" cy="2756992"/>
                      </a:xfrm>
                      <a:prstGeom prst="rect">
                        <a:avLst/>
                      </a:prstGeom>
                    </pic:spPr>
                  </pic:pic>
                </a:graphicData>
              </a:graphic>
            </wp:inline>
          </w:drawing>
        </w:r>
      </w:ins>
    </w:p>
    <w:p w14:paraId="31DDF8B1" w14:textId="77777777" w:rsidR="000C191F" w:rsidRPr="00AB2066" w:rsidRDefault="000C191F" w:rsidP="000C191F">
      <w:pPr>
        <w:rPr>
          <w:ins w:id="998" w:author="Petter Vang Brakalsvaalet [pev2]" w:date="2021-04-28T12:08:00Z"/>
          <w:rFonts w:cstheme="majorHAnsi"/>
          <w:lang w:eastAsia="ja-JP"/>
        </w:rPr>
      </w:pPr>
      <w:ins w:id="999" w:author="Petter Vang Brakalsvaalet [pev2]" w:date="2021-04-28T12:08:00Z">
        <w:r w:rsidRPr="00AB2066">
          <w:rPr>
            <w:rFonts w:cstheme="majorHAnsi"/>
            <w:lang w:eastAsia="ja-JP"/>
          </w:rPr>
          <w:t>This section handles the simulation of physics. SpriteKit can simulate some real-world physics like gravity and collisions, and this happens in this section. I’m using a physics simulation to handle the collisions in my game.</w:t>
        </w:r>
      </w:ins>
    </w:p>
    <w:p w14:paraId="2B9A6137" w14:textId="77777777" w:rsidR="000C191F" w:rsidRPr="00AB2066" w:rsidRDefault="000C191F" w:rsidP="000C191F">
      <w:pPr>
        <w:pStyle w:val="Heading3"/>
        <w:rPr>
          <w:ins w:id="1000" w:author="Petter Vang Brakalsvaalet [pev2]" w:date="2021-04-28T12:08:00Z"/>
          <w:rFonts w:cstheme="majorHAnsi"/>
          <w:lang w:val="en-GB"/>
        </w:rPr>
      </w:pPr>
      <w:bookmarkStart w:id="1001" w:name="_Toc70522473"/>
      <w:ins w:id="1002" w:author="Petter Vang Brakalsvaalet [pev2]" w:date="2021-04-28T12:08:00Z">
        <w:r w:rsidRPr="00AB2066">
          <w:rPr>
            <w:rFonts w:cstheme="majorHAnsi"/>
            <w:lang w:val="en-GB"/>
          </w:rPr>
          <w:t>Constraints</w:t>
        </w:r>
        <w:bookmarkEnd w:id="1001"/>
      </w:ins>
    </w:p>
    <w:p w14:paraId="5C903652" w14:textId="77777777" w:rsidR="000C191F" w:rsidRPr="00AB2066" w:rsidRDefault="000C191F" w:rsidP="000C191F">
      <w:pPr>
        <w:rPr>
          <w:ins w:id="1003" w:author="Petter Vang Brakalsvaalet [pev2]" w:date="2021-04-28T12:08:00Z"/>
          <w:rFonts w:cstheme="majorHAnsi"/>
          <w:lang w:eastAsia="ja-JP"/>
        </w:rPr>
      </w:pPr>
      <w:ins w:id="1004" w:author="Petter Vang Brakalsvaalet [pev2]" w:date="2021-04-28T12:08:00Z">
        <w:r w:rsidRPr="00AB2066">
          <w:rPr>
            <w:rFonts w:cstheme="majorHAnsi"/>
            <w:noProof/>
            <w:lang w:eastAsia="ja-JP"/>
          </w:rPr>
          <w:drawing>
            <wp:inline distT="0" distB="0" distL="0" distR="0" wp14:anchorId="56BF2831" wp14:editId="7E75BEA8">
              <wp:extent cx="4320000" cy="2852240"/>
              <wp:effectExtent l="0" t="0" r="0" b="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7"/>
                      <a:stretch>
                        <a:fillRect/>
                      </a:stretch>
                    </pic:blipFill>
                    <pic:spPr>
                      <a:xfrm>
                        <a:off x="0" y="0"/>
                        <a:ext cx="4320000" cy="2852240"/>
                      </a:xfrm>
                      <a:prstGeom prst="rect">
                        <a:avLst/>
                      </a:prstGeom>
                    </pic:spPr>
                  </pic:pic>
                </a:graphicData>
              </a:graphic>
            </wp:inline>
          </w:drawing>
        </w:r>
      </w:ins>
    </w:p>
    <w:p w14:paraId="2380E299" w14:textId="77777777" w:rsidR="000C191F" w:rsidRPr="00AB2066" w:rsidRDefault="000C191F" w:rsidP="000C191F">
      <w:pPr>
        <w:rPr>
          <w:ins w:id="1005" w:author="Petter Vang Brakalsvaalet [pev2]" w:date="2021-04-28T12:08:00Z"/>
          <w:rFonts w:cstheme="majorHAnsi"/>
          <w:lang w:eastAsia="ja-JP"/>
        </w:rPr>
      </w:pPr>
      <w:ins w:id="1006" w:author="Petter Vang Brakalsvaalet [pev2]" w:date="2021-04-28T12:08:00Z">
        <w:r w:rsidRPr="00AB2066">
          <w:rPr>
            <w:rFonts w:cstheme="majorHAnsi"/>
            <w:lang w:eastAsia="ja-JP"/>
          </w:rPr>
          <w:t>In this section, constraints will be applied to the nodes of the game. I didn’t use any constraints for my game, and I handled this by using collision detection instead to get a more responsive collision. However, this section can be used to set relationships between nodes. This means that I could have multiple nodes pointing in the same directions and use constraints to make this happen.</w:t>
        </w:r>
      </w:ins>
    </w:p>
    <w:p w14:paraId="2281D642" w14:textId="77777777" w:rsidR="000C191F" w:rsidRPr="00AB2066" w:rsidRDefault="000C191F" w:rsidP="000C191F">
      <w:pPr>
        <w:pStyle w:val="Heading3"/>
        <w:rPr>
          <w:ins w:id="1007" w:author="Petter Vang Brakalsvaalet [pev2]" w:date="2021-04-28T12:08:00Z"/>
          <w:rFonts w:cstheme="majorHAnsi"/>
          <w:lang w:val="en-GB"/>
        </w:rPr>
      </w:pPr>
      <w:bookmarkStart w:id="1008" w:name="_Toc70522474"/>
      <w:ins w:id="1009" w:author="Petter Vang Brakalsvaalet [pev2]" w:date="2021-04-28T12:08:00Z">
        <w:r w:rsidRPr="00AB2066">
          <w:rPr>
            <w:rFonts w:cstheme="majorHAnsi"/>
            <w:lang w:val="en-GB"/>
          </w:rPr>
          <w:lastRenderedPageBreak/>
          <w:t>Rendering</w:t>
        </w:r>
        <w:bookmarkEnd w:id="1008"/>
      </w:ins>
    </w:p>
    <w:p w14:paraId="6A05712C" w14:textId="77777777" w:rsidR="000C191F" w:rsidRPr="00AB2066" w:rsidRDefault="000C191F" w:rsidP="000C191F">
      <w:pPr>
        <w:rPr>
          <w:ins w:id="1010" w:author="Petter Vang Brakalsvaalet [pev2]" w:date="2021-04-28T12:08:00Z"/>
          <w:rFonts w:cstheme="majorHAnsi"/>
          <w:lang w:eastAsia="ja-JP"/>
        </w:rPr>
      </w:pPr>
      <w:ins w:id="1011" w:author="Petter Vang Brakalsvaalet [pev2]" w:date="2021-04-28T12:08:00Z">
        <w:r w:rsidRPr="00AB2066">
          <w:rPr>
            <w:rFonts w:cstheme="majorHAnsi"/>
            <w:noProof/>
            <w:lang w:eastAsia="ja-JP"/>
          </w:rPr>
          <w:drawing>
            <wp:inline distT="0" distB="0" distL="0" distR="0" wp14:anchorId="06203197" wp14:editId="1C1B1964">
              <wp:extent cx="4320000" cy="2756993"/>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stretch>
                        <a:fillRect/>
                      </a:stretch>
                    </pic:blipFill>
                    <pic:spPr>
                      <a:xfrm>
                        <a:off x="0" y="0"/>
                        <a:ext cx="4320000" cy="2756993"/>
                      </a:xfrm>
                      <a:prstGeom prst="rect">
                        <a:avLst/>
                      </a:prstGeom>
                    </pic:spPr>
                  </pic:pic>
                </a:graphicData>
              </a:graphic>
            </wp:inline>
          </w:drawing>
        </w:r>
      </w:ins>
    </w:p>
    <w:p w14:paraId="6DD3A4F6" w14:textId="68E4212B" w:rsidR="000C191F" w:rsidRDefault="000C191F" w:rsidP="000C191F">
      <w:pPr>
        <w:rPr>
          <w:ins w:id="1012" w:author="Petter Vang Brakalsvaalet [pev2]" w:date="2021-04-28T16:35:00Z"/>
          <w:rFonts w:cstheme="majorHAnsi"/>
          <w:lang w:eastAsia="ja-JP"/>
        </w:rPr>
      </w:pPr>
      <w:ins w:id="1013" w:author="Petter Vang Brakalsvaalet [pev2]" w:date="2021-04-28T12:08:00Z">
        <w:r w:rsidRPr="00AB2066">
          <w:rPr>
            <w:rFonts w:cstheme="majorHAnsi"/>
            <w:lang w:eastAsia="ja-JP"/>
          </w:rPr>
          <w:t xml:space="preserve">This section handles the rendering of the game assets. This automatically chooses what resolution is to be used for a node. Most game assets have three resolution variants for each asset, so that this section can use the one which is needed. </w:t>
        </w:r>
      </w:ins>
    </w:p>
    <w:p w14:paraId="12D96430" w14:textId="7F0DE085" w:rsidR="00834C1B" w:rsidRDefault="00834C1B" w:rsidP="000C191F">
      <w:pPr>
        <w:rPr>
          <w:ins w:id="1014" w:author="Petter Vang Brakalsvaalet [pev2]" w:date="2021-04-28T16:35:00Z"/>
          <w:rFonts w:cstheme="majorHAnsi"/>
          <w:lang w:eastAsia="ja-JP"/>
        </w:rPr>
      </w:pPr>
    </w:p>
    <w:p w14:paraId="526B5809" w14:textId="3AF9966E" w:rsidR="00834C1B" w:rsidRDefault="00834C1B" w:rsidP="00834C1B">
      <w:pPr>
        <w:pStyle w:val="Heading3"/>
        <w:rPr>
          <w:ins w:id="1015" w:author="Petter Vang Brakalsvaalet [pev2]" w:date="2021-04-28T17:07:00Z"/>
        </w:rPr>
      </w:pPr>
      <w:bookmarkStart w:id="1016" w:name="_Toc70522475"/>
      <w:ins w:id="1017" w:author="Petter Vang Brakalsvaalet [pev2]" w:date="2021-04-28T16:35:00Z">
        <w:r>
          <w:lastRenderedPageBreak/>
          <w:t>UML Diagram</w:t>
        </w:r>
      </w:ins>
      <w:bookmarkEnd w:id="1016"/>
    </w:p>
    <w:p w14:paraId="140CD321" w14:textId="5A10D317" w:rsidR="00B12FA9" w:rsidRPr="00B12FA9" w:rsidRDefault="00B12FA9" w:rsidP="00B12FA9">
      <w:pPr>
        <w:rPr>
          <w:ins w:id="1018" w:author="Petter Vang Brakalsvaalet [pev2]" w:date="2021-04-28T16:35:00Z"/>
          <w:lang w:val="en-US" w:eastAsia="ja-JP"/>
          <w:rPrChange w:id="1019" w:author="Petter Vang Brakalsvaalet [pev2]" w:date="2021-04-28T17:07:00Z">
            <w:rPr>
              <w:ins w:id="1020" w:author="Petter Vang Brakalsvaalet [pev2]" w:date="2021-04-28T16:35:00Z"/>
            </w:rPr>
          </w:rPrChange>
        </w:rPr>
        <w:pPrChange w:id="1021" w:author="Petter Vang Brakalsvaalet [pev2]" w:date="2021-04-28T17:07:00Z">
          <w:pPr>
            <w:pStyle w:val="Heading3"/>
          </w:pPr>
        </w:pPrChange>
      </w:pPr>
      <w:ins w:id="1022" w:author="Petter Vang Brakalsvaalet [pev2]" w:date="2021-04-28T17:07:00Z">
        <w:r>
          <w:rPr>
            <w:noProof/>
            <w:lang w:val="en-US" w:eastAsia="ja-JP"/>
          </w:rPr>
          <w:drawing>
            <wp:inline distT="0" distB="0" distL="0" distR="0" wp14:anchorId="527F0ACC" wp14:editId="64723463">
              <wp:extent cx="5220000" cy="7381818"/>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9"/>
                      <a:stretch>
                        <a:fillRect/>
                      </a:stretch>
                    </pic:blipFill>
                    <pic:spPr>
                      <a:xfrm>
                        <a:off x="0" y="0"/>
                        <a:ext cx="5220000" cy="7381818"/>
                      </a:xfrm>
                      <a:prstGeom prst="rect">
                        <a:avLst/>
                      </a:prstGeom>
                    </pic:spPr>
                  </pic:pic>
                </a:graphicData>
              </a:graphic>
            </wp:inline>
          </w:drawing>
        </w:r>
      </w:ins>
    </w:p>
    <w:p w14:paraId="79549755" w14:textId="235D90FC" w:rsidR="00834C1B" w:rsidRPr="00834C1B" w:rsidRDefault="00B12FA9" w:rsidP="00834C1B">
      <w:pPr>
        <w:rPr>
          <w:ins w:id="1023" w:author="Petter Vang Brakalsvaalet [pev2]" w:date="2021-04-28T12:08:00Z"/>
          <w:lang w:val="en-US" w:eastAsia="ja-JP"/>
          <w:rPrChange w:id="1024" w:author="Petter Vang Brakalsvaalet [pev2]" w:date="2021-04-28T16:35:00Z">
            <w:rPr>
              <w:ins w:id="1025" w:author="Petter Vang Brakalsvaalet [pev2]" w:date="2021-04-28T12:08:00Z"/>
            </w:rPr>
          </w:rPrChange>
        </w:rPr>
      </w:pPr>
      <w:ins w:id="1026" w:author="Petter Vang Brakalsvaalet [pev2]" w:date="2021-04-28T17:06:00Z">
        <w:r>
          <w:rPr>
            <w:noProof/>
            <w:lang w:val="en-US" w:eastAsia="ja-JP"/>
          </w:rPr>
          <w:lastRenderedPageBreak/>
          <w:drawing>
            <wp:inline distT="0" distB="0" distL="0" distR="0" wp14:anchorId="31F144A8" wp14:editId="66EBB0AF">
              <wp:extent cx="5220000" cy="7381819"/>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20"/>
                      <a:stretch>
                        <a:fillRect/>
                      </a:stretch>
                    </pic:blipFill>
                    <pic:spPr>
                      <a:xfrm>
                        <a:off x="0" y="0"/>
                        <a:ext cx="5220000" cy="7381819"/>
                      </a:xfrm>
                      <a:prstGeom prst="rect">
                        <a:avLst/>
                      </a:prstGeom>
                    </pic:spPr>
                  </pic:pic>
                </a:graphicData>
              </a:graphic>
            </wp:inline>
          </w:drawing>
        </w:r>
      </w:ins>
    </w:p>
    <w:p w14:paraId="6B6C547F" w14:textId="77777777" w:rsidR="000C191F" w:rsidRPr="00AB2066" w:rsidRDefault="000C191F" w:rsidP="000C191F">
      <w:pPr>
        <w:pStyle w:val="Heading2"/>
        <w:rPr>
          <w:ins w:id="1027" w:author="Petter Vang Brakalsvaalet [pev2]" w:date="2021-04-28T12:08:00Z"/>
          <w:rFonts w:cstheme="majorHAnsi"/>
          <w:lang w:val="en-GB"/>
        </w:rPr>
      </w:pPr>
      <w:bookmarkStart w:id="1028" w:name="_Toc70522476"/>
      <w:ins w:id="1029" w:author="Petter Vang Brakalsvaalet [pev2]" w:date="2021-04-28T12:08:00Z">
        <w:r w:rsidRPr="00AB2066">
          <w:rPr>
            <w:rFonts w:cstheme="majorHAnsi"/>
            <w:lang w:val="en-GB"/>
          </w:rPr>
          <w:t>Detailed Design</w:t>
        </w:r>
        <w:bookmarkEnd w:id="1028"/>
        <w:r w:rsidRPr="00AB2066">
          <w:rPr>
            <w:rFonts w:cstheme="majorHAnsi"/>
            <w:lang w:val="en-GB"/>
          </w:rPr>
          <w:t xml:space="preserve"> </w:t>
        </w:r>
      </w:ins>
    </w:p>
    <w:p w14:paraId="35F271F7" w14:textId="77777777" w:rsidR="000C191F" w:rsidRPr="00AB2066" w:rsidRDefault="000C191F" w:rsidP="000C191F">
      <w:pPr>
        <w:rPr>
          <w:ins w:id="1030" w:author="Petter Vang Brakalsvaalet [pev2]" w:date="2021-04-28T12:08:00Z"/>
          <w:rFonts w:cstheme="majorHAnsi"/>
          <w:lang w:eastAsia="ja-JP"/>
        </w:rPr>
      </w:pPr>
      <w:ins w:id="1031" w:author="Petter Vang Brakalsvaalet [pev2]" w:date="2021-04-28T12:08:00Z">
        <w:r w:rsidRPr="00AB2066">
          <w:rPr>
            <w:rFonts w:cstheme="majorHAnsi"/>
            <w:lang w:eastAsia="ja-JP"/>
          </w:rPr>
          <w:t>I have split my project into multiple folders to structure the project and make it more readable. I will explain here what each folder contains and what the files do.</w:t>
        </w:r>
      </w:ins>
    </w:p>
    <w:p w14:paraId="310AE4E0" w14:textId="77777777" w:rsidR="000C191F" w:rsidRPr="00AB2066" w:rsidRDefault="000C191F" w:rsidP="000C191F">
      <w:pPr>
        <w:pStyle w:val="Heading3"/>
        <w:rPr>
          <w:ins w:id="1032" w:author="Petter Vang Brakalsvaalet [pev2]" w:date="2021-04-28T12:08:00Z"/>
          <w:rFonts w:cstheme="majorHAnsi"/>
          <w:lang w:val="en-GB"/>
        </w:rPr>
      </w:pPr>
      <w:bookmarkStart w:id="1033" w:name="_Toc70522477"/>
      <w:ins w:id="1034" w:author="Petter Vang Brakalsvaalet [pev2]" w:date="2021-04-28T12:08:00Z">
        <w:r w:rsidRPr="00AB2066">
          <w:rPr>
            <w:rFonts w:cstheme="majorHAnsi"/>
            <w:lang w:val="en-GB"/>
          </w:rPr>
          <w:lastRenderedPageBreak/>
          <w:t>MainMenu</w:t>
        </w:r>
        <w:bookmarkEnd w:id="1033"/>
      </w:ins>
    </w:p>
    <w:p w14:paraId="09FB3E8B" w14:textId="77777777" w:rsidR="000C191F" w:rsidRPr="00AB2066" w:rsidRDefault="000C191F" w:rsidP="000C191F">
      <w:pPr>
        <w:rPr>
          <w:ins w:id="1035" w:author="Petter Vang Brakalsvaalet [pev2]" w:date="2021-04-28T12:08:00Z"/>
          <w:rFonts w:cstheme="majorHAnsi"/>
        </w:rPr>
      </w:pPr>
      <w:ins w:id="1036" w:author="Petter Vang Brakalsvaalet [pev2]" w:date="2021-04-28T12:08:00Z">
        <w:r w:rsidRPr="00AB2066">
          <w:rPr>
            <w:rFonts w:cstheme="majorHAnsi"/>
            <w:noProof/>
          </w:rPr>
          <w:drawing>
            <wp:inline distT="0" distB="0" distL="0" distR="0" wp14:anchorId="56A9D942" wp14:editId="4D00A134">
              <wp:extent cx="5270500" cy="2435860"/>
              <wp:effectExtent l="0" t="0" r="0" b="254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21"/>
                      <a:stretch>
                        <a:fillRect/>
                      </a:stretch>
                    </pic:blipFill>
                    <pic:spPr>
                      <a:xfrm>
                        <a:off x="0" y="0"/>
                        <a:ext cx="5270500" cy="2435860"/>
                      </a:xfrm>
                      <a:prstGeom prst="rect">
                        <a:avLst/>
                      </a:prstGeom>
                    </pic:spPr>
                  </pic:pic>
                </a:graphicData>
              </a:graphic>
            </wp:inline>
          </w:drawing>
        </w:r>
      </w:ins>
    </w:p>
    <w:p w14:paraId="069B13D2" w14:textId="77777777" w:rsidR="000C191F" w:rsidRPr="00AB2066" w:rsidRDefault="000C191F" w:rsidP="000C191F">
      <w:pPr>
        <w:rPr>
          <w:ins w:id="1037" w:author="Petter Vang Brakalsvaalet [pev2]" w:date="2021-04-28T12:08:00Z"/>
          <w:rFonts w:cstheme="majorHAnsi"/>
        </w:rPr>
      </w:pPr>
      <w:ins w:id="1038" w:author="Petter Vang Brakalsvaalet [pev2]" w:date="2021-04-28T12:08:00Z">
        <w:r w:rsidRPr="00AB2066">
          <w:rPr>
            <w:rFonts w:cstheme="majorHAnsi"/>
          </w:rPr>
          <w:t>This is the main menu screen where the player can choose to start the game or go to the help page. This scene is designed to show some of the aspects of the game, such as light coming from the campfire, tents to hide in and the mountain in the background.</w:t>
        </w:r>
      </w:ins>
    </w:p>
    <w:p w14:paraId="0654110C" w14:textId="77777777" w:rsidR="000C191F" w:rsidRPr="00AB2066" w:rsidRDefault="000C191F" w:rsidP="000C191F">
      <w:pPr>
        <w:rPr>
          <w:ins w:id="1039" w:author="Petter Vang Brakalsvaalet [pev2]" w:date="2021-04-28T12:08:00Z"/>
          <w:lang w:eastAsia="ja-JP"/>
        </w:rPr>
      </w:pPr>
    </w:p>
    <w:p w14:paraId="621E9DD9" w14:textId="77777777" w:rsidR="000C191F" w:rsidRPr="00AB2066" w:rsidRDefault="000C191F" w:rsidP="000C191F">
      <w:pPr>
        <w:rPr>
          <w:ins w:id="1040" w:author="Petter Vang Brakalsvaalet [pev2]" w:date="2021-04-28T12:08:00Z"/>
          <w:rFonts w:cstheme="majorHAnsi"/>
          <w:lang w:eastAsia="ja-JP"/>
        </w:rPr>
      </w:pPr>
      <w:ins w:id="1041" w:author="Petter Vang Brakalsvaalet [pev2]" w:date="2021-04-28T12:08:00Z">
        <w:r w:rsidRPr="00AB2066">
          <w:rPr>
            <w:rFonts w:cstheme="majorHAnsi"/>
            <w:lang w:eastAsia="ja-JP"/>
          </w:rPr>
          <w:t xml:space="preserve">The mainMenu folder contains all files needed to display the screen and to handle the inputs that might come from the screen. </w:t>
        </w:r>
      </w:ins>
    </w:p>
    <w:p w14:paraId="4B9A7947" w14:textId="77777777" w:rsidR="000C191F" w:rsidRPr="00AB2066" w:rsidRDefault="000C191F" w:rsidP="000C191F">
      <w:pPr>
        <w:pStyle w:val="Heading4"/>
        <w:rPr>
          <w:ins w:id="1042" w:author="Petter Vang Brakalsvaalet [pev2]" w:date="2021-04-28T12:08:00Z"/>
          <w:rFonts w:cstheme="majorHAnsi"/>
          <w:lang w:val="en-GB"/>
        </w:rPr>
      </w:pPr>
      <w:ins w:id="1043" w:author="Petter Vang Brakalsvaalet [pev2]" w:date="2021-04-28T12:08:00Z">
        <w:r w:rsidRPr="00AB2066">
          <w:rPr>
            <w:rFonts w:cstheme="majorHAnsi"/>
            <w:lang w:val="en-GB"/>
          </w:rPr>
          <w:t>MainMenuVC.swift</w:t>
        </w:r>
      </w:ins>
    </w:p>
    <w:p w14:paraId="002B84C5" w14:textId="77777777" w:rsidR="000C191F" w:rsidRPr="00AB2066" w:rsidRDefault="000C191F" w:rsidP="000C191F">
      <w:pPr>
        <w:rPr>
          <w:ins w:id="1044" w:author="Petter Vang Brakalsvaalet [pev2]" w:date="2021-04-28T12:08:00Z"/>
          <w:rFonts w:cstheme="majorHAnsi"/>
          <w:lang w:eastAsia="ja-JP"/>
        </w:rPr>
      </w:pPr>
      <w:ins w:id="1045" w:author="Petter Vang Brakalsvaalet [pev2]" w:date="2021-04-28T12:08:00Z">
        <w:r w:rsidRPr="00AB2066">
          <w:rPr>
            <w:rFonts w:cstheme="majorHAnsi"/>
            <w:lang w:eastAsia="ja-JP"/>
          </w:rPr>
          <w:t xml:space="preserve">This file will load a SpriteKit scene and display it in the view. This file is inheriting from UIViewController so that I can display and handle the data in a specific way. </w:t>
        </w:r>
      </w:ins>
    </w:p>
    <w:p w14:paraId="2091233B" w14:textId="77777777" w:rsidR="000C191F" w:rsidRPr="00AB2066" w:rsidRDefault="000C191F" w:rsidP="000C191F">
      <w:pPr>
        <w:pStyle w:val="Heading4"/>
        <w:rPr>
          <w:ins w:id="1046" w:author="Petter Vang Brakalsvaalet [pev2]" w:date="2021-04-28T12:08:00Z"/>
          <w:rFonts w:cstheme="majorHAnsi"/>
          <w:lang w:val="en-GB"/>
        </w:rPr>
      </w:pPr>
      <w:ins w:id="1047" w:author="Petter Vang Brakalsvaalet [pev2]" w:date="2021-04-28T12:08:00Z">
        <w:r w:rsidRPr="00AB2066">
          <w:rPr>
            <w:rFonts w:cstheme="majorHAnsi"/>
            <w:lang w:val="en-GB"/>
          </w:rPr>
          <w:t xml:space="preserve">MainMenuScene.sks </w:t>
        </w:r>
      </w:ins>
    </w:p>
    <w:p w14:paraId="7B01419C" w14:textId="77777777" w:rsidR="000C191F" w:rsidRPr="00AB2066" w:rsidRDefault="000C191F" w:rsidP="000C191F">
      <w:pPr>
        <w:rPr>
          <w:ins w:id="1048" w:author="Petter Vang Brakalsvaalet [pev2]" w:date="2021-04-28T12:08:00Z"/>
          <w:rFonts w:cstheme="majorHAnsi"/>
          <w:lang w:eastAsia="ja-JP"/>
        </w:rPr>
      </w:pPr>
      <w:ins w:id="1049" w:author="Petter Vang Brakalsvaalet [pev2]" w:date="2021-04-28T12:08:00Z">
        <w:r w:rsidRPr="00AB2066">
          <w:rPr>
            <w:rFonts w:cstheme="majorHAnsi"/>
            <w:lang w:eastAsia="ja-JP"/>
          </w:rPr>
          <w:t xml:space="preserve">This file is a SpriteKit scene file, and here I have created the main menu scene. </w:t>
        </w:r>
      </w:ins>
    </w:p>
    <w:p w14:paraId="7A3EE837" w14:textId="77777777" w:rsidR="000C191F" w:rsidRPr="00AB2066" w:rsidRDefault="000C191F" w:rsidP="000C191F">
      <w:pPr>
        <w:pStyle w:val="Heading4"/>
        <w:rPr>
          <w:ins w:id="1050" w:author="Petter Vang Brakalsvaalet [pev2]" w:date="2021-04-28T12:08:00Z"/>
          <w:rFonts w:cstheme="majorHAnsi"/>
          <w:lang w:val="en-GB"/>
        </w:rPr>
      </w:pPr>
      <w:ins w:id="1051" w:author="Petter Vang Brakalsvaalet [pev2]" w:date="2021-04-28T12:08:00Z">
        <w:r w:rsidRPr="00AB2066">
          <w:rPr>
            <w:rFonts w:cstheme="majorHAnsi"/>
            <w:lang w:val="en-GB"/>
          </w:rPr>
          <w:t>MainMenu.swift</w:t>
        </w:r>
      </w:ins>
    </w:p>
    <w:p w14:paraId="5A5F9192" w14:textId="77777777" w:rsidR="000C191F" w:rsidRPr="00AB2066" w:rsidRDefault="000C191F" w:rsidP="000C191F">
      <w:pPr>
        <w:rPr>
          <w:ins w:id="1052" w:author="Petter Vang Brakalsvaalet [pev2]" w:date="2021-04-28T12:08:00Z"/>
          <w:rFonts w:cstheme="majorHAnsi"/>
          <w:lang w:eastAsia="ja-JP"/>
        </w:rPr>
      </w:pPr>
      <w:ins w:id="1053" w:author="Petter Vang Brakalsvaalet [pev2]" w:date="2021-04-28T12:08:00Z">
        <w:r w:rsidRPr="00AB2066">
          <w:rPr>
            <w:rFonts w:cstheme="majorHAnsi"/>
            <w:lang w:eastAsia="ja-JP"/>
          </w:rPr>
          <w:t>This file is a SpriteKit scene file. It’s here where all the programming for the main menu is and it’s here, I’m handling actions from the scene. Since this file is handling actions happening in MainMenuScene.sks. It is inheriting from SKScene so that I can overridden some of the functions to handle the data.</w:t>
        </w:r>
      </w:ins>
    </w:p>
    <w:p w14:paraId="1F60772A" w14:textId="77777777" w:rsidR="000C191F" w:rsidRPr="00AB2066" w:rsidRDefault="000C191F" w:rsidP="000C191F">
      <w:pPr>
        <w:pStyle w:val="Heading3"/>
        <w:rPr>
          <w:ins w:id="1054" w:author="Petter Vang Brakalsvaalet [pev2]" w:date="2021-04-28T12:08:00Z"/>
          <w:rFonts w:cstheme="majorHAnsi"/>
          <w:lang w:val="en-GB"/>
        </w:rPr>
      </w:pPr>
      <w:bookmarkStart w:id="1055" w:name="_Toc70522478"/>
      <w:ins w:id="1056" w:author="Petter Vang Brakalsvaalet [pev2]" w:date="2021-04-28T12:08:00Z">
        <w:r w:rsidRPr="00AB2066">
          <w:rPr>
            <w:rFonts w:cstheme="majorHAnsi"/>
            <w:lang w:val="en-GB"/>
          </w:rPr>
          <w:lastRenderedPageBreak/>
          <w:t>Help</w:t>
        </w:r>
        <w:bookmarkEnd w:id="1055"/>
      </w:ins>
    </w:p>
    <w:p w14:paraId="52C85A07" w14:textId="77777777" w:rsidR="000C191F" w:rsidRPr="00AB2066" w:rsidRDefault="000C191F" w:rsidP="000C191F">
      <w:pPr>
        <w:rPr>
          <w:ins w:id="1057" w:author="Petter Vang Brakalsvaalet [pev2]" w:date="2021-04-28T12:08:00Z"/>
          <w:rFonts w:cstheme="majorHAnsi"/>
          <w:lang w:eastAsia="ja-JP"/>
        </w:rPr>
      </w:pPr>
      <w:ins w:id="1058" w:author="Petter Vang Brakalsvaalet [pev2]" w:date="2021-04-28T12:08:00Z">
        <w:r w:rsidRPr="00AB2066">
          <w:rPr>
            <w:rFonts w:cstheme="majorHAnsi"/>
            <w:noProof/>
            <w:lang w:eastAsia="ja-JP"/>
          </w:rPr>
          <w:drawing>
            <wp:inline distT="0" distB="0" distL="0" distR="0" wp14:anchorId="2C3514C5" wp14:editId="0B6A8AFB">
              <wp:extent cx="5270500" cy="2435420"/>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2"/>
                      <a:stretch>
                        <a:fillRect/>
                      </a:stretch>
                    </pic:blipFill>
                    <pic:spPr>
                      <a:xfrm>
                        <a:off x="0" y="0"/>
                        <a:ext cx="5270500" cy="2435420"/>
                      </a:xfrm>
                      <a:prstGeom prst="rect">
                        <a:avLst/>
                      </a:prstGeom>
                    </pic:spPr>
                  </pic:pic>
                </a:graphicData>
              </a:graphic>
            </wp:inline>
          </w:drawing>
        </w:r>
      </w:ins>
    </w:p>
    <w:p w14:paraId="6B329B3A" w14:textId="77777777" w:rsidR="000C191F" w:rsidRPr="00AB2066" w:rsidRDefault="000C191F" w:rsidP="000C191F">
      <w:pPr>
        <w:rPr>
          <w:ins w:id="1059" w:author="Petter Vang Brakalsvaalet [pev2]" w:date="2021-04-28T12:08:00Z"/>
          <w:rFonts w:cstheme="majorHAnsi"/>
          <w:lang w:eastAsia="ja-JP"/>
        </w:rPr>
      </w:pPr>
      <w:ins w:id="1060" w:author="Petter Vang Brakalsvaalet [pev2]" w:date="2021-04-28T12:08:00Z">
        <w:r w:rsidRPr="00AB2066">
          <w:rPr>
            <w:rFonts w:cstheme="majorHAnsi"/>
            <w:lang w:eastAsia="ja-JP"/>
          </w:rPr>
          <w:t>This is the help page. It has a brief description of what some items are and their purpose.</w:t>
        </w:r>
      </w:ins>
    </w:p>
    <w:p w14:paraId="0F79F45D" w14:textId="77777777" w:rsidR="000C191F" w:rsidRPr="00AB2066" w:rsidRDefault="000C191F" w:rsidP="000C191F">
      <w:pPr>
        <w:rPr>
          <w:ins w:id="1061" w:author="Petter Vang Brakalsvaalet [pev2]" w:date="2021-04-28T12:08:00Z"/>
          <w:lang w:eastAsia="ja-JP"/>
        </w:rPr>
      </w:pPr>
    </w:p>
    <w:p w14:paraId="54A043AA" w14:textId="77777777" w:rsidR="000C191F" w:rsidRPr="00AB2066" w:rsidRDefault="000C191F" w:rsidP="000C191F">
      <w:pPr>
        <w:rPr>
          <w:ins w:id="1062" w:author="Petter Vang Brakalsvaalet [pev2]" w:date="2021-04-28T12:08:00Z"/>
          <w:rFonts w:cstheme="majorHAnsi"/>
          <w:lang w:eastAsia="ja-JP"/>
        </w:rPr>
      </w:pPr>
      <w:ins w:id="1063" w:author="Petter Vang Brakalsvaalet [pev2]" w:date="2021-04-28T12:08:00Z">
        <w:r w:rsidRPr="00AB2066">
          <w:rPr>
            <w:rFonts w:cstheme="majorHAnsi"/>
            <w:lang w:eastAsia="ja-JP"/>
          </w:rPr>
          <w:t xml:space="preserve">This folder contains the files related to the Help screen. </w:t>
        </w:r>
      </w:ins>
    </w:p>
    <w:p w14:paraId="2350AD39" w14:textId="77777777" w:rsidR="000C191F" w:rsidRPr="00AB2066" w:rsidRDefault="000C191F" w:rsidP="000C191F">
      <w:pPr>
        <w:pStyle w:val="Heading4"/>
        <w:rPr>
          <w:ins w:id="1064" w:author="Petter Vang Brakalsvaalet [pev2]" w:date="2021-04-28T12:08:00Z"/>
          <w:lang w:val="en-GB"/>
        </w:rPr>
      </w:pPr>
      <w:ins w:id="1065" w:author="Petter Vang Brakalsvaalet [pev2]" w:date="2021-04-28T12:08:00Z">
        <w:r w:rsidRPr="00AB2066">
          <w:rPr>
            <w:lang w:val="en-GB"/>
          </w:rPr>
          <w:t>HelpVC.swift</w:t>
        </w:r>
      </w:ins>
    </w:p>
    <w:p w14:paraId="69121CBA" w14:textId="77777777" w:rsidR="000C191F" w:rsidRPr="00AB2066" w:rsidRDefault="000C191F" w:rsidP="000C191F">
      <w:pPr>
        <w:rPr>
          <w:ins w:id="1066" w:author="Petter Vang Brakalsvaalet [pev2]" w:date="2021-04-28T12:08:00Z"/>
          <w:lang w:eastAsia="ja-JP"/>
        </w:rPr>
      </w:pPr>
      <w:ins w:id="1067" w:author="Petter Vang Brakalsvaalet [pev2]" w:date="2021-04-28T12:08:00Z">
        <w:r w:rsidRPr="00AB2066">
          <w:rPr>
            <w:lang w:eastAsia="ja-JP"/>
          </w:rPr>
          <w:t xml:space="preserve">This file will generate the help items and display the help data. </w:t>
        </w:r>
      </w:ins>
    </w:p>
    <w:p w14:paraId="76E4EE2C" w14:textId="77777777" w:rsidR="000C191F" w:rsidRPr="00AB2066" w:rsidRDefault="000C191F" w:rsidP="000C191F">
      <w:pPr>
        <w:rPr>
          <w:ins w:id="1068" w:author="Petter Vang Brakalsvaalet [pev2]" w:date="2021-04-28T12:08:00Z"/>
          <w:lang w:eastAsia="ja-JP"/>
        </w:rPr>
      </w:pPr>
      <w:ins w:id="1069" w:author="Petter Vang Brakalsvaalet [pev2]" w:date="2021-04-28T12:08:00Z">
        <w:r w:rsidRPr="00AB2066">
          <w:rPr>
            <w:lang w:eastAsia="ja-JP"/>
          </w:rPr>
          <w:t xml:space="preserve">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 </w:t>
        </w:r>
      </w:ins>
    </w:p>
    <w:p w14:paraId="47920FAF" w14:textId="77777777" w:rsidR="000C191F" w:rsidRPr="00AB2066" w:rsidRDefault="000C191F" w:rsidP="000C191F">
      <w:pPr>
        <w:rPr>
          <w:ins w:id="1070" w:author="Petter Vang Brakalsvaalet [pev2]" w:date="2021-04-28T12:08:00Z"/>
          <w:lang w:eastAsia="ja-JP"/>
        </w:rPr>
      </w:pPr>
      <w:ins w:id="1071" w:author="Petter Vang Brakalsvaalet [pev2]" w:date="2021-04-28T12:08:00Z">
        <w:r w:rsidRPr="00AB2066">
          <w:rPr>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ins>
    </w:p>
    <w:p w14:paraId="49709699" w14:textId="77777777" w:rsidR="000C191F" w:rsidRPr="00AB2066" w:rsidRDefault="000C191F" w:rsidP="000C191F">
      <w:pPr>
        <w:pStyle w:val="Heading4"/>
        <w:rPr>
          <w:ins w:id="1072" w:author="Petter Vang Brakalsvaalet [pev2]" w:date="2021-04-28T12:08:00Z"/>
          <w:lang w:val="en-GB"/>
        </w:rPr>
      </w:pPr>
      <w:ins w:id="1073" w:author="Petter Vang Brakalsvaalet [pev2]" w:date="2021-04-28T12:08:00Z">
        <w:r w:rsidRPr="00AB2066">
          <w:rPr>
            <w:lang w:val="en-GB"/>
          </w:rPr>
          <w:t>HelpCell.swift</w:t>
        </w:r>
      </w:ins>
    </w:p>
    <w:p w14:paraId="7F4E463E" w14:textId="77777777" w:rsidR="000C191F" w:rsidRPr="00AB2066" w:rsidRDefault="000C191F" w:rsidP="000C191F">
      <w:pPr>
        <w:rPr>
          <w:ins w:id="1074" w:author="Petter Vang Brakalsvaalet [pev2]" w:date="2021-04-28T12:08:00Z"/>
          <w:lang w:eastAsia="ja-JP"/>
        </w:rPr>
      </w:pPr>
      <w:ins w:id="1075" w:author="Petter Vang Brakalsvaalet [pev2]" w:date="2021-04-28T12:08:00Z">
        <w:r w:rsidRPr="00AB2066">
          <w:rPr>
            <w:lang w:eastAsia="ja-JP"/>
          </w:rPr>
          <w:t>This file is my custom cell and it’s inheriting from UITableViewCell. The cell is created by the UITableView in HelpVC.swift and then this fill will display the data in a specific format.</w:t>
        </w:r>
      </w:ins>
    </w:p>
    <w:p w14:paraId="78E9B07B" w14:textId="77777777" w:rsidR="000C191F" w:rsidRPr="00AB2066" w:rsidRDefault="000C191F" w:rsidP="000C191F">
      <w:pPr>
        <w:pStyle w:val="Heading3"/>
        <w:rPr>
          <w:ins w:id="1076" w:author="Petter Vang Brakalsvaalet [pev2]" w:date="2021-04-28T12:08:00Z"/>
          <w:rFonts w:cstheme="majorHAnsi"/>
          <w:lang w:val="en-GB"/>
        </w:rPr>
      </w:pPr>
      <w:bookmarkStart w:id="1077" w:name="_Toc70522479"/>
      <w:ins w:id="1078" w:author="Petter Vang Brakalsvaalet [pev2]" w:date="2021-04-28T12:08:00Z">
        <w:r w:rsidRPr="00AB2066">
          <w:rPr>
            <w:rFonts w:cstheme="majorHAnsi"/>
            <w:lang w:val="en-GB"/>
          </w:rPr>
          <w:lastRenderedPageBreak/>
          <w:t>SetUp</w:t>
        </w:r>
        <w:bookmarkEnd w:id="1077"/>
        <w:r w:rsidRPr="00AB2066">
          <w:rPr>
            <w:rFonts w:cstheme="majorHAnsi"/>
            <w:lang w:val="en-GB"/>
          </w:rPr>
          <w:t xml:space="preserve"> </w:t>
        </w:r>
      </w:ins>
    </w:p>
    <w:p w14:paraId="3824578B" w14:textId="77777777" w:rsidR="000C191F" w:rsidRPr="00AB2066" w:rsidRDefault="000C191F" w:rsidP="000C191F">
      <w:pPr>
        <w:rPr>
          <w:ins w:id="1079" w:author="Petter Vang Brakalsvaalet [pev2]" w:date="2021-04-28T12:08:00Z"/>
          <w:rFonts w:cstheme="majorHAnsi"/>
          <w:lang w:eastAsia="ja-JP"/>
        </w:rPr>
      </w:pPr>
      <w:ins w:id="1080" w:author="Petter Vang Brakalsvaalet [pev2]" w:date="2021-04-28T12:08:00Z">
        <w:r w:rsidRPr="00AB2066">
          <w:rPr>
            <w:rFonts w:cstheme="majorHAnsi"/>
            <w:noProof/>
            <w:lang w:eastAsia="ja-JP"/>
          </w:rPr>
          <w:drawing>
            <wp:inline distT="0" distB="0" distL="0" distR="0" wp14:anchorId="1162889E" wp14:editId="0C1FC92D">
              <wp:extent cx="5270500" cy="2435420"/>
              <wp:effectExtent l="0" t="0" r="0" b="317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3"/>
                      <a:stretch>
                        <a:fillRect/>
                      </a:stretch>
                    </pic:blipFill>
                    <pic:spPr>
                      <a:xfrm>
                        <a:off x="0" y="0"/>
                        <a:ext cx="5270500" cy="2435420"/>
                      </a:xfrm>
                      <a:prstGeom prst="rect">
                        <a:avLst/>
                      </a:prstGeom>
                    </pic:spPr>
                  </pic:pic>
                </a:graphicData>
              </a:graphic>
            </wp:inline>
          </w:drawing>
        </w:r>
      </w:ins>
    </w:p>
    <w:p w14:paraId="653F48E2" w14:textId="77777777" w:rsidR="000C191F" w:rsidRPr="00AB2066" w:rsidRDefault="000C191F" w:rsidP="000C191F">
      <w:pPr>
        <w:rPr>
          <w:ins w:id="1081" w:author="Petter Vang Brakalsvaalet [pev2]" w:date="2021-04-28T12:08:00Z"/>
          <w:rFonts w:cstheme="majorHAnsi"/>
          <w:lang w:eastAsia="ja-JP"/>
        </w:rPr>
      </w:pPr>
      <w:ins w:id="1082" w:author="Petter Vang Brakalsvaalet [pev2]" w:date="2021-04-28T12:08:00Z">
        <w:r w:rsidRPr="00AB2066">
          <w:rPr>
            <w:rFonts w:cstheme="majorHAnsi"/>
            <w:lang w:eastAsia="ja-JP"/>
          </w:rPr>
          <w:t xml:space="preserve">This scene is where the user can customise the game to their preferences. The player can set all of these to what they prefer, but the duration and </w:t>
        </w:r>
        <w:proofErr w:type="gramStart"/>
        <w:r w:rsidRPr="00AB2066">
          <w:rPr>
            <w:rFonts w:cstheme="majorHAnsi"/>
            <w:lang w:eastAsia="ja-JP"/>
          </w:rPr>
          <w:t>bots</w:t>
        </w:r>
        <w:proofErr w:type="gramEnd"/>
        <w:r w:rsidRPr="00AB2066">
          <w:rPr>
            <w:rFonts w:cstheme="majorHAnsi"/>
            <w:lang w:eastAsia="ja-JP"/>
          </w:rPr>
          <w:t xml:space="preserve"> options are limited to minimum 30 seconds or maximum 6 minutes and a minimum of 1 bot or maximum 5 bots. </w:t>
        </w:r>
      </w:ins>
    </w:p>
    <w:p w14:paraId="47DBFAB1" w14:textId="77777777" w:rsidR="000C191F" w:rsidRPr="00AB2066" w:rsidRDefault="000C191F" w:rsidP="000C191F">
      <w:pPr>
        <w:pStyle w:val="Heading4"/>
        <w:rPr>
          <w:ins w:id="1083" w:author="Petter Vang Brakalsvaalet [pev2]" w:date="2021-04-28T12:08:00Z"/>
          <w:lang w:val="en-GB"/>
        </w:rPr>
      </w:pPr>
      <w:ins w:id="1084" w:author="Petter Vang Brakalsvaalet [pev2]" w:date="2021-04-28T12:08:00Z">
        <w:r w:rsidRPr="00AB2066">
          <w:rPr>
            <w:lang w:val="en-GB"/>
          </w:rPr>
          <w:t>SetUpVC.swift</w:t>
        </w:r>
      </w:ins>
    </w:p>
    <w:p w14:paraId="5D2D240D" w14:textId="77777777" w:rsidR="000C191F" w:rsidRPr="00AB2066" w:rsidRDefault="000C191F" w:rsidP="000C191F">
      <w:pPr>
        <w:rPr>
          <w:ins w:id="1085" w:author="Petter Vang Brakalsvaalet [pev2]" w:date="2021-04-28T12:08:00Z"/>
          <w:lang w:eastAsia="ja-JP"/>
        </w:rPr>
      </w:pPr>
      <w:ins w:id="1086" w:author="Petter Vang Brakalsvaalet [pev2]" w:date="2021-04-28T12:08:00Z">
        <w:r w:rsidRPr="00AB2066">
          <w:rPr>
            <w:lang w:eastAsia="ja-JP"/>
          </w:rPr>
          <w:t>This file will generate the different options the user has to customise the game and display the options. The game options are created by using a struck called GameOption, this struck specifies the data needed for each GameOption. Each GameOption needs to have a title and specify if it has segments or not. It also has an optional segments variable; this is an array of all the segments needed for this GameOption.</w:t>
        </w:r>
      </w:ins>
    </w:p>
    <w:p w14:paraId="27CCF911" w14:textId="77777777" w:rsidR="000C191F" w:rsidRPr="00AB2066" w:rsidRDefault="000C191F" w:rsidP="000C191F">
      <w:pPr>
        <w:rPr>
          <w:ins w:id="1087" w:author="Petter Vang Brakalsvaalet [pev2]" w:date="2021-04-28T12:08:00Z"/>
          <w:lang w:eastAsia="ja-JP"/>
        </w:rPr>
      </w:pPr>
      <w:ins w:id="1088" w:author="Petter Vang Brakalsvaalet [pev2]" w:date="2021-04-28T12:08:00Z">
        <w:r w:rsidRPr="00AB2066">
          <w:rPr>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 This UITableView can have 2 different cells to display the data. This depends on if the GameOption has segments or not.</w:t>
        </w:r>
      </w:ins>
    </w:p>
    <w:p w14:paraId="7D7BBBB1" w14:textId="77777777" w:rsidR="000C191F" w:rsidRPr="00AB2066" w:rsidRDefault="000C191F" w:rsidP="000C191F">
      <w:pPr>
        <w:pStyle w:val="Heading4"/>
        <w:rPr>
          <w:ins w:id="1089" w:author="Petter Vang Brakalsvaalet [pev2]" w:date="2021-04-28T12:08:00Z"/>
          <w:lang w:val="en-GB"/>
        </w:rPr>
      </w:pPr>
      <w:ins w:id="1090" w:author="Petter Vang Brakalsvaalet [pev2]" w:date="2021-04-28T12:08:00Z">
        <w:r w:rsidRPr="00AB2066">
          <w:rPr>
            <w:lang w:val="en-GB"/>
          </w:rPr>
          <w:t>SegmentCell.swift</w:t>
        </w:r>
      </w:ins>
    </w:p>
    <w:p w14:paraId="0EDC7030" w14:textId="77777777" w:rsidR="000C191F" w:rsidRPr="00AB2066" w:rsidRDefault="000C191F" w:rsidP="000C191F">
      <w:pPr>
        <w:rPr>
          <w:ins w:id="1091" w:author="Petter Vang Brakalsvaalet [pev2]" w:date="2021-04-28T12:08:00Z"/>
          <w:lang w:eastAsia="ja-JP"/>
        </w:rPr>
      </w:pPr>
      <w:ins w:id="1092" w:author="Petter Vang Brakalsvaalet [pev2]" w:date="2021-04-28T12:08:00Z">
        <w:r w:rsidRPr="00AB2066">
          <w:rPr>
            <w:lang w:eastAsia="ja-JP"/>
          </w:rPr>
          <w:t>This file is my custom cell and it’s inheriting from UITableViewCell. The cell is created by the UITableView in SetUpVC.swift and then this fill will display the data in a specific format.</w:t>
        </w:r>
      </w:ins>
    </w:p>
    <w:p w14:paraId="39C890B8" w14:textId="77777777" w:rsidR="000C191F" w:rsidRPr="00AB2066" w:rsidRDefault="000C191F" w:rsidP="000C191F">
      <w:pPr>
        <w:pStyle w:val="Heading4"/>
        <w:rPr>
          <w:ins w:id="1093" w:author="Petter Vang Brakalsvaalet [pev2]" w:date="2021-04-28T12:08:00Z"/>
          <w:lang w:val="en-GB"/>
        </w:rPr>
      </w:pPr>
      <w:ins w:id="1094" w:author="Petter Vang Brakalsvaalet [pev2]" w:date="2021-04-28T12:08:00Z">
        <w:r w:rsidRPr="00AB2066">
          <w:rPr>
            <w:lang w:val="en-GB"/>
          </w:rPr>
          <w:t>StepperCell.swift</w:t>
        </w:r>
      </w:ins>
    </w:p>
    <w:p w14:paraId="5E64ADEC" w14:textId="77777777" w:rsidR="000C191F" w:rsidRPr="00AB2066" w:rsidRDefault="000C191F" w:rsidP="000C191F">
      <w:pPr>
        <w:rPr>
          <w:ins w:id="1095" w:author="Petter Vang Brakalsvaalet [pev2]" w:date="2021-04-28T12:08:00Z"/>
          <w:lang w:eastAsia="ja-JP"/>
        </w:rPr>
      </w:pPr>
      <w:ins w:id="1096" w:author="Petter Vang Brakalsvaalet [pev2]" w:date="2021-04-28T12:08:00Z">
        <w:r w:rsidRPr="00AB2066">
          <w:rPr>
            <w:lang w:eastAsia="ja-JP"/>
          </w:rPr>
          <w:t>This file is my custom cell and it’s inheriting from UITableViewCell. The cell is created by the UITableView in SetUpVC.swift and then this fill will display the data in a specific format.</w:t>
        </w:r>
      </w:ins>
    </w:p>
    <w:p w14:paraId="577110B9" w14:textId="77777777" w:rsidR="000C191F" w:rsidRPr="00AB2066" w:rsidRDefault="000C191F" w:rsidP="000C191F">
      <w:pPr>
        <w:rPr>
          <w:ins w:id="1097" w:author="Petter Vang Brakalsvaalet [pev2]" w:date="2021-04-28T12:08:00Z"/>
          <w:lang w:eastAsia="ja-JP"/>
        </w:rPr>
      </w:pPr>
    </w:p>
    <w:p w14:paraId="279B68D1" w14:textId="77777777" w:rsidR="000C191F" w:rsidRPr="00AB2066" w:rsidRDefault="000C191F" w:rsidP="000C191F">
      <w:pPr>
        <w:pStyle w:val="Heading3"/>
        <w:rPr>
          <w:ins w:id="1098" w:author="Petter Vang Brakalsvaalet [pev2]" w:date="2021-04-28T12:08:00Z"/>
          <w:rFonts w:cstheme="majorHAnsi"/>
          <w:lang w:val="en-GB"/>
        </w:rPr>
      </w:pPr>
      <w:bookmarkStart w:id="1099" w:name="_Toc70522480"/>
      <w:ins w:id="1100" w:author="Petter Vang Brakalsvaalet [pev2]" w:date="2021-04-28T12:08:00Z">
        <w:r w:rsidRPr="00AB2066">
          <w:rPr>
            <w:rFonts w:cstheme="majorHAnsi"/>
            <w:lang w:val="en-GB"/>
          </w:rPr>
          <w:lastRenderedPageBreak/>
          <w:t>GameScene</w:t>
        </w:r>
        <w:bookmarkEnd w:id="1099"/>
      </w:ins>
    </w:p>
    <w:p w14:paraId="1010EB14" w14:textId="77777777" w:rsidR="000C191F" w:rsidRPr="00AB2066" w:rsidRDefault="000C191F" w:rsidP="000C191F">
      <w:pPr>
        <w:rPr>
          <w:ins w:id="1101" w:author="Petter Vang Brakalsvaalet [pev2]" w:date="2021-04-28T12:08:00Z"/>
          <w:rFonts w:cstheme="majorHAnsi"/>
        </w:rPr>
      </w:pPr>
      <w:ins w:id="1102" w:author="Petter Vang Brakalsvaalet [pev2]" w:date="2021-04-28T12:08:00Z">
        <w:r w:rsidRPr="00AB2066">
          <w:rPr>
            <w:rFonts w:cstheme="majorHAnsi"/>
            <w:noProof/>
          </w:rPr>
          <w:drawing>
            <wp:inline distT="0" distB="0" distL="0" distR="0" wp14:anchorId="3A758A88" wp14:editId="4A504C50">
              <wp:extent cx="5270500" cy="2435420"/>
              <wp:effectExtent l="0" t="0" r="0" b="3175"/>
              <wp:docPr id="37" name="Picture 37"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24"/>
                      <a:stretch>
                        <a:fillRect/>
                      </a:stretch>
                    </pic:blipFill>
                    <pic:spPr>
                      <a:xfrm>
                        <a:off x="0" y="0"/>
                        <a:ext cx="5270500" cy="2435420"/>
                      </a:xfrm>
                      <a:prstGeom prst="rect">
                        <a:avLst/>
                      </a:prstGeom>
                    </pic:spPr>
                  </pic:pic>
                </a:graphicData>
              </a:graphic>
            </wp:inline>
          </w:drawing>
        </w:r>
      </w:ins>
    </w:p>
    <w:p w14:paraId="741706E0" w14:textId="77777777" w:rsidR="000C191F" w:rsidRPr="00AB2066" w:rsidRDefault="000C191F" w:rsidP="000C191F">
      <w:pPr>
        <w:rPr>
          <w:ins w:id="1103" w:author="Petter Vang Brakalsvaalet [pev2]" w:date="2021-04-28T12:08:00Z"/>
          <w:rFonts w:cstheme="majorHAnsi"/>
        </w:rPr>
      </w:pPr>
      <w:ins w:id="1104" w:author="Petter Vang Brakalsvaalet [pev2]" w:date="2021-04-28T12:08:00Z">
        <w:r w:rsidRPr="00AB2066">
          <w:rPr>
            <w:rFonts w:cstheme="majorHAnsi"/>
          </w:rPr>
          <w:t>This is the game scene. This scene contains some static UI (the joystick to the left of the screen and the button to the right of the screen). The player is in the centre of the screen as a brown hat. There are some tents and a house where the hiders can hide. The green hat on the screen is the seeker, and in this case, it’s played by a bot. The player has a set reach, and if the players’ reach intersects with another node, it will reveal a label under the button on the right stating the action available. At the top of the screen there is a timer counting down how much time you have until the game is finished.</w:t>
        </w:r>
      </w:ins>
    </w:p>
    <w:p w14:paraId="326FAA73" w14:textId="77777777" w:rsidR="000C191F" w:rsidRPr="00AB2066" w:rsidRDefault="000C191F" w:rsidP="000C191F">
      <w:pPr>
        <w:pStyle w:val="Heading4"/>
        <w:rPr>
          <w:ins w:id="1105" w:author="Petter Vang Brakalsvaalet [pev2]" w:date="2021-04-28T12:08:00Z"/>
          <w:lang w:val="en-GB"/>
        </w:rPr>
      </w:pPr>
      <w:ins w:id="1106" w:author="Petter Vang Brakalsvaalet [pev2]" w:date="2021-04-28T12:08:00Z">
        <w:r w:rsidRPr="00AB2066">
          <w:rPr>
            <w:lang w:val="en-GB"/>
          </w:rPr>
          <w:t>GameSceneVC.swift</w:t>
        </w:r>
      </w:ins>
    </w:p>
    <w:p w14:paraId="00EAC6FD" w14:textId="77777777" w:rsidR="000C191F" w:rsidRPr="00AB2066" w:rsidRDefault="000C191F" w:rsidP="000C191F">
      <w:pPr>
        <w:rPr>
          <w:ins w:id="1107" w:author="Petter Vang Brakalsvaalet [pev2]" w:date="2021-04-28T12:08:00Z"/>
          <w:lang w:eastAsia="ja-JP"/>
        </w:rPr>
      </w:pPr>
      <w:ins w:id="1108" w:author="Petter Vang Brakalsvaalet [pev2]" w:date="2021-04-28T12:08:00Z">
        <w:r w:rsidRPr="00AB2066">
          <w:rPr>
            <w:lang w:eastAsia="ja-JP"/>
          </w:rPr>
          <w:t>This is the view controller file for the game scene and It’s inheriting from UIViewController. It will handle closing of the game scene and load the game scene.</w:t>
        </w:r>
      </w:ins>
    </w:p>
    <w:p w14:paraId="49E076C8" w14:textId="77777777" w:rsidR="000C191F" w:rsidRPr="00AB2066" w:rsidRDefault="000C191F" w:rsidP="000C191F">
      <w:pPr>
        <w:pStyle w:val="Heading4"/>
        <w:rPr>
          <w:ins w:id="1109" w:author="Petter Vang Brakalsvaalet [pev2]" w:date="2021-04-28T12:08:00Z"/>
          <w:lang w:val="en-GB"/>
        </w:rPr>
      </w:pPr>
      <w:ins w:id="1110" w:author="Petter Vang Brakalsvaalet [pev2]" w:date="2021-04-28T12:08:00Z">
        <w:r w:rsidRPr="00AB2066">
          <w:rPr>
            <w:lang w:val="en-GB"/>
          </w:rPr>
          <w:t>GameScene.swift</w:t>
        </w:r>
      </w:ins>
    </w:p>
    <w:p w14:paraId="4339AA34" w14:textId="77777777" w:rsidR="000C191F" w:rsidRPr="00AB2066" w:rsidRDefault="000C191F" w:rsidP="000C191F">
      <w:pPr>
        <w:rPr>
          <w:ins w:id="1111" w:author="Petter Vang Brakalsvaalet [pev2]" w:date="2021-04-28T12:08:00Z"/>
          <w:lang w:eastAsia="ja-JP"/>
        </w:rPr>
      </w:pPr>
      <w:ins w:id="1112" w:author="Petter Vang Brakalsvaalet [pev2]" w:date="2021-04-28T12:08:00Z">
        <w:r w:rsidRPr="00AB2066">
          <w:rPr>
            <w:lang w:eastAsia="ja-JP"/>
          </w:rPr>
          <w:t xml:space="preserve">This is the game scene itself, unlike the main menu this scene is created programmatically. This file will display and handle the game and its mechanics. This file will handle all the touches and how this will affect the nodes in the scene. </w:t>
        </w:r>
      </w:ins>
    </w:p>
    <w:p w14:paraId="16436024" w14:textId="77777777" w:rsidR="000C191F" w:rsidRPr="00AB2066" w:rsidRDefault="000C191F" w:rsidP="000C191F">
      <w:pPr>
        <w:pStyle w:val="Heading3"/>
        <w:rPr>
          <w:ins w:id="1113" w:author="Petter Vang Brakalsvaalet [pev2]" w:date="2021-04-28T12:08:00Z"/>
          <w:rFonts w:cstheme="majorHAnsi"/>
          <w:lang w:val="en-GB"/>
        </w:rPr>
      </w:pPr>
      <w:bookmarkStart w:id="1114" w:name="_Toc70522481"/>
      <w:ins w:id="1115" w:author="Petter Vang Brakalsvaalet [pev2]" w:date="2021-04-28T12:08:00Z">
        <w:r w:rsidRPr="00AB2066">
          <w:rPr>
            <w:rFonts w:cstheme="majorHAnsi"/>
            <w:lang w:val="en-GB"/>
          </w:rPr>
          <w:t>Models</w:t>
        </w:r>
        <w:bookmarkEnd w:id="1114"/>
      </w:ins>
    </w:p>
    <w:p w14:paraId="31CBF0FD" w14:textId="77777777" w:rsidR="000C191F" w:rsidRPr="00AB2066" w:rsidRDefault="000C191F" w:rsidP="000C191F">
      <w:pPr>
        <w:pStyle w:val="Heading4"/>
        <w:rPr>
          <w:ins w:id="1116" w:author="Petter Vang Brakalsvaalet [pev2]" w:date="2021-04-28T12:08:00Z"/>
          <w:lang w:val="en-GB"/>
        </w:rPr>
      </w:pPr>
      <w:ins w:id="1117" w:author="Petter Vang Brakalsvaalet [pev2]" w:date="2021-04-28T12:08:00Z">
        <w:r w:rsidRPr="00AB2066">
          <w:rPr>
            <w:lang w:val="en-GB"/>
          </w:rPr>
          <w:t>HidingSpot.swift</w:t>
        </w:r>
      </w:ins>
    </w:p>
    <w:p w14:paraId="77E8DE51" w14:textId="77777777" w:rsidR="000C191F" w:rsidRPr="00AB2066" w:rsidRDefault="000C191F" w:rsidP="000C191F">
      <w:pPr>
        <w:rPr>
          <w:ins w:id="1118" w:author="Petter Vang Brakalsvaalet [pev2]" w:date="2021-04-28T12:08:00Z"/>
          <w:lang w:eastAsia="ja-JP"/>
        </w:rPr>
      </w:pPr>
      <w:ins w:id="1119" w:author="Petter Vang Brakalsvaalet [pev2]" w:date="2021-04-28T12:08:00Z">
        <w:r w:rsidRPr="00AB2066">
          <w:rPr>
            <w:lang w:eastAsia="ja-JP"/>
          </w:rPr>
          <w:t xml:space="preserve">This is a class to store all the data and functions need for a hiding spot. This class contains a Enum called Variant which all the different hiding spots in the game. This Enum can return a string of the Variant. This class will create a SKSpriteNode and assign the values to it automatically. </w:t>
        </w:r>
      </w:ins>
    </w:p>
    <w:p w14:paraId="3BA5C369" w14:textId="77777777" w:rsidR="000C191F" w:rsidRPr="00AB2066" w:rsidRDefault="000C191F" w:rsidP="000C191F">
      <w:pPr>
        <w:pStyle w:val="Heading4"/>
        <w:rPr>
          <w:ins w:id="1120" w:author="Petter Vang Brakalsvaalet [pev2]" w:date="2021-04-28T12:08:00Z"/>
          <w:lang w:val="en-GB"/>
        </w:rPr>
      </w:pPr>
      <w:ins w:id="1121" w:author="Petter Vang Brakalsvaalet [pev2]" w:date="2021-04-28T12:08:00Z">
        <w:r w:rsidRPr="00AB2066">
          <w:rPr>
            <w:lang w:val="en-GB"/>
          </w:rPr>
          <w:t>Player.swift</w:t>
        </w:r>
      </w:ins>
    </w:p>
    <w:p w14:paraId="614661E4" w14:textId="77777777" w:rsidR="000C191F" w:rsidRPr="00AB2066" w:rsidRDefault="000C191F" w:rsidP="000C191F">
      <w:pPr>
        <w:rPr>
          <w:ins w:id="1122" w:author="Petter Vang Brakalsvaalet [pev2]" w:date="2021-04-28T12:08:00Z"/>
          <w:lang w:eastAsia="ja-JP"/>
        </w:rPr>
      </w:pPr>
      <w:ins w:id="1123" w:author="Petter Vang Brakalsvaalet [pev2]" w:date="2021-04-28T12:08:00Z">
        <w:r w:rsidRPr="00AB2066">
          <w:rPr>
            <w:lang w:eastAsia="ja-JP"/>
          </w:rPr>
          <w:t xml:space="preserve">This is a class to store all the data and functions need for a player. This class contains three Enums called Role, Reach, Speed. Theses Enums are created to make the class more readable and sores certain values for the different options. This class will create a SKSpriteNode and assign the values to it automatically. This class contains functions for checking what actions that can be performed, running of animations, and checking if the players reach is intersecting with any others. </w:t>
        </w:r>
      </w:ins>
    </w:p>
    <w:p w14:paraId="6426645B" w14:textId="77777777" w:rsidR="000C191F" w:rsidRPr="00AB2066" w:rsidRDefault="000C191F" w:rsidP="000C191F">
      <w:pPr>
        <w:pStyle w:val="Heading4"/>
        <w:rPr>
          <w:ins w:id="1124" w:author="Petter Vang Brakalsvaalet [pev2]" w:date="2021-04-28T12:08:00Z"/>
          <w:lang w:val="en-GB"/>
        </w:rPr>
      </w:pPr>
      <w:ins w:id="1125" w:author="Petter Vang Brakalsvaalet [pev2]" w:date="2021-04-28T12:08:00Z">
        <w:r w:rsidRPr="00AB2066">
          <w:rPr>
            <w:lang w:val="en-GB"/>
          </w:rPr>
          <w:lastRenderedPageBreak/>
          <w:t>Bot.swift</w:t>
        </w:r>
      </w:ins>
    </w:p>
    <w:p w14:paraId="2FE4F2EB" w14:textId="77777777" w:rsidR="000C191F" w:rsidRPr="00AB2066" w:rsidRDefault="000C191F" w:rsidP="000C191F">
      <w:pPr>
        <w:rPr>
          <w:ins w:id="1126" w:author="Petter Vang Brakalsvaalet [pev2]" w:date="2021-04-28T12:08:00Z"/>
          <w:lang w:eastAsia="ja-JP"/>
        </w:rPr>
      </w:pPr>
      <w:ins w:id="1127" w:author="Petter Vang Brakalsvaalet [pev2]" w:date="2021-04-28T12:08:00Z">
        <w:r w:rsidRPr="00AB2066">
          <w:rPr>
            <w:lang w:eastAsia="ja-JP"/>
          </w:rPr>
          <w:t xml:space="preserve">This is a class to store data relating a bot. This class is inheriting from the Player class since a bot and a player are very similar. However, this class is overriding some of the functions so that they can create a bot and not a player. </w:t>
        </w:r>
      </w:ins>
    </w:p>
    <w:p w14:paraId="7D47DE82" w14:textId="77777777" w:rsidR="000C191F" w:rsidRPr="00AB2066" w:rsidRDefault="000C191F" w:rsidP="000C191F">
      <w:pPr>
        <w:pStyle w:val="Heading3"/>
        <w:rPr>
          <w:ins w:id="1128" w:author="Petter Vang Brakalsvaalet [pev2]" w:date="2021-04-28T12:08:00Z"/>
          <w:rFonts w:cstheme="majorHAnsi"/>
          <w:lang w:val="en-GB"/>
        </w:rPr>
      </w:pPr>
      <w:bookmarkStart w:id="1129" w:name="_Toc70522482"/>
      <w:ins w:id="1130" w:author="Petter Vang Brakalsvaalet [pev2]" w:date="2021-04-28T12:08:00Z">
        <w:r w:rsidRPr="00AB2066">
          <w:rPr>
            <w:rFonts w:cstheme="majorHAnsi"/>
            <w:lang w:val="en-GB"/>
          </w:rPr>
          <w:t>Extensions.swift</w:t>
        </w:r>
        <w:bookmarkEnd w:id="1129"/>
      </w:ins>
    </w:p>
    <w:p w14:paraId="493029D2" w14:textId="77777777" w:rsidR="000C191F" w:rsidRPr="00AB2066" w:rsidRDefault="000C191F" w:rsidP="000C191F">
      <w:pPr>
        <w:rPr>
          <w:ins w:id="1131" w:author="Petter Vang Brakalsvaalet [pev2]" w:date="2021-04-28T12:08:00Z"/>
          <w:lang w:eastAsia="ja-JP"/>
        </w:rPr>
      </w:pPr>
      <w:ins w:id="1132" w:author="Petter Vang Brakalsvaalet [pev2]" w:date="2021-04-28T12:08:00Z">
        <w:r w:rsidRPr="00AB2066">
          <w:rPr>
            <w:lang w:eastAsia="ja-JP"/>
          </w:rPr>
          <w:t xml:space="preserve">This is a file containing any Enums, or any other functions that needs to be reached by the whole project. The Enums here are ChallangeRating, ColliderType. These store specific values for different cases. In this file I’m also extending on SKSpriteNode with a function that can change the size of a SKSpriteNode but also keep the aspect ratio of the texture used by the SKSpriteNode. </w:t>
        </w:r>
      </w:ins>
    </w:p>
    <w:p w14:paraId="57C13C39" w14:textId="77777777" w:rsidR="000C191F" w:rsidRPr="00AB2066" w:rsidRDefault="000C191F" w:rsidP="000C191F">
      <w:pPr>
        <w:rPr>
          <w:ins w:id="1133" w:author="Petter Vang Brakalsvaalet [pev2]" w:date="2021-04-28T12:08:00Z"/>
          <w:lang w:eastAsia="ja-JP"/>
        </w:rPr>
      </w:pPr>
      <w:ins w:id="1134" w:author="Petter Vang Brakalsvaalet [pev2]" w:date="2021-04-28T12:08:00Z">
        <w:r w:rsidRPr="00AB2066">
          <w:rPr>
            <w:lang w:eastAsia="ja-JP"/>
          </w:rPr>
          <w:t xml:space="preserve">This file contains some functions from 2D Apple Games by Tutorials </w:t>
        </w:r>
        <w:r w:rsidRPr="00AB2066">
          <w:rPr>
            <w:highlight w:val="yellow"/>
            <w:lang w:eastAsia="ja-JP"/>
          </w:rPr>
          <w:t>Reference</w:t>
        </w:r>
        <w:r w:rsidRPr="00AB2066">
          <w:rPr>
            <w:lang w:eastAsia="ja-JP"/>
          </w:rPr>
          <w:t xml:space="preserve"> These functions are only to simplify mathematics in the code are copyrighted. The copyright is stated before the functions in question. </w:t>
        </w:r>
      </w:ins>
    </w:p>
    <w:p w14:paraId="2B3035DE" w14:textId="77777777" w:rsidR="000C191F" w:rsidRPr="00AB2066" w:rsidRDefault="000C191F" w:rsidP="000C191F">
      <w:pPr>
        <w:pStyle w:val="Heading3"/>
        <w:rPr>
          <w:ins w:id="1135" w:author="Petter Vang Brakalsvaalet [pev2]" w:date="2021-04-28T12:08:00Z"/>
          <w:rFonts w:cstheme="majorHAnsi"/>
          <w:lang w:val="en-GB"/>
        </w:rPr>
      </w:pPr>
      <w:bookmarkStart w:id="1136" w:name="_Toc70522483"/>
      <w:ins w:id="1137" w:author="Petter Vang Brakalsvaalet [pev2]" w:date="2021-04-28T12:08:00Z">
        <w:r w:rsidRPr="00AB2066">
          <w:rPr>
            <w:rFonts w:cstheme="majorHAnsi"/>
            <w:lang w:val="en-GB"/>
          </w:rPr>
          <w:t>Main.storyboard</w:t>
        </w:r>
        <w:bookmarkEnd w:id="1136"/>
      </w:ins>
    </w:p>
    <w:p w14:paraId="6B7FE4C6" w14:textId="595093EA" w:rsidR="000C191F" w:rsidRPr="002858BF" w:rsidRDefault="000C191F" w:rsidP="002858BF">
      <w:ins w:id="1138" w:author="Petter Vang Brakalsvaalet [pev2]" w:date="2021-04-28T12:08:00Z">
        <w:r w:rsidRPr="002858BF">
          <w:rPr>
            <w:lang w:eastAsia="ja-JP"/>
          </w:rPr>
          <w:t xml:space="preserve">This file is where I have created the view controllers with storyboards. It contains all the different </w:t>
        </w:r>
        <w:proofErr w:type="gramStart"/>
        <w:r w:rsidRPr="002858BF">
          <w:rPr>
            <w:lang w:eastAsia="ja-JP"/>
          </w:rPr>
          <w:t>scene</w:t>
        </w:r>
        <w:proofErr w:type="gramEnd"/>
        <w:r w:rsidRPr="002858BF">
          <w:rPr>
            <w:lang w:eastAsia="ja-JP"/>
          </w:rPr>
          <w:t xml:space="preserve"> and it has some dummy data for some of the scenes. </w:t>
        </w:r>
      </w:ins>
    </w:p>
    <w:p w14:paraId="7E6B42C7" w14:textId="2B69339B" w:rsidR="00BB7241" w:rsidRPr="00AB2066" w:rsidRDefault="00A11B8A" w:rsidP="00BB7241">
      <w:pPr>
        <w:pStyle w:val="Heading2"/>
        <w:rPr>
          <w:rFonts w:cstheme="majorHAnsi"/>
          <w:lang w:val="en-GB"/>
        </w:rPr>
      </w:pPr>
      <w:bookmarkStart w:id="1139" w:name="_Toc222978600"/>
      <w:bookmarkStart w:id="1140" w:name="_Toc70522484"/>
      <w:r w:rsidRPr="00AB2066">
        <w:rPr>
          <w:rFonts w:cstheme="majorHAnsi"/>
          <w:lang w:val="en-GB"/>
        </w:rPr>
        <w:t>User Interface Design</w:t>
      </w:r>
      <w:bookmarkEnd w:id="1139"/>
      <w:bookmarkEnd w:id="1140"/>
      <w:r w:rsidRPr="00AB2066">
        <w:rPr>
          <w:rFonts w:cstheme="majorHAnsi"/>
          <w:lang w:val="en-GB"/>
        </w:rPr>
        <w:t xml:space="preserve"> </w:t>
      </w:r>
      <w:bookmarkStart w:id="1141" w:name="_Toc222978602"/>
    </w:p>
    <w:p w14:paraId="3C9E8A0F" w14:textId="00F0ABD3" w:rsidR="00BB7241" w:rsidRPr="00AB2066" w:rsidRDefault="00BB7241" w:rsidP="00BB7241">
      <w:pPr>
        <w:pStyle w:val="Heading3"/>
        <w:rPr>
          <w:rFonts w:cstheme="majorHAnsi"/>
          <w:lang w:val="en-GB"/>
        </w:rPr>
      </w:pPr>
      <w:bookmarkStart w:id="1142" w:name="_Toc70522485"/>
      <w:r w:rsidRPr="00AB2066">
        <w:rPr>
          <w:rFonts w:cstheme="majorHAnsi"/>
          <w:lang w:val="en-GB"/>
        </w:rPr>
        <w:t>Start screen assets</w:t>
      </w:r>
      <w:bookmarkEnd w:id="1142"/>
    </w:p>
    <w:p w14:paraId="2BFC619F" w14:textId="0B15377A" w:rsidR="0009203F" w:rsidRPr="00AB2066" w:rsidRDefault="0009203F" w:rsidP="00E721FF">
      <w:pPr>
        <w:rPr>
          <w:rFonts w:cstheme="majorHAnsi"/>
          <w:lang w:eastAsia="ja-JP"/>
        </w:rPr>
      </w:pPr>
      <w:r w:rsidRPr="00AB2066">
        <w:rPr>
          <w:rFonts w:cstheme="majorHAnsi"/>
          <w:lang w:eastAsia="ja-JP"/>
        </w:rPr>
        <w:t xml:space="preserve">Unless otherwise stated, all assets have been designed and produced by </w:t>
      </w:r>
      <w:proofErr w:type="gramStart"/>
      <w:r w:rsidRPr="00AB2066">
        <w:rPr>
          <w:rFonts w:cstheme="majorHAnsi"/>
          <w:lang w:eastAsia="ja-JP"/>
        </w:rPr>
        <w:t>myself</w:t>
      </w:r>
      <w:proofErr w:type="gramEnd"/>
      <w:r w:rsidRPr="00AB2066">
        <w:rPr>
          <w:rFonts w:cstheme="majorHAnsi"/>
          <w:lang w:eastAsia="ja-JP"/>
        </w:rPr>
        <w:t xml:space="preserve"> using </w:t>
      </w:r>
      <w:r w:rsidR="00E721FF" w:rsidRPr="00AB2066">
        <w:rPr>
          <w:rFonts w:cstheme="majorHAnsi"/>
          <w:lang w:eastAsia="ja-JP"/>
        </w:rPr>
        <w:t>Affinity design</w:t>
      </w:r>
      <w:r w:rsidRPr="00AB2066">
        <w:rPr>
          <w:rFonts w:cstheme="majorHAnsi"/>
          <w:lang w:eastAsia="ja-JP"/>
        </w:rPr>
        <w:t>.</w:t>
      </w:r>
    </w:p>
    <w:p w14:paraId="29233213" w14:textId="77777777" w:rsidR="00BB7241" w:rsidRPr="00AB2066" w:rsidRDefault="00BB7241" w:rsidP="00BB7241">
      <w:pPr>
        <w:pStyle w:val="Heading4"/>
        <w:rPr>
          <w:rFonts w:cstheme="majorHAnsi"/>
          <w:lang w:val="en-GB"/>
        </w:rPr>
      </w:pPr>
      <w:r w:rsidRPr="00AB2066">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28F3A78A" w14:textId="77777777" w:rsidTr="006300E6">
        <w:tc>
          <w:tcPr>
            <w:tcW w:w="4145" w:type="dxa"/>
            <w:vAlign w:val="center"/>
          </w:tcPr>
          <w:p w14:paraId="4644DE77"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5BBA523C" wp14:editId="31BBFE21">
                  <wp:extent cx="1378276" cy="484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stretch>
                            <a:fillRect/>
                          </a:stretch>
                        </pic:blipFill>
                        <pic:spPr>
                          <a:xfrm>
                            <a:off x="0" y="0"/>
                            <a:ext cx="1378276" cy="484550"/>
                          </a:xfrm>
                          <a:prstGeom prst="rect">
                            <a:avLst/>
                          </a:prstGeom>
                        </pic:spPr>
                      </pic:pic>
                    </a:graphicData>
                  </a:graphic>
                </wp:inline>
              </w:drawing>
            </w:r>
          </w:p>
        </w:tc>
        <w:tc>
          <w:tcPr>
            <w:tcW w:w="4145" w:type="dxa"/>
            <w:vAlign w:val="center"/>
          </w:tcPr>
          <w:p w14:paraId="5B1753B8" w14:textId="25EC2E59" w:rsidR="00BB7241" w:rsidRPr="00AB2066" w:rsidRDefault="00BB7241" w:rsidP="006300E6">
            <w:pPr>
              <w:jc w:val="center"/>
              <w:rPr>
                <w:rFonts w:cstheme="majorHAnsi"/>
                <w:lang w:eastAsia="ja-JP"/>
              </w:rPr>
            </w:pPr>
            <w:r w:rsidRPr="00AB2066">
              <w:rPr>
                <w:rFonts w:cstheme="majorHAnsi"/>
                <w:lang w:eastAsia="ja-JP"/>
              </w:rPr>
              <w:t xml:space="preserve">This is a button for the main menu, It’s a plank with the written option on it. </w:t>
            </w:r>
          </w:p>
        </w:tc>
      </w:tr>
    </w:tbl>
    <w:p w14:paraId="266F2FFA" w14:textId="77777777" w:rsidR="00BB7241" w:rsidRPr="00AB2066" w:rsidRDefault="00BB7241" w:rsidP="00BB7241">
      <w:pPr>
        <w:rPr>
          <w:rFonts w:cstheme="majorHAnsi"/>
          <w:lang w:eastAsia="ja-JP"/>
        </w:rPr>
      </w:pPr>
    </w:p>
    <w:p w14:paraId="1290514E" w14:textId="77777777" w:rsidR="00BB7241" w:rsidRPr="00AB2066" w:rsidRDefault="00BB7241" w:rsidP="00BB7241">
      <w:pPr>
        <w:pStyle w:val="Heading4"/>
        <w:rPr>
          <w:rFonts w:cstheme="majorHAnsi"/>
          <w:lang w:val="en-GB"/>
        </w:rPr>
      </w:pPr>
      <w:r w:rsidRPr="00AB2066">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AB2066" w14:paraId="2A008D45" w14:textId="77777777" w:rsidTr="006300E6">
        <w:tc>
          <w:tcPr>
            <w:tcW w:w="4145" w:type="dxa"/>
            <w:vAlign w:val="center"/>
          </w:tcPr>
          <w:p w14:paraId="458BDBC0"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75AF8F65" wp14:editId="41B93318">
                  <wp:extent cx="1238493" cy="4354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stretch>
                            <a:fillRect/>
                          </a:stretch>
                        </pic:blipFill>
                        <pic:spPr>
                          <a:xfrm>
                            <a:off x="0" y="0"/>
                            <a:ext cx="1238493" cy="435407"/>
                          </a:xfrm>
                          <a:prstGeom prst="rect">
                            <a:avLst/>
                          </a:prstGeom>
                        </pic:spPr>
                      </pic:pic>
                    </a:graphicData>
                  </a:graphic>
                </wp:inline>
              </w:drawing>
            </w:r>
          </w:p>
        </w:tc>
        <w:tc>
          <w:tcPr>
            <w:tcW w:w="4145" w:type="dxa"/>
            <w:vAlign w:val="center"/>
          </w:tcPr>
          <w:p w14:paraId="217A3A5B" w14:textId="47FDFFCA" w:rsidR="00BB7241" w:rsidRPr="00AB2066" w:rsidRDefault="00BB7241" w:rsidP="006300E6">
            <w:pPr>
              <w:jc w:val="center"/>
              <w:rPr>
                <w:rFonts w:cstheme="majorHAnsi"/>
                <w:lang w:eastAsia="ja-JP"/>
              </w:rPr>
            </w:pPr>
            <w:r w:rsidRPr="00AB2066">
              <w:rPr>
                <w:rFonts w:cstheme="majorHAnsi"/>
                <w:lang w:eastAsia="ja-JP"/>
              </w:rPr>
              <w:t xml:space="preserve">This is a button for the main menu, It’s a plank with the written option on it. </w:t>
            </w:r>
          </w:p>
        </w:tc>
        <w:tc>
          <w:tcPr>
            <w:tcW w:w="4145" w:type="dxa"/>
            <w:vAlign w:val="center"/>
          </w:tcPr>
          <w:p w14:paraId="691D7439" w14:textId="77777777" w:rsidR="00BB7241" w:rsidRPr="00AB2066" w:rsidRDefault="00BB7241" w:rsidP="006300E6">
            <w:pPr>
              <w:jc w:val="center"/>
              <w:rPr>
                <w:rFonts w:cstheme="majorHAnsi"/>
                <w:lang w:eastAsia="ja-JP"/>
              </w:rPr>
            </w:pPr>
          </w:p>
        </w:tc>
      </w:tr>
    </w:tbl>
    <w:p w14:paraId="72384C62" w14:textId="77777777" w:rsidR="00BB7241" w:rsidRPr="00AB2066" w:rsidRDefault="00BB7241" w:rsidP="00BB7241">
      <w:pPr>
        <w:rPr>
          <w:rFonts w:cstheme="majorHAnsi"/>
          <w:lang w:eastAsia="ja-JP"/>
        </w:rPr>
      </w:pPr>
    </w:p>
    <w:p w14:paraId="74D72DE8" w14:textId="77777777" w:rsidR="00BB7241" w:rsidRPr="00AB2066" w:rsidRDefault="00BB7241" w:rsidP="00BB7241">
      <w:pPr>
        <w:pStyle w:val="Heading4"/>
        <w:rPr>
          <w:rFonts w:cstheme="majorHAnsi"/>
          <w:lang w:val="en-GB"/>
        </w:rPr>
      </w:pPr>
      <w:r w:rsidRPr="00AB2066">
        <w:rPr>
          <w:rFonts w:cstheme="majorHAnsi"/>
          <w:lang w:val="en-GB"/>
        </w:rPr>
        <w:lastRenderedPageBreak/>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507685AA" w14:textId="77777777" w:rsidTr="006300E6">
        <w:tc>
          <w:tcPr>
            <w:tcW w:w="4145" w:type="dxa"/>
            <w:vAlign w:val="center"/>
          </w:tcPr>
          <w:p w14:paraId="7E09031B"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5611819C" wp14:editId="302BA6D9">
                  <wp:extent cx="361507" cy="23525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361907" cy="2355160"/>
                          </a:xfrm>
                          <a:prstGeom prst="rect">
                            <a:avLst/>
                          </a:prstGeom>
                        </pic:spPr>
                      </pic:pic>
                    </a:graphicData>
                  </a:graphic>
                </wp:inline>
              </w:drawing>
            </w:r>
          </w:p>
        </w:tc>
        <w:tc>
          <w:tcPr>
            <w:tcW w:w="4145" w:type="dxa"/>
            <w:vAlign w:val="center"/>
          </w:tcPr>
          <w:p w14:paraId="3AC91D51" w14:textId="592D8BF9" w:rsidR="00BB7241" w:rsidRPr="00AB2066" w:rsidRDefault="00BB7241" w:rsidP="006300E6">
            <w:pPr>
              <w:jc w:val="center"/>
              <w:rPr>
                <w:rFonts w:cstheme="majorHAnsi"/>
                <w:lang w:eastAsia="ja-JP"/>
              </w:rPr>
            </w:pPr>
            <w:r w:rsidRPr="00AB2066">
              <w:rPr>
                <w:rFonts w:cstheme="majorHAnsi"/>
                <w:lang w:eastAsia="ja-JP"/>
              </w:rPr>
              <w:t>This is a stick for the main menu. I have the other main menu option</w:t>
            </w:r>
            <w:r w:rsidR="0009203F" w:rsidRPr="00AB2066">
              <w:rPr>
                <w:rFonts w:cstheme="majorHAnsi"/>
                <w:lang w:eastAsia="ja-JP"/>
              </w:rPr>
              <w:t>s</w:t>
            </w:r>
            <w:r w:rsidRPr="00AB2066">
              <w:rPr>
                <w:rFonts w:cstheme="majorHAnsi"/>
                <w:lang w:eastAsia="ja-JP"/>
              </w:rPr>
              <w:t xml:space="preserve"> on it as a sign with different labels.</w:t>
            </w:r>
          </w:p>
        </w:tc>
      </w:tr>
    </w:tbl>
    <w:p w14:paraId="6DF2B168" w14:textId="77777777" w:rsidR="00BB7241" w:rsidRPr="00AB2066" w:rsidRDefault="00BB7241" w:rsidP="00BB7241">
      <w:pPr>
        <w:rPr>
          <w:rFonts w:cstheme="majorHAnsi"/>
          <w:lang w:eastAsia="ja-JP"/>
        </w:rPr>
      </w:pPr>
    </w:p>
    <w:p w14:paraId="128CDD24" w14:textId="77777777" w:rsidR="00BB7241" w:rsidRPr="00AB2066" w:rsidRDefault="00BB7241" w:rsidP="00BB7241">
      <w:pPr>
        <w:pStyle w:val="Heading4"/>
        <w:rPr>
          <w:rFonts w:cstheme="majorHAnsi"/>
          <w:lang w:val="en-GB"/>
        </w:rPr>
      </w:pPr>
      <w:r w:rsidRPr="00AB2066">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4064"/>
      </w:tblGrid>
      <w:tr w:rsidR="00BB7241" w:rsidRPr="00AB2066" w14:paraId="16FC849A" w14:textId="77777777" w:rsidTr="006300E6">
        <w:tc>
          <w:tcPr>
            <w:tcW w:w="4145" w:type="dxa"/>
            <w:vAlign w:val="center"/>
          </w:tcPr>
          <w:p w14:paraId="410C7962"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183F7E7D" wp14:editId="3F820B10">
                  <wp:extent cx="2550441" cy="1900328"/>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2550441" cy="1900328"/>
                          </a:xfrm>
                          <a:prstGeom prst="rect">
                            <a:avLst/>
                          </a:prstGeom>
                        </pic:spPr>
                      </pic:pic>
                    </a:graphicData>
                  </a:graphic>
                </wp:inline>
              </w:drawing>
            </w:r>
          </w:p>
        </w:tc>
        <w:tc>
          <w:tcPr>
            <w:tcW w:w="4145" w:type="dxa"/>
            <w:vAlign w:val="center"/>
          </w:tcPr>
          <w:p w14:paraId="16996D23" w14:textId="4A306049" w:rsidR="00BB7241" w:rsidRPr="00AB2066" w:rsidRDefault="00BB7241" w:rsidP="006300E6">
            <w:pPr>
              <w:jc w:val="center"/>
              <w:rPr>
                <w:rFonts w:cstheme="majorHAnsi"/>
                <w:lang w:eastAsia="ja-JP"/>
              </w:rPr>
            </w:pPr>
            <w:r w:rsidRPr="00AB2066">
              <w:rPr>
                <w:rFonts w:cstheme="majorHAnsi"/>
                <w:lang w:eastAsia="ja-JP"/>
              </w:rPr>
              <w:t xml:space="preserve">This is the background image </w:t>
            </w:r>
            <w:r w:rsidR="0009203F" w:rsidRPr="00AB2066">
              <w:rPr>
                <w:rFonts w:cstheme="majorHAnsi"/>
                <w:lang w:eastAsia="ja-JP"/>
              </w:rPr>
              <w:t>for the start screen</w:t>
            </w:r>
            <w:r w:rsidRPr="00AB2066">
              <w:rPr>
                <w:rFonts w:cstheme="majorHAnsi"/>
                <w:lang w:eastAsia="ja-JP"/>
              </w:rPr>
              <w:t xml:space="preserve">. This is a snapshot of the game in action and </w:t>
            </w:r>
            <w:r w:rsidR="0009203F" w:rsidRPr="00AB2066">
              <w:rPr>
                <w:rFonts w:cstheme="majorHAnsi"/>
                <w:lang w:eastAsia="ja-JP"/>
              </w:rPr>
              <w:t xml:space="preserve">is designed </w:t>
            </w:r>
            <w:r w:rsidRPr="00AB2066">
              <w:rPr>
                <w:rFonts w:cstheme="majorHAnsi"/>
                <w:lang w:eastAsia="ja-JP"/>
              </w:rPr>
              <w:t>to show what can happen.</w:t>
            </w:r>
          </w:p>
        </w:tc>
      </w:tr>
    </w:tbl>
    <w:p w14:paraId="7077B3DA" w14:textId="77777777" w:rsidR="00BB7241" w:rsidRPr="00AB2066" w:rsidRDefault="00BB7241" w:rsidP="00BB7241">
      <w:pPr>
        <w:rPr>
          <w:rFonts w:eastAsiaTheme="majorEastAsia" w:cstheme="majorHAnsi"/>
          <w:b/>
          <w:bCs/>
          <w:color w:val="548DD4" w:themeColor="text2" w:themeTint="99"/>
          <w:sz w:val="22"/>
          <w:lang w:eastAsia="ja-JP"/>
        </w:rPr>
      </w:pPr>
    </w:p>
    <w:p w14:paraId="3B3B9CF8" w14:textId="77777777" w:rsidR="00BB7241" w:rsidRPr="00AB2066" w:rsidRDefault="00BB7241" w:rsidP="00BB7241">
      <w:pPr>
        <w:pStyle w:val="Heading3"/>
        <w:rPr>
          <w:rFonts w:cstheme="majorHAnsi"/>
          <w:lang w:val="en-GB"/>
        </w:rPr>
      </w:pPr>
      <w:bookmarkStart w:id="1143" w:name="_Toc70522486"/>
      <w:r w:rsidRPr="00AB2066">
        <w:rPr>
          <w:rFonts w:cstheme="majorHAnsi"/>
          <w:lang w:val="en-GB"/>
        </w:rPr>
        <w:t>Game scene assets</w:t>
      </w:r>
      <w:bookmarkEnd w:id="1143"/>
      <w:r w:rsidRPr="00AB2066">
        <w:rPr>
          <w:rFonts w:cstheme="majorHAnsi"/>
          <w:lang w:val="en-GB"/>
        </w:rPr>
        <w:t xml:space="preserve"> </w:t>
      </w:r>
    </w:p>
    <w:p w14:paraId="7901A9C9" w14:textId="77777777" w:rsidR="00BB7241" w:rsidRPr="00AB2066" w:rsidRDefault="00BB7241" w:rsidP="00BB7241">
      <w:pPr>
        <w:pStyle w:val="Heading4"/>
        <w:rPr>
          <w:rFonts w:cstheme="majorHAnsi"/>
          <w:lang w:val="en-GB"/>
        </w:rPr>
      </w:pPr>
      <w:r w:rsidRPr="00AB2066">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2C33B2A5" w14:textId="77777777" w:rsidTr="006300E6">
        <w:tc>
          <w:tcPr>
            <w:tcW w:w="4145" w:type="dxa"/>
            <w:vAlign w:val="center"/>
          </w:tcPr>
          <w:p w14:paraId="4FDB801A"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0B2141E6" wp14:editId="0483440F">
                  <wp:extent cx="1754372" cy="1754372"/>
                  <wp:effectExtent l="0" t="0" r="0" b="3175"/>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9"/>
                          <a:stretch>
                            <a:fillRect/>
                          </a:stretch>
                        </pic:blipFill>
                        <pic:spPr>
                          <a:xfrm>
                            <a:off x="0" y="0"/>
                            <a:ext cx="1754372" cy="1754372"/>
                          </a:xfrm>
                          <a:prstGeom prst="rect">
                            <a:avLst/>
                          </a:prstGeom>
                        </pic:spPr>
                      </pic:pic>
                    </a:graphicData>
                  </a:graphic>
                </wp:inline>
              </w:drawing>
            </w:r>
          </w:p>
        </w:tc>
        <w:tc>
          <w:tcPr>
            <w:tcW w:w="4145" w:type="dxa"/>
            <w:vAlign w:val="center"/>
          </w:tcPr>
          <w:p w14:paraId="32CE377E" w14:textId="3CEAB992" w:rsidR="00BB7241" w:rsidRPr="00AB2066" w:rsidRDefault="00BB7241" w:rsidP="006300E6">
            <w:pPr>
              <w:jc w:val="center"/>
              <w:rPr>
                <w:rFonts w:cstheme="majorHAnsi"/>
                <w:lang w:eastAsia="ja-JP"/>
              </w:rPr>
            </w:pPr>
            <w:r w:rsidRPr="00AB2066">
              <w:rPr>
                <w:rFonts w:cstheme="majorHAnsi"/>
                <w:lang w:eastAsia="ja-JP"/>
              </w:rPr>
              <w:t>This is a simple campfire.</w:t>
            </w:r>
          </w:p>
        </w:tc>
      </w:tr>
    </w:tbl>
    <w:p w14:paraId="56591D8F" w14:textId="77777777" w:rsidR="00BB7241" w:rsidRPr="00AB2066" w:rsidRDefault="00BB7241" w:rsidP="00BB7241">
      <w:pPr>
        <w:pStyle w:val="Heading4"/>
        <w:rPr>
          <w:rFonts w:cstheme="majorHAnsi"/>
          <w:lang w:val="en-GB"/>
        </w:rPr>
      </w:pPr>
      <w:r w:rsidRPr="00AB2066">
        <w:rPr>
          <w:rFonts w:cstheme="majorHAnsi"/>
          <w:lang w:val="en-GB"/>
        </w:rPr>
        <w:lastRenderedPageBreak/>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7FD8F950" w14:textId="77777777" w:rsidTr="006300E6">
        <w:tc>
          <w:tcPr>
            <w:tcW w:w="4145" w:type="dxa"/>
            <w:vAlign w:val="center"/>
          </w:tcPr>
          <w:p w14:paraId="33CFEAF0"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4729CFDE" wp14:editId="7A7E3501">
                  <wp:extent cx="1828340" cy="2779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stretch>
                            <a:fillRect/>
                          </a:stretch>
                        </pic:blipFill>
                        <pic:spPr>
                          <a:xfrm>
                            <a:off x="0" y="0"/>
                            <a:ext cx="1828340" cy="2779076"/>
                          </a:xfrm>
                          <a:prstGeom prst="rect">
                            <a:avLst/>
                          </a:prstGeom>
                        </pic:spPr>
                      </pic:pic>
                    </a:graphicData>
                  </a:graphic>
                </wp:inline>
              </w:drawing>
            </w:r>
          </w:p>
        </w:tc>
        <w:tc>
          <w:tcPr>
            <w:tcW w:w="4145" w:type="dxa"/>
            <w:vAlign w:val="center"/>
          </w:tcPr>
          <w:p w14:paraId="4A74D9EB" w14:textId="77777777" w:rsidR="00BB7241" w:rsidRPr="00AB2066" w:rsidRDefault="00BB7241" w:rsidP="006300E6">
            <w:pPr>
              <w:jc w:val="center"/>
              <w:rPr>
                <w:rFonts w:cstheme="majorHAnsi"/>
                <w:lang w:eastAsia="ja-JP"/>
              </w:rPr>
            </w:pPr>
            <w:r w:rsidRPr="00AB2066">
              <w:rPr>
                <w:rFonts w:cstheme="majorHAnsi"/>
                <w:lang w:eastAsia="ja-JP"/>
              </w:rPr>
              <w:t>This is a mountain created for the left side of the map.</w:t>
            </w:r>
          </w:p>
        </w:tc>
      </w:tr>
    </w:tbl>
    <w:p w14:paraId="41E17650" w14:textId="77777777" w:rsidR="00BB7241" w:rsidRPr="00AB2066" w:rsidRDefault="00BB7241" w:rsidP="00BB7241">
      <w:pPr>
        <w:pStyle w:val="Heading4"/>
        <w:rPr>
          <w:rFonts w:cstheme="majorHAnsi"/>
          <w:lang w:val="en-GB"/>
        </w:rPr>
      </w:pPr>
      <w:r w:rsidRPr="00AB2066">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3F44EBC5" w14:textId="77777777" w:rsidTr="006300E6">
        <w:tc>
          <w:tcPr>
            <w:tcW w:w="4145" w:type="dxa"/>
            <w:vAlign w:val="center"/>
          </w:tcPr>
          <w:p w14:paraId="0184A578"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02C9F0C6" wp14:editId="0923D0CF">
                  <wp:extent cx="2165200" cy="108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stretch>
                            <a:fillRect/>
                          </a:stretch>
                        </pic:blipFill>
                        <pic:spPr>
                          <a:xfrm>
                            <a:off x="0" y="0"/>
                            <a:ext cx="2165200" cy="1082600"/>
                          </a:xfrm>
                          <a:prstGeom prst="rect">
                            <a:avLst/>
                          </a:prstGeom>
                        </pic:spPr>
                      </pic:pic>
                    </a:graphicData>
                  </a:graphic>
                </wp:inline>
              </w:drawing>
            </w:r>
          </w:p>
        </w:tc>
        <w:tc>
          <w:tcPr>
            <w:tcW w:w="4145" w:type="dxa"/>
            <w:vAlign w:val="center"/>
          </w:tcPr>
          <w:p w14:paraId="58CCAE3B" w14:textId="77777777" w:rsidR="00BB7241" w:rsidRPr="00AB2066" w:rsidRDefault="00BB7241" w:rsidP="006300E6">
            <w:pPr>
              <w:jc w:val="center"/>
              <w:rPr>
                <w:rFonts w:cstheme="majorHAnsi"/>
                <w:lang w:eastAsia="ja-JP"/>
              </w:rPr>
            </w:pPr>
            <w:r w:rsidRPr="00AB2066">
              <w:rPr>
                <w:rFonts w:cstheme="majorHAnsi"/>
                <w:lang w:eastAsia="ja-JP"/>
              </w:rPr>
              <w:t>This is the background image for the game scene.</w:t>
            </w:r>
          </w:p>
        </w:tc>
      </w:tr>
    </w:tbl>
    <w:p w14:paraId="5215BDCE" w14:textId="77777777" w:rsidR="00BB7241" w:rsidRPr="00AB2066" w:rsidRDefault="00BB7241" w:rsidP="00BB7241">
      <w:pPr>
        <w:pStyle w:val="Heading4"/>
        <w:rPr>
          <w:rFonts w:cstheme="majorHAnsi"/>
          <w:lang w:val="en-GB"/>
        </w:rPr>
      </w:pPr>
      <w:r w:rsidRPr="00AB2066">
        <w:rPr>
          <w:rFonts w:cstheme="majorHAnsi"/>
          <w:lang w:val="en-GB"/>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22B0B203" w14:textId="77777777" w:rsidTr="006300E6">
        <w:tc>
          <w:tcPr>
            <w:tcW w:w="4145" w:type="dxa"/>
            <w:vAlign w:val="center"/>
          </w:tcPr>
          <w:p w14:paraId="271F6E7D"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1BCE09A5" wp14:editId="4C8295CC">
                  <wp:extent cx="771935" cy="155962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stretch>
                            <a:fillRect/>
                          </a:stretch>
                        </pic:blipFill>
                        <pic:spPr>
                          <a:xfrm>
                            <a:off x="0" y="0"/>
                            <a:ext cx="771935" cy="1559625"/>
                          </a:xfrm>
                          <a:prstGeom prst="rect">
                            <a:avLst/>
                          </a:prstGeom>
                        </pic:spPr>
                      </pic:pic>
                    </a:graphicData>
                  </a:graphic>
                </wp:inline>
              </w:drawing>
            </w:r>
          </w:p>
        </w:tc>
        <w:tc>
          <w:tcPr>
            <w:tcW w:w="4145" w:type="dxa"/>
            <w:vAlign w:val="center"/>
          </w:tcPr>
          <w:p w14:paraId="7BDE8567" w14:textId="77777777" w:rsidR="00BB7241" w:rsidRPr="00AB2066" w:rsidRDefault="00BB7241" w:rsidP="006300E6">
            <w:pPr>
              <w:jc w:val="center"/>
              <w:rPr>
                <w:rFonts w:cstheme="majorHAnsi"/>
                <w:lang w:eastAsia="ja-JP"/>
              </w:rPr>
            </w:pPr>
            <w:r w:rsidRPr="00AB2066">
              <w:rPr>
                <w:rFonts w:cstheme="majorHAnsi"/>
                <w:lang w:eastAsia="ja-JP"/>
              </w:rPr>
              <w:t>This is a simple river to cut off the map.</w:t>
            </w:r>
          </w:p>
        </w:tc>
      </w:tr>
    </w:tbl>
    <w:p w14:paraId="6FA9DEA6" w14:textId="77777777" w:rsidR="00BB7241" w:rsidRPr="00AB2066" w:rsidRDefault="00BB7241" w:rsidP="00BB7241">
      <w:pPr>
        <w:pStyle w:val="Heading4"/>
        <w:rPr>
          <w:rFonts w:cstheme="majorHAnsi"/>
          <w:lang w:val="en-GB"/>
        </w:rPr>
      </w:pPr>
      <w:r w:rsidRPr="00AB2066">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4F033C4B" w14:textId="77777777" w:rsidTr="006300E6">
        <w:tc>
          <w:tcPr>
            <w:tcW w:w="4145" w:type="dxa"/>
            <w:vAlign w:val="center"/>
          </w:tcPr>
          <w:p w14:paraId="62CF8408"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31E27B4A" wp14:editId="7084E3DC">
                  <wp:extent cx="1005935" cy="11606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stretch>
                            <a:fillRect/>
                          </a:stretch>
                        </pic:blipFill>
                        <pic:spPr>
                          <a:xfrm>
                            <a:off x="0" y="0"/>
                            <a:ext cx="1005935" cy="1160694"/>
                          </a:xfrm>
                          <a:prstGeom prst="rect">
                            <a:avLst/>
                          </a:prstGeom>
                        </pic:spPr>
                      </pic:pic>
                    </a:graphicData>
                  </a:graphic>
                </wp:inline>
              </w:drawing>
            </w:r>
          </w:p>
        </w:tc>
        <w:tc>
          <w:tcPr>
            <w:tcW w:w="4145" w:type="dxa"/>
            <w:vAlign w:val="center"/>
          </w:tcPr>
          <w:p w14:paraId="4E091F51" w14:textId="336B0D5E" w:rsidR="00BB7241" w:rsidRPr="00AB2066" w:rsidRDefault="00BB7241" w:rsidP="006300E6">
            <w:pPr>
              <w:jc w:val="center"/>
              <w:rPr>
                <w:rFonts w:cstheme="majorHAnsi"/>
                <w:lang w:eastAsia="ja-JP"/>
              </w:rPr>
            </w:pPr>
            <w:r w:rsidRPr="00AB2066">
              <w:rPr>
                <w:rFonts w:cstheme="majorHAnsi"/>
                <w:lang w:eastAsia="ja-JP"/>
              </w:rPr>
              <w:t xml:space="preserve">This </w:t>
            </w:r>
            <w:r w:rsidR="0009203F" w:rsidRPr="00AB2066">
              <w:rPr>
                <w:rFonts w:cstheme="majorHAnsi"/>
                <w:lang w:eastAsia="ja-JP"/>
              </w:rPr>
              <w:t>indicates a “hider”</w:t>
            </w:r>
            <w:r w:rsidRPr="00AB2066">
              <w:rPr>
                <w:rFonts w:cstheme="majorHAnsi"/>
                <w:lang w:eastAsia="ja-JP"/>
              </w:rPr>
              <w:t>. It’s supposed to look like a hat from top down.</w:t>
            </w:r>
          </w:p>
        </w:tc>
      </w:tr>
    </w:tbl>
    <w:p w14:paraId="4A2CE93B" w14:textId="77777777" w:rsidR="00BB7241" w:rsidRPr="00AB2066" w:rsidRDefault="00BB7241" w:rsidP="00BB7241">
      <w:pPr>
        <w:pStyle w:val="Heading4"/>
        <w:rPr>
          <w:rFonts w:cstheme="majorHAnsi"/>
          <w:lang w:val="en-GB"/>
        </w:rPr>
      </w:pPr>
      <w:r w:rsidRPr="00AB2066">
        <w:rPr>
          <w:rFonts w:cstheme="majorHAnsi"/>
          <w:lang w:val="en-GB"/>
        </w:rPr>
        <w:lastRenderedPageBreak/>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1C0A8BA9" w14:textId="77777777" w:rsidTr="006300E6">
        <w:tc>
          <w:tcPr>
            <w:tcW w:w="4145" w:type="dxa"/>
            <w:vAlign w:val="center"/>
          </w:tcPr>
          <w:p w14:paraId="37FC4A0F"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23814060" wp14:editId="027875CD">
                  <wp:extent cx="1082799" cy="12493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stretch>
                            <a:fillRect/>
                          </a:stretch>
                        </pic:blipFill>
                        <pic:spPr>
                          <a:xfrm>
                            <a:off x="0" y="0"/>
                            <a:ext cx="1082799" cy="1249383"/>
                          </a:xfrm>
                          <a:prstGeom prst="rect">
                            <a:avLst/>
                          </a:prstGeom>
                        </pic:spPr>
                      </pic:pic>
                    </a:graphicData>
                  </a:graphic>
                </wp:inline>
              </w:drawing>
            </w:r>
          </w:p>
        </w:tc>
        <w:tc>
          <w:tcPr>
            <w:tcW w:w="4145" w:type="dxa"/>
            <w:vAlign w:val="center"/>
          </w:tcPr>
          <w:p w14:paraId="64B2022E" w14:textId="2CEC9D13" w:rsidR="00BB7241" w:rsidRPr="00AB2066" w:rsidRDefault="00BB7241" w:rsidP="006300E6">
            <w:pPr>
              <w:jc w:val="center"/>
              <w:rPr>
                <w:rFonts w:cstheme="majorHAnsi"/>
                <w:lang w:eastAsia="ja-JP"/>
              </w:rPr>
            </w:pPr>
            <w:r w:rsidRPr="00AB2066">
              <w:rPr>
                <w:rFonts w:cstheme="majorHAnsi"/>
                <w:lang w:eastAsia="ja-JP"/>
              </w:rPr>
              <w:t xml:space="preserve">This </w:t>
            </w:r>
            <w:r w:rsidR="0009203F" w:rsidRPr="00AB2066">
              <w:rPr>
                <w:rFonts w:cstheme="majorHAnsi"/>
                <w:lang w:eastAsia="ja-JP"/>
              </w:rPr>
              <w:t>indicates a “seeker”</w:t>
            </w:r>
            <w:r w:rsidRPr="00AB2066">
              <w:rPr>
                <w:rFonts w:cstheme="majorHAnsi"/>
                <w:lang w:eastAsia="ja-JP"/>
              </w:rPr>
              <w:t>. It’s supposed to look like a hat from top down.</w:t>
            </w:r>
          </w:p>
        </w:tc>
      </w:tr>
    </w:tbl>
    <w:p w14:paraId="5B9C89EA" w14:textId="77777777" w:rsidR="00BB7241" w:rsidRPr="00AB2066" w:rsidRDefault="00BB7241" w:rsidP="00BB7241">
      <w:pPr>
        <w:pStyle w:val="Heading4"/>
        <w:rPr>
          <w:rFonts w:cstheme="majorHAnsi"/>
          <w:lang w:val="en-GB"/>
        </w:rPr>
      </w:pPr>
      <w:r w:rsidRPr="00AB2066">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65B7FBE7" w14:textId="77777777" w:rsidTr="006300E6">
        <w:tc>
          <w:tcPr>
            <w:tcW w:w="4145" w:type="dxa"/>
            <w:vAlign w:val="center"/>
          </w:tcPr>
          <w:p w14:paraId="1F63C6B4"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07F31539" wp14:editId="1EED2577">
                  <wp:extent cx="1572359" cy="124896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stretch>
                            <a:fillRect/>
                          </a:stretch>
                        </pic:blipFill>
                        <pic:spPr>
                          <a:xfrm>
                            <a:off x="0" y="0"/>
                            <a:ext cx="1572359" cy="1248966"/>
                          </a:xfrm>
                          <a:prstGeom prst="rect">
                            <a:avLst/>
                          </a:prstGeom>
                        </pic:spPr>
                      </pic:pic>
                    </a:graphicData>
                  </a:graphic>
                </wp:inline>
              </w:drawing>
            </w:r>
          </w:p>
        </w:tc>
        <w:tc>
          <w:tcPr>
            <w:tcW w:w="4145" w:type="dxa"/>
            <w:vAlign w:val="center"/>
          </w:tcPr>
          <w:p w14:paraId="51CAA20F" w14:textId="77777777" w:rsidR="00BB7241" w:rsidRPr="00AB2066" w:rsidRDefault="00BB7241" w:rsidP="006300E6">
            <w:pPr>
              <w:jc w:val="center"/>
              <w:rPr>
                <w:rFonts w:cstheme="majorHAnsi"/>
                <w:lang w:eastAsia="ja-JP"/>
              </w:rPr>
            </w:pPr>
            <w:r w:rsidRPr="00AB2066">
              <w:rPr>
                <w:rFonts w:cstheme="majorHAnsi"/>
                <w:lang w:eastAsia="ja-JP"/>
              </w:rPr>
              <w:t>This is a tent where a player can hide.</w:t>
            </w:r>
          </w:p>
        </w:tc>
      </w:tr>
    </w:tbl>
    <w:p w14:paraId="5E47C0AE" w14:textId="77777777" w:rsidR="00BB7241" w:rsidRPr="00AB2066" w:rsidRDefault="00BB7241" w:rsidP="00BB7241">
      <w:pPr>
        <w:pStyle w:val="Heading4"/>
        <w:rPr>
          <w:rFonts w:cstheme="majorHAnsi"/>
          <w:lang w:val="en-GB"/>
        </w:rPr>
      </w:pPr>
      <w:r w:rsidRPr="00AB2066">
        <w:rPr>
          <w:rFonts w:cstheme="majorHAnsi"/>
          <w:lang w:val="en-GB"/>
        </w:rPr>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26E5738D" w14:textId="77777777" w:rsidTr="006300E6">
        <w:tc>
          <w:tcPr>
            <w:tcW w:w="4145" w:type="dxa"/>
            <w:vAlign w:val="center"/>
          </w:tcPr>
          <w:p w14:paraId="01B7C568"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76FA4FA6" wp14:editId="6FA7D775">
                  <wp:extent cx="1600898" cy="1600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AB2066" w:rsidRDefault="00BB7241" w:rsidP="006300E6">
            <w:pPr>
              <w:jc w:val="center"/>
              <w:rPr>
                <w:rFonts w:cstheme="majorHAnsi"/>
                <w:lang w:eastAsia="ja-JP"/>
              </w:rPr>
            </w:pPr>
            <w:r w:rsidRPr="00AB2066">
              <w:rPr>
                <w:rFonts w:cstheme="majorHAnsi"/>
                <w:lang w:eastAsia="ja-JP"/>
              </w:rPr>
              <w:t>This is a tent where a player can hide.</w:t>
            </w:r>
          </w:p>
        </w:tc>
      </w:tr>
    </w:tbl>
    <w:p w14:paraId="4B8EADC0" w14:textId="77777777" w:rsidR="00BB7241" w:rsidRPr="00AB2066" w:rsidRDefault="00BB7241" w:rsidP="00BB7241">
      <w:pPr>
        <w:pStyle w:val="Heading4"/>
        <w:rPr>
          <w:rFonts w:cstheme="majorHAnsi"/>
          <w:lang w:val="en-GB"/>
        </w:rPr>
      </w:pPr>
      <w:r w:rsidRPr="00AB2066">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1018A619" w14:textId="77777777" w:rsidTr="006300E6">
        <w:tc>
          <w:tcPr>
            <w:tcW w:w="4145" w:type="dxa"/>
            <w:vAlign w:val="center"/>
          </w:tcPr>
          <w:p w14:paraId="3BAC8687"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4025C6BA" wp14:editId="01C01A5B">
                  <wp:extent cx="2069618" cy="218459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stretch>
                            <a:fillRect/>
                          </a:stretch>
                        </pic:blipFill>
                        <pic:spPr>
                          <a:xfrm>
                            <a:off x="0" y="0"/>
                            <a:ext cx="2069618" cy="2184597"/>
                          </a:xfrm>
                          <a:prstGeom prst="rect">
                            <a:avLst/>
                          </a:prstGeom>
                        </pic:spPr>
                      </pic:pic>
                    </a:graphicData>
                  </a:graphic>
                </wp:inline>
              </w:drawing>
            </w:r>
          </w:p>
        </w:tc>
        <w:tc>
          <w:tcPr>
            <w:tcW w:w="4145" w:type="dxa"/>
            <w:vAlign w:val="center"/>
          </w:tcPr>
          <w:p w14:paraId="64B1B279" w14:textId="77777777" w:rsidR="00BB7241" w:rsidRPr="00AB2066" w:rsidRDefault="00BB7241" w:rsidP="006300E6">
            <w:pPr>
              <w:jc w:val="center"/>
              <w:rPr>
                <w:rFonts w:cstheme="majorHAnsi"/>
                <w:lang w:eastAsia="ja-JP"/>
              </w:rPr>
            </w:pPr>
            <w:r w:rsidRPr="00AB2066">
              <w:rPr>
                <w:rFonts w:cstheme="majorHAnsi"/>
                <w:lang w:eastAsia="ja-JP"/>
              </w:rPr>
              <w:t xml:space="preserve">This is a house where multiple people can hide. </w:t>
            </w:r>
          </w:p>
        </w:tc>
      </w:tr>
    </w:tbl>
    <w:p w14:paraId="1CA8D444" w14:textId="77777777" w:rsidR="00BB7241" w:rsidRPr="00AB2066" w:rsidRDefault="00BB7241" w:rsidP="00BB7241">
      <w:pPr>
        <w:pStyle w:val="Heading3"/>
        <w:rPr>
          <w:rFonts w:cstheme="majorHAnsi"/>
          <w:lang w:val="en-GB"/>
        </w:rPr>
      </w:pPr>
      <w:bookmarkStart w:id="1144" w:name="_Toc70522487"/>
      <w:r w:rsidRPr="00AB2066">
        <w:rPr>
          <w:rFonts w:cstheme="majorHAnsi"/>
          <w:lang w:val="en-GB"/>
        </w:rPr>
        <w:t>User interface</w:t>
      </w:r>
      <w:bookmarkEnd w:id="1144"/>
    </w:p>
    <w:p w14:paraId="13E3FD9D" w14:textId="77777777" w:rsidR="00BB7241" w:rsidRPr="00AB2066" w:rsidRDefault="00BB7241" w:rsidP="00BB7241">
      <w:pPr>
        <w:pStyle w:val="Heading4"/>
        <w:rPr>
          <w:rFonts w:cstheme="majorHAnsi"/>
          <w:lang w:val="en-GB"/>
        </w:rPr>
      </w:pPr>
      <w:r w:rsidRPr="00AB2066">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AB2066" w14:paraId="7C304E7D" w14:textId="77777777" w:rsidTr="006300E6">
        <w:tc>
          <w:tcPr>
            <w:tcW w:w="4111" w:type="dxa"/>
            <w:vAlign w:val="center"/>
          </w:tcPr>
          <w:p w14:paraId="2C851966"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00DDA5AE" wp14:editId="2EFF5076">
                  <wp:extent cx="723174" cy="72317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127E3013" w:rsidR="00BB7241" w:rsidRPr="00AB2066" w:rsidRDefault="00BB7241" w:rsidP="006300E6">
            <w:pPr>
              <w:ind w:left="43"/>
              <w:jc w:val="center"/>
              <w:rPr>
                <w:rFonts w:cstheme="majorHAnsi"/>
                <w:b/>
                <w:bCs/>
              </w:rPr>
            </w:pPr>
            <w:r w:rsidRPr="00AB2066">
              <w:rPr>
                <w:rFonts w:cstheme="majorHAnsi"/>
                <w:lang w:eastAsia="ja-JP"/>
              </w:rPr>
              <w:t xml:space="preserve">This is a generic button. I found it on </w:t>
            </w:r>
            <w:hyperlink r:id="rId39" w:history="1">
              <w:r w:rsidRPr="00AB2066">
                <w:rPr>
                  <w:rStyle w:val="Hyperlink"/>
                  <w:rFonts w:cstheme="majorHAnsi"/>
                  <w:lang w:eastAsia="ja-JP"/>
                </w:rPr>
                <w:t>https://pixabay.com/illustrations/generic-button-button-3d-sign-1357003/</w:t>
              </w:r>
            </w:hyperlink>
            <w:r w:rsidRPr="00AB2066">
              <w:rPr>
                <w:rFonts w:cstheme="majorHAnsi"/>
                <w:lang w:eastAsia="ja-JP"/>
              </w:rPr>
              <w:t xml:space="preserve"> under the license of </w:t>
            </w:r>
            <w:proofErr w:type="spellStart"/>
            <w:r w:rsidRPr="00AB2066">
              <w:rPr>
                <w:rFonts w:cstheme="majorHAnsi"/>
                <w:b/>
                <w:bCs/>
              </w:rPr>
              <w:t>Pixabay</w:t>
            </w:r>
            <w:proofErr w:type="spellEnd"/>
            <w:r w:rsidRPr="00AB2066">
              <w:rPr>
                <w:rFonts w:cstheme="majorHAnsi"/>
                <w:b/>
                <w:bCs/>
              </w:rPr>
              <w:t xml:space="preserve"> License (</w:t>
            </w:r>
            <w:hyperlink r:id="rId40" w:history="1">
              <w:r w:rsidRPr="00AB2066">
                <w:rPr>
                  <w:rStyle w:val="Hyperlink"/>
                  <w:rFonts w:cstheme="majorHAnsi"/>
                  <w:b/>
                  <w:bCs/>
                </w:rPr>
                <w:t>https://pixabay.com/service/license/</w:t>
              </w:r>
            </w:hyperlink>
            <w:r w:rsidRPr="00AB2066">
              <w:rPr>
                <w:rFonts w:cstheme="majorHAnsi"/>
                <w:b/>
                <w:bCs/>
              </w:rPr>
              <w:t>)</w:t>
            </w:r>
          </w:p>
        </w:tc>
      </w:tr>
    </w:tbl>
    <w:p w14:paraId="643FF9C9" w14:textId="77777777" w:rsidR="00BB7241" w:rsidRPr="00AB2066" w:rsidRDefault="00BB7241" w:rsidP="00BB7241">
      <w:pPr>
        <w:pStyle w:val="Heading4"/>
        <w:rPr>
          <w:rFonts w:cstheme="majorHAnsi"/>
          <w:lang w:val="en-GB"/>
        </w:rPr>
      </w:pPr>
      <w:r w:rsidRPr="00AB2066">
        <w:rPr>
          <w:rFonts w:cstheme="majorHAnsi"/>
          <w:lang w:val="en-GB"/>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0F120515" w14:textId="77777777" w:rsidTr="006300E6">
        <w:tc>
          <w:tcPr>
            <w:tcW w:w="4145" w:type="dxa"/>
            <w:vAlign w:val="center"/>
          </w:tcPr>
          <w:p w14:paraId="055E6EE9"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25FCE6AA" wp14:editId="680C2762">
                  <wp:extent cx="911630" cy="911630"/>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AB2066" w:rsidRDefault="00BB7241" w:rsidP="006300E6">
            <w:pPr>
              <w:jc w:val="center"/>
              <w:rPr>
                <w:rFonts w:cstheme="majorHAnsi"/>
                <w:lang w:eastAsia="ja-JP"/>
              </w:rPr>
            </w:pPr>
            <w:r w:rsidRPr="00AB2066">
              <w:rPr>
                <w:rFonts w:cstheme="majorHAnsi"/>
                <w:lang w:eastAsia="ja-JP"/>
              </w:rPr>
              <w:t xml:space="preserve">This is a plain background I created for the joysticks. </w:t>
            </w:r>
          </w:p>
        </w:tc>
      </w:tr>
    </w:tbl>
    <w:p w14:paraId="4159A3BC" w14:textId="77777777" w:rsidR="00BB7241" w:rsidRPr="00AB2066" w:rsidRDefault="00BB7241" w:rsidP="00BB7241">
      <w:pPr>
        <w:rPr>
          <w:rFonts w:cstheme="majorHAnsi"/>
          <w:lang w:eastAsia="ja-JP"/>
        </w:rPr>
      </w:pPr>
    </w:p>
    <w:p w14:paraId="26EB4A7A" w14:textId="77777777" w:rsidR="00BB7241" w:rsidRPr="00AB2066" w:rsidRDefault="00BB7241" w:rsidP="00BB7241">
      <w:pPr>
        <w:pStyle w:val="Heading4"/>
        <w:rPr>
          <w:rFonts w:cstheme="majorHAnsi"/>
          <w:lang w:val="en-GB"/>
        </w:rPr>
      </w:pPr>
      <w:r w:rsidRPr="00AB2066">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33718961" w14:textId="77777777" w:rsidTr="006300E6">
        <w:tc>
          <w:tcPr>
            <w:tcW w:w="4145" w:type="dxa"/>
            <w:vAlign w:val="center"/>
          </w:tcPr>
          <w:p w14:paraId="2B94E25E"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47FD8794" wp14:editId="0D7FE850">
                  <wp:extent cx="596488" cy="596488"/>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AB2066" w:rsidRDefault="00BB7241" w:rsidP="006300E6">
            <w:pPr>
              <w:jc w:val="center"/>
              <w:rPr>
                <w:rFonts w:cstheme="majorHAnsi"/>
                <w:lang w:eastAsia="ja-JP"/>
              </w:rPr>
            </w:pPr>
            <w:r w:rsidRPr="00AB2066">
              <w:rPr>
                <w:rFonts w:cstheme="majorHAnsi"/>
                <w:lang w:eastAsia="ja-JP"/>
              </w:rPr>
              <w:t xml:space="preserve">This is the joystick itself. </w:t>
            </w:r>
          </w:p>
        </w:tc>
      </w:tr>
    </w:tbl>
    <w:p w14:paraId="570F73FE" w14:textId="77777777" w:rsidR="00AB2066" w:rsidRPr="00AB2066" w:rsidRDefault="00AB2066">
      <w:pPr>
        <w:rPr>
          <w:ins w:id="1145" w:author="Petter Vang Brakalsvaalet [pev2]" w:date="2021-04-28T12:28:00Z"/>
          <w:rFonts w:eastAsiaTheme="majorEastAsia" w:cstheme="majorHAnsi"/>
          <w:b/>
          <w:bCs/>
          <w:color w:val="365F91" w:themeColor="accent1" w:themeShade="BF"/>
          <w:sz w:val="32"/>
          <w:szCs w:val="32"/>
          <w:lang w:eastAsia="ja-JP"/>
        </w:rPr>
      </w:pPr>
      <w:ins w:id="1146" w:author="Petter Vang Brakalsvaalet [pev2]" w:date="2021-04-28T12:28:00Z">
        <w:r w:rsidRPr="00AB2066">
          <w:rPr>
            <w:rFonts w:cstheme="majorHAnsi"/>
          </w:rPr>
          <w:br w:type="page"/>
        </w:r>
      </w:ins>
    </w:p>
    <w:p w14:paraId="29847A68" w14:textId="6128C2DD" w:rsidR="00AB2066" w:rsidRPr="002858BF" w:rsidRDefault="00711DBE" w:rsidP="002858BF">
      <w:pPr>
        <w:pStyle w:val="Heading1"/>
        <w:rPr>
          <w:ins w:id="1147" w:author="Petter Vang Brakalsvaalet [pev2]" w:date="2021-04-28T12:29:00Z"/>
          <w:rFonts w:cstheme="majorHAnsi"/>
          <w:lang w:val="en-GB"/>
        </w:rPr>
      </w:pPr>
      <w:bookmarkStart w:id="1148" w:name="_Toc70522488"/>
      <w:r w:rsidRPr="002858BF">
        <w:rPr>
          <w:rFonts w:cstheme="majorHAnsi"/>
          <w:lang w:val="en-GB"/>
        </w:rPr>
        <w:lastRenderedPageBreak/>
        <w:t>Implementation</w:t>
      </w:r>
      <w:bookmarkStart w:id="1149" w:name="_Toc192777712"/>
      <w:bookmarkEnd w:id="973"/>
      <w:bookmarkEnd w:id="1141"/>
      <w:bookmarkEnd w:id="1148"/>
    </w:p>
    <w:p w14:paraId="66908BB8" w14:textId="66FD9763" w:rsidR="00AB2066" w:rsidRPr="002858BF" w:rsidRDefault="00AB2066" w:rsidP="00AB2066">
      <w:pPr>
        <w:pStyle w:val="Heading2"/>
        <w:rPr>
          <w:ins w:id="1150" w:author="Petter Vang Brakalsvaalet [pev2]" w:date="2021-04-28T12:29:00Z"/>
          <w:lang w:val="en-GB"/>
        </w:rPr>
      </w:pPr>
      <w:bookmarkStart w:id="1151" w:name="_Toc70522489"/>
      <w:ins w:id="1152" w:author="Petter Vang Brakalsvaalet [pev2]" w:date="2021-04-28T12:29:00Z">
        <w:r w:rsidRPr="002858BF">
          <w:rPr>
            <w:lang w:val="en-GB"/>
          </w:rPr>
          <w:t>Menu</w:t>
        </w:r>
        <w:bookmarkEnd w:id="1151"/>
      </w:ins>
    </w:p>
    <w:p w14:paraId="29A58DBA" w14:textId="63A82944" w:rsidR="00AB2066" w:rsidRPr="00AB2066" w:rsidRDefault="00AB2066" w:rsidP="002858BF">
      <w:pPr>
        <w:pStyle w:val="Heading2"/>
        <w:rPr>
          <w:ins w:id="1153" w:author="Petter Vang Brakalsvaalet [pev2]" w:date="2021-04-28T12:28:00Z"/>
          <w:lang w:val="en-GB"/>
        </w:rPr>
      </w:pPr>
      <w:bookmarkStart w:id="1154" w:name="_Toc70522490"/>
      <w:ins w:id="1155" w:author="Petter Vang Brakalsvaalet [pev2]" w:date="2021-04-28T12:29:00Z">
        <w:r w:rsidRPr="002858BF">
          <w:rPr>
            <w:lang w:val="en-GB"/>
          </w:rPr>
          <w:t>Set</w:t>
        </w:r>
      </w:ins>
      <w:ins w:id="1156" w:author="Petter Vang Brakalsvaalet [pev2]" w:date="2021-04-28T12:30:00Z">
        <w:r w:rsidRPr="002858BF">
          <w:rPr>
            <w:lang w:val="en-GB"/>
          </w:rPr>
          <w:t>-up</w:t>
        </w:r>
      </w:ins>
      <w:bookmarkEnd w:id="1154"/>
    </w:p>
    <w:p w14:paraId="16DBCE09" w14:textId="6E551062" w:rsidR="00AB2066" w:rsidRPr="002858BF" w:rsidRDefault="00AB2066" w:rsidP="00810AC3">
      <w:pPr>
        <w:pStyle w:val="Heading2"/>
        <w:rPr>
          <w:ins w:id="1157" w:author="Petter Vang Brakalsvaalet [pev2]" w:date="2021-04-28T12:29:00Z"/>
          <w:lang w:val="en-GB"/>
        </w:rPr>
      </w:pPr>
      <w:bookmarkStart w:id="1158" w:name="_Toc70522491"/>
      <w:ins w:id="1159" w:author="Petter Vang Brakalsvaalet [pev2]" w:date="2021-04-28T12:29:00Z">
        <w:r w:rsidRPr="002858BF">
          <w:rPr>
            <w:lang w:val="en-GB"/>
          </w:rPr>
          <w:t>Game</w:t>
        </w:r>
        <w:bookmarkEnd w:id="1158"/>
      </w:ins>
    </w:p>
    <w:p w14:paraId="0846428A" w14:textId="6C4D49BD" w:rsidR="00AB2066" w:rsidRPr="002858BF" w:rsidRDefault="00AB2066" w:rsidP="00AB2066">
      <w:pPr>
        <w:pStyle w:val="Heading2"/>
        <w:rPr>
          <w:ins w:id="1160" w:author="Petter Vang Brakalsvaalet [pev2]" w:date="2021-04-28T12:29:00Z"/>
          <w:lang w:val="en-GB"/>
        </w:rPr>
      </w:pPr>
      <w:bookmarkStart w:id="1161" w:name="_Toc70522492"/>
      <w:ins w:id="1162" w:author="Petter Vang Brakalsvaalet [pev2]" w:date="2021-04-28T12:29:00Z">
        <w:r w:rsidRPr="002858BF">
          <w:rPr>
            <w:lang w:val="en-GB"/>
          </w:rPr>
          <w:t>Help</w:t>
        </w:r>
        <w:bookmarkEnd w:id="1161"/>
      </w:ins>
    </w:p>
    <w:p w14:paraId="6C12D34A" w14:textId="13982BA3" w:rsidR="00AB2066" w:rsidRDefault="00AB2066" w:rsidP="002858BF">
      <w:pPr>
        <w:pStyle w:val="Heading2"/>
        <w:rPr>
          <w:ins w:id="1163" w:author="Petter Vang Brakalsvaalet [pev2]" w:date="2021-04-28T13:01:00Z"/>
          <w:lang w:val="en-GB"/>
        </w:rPr>
      </w:pPr>
      <w:bookmarkStart w:id="1164" w:name="_Toc70522493"/>
      <w:ins w:id="1165" w:author="Petter Vang Brakalsvaalet [pev2]" w:date="2021-04-28T12:29:00Z">
        <w:r w:rsidRPr="002858BF">
          <w:rPr>
            <w:lang w:val="en-GB"/>
          </w:rPr>
          <w:t>Bugs</w:t>
        </w:r>
      </w:ins>
      <w:bookmarkEnd w:id="1164"/>
    </w:p>
    <w:p w14:paraId="4FCEC263" w14:textId="168CE7C6" w:rsidR="005777DB" w:rsidRPr="005777DB" w:rsidRDefault="005777DB" w:rsidP="005777DB">
      <w:pPr>
        <w:rPr>
          <w:ins w:id="1166" w:author="Petter Vang Brakalsvaalet [pev2]" w:date="2021-04-28T13:01:00Z"/>
          <w:lang w:eastAsia="ja-JP"/>
        </w:rPr>
      </w:pPr>
      <w:ins w:id="1167" w:author="Petter Vang Brakalsvaalet [pev2]" w:date="2021-04-28T13:01:00Z">
        <w:r>
          <w:rPr>
            <w:lang w:eastAsia="ja-JP"/>
          </w:rPr>
          <w:t>The game has some bugs that I know about, and there are probably some bugs that I don’t know about yet. I will go into detail about the bugs I have, why they happe</w:t>
        </w:r>
      </w:ins>
      <w:ins w:id="1168" w:author="Petter Vang Brakalsvaalet [pev2]" w:date="2021-04-28T13:02:00Z">
        <w:r>
          <w:rPr>
            <w:lang w:eastAsia="ja-JP"/>
          </w:rPr>
          <w:t xml:space="preserve">n and how I would fix them if I had more time. </w:t>
        </w:r>
      </w:ins>
    </w:p>
    <w:p w14:paraId="78070569" w14:textId="6E833B34" w:rsidR="005777DB" w:rsidRPr="005777DB" w:rsidRDefault="005777DB" w:rsidP="005777DB">
      <w:pPr>
        <w:pStyle w:val="Heading3"/>
        <w:rPr>
          <w:ins w:id="1169" w:author="Petter Vang Brakalsvaalet [pev2]" w:date="2021-04-28T12:47:00Z"/>
          <w:lang w:val="en-GB"/>
        </w:rPr>
      </w:pPr>
      <w:bookmarkStart w:id="1170" w:name="_Toc70522494"/>
      <w:ins w:id="1171" w:author="Petter Vang Brakalsvaalet [pev2]" w:date="2021-04-28T13:01:00Z">
        <w:r>
          <w:t>SetUp</w:t>
        </w:r>
      </w:ins>
      <w:bookmarkEnd w:id="1170"/>
    </w:p>
    <w:p w14:paraId="5E7DB071" w14:textId="56595343" w:rsidR="002858BF" w:rsidRPr="005777DB" w:rsidRDefault="00BD4727" w:rsidP="001170DD">
      <w:pPr>
        <w:rPr>
          <w:ins w:id="1172" w:author="Petter Vang Brakalsvaalet [pev2]" w:date="2021-04-28T13:03:00Z"/>
          <w:lang w:eastAsia="ja-JP"/>
        </w:rPr>
      </w:pPr>
      <w:ins w:id="1173" w:author="Petter Vang Brakalsvaalet [pev2]" w:date="2021-04-28T12:53:00Z">
        <w:r w:rsidRPr="005777DB">
          <w:rPr>
            <w:lang w:eastAsia="ja-JP"/>
          </w:rPr>
          <w:t>When s</w:t>
        </w:r>
        <w:r w:rsidRPr="00E90B95">
          <w:rPr>
            <w:lang w:eastAsia="ja-JP"/>
          </w:rPr>
          <w:t>etting up th</w:t>
        </w:r>
        <w:r w:rsidRPr="005777DB">
          <w:rPr>
            <w:lang w:eastAsia="ja-JP"/>
          </w:rPr>
          <w:t xml:space="preserve">e game in the set-up scene </w:t>
        </w:r>
      </w:ins>
      <w:ins w:id="1174" w:author="Petter Vang Brakalsvaalet [pev2]" w:date="2021-04-28T12:54:00Z">
        <w:r w:rsidRPr="005777DB">
          <w:rPr>
            <w:lang w:eastAsia="ja-JP"/>
          </w:rPr>
          <w:t>the game might crash. This happens when some of the cells isn’t visible and the player click done. This happens because when the</w:t>
        </w:r>
      </w:ins>
      <w:ins w:id="1175" w:author="Petter Vang Brakalsvaalet [pev2]" w:date="2021-04-28T12:55:00Z">
        <w:r w:rsidRPr="005777DB">
          <w:rPr>
            <w:lang w:eastAsia="ja-JP"/>
          </w:rPr>
          <w:t xml:space="preserve"> done button is pressed the game will gather </w:t>
        </w:r>
        <w:proofErr w:type="gramStart"/>
        <w:r w:rsidRPr="005777DB">
          <w:rPr>
            <w:lang w:eastAsia="ja-JP"/>
          </w:rPr>
          <w:t>all of</w:t>
        </w:r>
        <w:proofErr w:type="gramEnd"/>
        <w:r w:rsidRPr="005777DB">
          <w:rPr>
            <w:lang w:eastAsia="ja-JP"/>
          </w:rPr>
          <w:t xml:space="preserve"> the data from the table view and send them to the next scene. The problem is that when a cell is of screen, the progr</w:t>
        </w:r>
      </w:ins>
      <w:ins w:id="1176" w:author="Petter Vang Brakalsvaalet [pev2]" w:date="2021-04-28T12:56:00Z">
        <w:r w:rsidRPr="005777DB">
          <w:rPr>
            <w:lang w:eastAsia="ja-JP"/>
          </w:rPr>
          <w:t xml:space="preserve">am can’t find one of the cells and so can’t retrieve the data for that cell. This problem should be an easy problem to </w:t>
        </w:r>
      </w:ins>
      <w:ins w:id="1177" w:author="Petter Vang Brakalsvaalet [pev2]" w:date="2021-04-28T12:58:00Z">
        <w:r w:rsidRPr="005777DB">
          <w:rPr>
            <w:lang w:eastAsia="ja-JP"/>
          </w:rPr>
          <w:t>fix,</w:t>
        </w:r>
      </w:ins>
      <w:ins w:id="1178" w:author="Petter Vang Brakalsvaalet [pev2]" w:date="2021-04-28T12:56:00Z">
        <w:r w:rsidRPr="005777DB">
          <w:rPr>
            <w:lang w:eastAsia="ja-JP"/>
          </w:rPr>
          <w:t xml:space="preserve"> and</w:t>
        </w:r>
      </w:ins>
      <w:ins w:id="1179" w:author="Petter Vang Brakalsvaalet [pev2]" w:date="2021-04-28T12:58:00Z">
        <w:r w:rsidRPr="005777DB">
          <w:rPr>
            <w:lang w:eastAsia="ja-JP"/>
          </w:rPr>
          <w:t xml:space="preserve"> </w:t>
        </w:r>
      </w:ins>
      <w:ins w:id="1180" w:author="Petter Vang Brakalsvaalet [pev2]" w:date="2021-04-28T12:59:00Z">
        <w:r w:rsidR="005777DB" w:rsidRPr="005777DB">
          <w:rPr>
            <w:lang w:eastAsia="ja-JP"/>
          </w:rPr>
          <w:t xml:space="preserve">to my understanding this </w:t>
        </w:r>
      </w:ins>
      <w:ins w:id="1181" w:author="Petter Vang Brakalsvaalet [pev2]" w:date="2021-04-28T12:56:00Z">
        <w:r w:rsidRPr="005777DB">
          <w:rPr>
            <w:lang w:eastAsia="ja-JP"/>
          </w:rPr>
          <w:t xml:space="preserve">could </w:t>
        </w:r>
      </w:ins>
      <w:ins w:id="1182" w:author="Petter Vang Brakalsvaalet [pev2]" w:date="2021-04-28T12:59:00Z">
        <w:r w:rsidR="005777DB" w:rsidRPr="005777DB">
          <w:rPr>
            <w:lang w:eastAsia="ja-JP"/>
          </w:rPr>
          <w:t>be fixed</w:t>
        </w:r>
      </w:ins>
      <w:ins w:id="1183" w:author="Petter Vang Brakalsvaalet [pev2]" w:date="2021-04-28T12:56:00Z">
        <w:r w:rsidRPr="005777DB">
          <w:rPr>
            <w:lang w:eastAsia="ja-JP"/>
          </w:rPr>
          <w:t xml:space="preserve"> by </w:t>
        </w:r>
      </w:ins>
      <w:ins w:id="1184" w:author="Petter Vang Brakalsvaalet [pev2]" w:date="2021-04-28T12:59:00Z">
        <w:r w:rsidR="005777DB" w:rsidRPr="005777DB">
          <w:rPr>
            <w:lang w:eastAsia="ja-JP"/>
          </w:rPr>
          <w:t>adding</w:t>
        </w:r>
      </w:ins>
      <w:ins w:id="1185" w:author="Petter Vang Brakalsvaalet [pev2]" w:date="2021-04-28T12:57:00Z">
        <w:r w:rsidRPr="005777DB">
          <w:rPr>
            <w:lang w:eastAsia="ja-JP"/>
          </w:rPr>
          <w:t xml:space="preserve"> </w:t>
        </w:r>
      </w:ins>
      <w:ins w:id="1186" w:author="Petter Vang Brakalsvaalet [pev2]" w:date="2021-04-28T12:59:00Z">
        <w:r w:rsidR="005777DB" w:rsidRPr="005777DB">
          <w:rPr>
            <w:lang w:eastAsia="ja-JP"/>
          </w:rPr>
          <w:t xml:space="preserve">an </w:t>
        </w:r>
      </w:ins>
      <w:ins w:id="1187" w:author="Petter Vang Brakalsvaalet [pev2]" w:date="2021-04-28T13:00:00Z">
        <w:r w:rsidR="005777DB" w:rsidRPr="005777DB">
          <w:rPr>
            <w:lang w:eastAsia="ja-JP"/>
          </w:rPr>
          <w:t>observer</w:t>
        </w:r>
      </w:ins>
      <w:ins w:id="1188" w:author="Petter Vang Brakalsvaalet [pev2]" w:date="2021-04-28T12:59:00Z">
        <w:r w:rsidR="005777DB" w:rsidRPr="005777DB">
          <w:rPr>
            <w:lang w:eastAsia="ja-JP"/>
          </w:rPr>
          <w:t xml:space="preserve"> to each cell. This would trigger an event and when that event </w:t>
        </w:r>
      </w:ins>
      <w:ins w:id="1189" w:author="Petter Vang Brakalsvaalet [pev2]" w:date="2021-04-28T13:01:00Z">
        <w:r w:rsidR="005777DB" w:rsidRPr="005777DB">
          <w:rPr>
            <w:lang w:eastAsia="ja-JP"/>
          </w:rPr>
          <w:t>is triggered,</w:t>
        </w:r>
      </w:ins>
      <w:ins w:id="1190" w:author="Petter Vang Brakalsvaalet [pev2]" w:date="2021-04-28T12:59:00Z">
        <w:r w:rsidR="005777DB" w:rsidRPr="005777DB">
          <w:rPr>
            <w:lang w:eastAsia="ja-JP"/>
          </w:rPr>
          <w:t xml:space="preserve"> I could </w:t>
        </w:r>
      </w:ins>
      <w:ins w:id="1191" w:author="Petter Vang Brakalsvaalet [pev2]" w:date="2021-04-28T13:00:00Z">
        <w:r w:rsidR="005777DB" w:rsidRPr="005777DB">
          <w:rPr>
            <w:lang w:eastAsia="ja-JP"/>
          </w:rPr>
          <w:t xml:space="preserve">get the data. By doing that the data would be updated every time the player changed any option. </w:t>
        </w:r>
      </w:ins>
    </w:p>
    <w:p w14:paraId="3BDC12AC" w14:textId="006B9623" w:rsidR="005777DB" w:rsidRPr="005777DB" w:rsidRDefault="005777DB" w:rsidP="005777DB">
      <w:pPr>
        <w:pStyle w:val="Heading3"/>
        <w:rPr>
          <w:ins w:id="1192" w:author="Petter Vang Brakalsvaalet [pev2]" w:date="2021-04-28T13:03:00Z"/>
          <w:lang w:val="en-GB"/>
        </w:rPr>
      </w:pPr>
      <w:bookmarkStart w:id="1193" w:name="_Toc70522495"/>
      <w:ins w:id="1194" w:author="Petter Vang Brakalsvaalet [pev2]" w:date="2021-04-28T13:03:00Z">
        <w:r w:rsidRPr="005777DB">
          <w:rPr>
            <w:lang w:val="en-GB"/>
          </w:rPr>
          <w:t>Game</w:t>
        </w:r>
        <w:bookmarkEnd w:id="1193"/>
      </w:ins>
    </w:p>
    <w:p w14:paraId="3A6B6A46" w14:textId="004AED9D" w:rsidR="005777DB" w:rsidRPr="005777DB" w:rsidRDefault="005777DB" w:rsidP="005777DB">
      <w:pPr>
        <w:rPr>
          <w:lang w:eastAsia="ja-JP"/>
        </w:rPr>
      </w:pPr>
      <w:ins w:id="1195" w:author="Petter Vang Brakalsvaalet [pev2]" w:date="2021-04-28T13:03:00Z">
        <w:r w:rsidRPr="005777DB">
          <w:rPr>
            <w:lang w:eastAsia="ja-JP"/>
          </w:rPr>
          <w:t xml:space="preserve">In the game there are some bugs as well. </w:t>
        </w:r>
      </w:ins>
      <w:ins w:id="1196" w:author="Petter Vang Brakalsvaalet [pev2]" w:date="2021-04-28T13:04:00Z">
        <w:r w:rsidRPr="005777DB">
          <w:rPr>
            <w:lang w:eastAsia="ja-JP"/>
          </w:rPr>
          <w:t xml:space="preserve">When a bot is controlling the </w:t>
        </w:r>
      </w:ins>
      <w:ins w:id="1197" w:author="Petter Vang Brakalsvaalet [pev2]" w:date="2021-04-28T13:06:00Z">
        <w:r w:rsidRPr="005777DB">
          <w:rPr>
            <w:lang w:eastAsia="ja-JP"/>
          </w:rPr>
          <w:t>seeker,</w:t>
        </w:r>
      </w:ins>
      <w:ins w:id="1198" w:author="Petter Vang Brakalsvaalet [pev2]" w:date="2021-04-28T13:04:00Z">
        <w:r w:rsidRPr="005777DB">
          <w:rPr>
            <w:lang w:eastAsia="ja-JP"/>
          </w:rPr>
          <w:t xml:space="preserve"> they might jump around if there is an object blocking their path. </w:t>
        </w:r>
      </w:ins>
      <w:ins w:id="1199" w:author="Petter Vang Brakalsvaalet [pev2]" w:date="2021-04-28T13:05:00Z">
        <w:r w:rsidRPr="005777DB">
          <w:rPr>
            <w:lang w:eastAsia="ja-JP"/>
          </w:rPr>
          <w:t xml:space="preserve">This happens because of how I have set up bot movement. The bots will move in a straight line from their position and directly to the position of the player. </w:t>
        </w:r>
      </w:ins>
      <w:ins w:id="1200" w:author="Petter Vang Brakalsvaalet [pev2]" w:date="2021-04-28T13:06:00Z">
        <w:r>
          <w:rPr>
            <w:lang w:eastAsia="ja-JP"/>
          </w:rPr>
          <w:t>This is very simple movement and means that the bots aren’t very sm</w:t>
        </w:r>
      </w:ins>
      <w:ins w:id="1201" w:author="Petter Vang Brakalsvaalet [pev2]" w:date="2021-04-28T13:07:00Z">
        <w:r>
          <w:rPr>
            <w:lang w:eastAsia="ja-JP"/>
          </w:rPr>
          <w:t xml:space="preserve">art and that they might get stuck on objects. This could be fixed by creating paths between objects and using </w:t>
        </w:r>
      </w:ins>
      <w:ins w:id="1202" w:author="Petter Vang Brakalsvaalet [pev2]" w:date="2021-04-28T13:08:00Z">
        <w:r>
          <w:rPr>
            <w:lang w:eastAsia="ja-JP"/>
          </w:rPr>
          <w:t xml:space="preserve">SpriteKit’s physics engine to recognise objects and then create paths around them. This </w:t>
        </w:r>
      </w:ins>
      <w:ins w:id="1203" w:author="Petter Vang Brakalsvaalet [pev2]" w:date="2021-04-28T13:09:00Z">
        <w:r>
          <w:rPr>
            <w:lang w:eastAsia="ja-JP"/>
          </w:rPr>
          <w:t>could</w:t>
        </w:r>
      </w:ins>
      <w:ins w:id="1204" w:author="Petter Vang Brakalsvaalet [pev2]" w:date="2021-04-28T13:08:00Z">
        <w:r>
          <w:rPr>
            <w:lang w:eastAsia="ja-JP"/>
          </w:rPr>
          <w:t xml:space="preserve"> </w:t>
        </w:r>
      </w:ins>
      <w:ins w:id="1205" w:author="Petter Vang Brakalsvaalet [pev2]" w:date="2021-04-28T13:09:00Z">
        <w:r>
          <w:rPr>
            <w:lang w:eastAsia="ja-JP"/>
          </w:rPr>
          <w:t>be done by</w:t>
        </w:r>
      </w:ins>
      <w:ins w:id="1206" w:author="Petter Vang Brakalsvaalet [pev2]" w:date="2021-04-28T13:08:00Z">
        <w:r>
          <w:rPr>
            <w:lang w:eastAsia="ja-JP"/>
          </w:rPr>
          <w:t xml:space="preserve"> </w:t>
        </w:r>
      </w:ins>
      <w:ins w:id="1207" w:author="Petter Vang Brakalsvaalet [pev2]" w:date="2021-04-28T13:09:00Z">
        <w:r>
          <w:rPr>
            <w:lang w:eastAsia="ja-JP"/>
          </w:rPr>
          <w:t xml:space="preserve">using </w:t>
        </w:r>
      </w:ins>
      <w:ins w:id="1208" w:author="Petter Vang Brakalsvaalet [pev2]" w:date="2021-04-28T13:08:00Z">
        <w:r>
          <w:rPr>
            <w:lang w:eastAsia="ja-JP"/>
          </w:rPr>
          <w:t xml:space="preserve">Apples </w:t>
        </w:r>
      </w:ins>
      <w:ins w:id="1209" w:author="Petter Vang Brakalsvaalet [pev2]" w:date="2021-04-28T13:09:00Z">
        <w:r>
          <w:rPr>
            <w:lang w:eastAsia="ja-JP"/>
          </w:rPr>
          <w:t xml:space="preserve">GameplayKit. </w:t>
        </w:r>
      </w:ins>
      <w:ins w:id="1210" w:author="Petter Vang Brakalsvaalet [pev2]" w:date="2021-04-28T13:10:00Z">
        <w:r>
          <w:rPr>
            <w:lang w:eastAsia="ja-JP"/>
          </w:rPr>
          <w:t xml:space="preserve">GameplayKit include </w:t>
        </w:r>
        <w:r w:rsidR="00E90B95">
          <w:rPr>
            <w:lang w:eastAsia="ja-JP"/>
          </w:rPr>
          <w:t>pathfinding and agent</w:t>
        </w:r>
      </w:ins>
      <w:ins w:id="1211" w:author="Petter Vang Brakalsvaalet [pev2]" w:date="2021-04-28T13:13:00Z">
        <w:r w:rsidR="00E90B95">
          <w:rPr>
            <w:lang w:eastAsia="ja-JP"/>
          </w:rPr>
          <w:t xml:space="preserve"> be</w:t>
        </w:r>
      </w:ins>
      <w:ins w:id="1212" w:author="Petter Vang Brakalsvaalet [pev2]" w:date="2021-04-28T13:14:00Z">
        <w:r w:rsidR="00E90B95">
          <w:rPr>
            <w:lang w:eastAsia="ja-JP"/>
          </w:rPr>
          <w:t>haviours</w:t>
        </w:r>
      </w:ins>
      <w:ins w:id="1213" w:author="Petter Vang Brakalsvaalet [pev2]" w:date="2021-04-28T13:10:00Z">
        <w:r w:rsidR="00E90B95">
          <w:rPr>
            <w:lang w:eastAsia="ja-JP"/>
          </w:rPr>
          <w:t xml:space="preserve"> among other things. If I</w:t>
        </w:r>
      </w:ins>
      <w:ins w:id="1214" w:author="Petter Vang Brakalsvaalet [pev2]" w:date="2021-04-28T13:11:00Z">
        <w:r w:rsidR="00E90B95">
          <w:rPr>
            <w:lang w:eastAsia="ja-JP"/>
          </w:rPr>
          <w:t xml:space="preserve"> could use pathfinding to handle this bug, and I could possibly expand on this by implementing agent</w:t>
        </w:r>
      </w:ins>
      <w:ins w:id="1215" w:author="Petter Vang Brakalsvaalet [pev2]" w:date="2021-04-28T13:12:00Z">
        <w:r w:rsidR="00E90B95">
          <w:rPr>
            <w:lang w:eastAsia="ja-JP"/>
          </w:rPr>
          <w:t xml:space="preserve"> behaviour.</w:t>
        </w:r>
      </w:ins>
      <w:ins w:id="1216" w:author="Petter Vang Brakalsvaalet [pev2]" w:date="2021-04-28T13:09:00Z">
        <w:r>
          <w:rPr>
            <w:lang w:eastAsia="ja-JP"/>
          </w:rPr>
          <w:t xml:space="preserve"> </w:t>
        </w:r>
      </w:ins>
      <w:ins w:id="1217" w:author="Petter Vang Brakalsvaalet [pev2]" w:date="2021-04-28T13:12:00Z">
        <w:r w:rsidR="00E90B95">
          <w:rPr>
            <w:lang w:eastAsia="ja-JP"/>
          </w:rPr>
          <w:t xml:space="preserve">Agent behaviour </w:t>
        </w:r>
      </w:ins>
      <w:ins w:id="1218" w:author="Petter Vang Brakalsvaalet [pev2]" w:date="2021-04-28T13:13:00Z">
        <w:r w:rsidR="00E90B95">
          <w:rPr>
            <w:lang w:eastAsia="ja-JP"/>
          </w:rPr>
          <w:t xml:space="preserve">can be used to create a smarter bot by giving the bot goals and making it react to </w:t>
        </w:r>
      </w:ins>
      <w:ins w:id="1219" w:author="Petter Vang Brakalsvaalet [pev2]" w:date="2021-04-28T13:14:00Z">
        <w:r w:rsidR="00E90B95">
          <w:rPr>
            <w:lang w:eastAsia="ja-JP"/>
          </w:rPr>
          <w:t>its</w:t>
        </w:r>
      </w:ins>
      <w:ins w:id="1220" w:author="Petter Vang Brakalsvaalet [pev2]" w:date="2021-04-28T13:13:00Z">
        <w:r w:rsidR="00E90B95">
          <w:rPr>
            <w:lang w:eastAsia="ja-JP"/>
          </w:rPr>
          <w:t xml:space="preserve"> </w:t>
        </w:r>
      </w:ins>
      <w:ins w:id="1221" w:author="Petter Vang Brakalsvaalet [pev2]" w:date="2021-04-28T13:14:00Z">
        <w:r w:rsidR="00E90B95">
          <w:rPr>
            <w:lang w:eastAsia="ja-JP"/>
          </w:rPr>
          <w:t>surroundings</w:t>
        </w:r>
      </w:ins>
      <w:ins w:id="1222" w:author="Petter Vang Brakalsvaalet [pev2]" w:date="2021-04-28T13:13:00Z">
        <w:r w:rsidR="00E90B95">
          <w:rPr>
            <w:lang w:eastAsia="ja-JP"/>
          </w:rPr>
          <w:t>.</w:t>
        </w:r>
      </w:ins>
    </w:p>
    <w:p w14:paraId="64F01DC5" w14:textId="77777777" w:rsidR="00A621C6" w:rsidRPr="005777DB" w:rsidRDefault="00A621C6">
      <w:pPr>
        <w:rPr>
          <w:rFonts w:eastAsiaTheme="majorEastAsia" w:cstheme="majorHAnsi"/>
          <w:b/>
          <w:bCs/>
          <w:color w:val="365F91" w:themeColor="accent1" w:themeShade="BF"/>
          <w:sz w:val="32"/>
          <w:szCs w:val="32"/>
          <w:lang w:eastAsia="ja-JP"/>
        </w:rPr>
      </w:pPr>
      <w:bookmarkStart w:id="1223" w:name="_Toc222978603"/>
      <w:r w:rsidRPr="005777DB">
        <w:rPr>
          <w:rFonts w:cstheme="majorHAnsi"/>
        </w:rPr>
        <w:br w:type="page"/>
      </w:r>
    </w:p>
    <w:p w14:paraId="59BACC8C" w14:textId="262B15D0" w:rsidR="007A3E41" w:rsidRPr="00AB2066" w:rsidRDefault="00711DBE" w:rsidP="0037614C">
      <w:pPr>
        <w:pStyle w:val="Heading1"/>
        <w:rPr>
          <w:rFonts w:cstheme="majorHAnsi"/>
          <w:lang w:val="en-GB"/>
        </w:rPr>
      </w:pPr>
      <w:bookmarkStart w:id="1224" w:name="_Toc70522496"/>
      <w:r w:rsidRPr="00AB2066">
        <w:rPr>
          <w:rFonts w:cstheme="majorHAnsi"/>
          <w:lang w:val="en-GB"/>
        </w:rPr>
        <w:lastRenderedPageBreak/>
        <w:t>Testing</w:t>
      </w:r>
      <w:bookmarkEnd w:id="1149"/>
      <w:bookmarkEnd w:id="1223"/>
      <w:bookmarkEnd w:id="1224"/>
    </w:p>
    <w:p w14:paraId="3BFA9516" w14:textId="77777777" w:rsidR="00694611" w:rsidRPr="00AB2066" w:rsidRDefault="00694611" w:rsidP="0037614C">
      <w:pPr>
        <w:pStyle w:val="Heading2"/>
        <w:rPr>
          <w:rFonts w:cstheme="majorHAnsi"/>
          <w:lang w:val="en-GB"/>
        </w:rPr>
      </w:pPr>
      <w:bookmarkStart w:id="1225" w:name="_Toc222978604"/>
      <w:bookmarkStart w:id="1226" w:name="_Toc70522497"/>
      <w:r w:rsidRPr="00AB2066">
        <w:rPr>
          <w:rFonts w:cstheme="majorHAnsi"/>
          <w:lang w:val="en-GB"/>
        </w:rPr>
        <w:t>Overall Approach to Testing</w:t>
      </w:r>
      <w:bookmarkEnd w:id="1225"/>
      <w:bookmarkEnd w:id="1226"/>
      <w:r w:rsidRPr="00AB2066">
        <w:rPr>
          <w:rFonts w:cstheme="majorHAnsi"/>
          <w:lang w:val="en-GB"/>
        </w:rPr>
        <w:t xml:space="preserve"> </w:t>
      </w:r>
    </w:p>
    <w:p w14:paraId="17363719" w14:textId="62A399A2" w:rsidR="00694611" w:rsidRPr="00AB2066" w:rsidRDefault="00B84309" w:rsidP="0037614C">
      <w:pPr>
        <w:rPr>
          <w:rFonts w:cstheme="majorHAnsi"/>
        </w:rPr>
      </w:pPr>
      <w:ins w:id="1227" w:author="Petter Vang Brakalsvaalet [pev2]" w:date="2021-04-27T23:25:00Z">
        <w:r w:rsidRPr="00AB2066">
          <w:rPr>
            <w:rFonts w:cstheme="majorHAnsi"/>
          </w:rPr>
          <w:t xml:space="preserve">I have chosen to </w:t>
        </w:r>
      </w:ins>
      <w:ins w:id="1228" w:author="Petter Vang Brakalsvaalet [pev2]" w:date="2021-04-27T23:26:00Z">
        <w:r w:rsidRPr="00AB2066">
          <w:rPr>
            <w:rFonts w:cstheme="majorHAnsi"/>
          </w:rPr>
          <w:t>have some automatic test to test the data</w:t>
        </w:r>
      </w:ins>
      <w:ins w:id="1229" w:author="Petter Vang Brakalsvaalet [pev2]" w:date="2021-04-27T23:35:00Z">
        <w:r w:rsidR="008E1C7E" w:rsidRPr="00AB2066">
          <w:rPr>
            <w:rFonts w:cstheme="majorHAnsi"/>
          </w:rPr>
          <w:t>, b</w:t>
        </w:r>
      </w:ins>
      <w:ins w:id="1230" w:author="Petter Vang Brakalsvaalet [pev2]" w:date="2021-04-27T23:26:00Z">
        <w:r w:rsidRPr="00AB2066">
          <w:rPr>
            <w:rFonts w:cstheme="majorHAnsi"/>
          </w:rPr>
          <w:t xml:space="preserve">ut when it comes to testing the game </w:t>
        </w:r>
      </w:ins>
      <w:ins w:id="1231" w:author="Petter Vang Brakalsvaalet [pev2]" w:date="2021-04-27T23:35:00Z">
        <w:r w:rsidR="008E1C7E" w:rsidRPr="00AB2066">
          <w:rPr>
            <w:rFonts w:cstheme="majorHAnsi"/>
          </w:rPr>
          <w:t>itself,</w:t>
        </w:r>
      </w:ins>
      <w:ins w:id="1232" w:author="Petter Vang Brakalsvaalet [pev2]" w:date="2021-04-27T23:26:00Z">
        <w:r w:rsidRPr="00AB2066">
          <w:rPr>
            <w:rFonts w:cstheme="majorHAnsi"/>
          </w:rPr>
          <w:t xml:space="preserve"> I have chosen to do manual testing. </w:t>
        </w:r>
      </w:ins>
    </w:p>
    <w:p w14:paraId="15EC8636" w14:textId="1B468D3E" w:rsidR="00694611" w:rsidRPr="00AB2066" w:rsidRDefault="00694611" w:rsidP="0037614C">
      <w:pPr>
        <w:pStyle w:val="Heading2"/>
        <w:rPr>
          <w:ins w:id="1233" w:author="Petter Vang Brakalsvaalet [pev2]" w:date="2021-04-27T23:29:00Z"/>
          <w:rFonts w:cstheme="majorHAnsi"/>
          <w:lang w:val="en-GB"/>
        </w:rPr>
      </w:pPr>
      <w:bookmarkStart w:id="1234" w:name="_Toc222978605"/>
      <w:bookmarkStart w:id="1235" w:name="_Toc70522498"/>
      <w:r w:rsidRPr="00AB2066">
        <w:rPr>
          <w:rFonts w:cstheme="majorHAnsi"/>
          <w:lang w:val="en-GB"/>
        </w:rPr>
        <w:t>Automated Testing</w:t>
      </w:r>
      <w:bookmarkEnd w:id="1234"/>
      <w:bookmarkEnd w:id="1235"/>
      <w:r w:rsidRPr="00AB2066">
        <w:rPr>
          <w:rFonts w:cstheme="majorHAnsi"/>
          <w:lang w:val="en-GB"/>
        </w:rPr>
        <w:t xml:space="preserve"> </w:t>
      </w:r>
    </w:p>
    <w:p w14:paraId="7CA5392B" w14:textId="1C1712E1" w:rsidR="008E1C7E" w:rsidRPr="00AB2066" w:rsidRDefault="008E1C7E" w:rsidP="008E1C7E">
      <w:pPr>
        <w:pStyle w:val="Heading3"/>
        <w:rPr>
          <w:lang w:val="en-GB"/>
        </w:rPr>
      </w:pPr>
      <w:bookmarkStart w:id="1236" w:name="_Toc70522499"/>
      <w:ins w:id="1237" w:author="Petter Vang Brakalsvaalet [pev2]" w:date="2021-04-27T23:29:00Z">
        <w:r w:rsidRPr="00AB2066">
          <w:rPr>
            <w:lang w:val="en-GB"/>
          </w:rPr>
          <w:t>MainMenu</w:t>
        </w:r>
      </w:ins>
      <w:bookmarkEnd w:id="1236"/>
    </w:p>
    <w:p w14:paraId="79C3E12D" w14:textId="77777777" w:rsidR="008E1C7E" w:rsidRPr="00E90B95" w:rsidRDefault="008E1C7E" w:rsidP="008E1C7E">
      <w:pPr>
        <w:tabs>
          <w:tab w:val="left" w:pos="543"/>
        </w:tabs>
        <w:autoSpaceDE w:val="0"/>
        <w:autoSpaceDN w:val="0"/>
        <w:adjustRightInd w:val="0"/>
        <w:rPr>
          <w:ins w:id="1238" w:author="Petter Vang Brakalsvaalet [pev2]" w:date="2021-04-27T23:28:00Z"/>
          <w:rFonts w:eastAsiaTheme="minorEastAsia" w:cstheme="majorHAnsi"/>
          <w:color w:val="000000"/>
          <w:sz w:val="20"/>
          <w:szCs w:val="20"/>
          <w:lang w:eastAsia="ja-JP"/>
          <w:rPrChange w:id="1239" w:author="Petter Vang Brakalsvaalet [pev2]" w:date="2021-04-28T13:18:00Z">
            <w:rPr>
              <w:ins w:id="1240" w:author="Petter Vang Brakalsvaalet [pev2]" w:date="2021-04-27T23:28:00Z"/>
              <w:rFonts w:eastAsiaTheme="minorEastAsia" w:cstheme="majorHAnsi"/>
              <w:color w:val="000000"/>
              <w:sz w:val="21"/>
              <w:szCs w:val="21"/>
              <w:lang w:eastAsia="ja-JP"/>
            </w:rPr>
          </w:rPrChange>
        </w:rPr>
      </w:pPr>
      <w:ins w:id="1241" w:author="Petter Vang Brakalsvaalet [pev2]" w:date="2021-04-27T23:28:00Z">
        <w:r w:rsidRPr="00E90B95">
          <w:rPr>
            <w:rFonts w:eastAsiaTheme="minorEastAsia" w:cstheme="majorHAnsi"/>
            <w:color w:val="0000FF"/>
            <w:sz w:val="20"/>
            <w:szCs w:val="20"/>
            <w:lang w:eastAsia="ja-JP"/>
            <w:rPrChange w:id="1242" w:author="Petter Vang Brakalsvaalet [pev2]" w:date="2021-04-28T13:18:00Z">
              <w:rPr>
                <w:rFonts w:eastAsiaTheme="minorEastAsia" w:cstheme="majorHAnsi"/>
                <w:color w:val="0000FF"/>
                <w:sz w:val="21"/>
                <w:szCs w:val="21"/>
                <w:lang w:eastAsia="ja-JP"/>
              </w:rPr>
            </w:rPrChange>
          </w:rPr>
          <w:t>class</w:t>
        </w:r>
        <w:r w:rsidRPr="00E90B95">
          <w:rPr>
            <w:rFonts w:eastAsiaTheme="minorEastAsia" w:cstheme="majorHAnsi"/>
            <w:color w:val="000000"/>
            <w:sz w:val="20"/>
            <w:szCs w:val="20"/>
            <w:lang w:eastAsia="ja-JP"/>
            <w:rPrChange w:id="124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244" w:author="Petter Vang Brakalsvaalet [pev2]" w:date="2021-04-28T13:18:00Z">
              <w:rPr>
                <w:rFonts w:eastAsiaTheme="minorEastAsia" w:cstheme="majorHAnsi"/>
                <w:color w:val="000000"/>
                <w:sz w:val="21"/>
                <w:szCs w:val="21"/>
                <w:lang w:eastAsia="ja-JP"/>
              </w:rPr>
            </w:rPrChange>
          </w:rPr>
          <w:t>MainMenuTests</w:t>
        </w:r>
        <w:proofErr w:type="spellEnd"/>
        <w:r w:rsidRPr="00E90B95">
          <w:rPr>
            <w:rFonts w:eastAsiaTheme="minorEastAsia" w:cstheme="majorHAnsi"/>
            <w:color w:val="000000"/>
            <w:sz w:val="20"/>
            <w:szCs w:val="20"/>
            <w:lang w:eastAsia="ja-JP"/>
            <w:rPrChange w:id="124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246" w:author="Petter Vang Brakalsvaalet [pev2]" w:date="2021-04-28T13:18:00Z">
              <w:rPr>
                <w:rFonts w:eastAsiaTheme="minorEastAsia" w:cstheme="majorHAnsi"/>
                <w:color w:val="2B839F"/>
                <w:sz w:val="21"/>
                <w:szCs w:val="21"/>
                <w:lang w:eastAsia="ja-JP"/>
              </w:rPr>
            </w:rPrChange>
          </w:rPr>
          <w:t>XCTestCase</w:t>
        </w:r>
        <w:proofErr w:type="spellEnd"/>
        <w:r w:rsidRPr="00E90B95">
          <w:rPr>
            <w:rFonts w:eastAsiaTheme="minorEastAsia" w:cstheme="majorHAnsi"/>
            <w:color w:val="000000"/>
            <w:sz w:val="20"/>
            <w:szCs w:val="20"/>
            <w:lang w:eastAsia="ja-JP"/>
            <w:rPrChange w:id="1247" w:author="Petter Vang Brakalsvaalet [pev2]" w:date="2021-04-28T13:18:00Z">
              <w:rPr>
                <w:rFonts w:eastAsiaTheme="minorEastAsia" w:cstheme="majorHAnsi"/>
                <w:color w:val="000000"/>
                <w:sz w:val="21"/>
                <w:szCs w:val="21"/>
                <w:lang w:eastAsia="ja-JP"/>
              </w:rPr>
            </w:rPrChange>
          </w:rPr>
          <w:t xml:space="preserve"> {</w:t>
        </w:r>
      </w:ins>
    </w:p>
    <w:p w14:paraId="6AA28656" w14:textId="77777777" w:rsidR="008E1C7E" w:rsidRPr="00E90B95" w:rsidRDefault="008E1C7E" w:rsidP="008E1C7E">
      <w:pPr>
        <w:tabs>
          <w:tab w:val="left" w:pos="543"/>
        </w:tabs>
        <w:autoSpaceDE w:val="0"/>
        <w:autoSpaceDN w:val="0"/>
        <w:adjustRightInd w:val="0"/>
        <w:rPr>
          <w:ins w:id="1248" w:author="Petter Vang Brakalsvaalet [pev2]" w:date="2021-04-27T23:28:00Z"/>
          <w:rFonts w:eastAsiaTheme="minorEastAsia" w:cstheme="majorHAnsi"/>
          <w:color w:val="000000"/>
          <w:sz w:val="20"/>
          <w:szCs w:val="20"/>
          <w:lang w:eastAsia="ja-JP"/>
          <w:rPrChange w:id="1249" w:author="Petter Vang Brakalsvaalet [pev2]" w:date="2021-04-28T13:18:00Z">
            <w:rPr>
              <w:ins w:id="1250" w:author="Petter Vang Brakalsvaalet [pev2]" w:date="2021-04-27T23:28:00Z"/>
              <w:rFonts w:eastAsiaTheme="minorEastAsia" w:cstheme="majorHAnsi"/>
              <w:color w:val="000000"/>
              <w:sz w:val="21"/>
              <w:szCs w:val="21"/>
              <w:lang w:eastAsia="ja-JP"/>
            </w:rPr>
          </w:rPrChange>
        </w:rPr>
      </w:pPr>
      <w:ins w:id="1251" w:author="Petter Vang Brakalsvaalet [pev2]" w:date="2021-04-27T23:28:00Z">
        <w:r w:rsidRPr="00E90B95">
          <w:rPr>
            <w:rFonts w:eastAsiaTheme="minorEastAsia" w:cstheme="majorHAnsi"/>
            <w:color w:val="000000"/>
            <w:sz w:val="20"/>
            <w:szCs w:val="20"/>
            <w:lang w:eastAsia="ja-JP"/>
            <w:rPrChange w:id="125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253" w:author="Petter Vang Brakalsvaalet [pev2]" w:date="2021-04-28T13:18: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1254" w:author="Petter Vang Brakalsvaalet [pev2]" w:date="2021-04-28T13:18:00Z">
              <w:rPr>
                <w:rFonts w:eastAsiaTheme="minorEastAsia" w:cstheme="majorHAnsi"/>
                <w:color w:val="000000"/>
                <w:sz w:val="21"/>
                <w:szCs w:val="21"/>
                <w:lang w:eastAsia="ja-JP"/>
              </w:rPr>
            </w:rPrChange>
          </w:rPr>
          <w:t xml:space="preserve"> mainMenu: </w:t>
        </w:r>
        <w:r w:rsidRPr="00E90B95">
          <w:rPr>
            <w:rFonts w:eastAsiaTheme="minorEastAsia" w:cstheme="majorHAnsi"/>
            <w:color w:val="2B839F"/>
            <w:sz w:val="20"/>
            <w:szCs w:val="20"/>
            <w:lang w:eastAsia="ja-JP"/>
            <w:rPrChange w:id="1255"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1256" w:author="Petter Vang Brakalsvaalet [pev2]" w:date="2021-04-28T13:18:00Z">
              <w:rPr>
                <w:rFonts w:eastAsiaTheme="minorEastAsia" w:cstheme="majorHAnsi"/>
                <w:color w:val="000000"/>
                <w:sz w:val="21"/>
                <w:szCs w:val="21"/>
                <w:lang w:eastAsia="ja-JP"/>
              </w:rPr>
            </w:rPrChange>
          </w:rPr>
          <w:t>!</w:t>
        </w:r>
      </w:ins>
    </w:p>
    <w:p w14:paraId="78088F58" w14:textId="77777777" w:rsidR="008E1C7E" w:rsidRPr="00E90B95" w:rsidRDefault="008E1C7E" w:rsidP="008E1C7E">
      <w:pPr>
        <w:tabs>
          <w:tab w:val="left" w:pos="543"/>
        </w:tabs>
        <w:autoSpaceDE w:val="0"/>
        <w:autoSpaceDN w:val="0"/>
        <w:adjustRightInd w:val="0"/>
        <w:rPr>
          <w:ins w:id="1257" w:author="Petter Vang Brakalsvaalet [pev2]" w:date="2021-04-27T23:28:00Z"/>
          <w:rFonts w:eastAsiaTheme="minorEastAsia" w:cstheme="majorHAnsi"/>
          <w:color w:val="000000"/>
          <w:sz w:val="20"/>
          <w:szCs w:val="20"/>
          <w:lang w:eastAsia="ja-JP"/>
          <w:rPrChange w:id="1258" w:author="Petter Vang Brakalsvaalet [pev2]" w:date="2021-04-28T13:18:00Z">
            <w:rPr>
              <w:ins w:id="1259" w:author="Petter Vang Brakalsvaalet [pev2]" w:date="2021-04-27T23:28:00Z"/>
              <w:rFonts w:eastAsiaTheme="minorEastAsia" w:cstheme="majorHAnsi"/>
              <w:color w:val="000000"/>
              <w:sz w:val="21"/>
              <w:szCs w:val="21"/>
              <w:lang w:eastAsia="ja-JP"/>
            </w:rPr>
          </w:rPrChange>
        </w:rPr>
      </w:pPr>
      <w:ins w:id="1260" w:author="Petter Vang Brakalsvaalet [pev2]" w:date="2021-04-27T23:28:00Z">
        <w:r w:rsidRPr="00E90B95">
          <w:rPr>
            <w:rFonts w:eastAsiaTheme="minorEastAsia" w:cstheme="majorHAnsi"/>
            <w:color w:val="000000"/>
            <w:sz w:val="20"/>
            <w:szCs w:val="20"/>
            <w:lang w:eastAsia="ja-JP"/>
            <w:rPrChange w:id="1261" w:author="Petter Vang Brakalsvaalet [pev2]" w:date="2021-04-28T13:18:00Z">
              <w:rPr>
                <w:rFonts w:eastAsiaTheme="minorEastAsia" w:cstheme="majorHAnsi"/>
                <w:color w:val="000000"/>
                <w:sz w:val="21"/>
                <w:szCs w:val="21"/>
                <w:lang w:eastAsia="ja-JP"/>
              </w:rPr>
            </w:rPrChange>
          </w:rPr>
          <w:t xml:space="preserve">    </w:t>
        </w:r>
      </w:ins>
    </w:p>
    <w:p w14:paraId="7B7017B4" w14:textId="77777777" w:rsidR="008E1C7E" w:rsidRPr="00E90B95" w:rsidRDefault="008E1C7E" w:rsidP="008E1C7E">
      <w:pPr>
        <w:tabs>
          <w:tab w:val="left" w:pos="543"/>
        </w:tabs>
        <w:autoSpaceDE w:val="0"/>
        <w:autoSpaceDN w:val="0"/>
        <w:adjustRightInd w:val="0"/>
        <w:rPr>
          <w:ins w:id="1262" w:author="Petter Vang Brakalsvaalet [pev2]" w:date="2021-04-27T23:28:00Z"/>
          <w:rFonts w:eastAsiaTheme="minorEastAsia" w:cstheme="majorHAnsi"/>
          <w:color w:val="000000"/>
          <w:sz w:val="20"/>
          <w:szCs w:val="20"/>
          <w:lang w:eastAsia="ja-JP"/>
          <w:rPrChange w:id="1263" w:author="Petter Vang Brakalsvaalet [pev2]" w:date="2021-04-28T13:18:00Z">
            <w:rPr>
              <w:ins w:id="1264" w:author="Petter Vang Brakalsvaalet [pev2]" w:date="2021-04-27T23:28:00Z"/>
              <w:rFonts w:eastAsiaTheme="minorEastAsia" w:cstheme="majorHAnsi"/>
              <w:color w:val="000000"/>
              <w:sz w:val="21"/>
              <w:szCs w:val="21"/>
              <w:lang w:eastAsia="ja-JP"/>
            </w:rPr>
          </w:rPrChange>
        </w:rPr>
      </w:pPr>
      <w:ins w:id="1265" w:author="Petter Vang Brakalsvaalet [pev2]" w:date="2021-04-27T23:28:00Z">
        <w:r w:rsidRPr="00E90B95">
          <w:rPr>
            <w:rFonts w:eastAsiaTheme="minorEastAsia" w:cstheme="majorHAnsi"/>
            <w:color w:val="000000"/>
            <w:sz w:val="20"/>
            <w:szCs w:val="20"/>
            <w:lang w:eastAsia="ja-JP"/>
            <w:rPrChange w:id="126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267" w:author="Petter Vang Brakalsvaalet [pev2]" w:date="2021-04-28T13:18: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126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269"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270"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271" w:author="Petter Vang Brakalsvaalet [pev2]" w:date="2021-04-28T13:18:00Z">
              <w:rPr>
                <w:rFonts w:eastAsiaTheme="minorEastAsia" w:cstheme="majorHAnsi"/>
                <w:color w:val="000000"/>
                <w:sz w:val="21"/>
                <w:szCs w:val="21"/>
                <w:lang w:eastAsia="ja-JP"/>
              </w:rPr>
            </w:rPrChange>
          </w:rPr>
          <w:t>setUpWithError</w:t>
        </w:r>
        <w:proofErr w:type="spellEnd"/>
        <w:r w:rsidRPr="00E90B95">
          <w:rPr>
            <w:rFonts w:eastAsiaTheme="minorEastAsia" w:cstheme="majorHAnsi"/>
            <w:color w:val="000000"/>
            <w:sz w:val="20"/>
            <w:szCs w:val="20"/>
            <w:lang w:eastAsia="ja-JP"/>
            <w:rPrChange w:id="1272"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27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274" w:author="Petter Vang Brakalsvaalet [pev2]" w:date="2021-04-28T13:18: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1275" w:author="Petter Vang Brakalsvaalet [pev2]" w:date="2021-04-28T13:18:00Z">
              <w:rPr>
                <w:rFonts w:eastAsiaTheme="minorEastAsia" w:cstheme="majorHAnsi"/>
                <w:color w:val="000000"/>
                <w:sz w:val="21"/>
                <w:szCs w:val="21"/>
                <w:lang w:eastAsia="ja-JP"/>
              </w:rPr>
            </w:rPrChange>
          </w:rPr>
          <w:t xml:space="preserve"> {</w:t>
        </w:r>
      </w:ins>
    </w:p>
    <w:p w14:paraId="164A5499" w14:textId="77777777" w:rsidR="008E1C7E" w:rsidRPr="00E90B95" w:rsidRDefault="008E1C7E" w:rsidP="008E1C7E">
      <w:pPr>
        <w:tabs>
          <w:tab w:val="left" w:pos="543"/>
        </w:tabs>
        <w:autoSpaceDE w:val="0"/>
        <w:autoSpaceDN w:val="0"/>
        <w:adjustRightInd w:val="0"/>
        <w:rPr>
          <w:ins w:id="1276" w:author="Petter Vang Brakalsvaalet [pev2]" w:date="2021-04-27T23:28:00Z"/>
          <w:rFonts w:eastAsiaTheme="minorEastAsia" w:cstheme="majorHAnsi"/>
          <w:color w:val="000000"/>
          <w:sz w:val="20"/>
          <w:szCs w:val="20"/>
          <w:lang w:eastAsia="ja-JP"/>
          <w:rPrChange w:id="1277" w:author="Petter Vang Brakalsvaalet [pev2]" w:date="2021-04-28T13:18:00Z">
            <w:rPr>
              <w:ins w:id="1278" w:author="Petter Vang Brakalsvaalet [pev2]" w:date="2021-04-27T23:28:00Z"/>
              <w:rFonts w:eastAsiaTheme="minorEastAsia" w:cstheme="majorHAnsi"/>
              <w:color w:val="000000"/>
              <w:sz w:val="21"/>
              <w:szCs w:val="21"/>
              <w:lang w:eastAsia="ja-JP"/>
            </w:rPr>
          </w:rPrChange>
        </w:rPr>
      </w:pPr>
      <w:ins w:id="1279" w:author="Petter Vang Brakalsvaalet [pev2]" w:date="2021-04-27T23:28:00Z">
        <w:r w:rsidRPr="00E90B95">
          <w:rPr>
            <w:rFonts w:eastAsiaTheme="minorEastAsia" w:cstheme="majorHAnsi"/>
            <w:color w:val="000000"/>
            <w:sz w:val="20"/>
            <w:szCs w:val="20"/>
            <w:lang w:eastAsia="ja-JP"/>
            <w:rPrChange w:id="128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281" w:author="Petter Vang Brakalsvaalet [pev2]" w:date="2021-04-28T13:18:00Z">
              <w:rPr>
                <w:rFonts w:eastAsiaTheme="minorEastAsia" w:cstheme="majorHAnsi"/>
                <w:color w:val="008000"/>
                <w:sz w:val="21"/>
                <w:szCs w:val="21"/>
                <w:lang w:eastAsia="ja-JP"/>
              </w:rPr>
            </w:rPrChange>
          </w:rPr>
          <w:t>// Put setup code here. This method is called before the invocation of each test method in the class.</w:t>
        </w:r>
      </w:ins>
    </w:p>
    <w:p w14:paraId="3C9C1CF7" w14:textId="77777777" w:rsidR="008E1C7E" w:rsidRPr="00E90B95" w:rsidRDefault="008E1C7E" w:rsidP="008E1C7E">
      <w:pPr>
        <w:tabs>
          <w:tab w:val="left" w:pos="543"/>
        </w:tabs>
        <w:autoSpaceDE w:val="0"/>
        <w:autoSpaceDN w:val="0"/>
        <w:adjustRightInd w:val="0"/>
        <w:rPr>
          <w:ins w:id="1282" w:author="Petter Vang Brakalsvaalet [pev2]" w:date="2021-04-27T23:28:00Z"/>
          <w:rFonts w:eastAsiaTheme="minorEastAsia" w:cstheme="majorHAnsi"/>
          <w:color w:val="000000"/>
          <w:sz w:val="20"/>
          <w:szCs w:val="20"/>
          <w:lang w:eastAsia="ja-JP"/>
          <w:rPrChange w:id="1283" w:author="Petter Vang Brakalsvaalet [pev2]" w:date="2021-04-28T13:18:00Z">
            <w:rPr>
              <w:ins w:id="1284" w:author="Petter Vang Brakalsvaalet [pev2]" w:date="2021-04-27T23:28:00Z"/>
              <w:rFonts w:eastAsiaTheme="minorEastAsia" w:cstheme="majorHAnsi"/>
              <w:color w:val="000000"/>
              <w:sz w:val="21"/>
              <w:szCs w:val="21"/>
              <w:lang w:eastAsia="ja-JP"/>
            </w:rPr>
          </w:rPrChange>
        </w:rPr>
      </w:pPr>
      <w:ins w:id="1285" w:author="Petter Vang Brakalsvaalet [pev2]" w:date="2021-04-27T23:28:00Z">
        <w:r w:rsidRPr="00E90B95">
          <w:rPr>
            <w:rFonts w:eastAsiaTheme="minorEastAsia" w:cstheme="majorHAnsi"/>
            <w:color w:val="000000"/>
            <w:sz w:val="20"/>
            <w:szCs w:val="20"/>
            <w:lang w:eastAsia="ja-JP"/>
            <w:rPrChange w:id="128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287"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1288" w:author="Petter Vang Brakalsvaalet [pev2]" w:date="2021-04-28T13:18:00Z">
              <w:rPr>
                <w:rFonts w:eastAsiaTheme="minorEastAsia" w:cstheme="majorHAnsi"/>
                <w:color w:val="000000"/>
                <w:sz w:val="21"/>
                <w:szCs w:val="21"/>
                <w:lang w:eastAsia="ja-JP"/>
              </w:rPr>
            </w:rPrChange>
          </w:rPr>
          <w:t xml:space="preserve"> = </w:t>
        </w:r>
        <w:proofErr w:type="gramStart"/>
        <w:r w:rsidRPr="00E90B95">
          <w:rPr>
            <w:rFonts w:eastAsiaTheme="minorEastAsia" w:cstheme="majorHAnsi"/>
            <w:color w:val="2B839F"/>
            <w:sz w:val="20"/>
            <w:szCs w:val="20"/>
            <w:lang w:eastAsia="ja-JP"/>
            <w:rPrChange w:id="1289"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1290" w:author="Petter Vang Brakalsvaalet [pev2]" w:date="2021-04-28T13:18:00Z">
              <w:rPr>
                <w:rFonts w:eastAsiaTheme="minorEastAsia" w:cstheme="majorHAnsi"/>
                <w:color w:val="000000"/>
                <w:sz w:val="21"/>
                <w:szCs w:val="21"/>
                <w:lang w:eastAsia="ja-JP"/>
              </w:rPr>
            </w:rPrChange>
          </w:rPr>
          <w:t>(</w:t>
        </w:r>
        <w:proofErr w:type="spellStart"/>
        <w:proofErr w:type="gramEnd"/>
        <w:r w:rsidRPr="00E90B95">
          <w:rPr>
            <w:rFonts w:eastAsiaTheme="minorEastAsia" w:cstheme="majorHAnsi"/>
            <w:color w:val="000000"/>
            <w:sz w:val="20"/>
            <w:szCs w:val="20"/>
            <w:lang w:eastAsia="ja-JP"/>
            <w:rPrChange w:id="1291" w:author="Petter Vang Brakalsvaalet [pev2]" w:date="2021-04-28T13:18:00Z">
              <w:rPr>
                <w:rFonts w:eastAsiaTheme="minorEastAsia" w:cstheme="majorHAnsi"/>
                <w:color w:val="000000"/>
                <w:sz w:val="21"/>
                <w:szCs w:val="21"/>
                <w:lang w:eastAsia="ja-JP"/>
              </w:rPr>
            </w:rPrChange>
          </w:rPr>
          <w:t>fileNamed</w:t>
        </w:r>
        <w:proofErr w:type="spellEnd"/>
        <w:r w:rsidRPr="00E90B95">
          <w:rPr>
            <w:rFonts w:eastAsiaTheme="minorEastAsia" w:cstheme="majorHAnsi"/>
            <w:color w:val="000000"/>
            <w:sz w:val="20"/>
            <w:szCs w:val="20"/>
            <w:lang w:eastAsia="ja-JP"/>
            <w:rPrChange w:id="129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293"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1294" w:author="Petter Vang Brakalsvaalet [pev2]" w:date="2021-04-28T13:18:00Z">
              <w:rPr>
                <w:rFonts w:eastAsiaTheme="minorEastAsia" w:cstheme="majorHAnsi"/>
                <w:color w:val="A31515"/>
                <w:sz w:val="21"/>
                <w:szCs w:val="21"/>
                <w:lang w:eastAsia="ja-JP"/>
              </w:rPr>
            </w:rPrChange>
          </w:rPr>
          <w:t>MainMenuScene</w:t>
        </w:r>
        <w:proofErr w:type="spellEnd"/>
        <w:r w:rsidRPr="00E90B95">
          <w:rPr>
            <w:rFonts w:eastAsiaTheme="minorEastAsia" w:cstheme="majorHAnsi"/>
            <w:color w:val="A31515"/>
            <w:sz w:val="20"/>
            <w:szCs w:val="20"/>
            <w:lang w:eastAsia="ja-JP"/>
            <w:rPrChange w:id="1295" w:author="Petter Vang Brakalsvaalet [pev2]" w:date="2021-04-28T13:18:00Z">
              <w:rPr>
                <w:rFonts w:eastAsiaTheme="minorEastAsia" w:cstheme="majorHAnsi"/>
                <w:color w:val="A31515"/>
                <w:sz w:val="21"/>
                <w:szCs w:val="21"/>
                <w:lang w:eastAsia="ja-JP"/>
              </w:rPr>
            </w:rPrChange>
          </w:rPr>
          <w:t>"</w:t>
        </w:r>
        <w:r w:rsidRPr="00E90B95">
          <w:rPr>
            <w:rFonts w:eastAsiaTheme="minorEastAsia" w:cstheme="majorHAnsi"/>
            <w:color w:val="000000"/>
            <w:sz w:val="20"/>
            <w:szCs w:val="20"/>
            <w:lang w:eastAsia="ja-JP"/>
            <w:rPrChange w:id="1296" w:author="Petter Vang Brakalsvaalet [pev2]" w:date="2021-04-28T13:18:00Z">
              <w:rPr>
                <w:rFonts w:eastAsiaTheme="minorEastAsia" w:cstheme="majorHAnsi"/>
                <w:color w:val="000000"/>
                <w:sz w:val="21"/>
                <w:szCs w:val="21"/>
                <w:lang w:eastAsia="ja-JP"/>
              </w:rPr>
            </w:rPrChange>
          </w:rPr>
          <w:t>)</w:t>
        </w:r>
      </w:ins>
    </w:p>
    <w:p w14:paraId="4C101016" w14:textId="77777777" w:rsidR="008E1C7E" w:rsidRPr="00E90B95" w:rsidRDefault="008E1C7E" w:rsidP="008E1C7E">
      <w:pPr>
        <w:tabs>
          <w:tab w:val="left" w:pos="543"/>
        </w:tabs>
        <w:autoSpaceDE w:val="0"/>
        <w:autoSpaceDN w:val="0"/>
        <w:adjustRightInd w:val="0"/>
        <w:rPr>
          <w:ins w:id="1297" w:author="Petter Vang Brakalsvaalet [pev2]" w:date="2021-04-27T23:28:00Z"/>
          <w:rFonts w:eastAsiaTheme="minorEastAsia" w:cstheme="majorHAnsi"/>
          <w:color w:val="000000"/>
          <w:sz w:val="20"/>
          <w:szCs w:val="20"/>
          <w:lang w:eastAsia="ja-JP"/>
          <w:rPrChange w:id="1298" w:author="Petter Vang Brakalsvaalet [pev2]" w:date="2021-04-28T13:18:00Z">
            <w:rPr>
              <w:ins w:id="1299" w:author="Petter Vang Brakalsvaalet [pev2]" w:date="2021-04-27T23:28:00Z"/>
              <w:rFonts w:eastAsiaTheme="minorEastAsia" w:cstheme="majorHAnsi"/>
              <w:color w:val="000000"/>
              <w:sz w:val="21"/>
              <w:szCs w:val="21"/>
              <w:lang w:eastAsia="ja-JP"/>
            </w:rPr>
          </w:rPrChange>
        </w:rPr>
      </w:pPr>
      <w:ins w:id="1300" w:author="Petter Vang Brakalsvaalet [pev2]" w:date="2021-04-27T23:28:00Z">
        <w:r w:rsidRPr="00E90B95">
          <w:rPr>
            <w:rFonts w:eastAsiaTheme="minorEastAsia" w:cstheme="majorHAnsi"/>
            <w:color w:val="000000"/>
            <w:sz w:val="20"/>
            <w:szCs w:val="20"/>
            <w:lang w:eastAsia="ja-JP"/>
            <w:rPrChange w:id="1301" w:author="Petter Vang Brakalsvaalet [pev2]" w:date="2021-04-28T13:18:00Z">
              <w:rPr>
                <w:rFonts w:eastAsiaTheme="minorEastAsia" w:cstheme="majorHAnsi"/>
                <w:color w:val="000000"/>
                <w:sz w:val="21"/>
                <w:szCs w:val="21"/>
                <w:lang w:eastAsia="ja-JP"/>
              </w:rPr>
            </w:rPrChange>
          </w:rPr>
          <w:t xml:space="preserve">    }</w:t>
        </w:r>
      </w:ins>
    </w:p>
    <w:p w14:paraId="1F460C76" w14:textId="77777777" w:rsidR="008E1C7E" w:rsidRPr="00E90B95" w:rsidRDefault="008E1C7E" w:rsidP="008E1C7E">
      <w:pPr>
        <w:tabs>
          <w:tab w:val="left" w:pos="543"/>
        </w:tabs>
        <w:autoSpaceDE w:val="0"/>
        <w:autoSpaceDN w:val="0"/>
        <w:adjustRightInd w:val="0"/>
        <w:rPr>
          <w:ins w:id="1302" w:author="Petter Vang Brakalsvaalet [pev2]" w:date="2021-04-27T23:28:00Z"/>
          <w:rFonts w:eastAsiaTheme="minorEastAsia" w:cstheme="majorHAnsi"/>
          <w:color w:val="000000"/>
          <w:sz w:val="20"/>
          <w:szCs w:val="20"/>
          <w:lang w:eastAsia="ja-JP"/>
          <w:rPrChange w:id="1303" w:author="Petter Vang Brakalsvaalet [pev2]" w:date="2021-04-28T13:18:00Z">
            <w:rPr>
              <w:ins w:id="1304" w:author="Petter Vang Brakalsvaalet [pev2]" w:date="2021-04-27T23:28:00Z"/>
              <w:rFonts w:eastAsiaTheme="minorEastAsia" w:cstheme="majorHAnsi"/>
              <w:color w:val="000000"/>
              <w:sz w:val="21"/>
              <w:szCs w:val="21"/>
              <w:lang w:eastAsia="ja-JP"/>
            </w:rPr>
          </w:rPrChange>
        </w:rPr>
      </w:pPr>
    </w:p>
    <w:p w14:paraId="5D58D6FE" w14:textId="77777777" w:rsidR="008E1C7E" w:rsidRPr="00E90B95" w:rsidRDefault="008E1C7E" w:rsidP="008E1C7E">
      <w:pPr>
        <w:tabs>
          <w:tab w:val="left" w:pos="543"/>
        </w:tabs>
        <w:autoSpaceDE w:val="0"/>
        <w:autoSpaceDN w:val="0"/>
        <w:adjustRightInd w:val="0"/>
        <w:rPr>
          <w:ins w:id="1305" w:author="Petter Vang Brakalsvaalet [pev2]" w:date="2021-04-27T23:28:00Z"/>
          <w:rFonts w:eastAsiaTheme="minorEastAsia" w:cstheme="majorHAnsi"/>
          <w:color w:val="000000"/>
          <w:sz w:val="20"/>
          <w:szCs w:val="20"/>
          <w:lang w:eastAsia="ja-JP"/>
          <w:rPrChange w:id="1306" w:author="Petter Vang Brakalsvaalet [pev2]" w:date="2021-04-28T13:18:00Z">
            <w:rPr>
              <w:ins w:id="1307" w:author="Petter Vang Brakalsvaalet [pev2]" w:date="2021-04-27T23:28:00Z"/>
              <w:rFonts w:eastAsiaTheme="minorEastAsia" w:cstheme="majorHAnsi"/>
              <w:color w:val="000000"/>
              <w:sz w:val="21"/>
              <w:szCs w:val="21"/>
              <w:lang w:eastAsia="ja-JP"/>
            </w:rPr>
          </w:rPrChange>
        </w:rPr>
      </w:pPr>
      <w:ins w:id="1308" w:author="Petter Vang Brakalsvaalet [pev2]" w:date="2021-04-27T23:28:00Z">
        <w:r w:rsidRPr="00E90B95">
          <w:rPr>
            <w:rFonts w:eastAsiaTheme="minorEastAsia" w:cstheme="majorHAnsi"/>
            <w:color w:val="000000"/>
            <w:sz w:val="20"/>
            <w:szCs w:val="20"/>
            <w:lang w:eastAsia="ja-JP"/>
            <w:rPrChange w:id="130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310" w:author="Petter Vang Brakalsvaalet [pev2]" w:date="2021-04-28T13:18: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131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312"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313"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314" w:author="Petter Vang Brakalsvaalet [pev2]" w:date="2021-04-28T13:18:00Z">
              <w:rPr>
                <w:rFonts w:eastAsiaTheme="minorEastAsia" w:cstheme="majorHAnsi"/>
                <w:color w:val="000000"/>
                <w:sz w:val="21"/>
                <w:szCs w:val="21"/>
                <w:lang w:eastAsia="ja-JP"/>
              </w:rPr>
            </w:rPrChange>
          </w:rPr>
          <w:t>tearDownWithError</w:t>
        </w:r>
        <w:proofErr w:type="spellEnd"/>
        <w:r w:rsidRPr="00E90B95">
          <w:rPr>
            <w:rFonts w:eastAsiaTheme="minorEastAsia" w:cstheme="majorHAnsi"/>
            <w:color w:val="000000"/>
            <w:sz w:val="20"/>
            <w:szCs w:val="20"/>
            <w:lang w:eastAsia="ja-JP"/>
            <w:rPrChange w:id="1315"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31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317" w:author="Petter Vang Brakalsvaalet [pev2]" w:date="2021-04-28T13:18: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1318" w:author="Petter Vang Brakalsvaalet [pev2]" w:date="2021-04-28T13:18:00Z">
              <w:rPr>
                <w:rFonts w:eastAsiaTheme="minorEastAsia" w:cstheme="majorHAnsi"/>
                <w:color w:val="000000"/>
                <w:sz w:val="21"/>
                <w:szCs w:val="21"/>
                <w:lang w:eastAsia="ja-JP"/>
              </w:rPr>
            </w:rPrChange>
          </w:rPr>
          <w:t xml:space="preserve"> {</w:t>
        </w:r>
      </w:ins>
    </w:p>
    <w:p w14:paraId="343CBD18" w14:textId="77777777" w:rsidR="008E1C7E" w:rsidRPr="00E90B95" w:rsidRDefault="008E1C7E" w:rsidP="008E1C7E">
      <w:pPr>
        <w:tabs>
          <w:tab w:val="left" w:pos="543"/>
        </w:tabs>
        <w:autoSpaceDE w:val="0"/>
        <w:autoSpaceDN w:val="0"/>
        <w:adjustRightInd w:val="0"/>
        <w:rPr>
          <w:ins w:id="1319" w:author="Petter Vang Brakalsvaalet [pev2]" w:date="2021-04-27T23:28:00Z"/>
          <w:rFonts w:eastAsiaTheme="minorEastAsia" w:cstheme="majorHAnsi"/>
          <w:color w:val="000000"/>
          <w:sz w:val="20"/>
          <w:szCs w:val="20"/>
          <w:lang w:eastAsia="ja-JP"/>
          <w:rPrChange w:id="1320" w:author="Petter Vang Brakalsvaalet [pev2]" w:date="2021-04-28T13:18:00Z">
            <w:rPr>
              <w:ins w:id="1321" w:author="Petter Vang Brakalsvaalet [pev2]" w:date="2021-04-27T23:28:00Z"/>
              <w:rFonts w:eastAsiaTheme="minorEastAsia" w:cstheme="majorHAnsi"/>
              <w:color w:val="000000"/>
              <w:sz w:val="21"/>
              <w:szCs w:val="21"/>
              <w:lang w:eastAsia="ja-JP"/>
            </w:rPr>
          </w:rPrChange>
        </w:rPr>
      </w:pPr>
      <w:ins w:id="1322" w:author="Petter Vang Brakalsvaalet [pev2]" w:date="2021-04-27T23:28:00Z">
        <w:r w:rsidRPr="00E90B95">
          <w:rPr>
            <w:rFonts w:eastAsiaTheme="minorEastAsia" w:cstheme="majorHAnsi"/>
            <w:color w:val="000000"/>
            <w:sz w:val="20"/>
            <w:szCs w:val="20"/>
            <w:lang w:eastAsia="ja-JP"/>
            <w:rPrChange w:id="132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324" w:author="Petter Vang Brakalsvaalet [pev2]" w:date="2021-04-28T13:18:00Z">
              <w:rPr>
                <w:rFonts w:eastAsiaTheme="minorEastAsia" w:cstheme="majorHAnsi"/>
                <w:color w:val="008000"/>
                <w:sz w:val="21"/>
                <w:szCs w:val="21"/>
                <w:lang w:eastAsia="ja-JP"/>
              </w:rPr>
            </w:rPrChange>
          </w:rPr>
          <w:t>// Put teardown code here. This method is called after the invocation of each test method in the class.</w:t>
        </w:r>
      </w:ins>
    </w:p>
    <w:p w14:paraId="192F0E00" w14:textId="77777777" w:rsidR="008E1C7E" w:rsidRPr="00E90B95" w:rsidRDefault="008E1C7E" w:rsidP="008E1C7E">
      <w:pPr>
        <w:tabs>
          <w:tab w:val="left" w:pos="543"/>
        </w:tabs>
        <w:autoSpaceDE w:val="0"/>
        <w:autoSpaceDN w:val="0"/>
        <w:adjustRightInd w:val="0"/>
        <w:rPr>
          <w:ins w:id="1325" w:author="Petter Vang Brakalsvaalet [pev2]" w:date="2021-04-27T23:28:00Z"/>
          <w:rFonts w:eastAsiaTheme="minorEastAsia" w:cstheme="majorHAnsi"/>
          <w:color w:val="000000"/>
          <w:sz w:val="20"/>
          <w:szCs w:val="20"/>
          <w:lang w:eastAsia="ja-JP"/>
          <w:rPrChange w:id="1326" w:author="Petter Vang Brakalsvaalet [pev2]" w:date="2021-04-28T13:18:00Z">
            <w:rPr>
              <w:ins w:id="1327" w:author="Petter Vang Brakalsvaalet [pev2]" w:date="2021-04-27T23:28:00Z"/>
              <w:rFonts w:eastAsiaTheme="minorEastAsia" w:cstheme="majorHAnsi"/>
              <w:color w:val="000000"/>
              <w:sz w:val="21"/>
              <w:szCs w:val="21"/>
              <w:lang w:eastAsia="ja-JP"/>
            </w:rPr>
          </w:rPrChange>
        </w:rPr>
      </w:pPr>
      <w:ins w:id="1328" w:author="Petter Vang Brakalsvaalet [pev2]" w:date="2021-04-27T23:28:00Z">
        <w:r w:rsidRPr="00E90B95">
          <w:rPr>
            <w:rFonts w:eastAsiaTheme="minorEastAsia" w:cstheme="majorHAnsi"/>
            <w:color w:val="000000"/>
            <w:sz w:val="20"/>
            <w:szCs w:val="20"/>
            <w:lang w:eastAsia="ja-JP"/>
            <w:rPrChange w:id="1329" w:author="Petter Vang Brakalsvaalet [pev2]" w:date="2021-04-28T13:18:00Z">
              <w:rPr>
                <w:rFonts w:eastAsiaTheme="minorEastAsia" w:cstheme="majorHAnsi"/>
                <w:color w:val="000000"/>
                <w:sz w:val="21"/>
                <w:szCs w:val="21"/>
                <w:lang w:eastAsia="ja-JP"/>
              </w:rPr>
            </w:rPrChange>
          </w:rPr>
          <w:t xml:space="preserve">    }</w:t>
        </w:r>
      </w:ins>
    </w:p>
    <w:p w14:paraId="3D38C608" w14:textId="77777777" w:rsidR="008E1C7E" w:rsidRPr="00E90B95" w:rsidRDefault="008E1C7E" w:rsidP="008E1C7E">
      <w:pPr>
        <w:tabs>
          <w:tab w:val="left" w:pos="543"/>
        </w:tabs>
        <w:autoSpaceDE w:val="0"/>
        <w:autoSpaceDN w:val="0"/>
        <w:adjustRightInd w:val="0"/>
        <w:rPr>
          <w:ins w:id="1330" w:author="Petter Vang Brakalsvaalet [pev2]" w:date="2021-04-27T23:28:00Z"/>
          <w:rFonts w:eastAsiaTheme="minorEastAsia" w:cstheme="majorHAnsi"/>
          <w:color w:val="000000"/>
          <w:sz w:val="20"/>
          <w:szCs w:val="20"/>
          <w:lang w:eastAsia="ja-JP"/>
          <w:rPrChange w:id="1331" w:author="Petter Vang Brakalsvaalet [pev2]" w:date="2021-04-28T13:18:00Z">
            <w:rPr>
              <w:ins w:id="1332" w:author="Petter Vang Brakalsvaalet [pev2]" w:date="2021-04-27T23:28:00Z"/>
              <w:rFonts w:eastAsiaTheme="minorEastAsia" w:cstheme="majorHAnsi"/>
              <w:color w:val="000000"/>
              <w:sz w:val="21"/>
              <w:szCs w:val="21"/>
              <w:lang w:eastAsia="ja-JP"/>
            </w:rPr>
          </w:rPrChange>
        </w:rPr>
      </w:pPr>
      <w:ins w:id="1333" w:author="Petter Vang Brakalsvaalet [pev2]" w:date="2021-04-27T23:28:00Z">
        <w:r w:rsidRPr="00E90B95">
          <w:rPr>
            <w:rFonts w:eastAsiaTheme="minorEastAsia" w:cstheme="majorHAnsi"/>
            <w:color w:val="000000"/>
            <w:sz w:val="20"/>
            <w:szCs w:val="20"/>
            <w:lang w:eastAsia="ja-JP"/>
            <w:rPrChange w:id="1334" w:author="Petter Vang Brakalsvaalet [pev2]" w:date="2021-04-28T13:18:00Z">
              <w:rPr>
                <w:rFonts w:eastAsiaTheme="minorEastAsia" w:cstheme="majorHAnsi"/>
                <w:color w:val="000000"/>
                <w:sz w:val="21"/>
                <w:szCs w:val="21"/>
                <w:lang w:eastAsia="ja-JP"/>
              </w:rPr>
            </w:rPrChange>
          </w:rPr>
          <w:t xml:space="preserve">    </w:t>
        </w:r>
      </w:ins>
    </w:p>
    <w:p w14:paraId="4611E4F1" w14:textId="77777777" w:rsidR="008E1C7E" w:rsidRPr="00E90B95" w:rsidRDefault="008E1C7E" w:rsidP="008E1C7E">
      <w:pPr>
        <w:tabs>
          <w:tab w:val="left" w:pos="543"/>
        </w:tabs>
        <w:autoSpaceDE w:val="0"/>
        <w:autoSpaceDN w:val="0"/>
        <w:adjustRightInd w:val="0"/>
        <w:rPr>
          <w:ins w:id="1335" w:author="Petter Vang Brakalsvaalet [pev2]" w:date="2021-04-27T23:28:00Z"/>
          <w:rFonts w:eastAsiaTheme="minorEastAsia" w:cstheme="majorHAnsi"/>
          <w:color w:val="000000"/>
          <w:sz w:val="20"/>
          <w:szCs w:val="20"/>
          <w:lang w:eastAsia="ja-JP"/>
          <w:rPrChange w:id="1336" w:author="Petter Vang Brakalsvaalet [pev2]" w:date="2021-04-28T13:18:00Z">
            <w:rPr>
              <w:ins w:id="1337" w:author="Petter Vang Brakalsvaalet [pev2]" w:date="2021-04-27T23:28:00Z"/>
              <w:rFonts w:eastAsiaTheme="minorEastAsia" w:cstheme="majorHAnsi"/>
              <w:color w:val="000000"/>
              <w:sz w:val="21"/>
              <w:szCs w:val="21"/>
              <w:lang w:eastAsia="ja-JP"/>
            </w:rPr>
          </w:rPrChange>
        </w:rPr>
      </w:pPr>
      <w:ins w:id="1338" w:author="Petter Vang Brakalsvaalet [pev2]" w:date="2021-04-27T23:28:00Z">
        <w:r w:rsidRPr="00E90B95">
          <w:rPr>
            <w:rFonts w:eastAsiaTheme="minorEastAsia" w:cstheme="majorHAnsi"/>
            <w:color w:val="000000"/>
            <w:sz w:val="20"/>
            <w:szCs w:val="20"/>
            <w:lang w:eastAsia="ja-JP"/>
            <w:rPrChange w:id="133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340"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341"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342" w:author="Petter Vang Brakalsvaalet [pev2]" w:date="2021-04-28T13:18:00Z">
              <w:rPr>
                <w:rFonts w:eastAsiaTheme="minorEastAsia" w:cstheme="majorHAnsi"/>
                <w:color w:val="000000"/>
                <w:sz w:val="21"/>
                <w:szCs w:val="21"/>
                <w:lang w:eastAsia="ja-JP"/>
              </w:rPr>
            </w:rPrChange>
          </w:rPr>
          <w:t>testPlayButton</w:t>
        </w:r>
        <w:proofErr w:type="spellEnd"/>
        <w:r w:rsidRPr="00E90B95">
          <w:rPr>
            <w:rFonts w:eastAsiaTheme="minorEastAsia" w:cstheme="majorHAnsi"/>
            <w:color w:val="000000"/>
            <w:sz w:val="20"/>
            <w:szCs w:val="20"/>
            <w:lang w:eastAsia="ja-JP"/>
            <w:rPrChange w:id="1343"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344" w:author="Petter Vang Brakalsvaalet [pev2]" w:date="2021-04-28T13:18:00Z">
              <w:rPr>
                <w:rFonts w:eastAsiaTheme="minorEastAsia" w:cstheme="majorHAnsi"/>
                <w:color w:val="000000"/>
                <w:sz w:val="21"/>
                <w:szCs w:val="21"/>
                <w:lang w:eastAsia="ja-JP"/>
              </w:rPr>
            </w:rPrChange>
          </w:rPr>
          <w:t>){</w:t>
        </w:r>
      </w:ins>
    </w:p>
    <w:p w14:paraId="3788C8B1" w14:textId="77777777" w:rsidR="008E1C7E" w:rsidRPr="00E90B95" w:rsidRDefault="008E1C7E" w:rsidP="008E1C7E">
      <w:pPr>
        <w:tabs>
          <w:tab w:val="left" w:pos="543"/>
        </w:tabs>
        <w:autoSpaceDE w:val="0"/>
        <w:autoSpaceDN w:val="0"/>
        <w:adjustRightInd w:val="0"/>
        <w:rPr>
          <w:ins w:id="1345" w:author="Petter Vang Brakalsvaalet [pev2]" w:date="2021-04-27T23:28:00Z"/>
          <w:rFonts w:eastAsiaTheme="minorEastAsia" w:cstheme="majorHAnsi"/>
          <w:color w:val="000000"/>
          <w:sz w:val="20"/>
          <w:szCs w:val="20"/>
          <w:lang w:eastAsia="ja-JP"/>
          <w:rPrChange w:id="1346" w:author="Petter Vang Brakalsvaalet [pev2]" w:date="2021-04-28T13:18:00Z">
            <w:rPr>
              <w:ins w:id="1347" w:author="Petter Vang Brakalsvaalet [pev2]" w:date="2021-04-27T23:28:00Z"/>
              <w:rFonts w:eastAsiaTheme="minorEastAsia" w:cstheme="majorHAnsi"/>
              <w:color w:val="000000"/>
              <w:sz w:val="21"/>
              <w:szCs w:val="21"/>
              <w:lang w:eastAsia="ja-JP"/>
            </w:rPr>
          </w:rPrChange>
        </w:rPr>
      </w:pPr>
      <w:ins w:id="1348" w:author="Petter Vang Brakalsvaalet [pev2]" w:date="2021-04-27T23:28:00Z">
        <w:r w:rsidRPr="00E90B95">
          <w:rPr>
            <w:rFonts w:eastAsiaTheme="minorEastAsia" w:cstheme="majorHAnsi"/>
            <w:color w:val="000000"/>
            <w:sz w:val="20"/>
            <w:szCs w:val="20"/>
            <w:lang w:eastAsia="ja-JP"/>
            <w:rPrChange w:id="134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350" w:author="Petter Vang Brakalsvaalet [pev2]" w:date="2021-04-28T13:18:00Z">
              <w:rPr>
                <w:rFonts w:eastAsiaTheme="minorEastAsia" w:cstheme="majorHAnsi"/>
                <w:color w:val="008000"/>
                <w:sz w:val="21"/>
                <w:szCs w:val="21"/>
                <w:lang w:eastAsia="ja-JP"/>
              </w:rPr>
            </w:rPrChange>
          </w:rPr>
          <w:t>// This tests if the play button has been found in the scene.</w:t>
        </w:r>
      </w:ins>
    </w:p>
    <w:p w14:paraId="158811A9" w14:textId="77777777" w:rsidR="008E1C7E" w:rsidRPr="00E90B95" w:rsidRDefault="008E1C7E" w:rsidP="008E1C7E">
      <w:pPr>
        <w:tabs>
          <w:tab w:val="left" w:pos="543"/>
        </w:tabs>
        <w:autoSpaceDE w:val="0"/>
        <w:autoSpaceDN w:val="0"/>
        <w:adjustRightInd w:val="0"/>
        <w:rPr>
          <w:ins w:id="1351" w:author="Petter Vang Brakalsvaalet [pev2]" w:date="2021-04-27T23:28:00Z"/>
          <w:rFonts w:eastAsiaTheme="minorEastAsia" w:cstheme="majorHAnsi"/>
          <w:color w:val="000000"/>
          <w:sz w:val="20"/>
          <w:szCs w:val="20"/>
          <w:lang w:eastAsia="ja-JP"/>
          <w:rPrChange w:id="1352" w:author="Petter Vang Brakalsvaalet [pev2]" w:date="2021-04-28T13:18:00Z">
            <w:rPr>
              <w:ins w:id="1353" w:author="Petter Vang Brakalsvaalet [pev2]" w:date="2021-04-27T23:28:00Z"/>
              <w:rFonts w:eastAsiaTheme="minorEastAsia" w:cstheme="majorHAnsi"/>
              <w:color w:val="000000"/>
              <w:sz w:val="21"/>
              <w:szCs w:val="21"/>
              <w:lang w:eastAsia="ja-JP"/>
            </w:rPr>
          </w:rPrChange>
        </w:rPr>
      </w:pPr>
      <w:ins w:id="1354" w:author="Petter Vang Brakalsvaalet [pev2]" w:date="2021-04-27T23:28:00Z">
        <w:r w:rsidRPr="00E90B95">
          <w:rPr>
            <w:rFonts w:eastAsiaTheme="minorEastAsia" w:cstheme="majorHAnsi"/>
            <w:color w:val="000000"/>
            <w:sz w:val="20"/>
            <w:szCs w:val="20"/>
            <w:lang w:eastAsia="ja-JP"/>
            <w:rPrChange w:id="135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356" w:author="Petter Vang Brakalsvaalet [pev2]" w:date="2021-04-28T13:18: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135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358" w:author="Petter Vang Brakalsvaalet [pev2]" w:date="2021-04-28T13:18:00Z">
              <w:rPr>
                <w:rFonts w:eastAsiaTheme="minorEastAsia" w:cstheme="majorHAnsi"/>
                <w:color w:val="000000"/>
                <w:sz w:val="21"/>
                <w:szCs w:val="21"/>
                <w:lang w:eastAsia="ja-JP"/>
              </w:rPr>
            </w:rPrChange>
          </w:rPr>
          <w:t>playButton</w:t>
        </w:r>
        <w:proofErr w:type="spellEnd"/>
        <w:r w:rsidRPr="00E90B95">
          <w:rPr>
            <w:rFonts w:eastAsiaTheme="minorEastAsia" w:cstheme="majorHAnsi"/>
            <w:color w:val="000000"/>
            <w:sz w:val="20"/>
            <w:szCs w:val="20"/>
            <w:lang w:eastAsia="ja-JP"/>
            <w:rPrChange w:id="1359" w:author="Petter Vang Brakalsvaalet [pev2]" w:date="2021-04-28T13:18: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1360"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136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362" w:author="Petter Vang Brakalsvaalet [pev2]" w:date="2021-04-28T13:18:00Z">
              <w:rPr>
                <w:rFonts w:eastAsiaTheme="minorEastAsia" w:cstheme="majorHAnsi"/>
                <w:color w:val="2B839F"/>
                <w:sz w:val="21"/>
                <w:szCs w:val="21"/>
                <w:lang w:eastAsia="ja-JP"/>
              </w:rPr>
            </w:rPrChange>
          </w:rPr>
          <w:t>playButton</w:t>
        </w:r>
        <w:proofErr w:type="spellEnd"/>
      </w:ins>
    </w:p>
    <w:p w14:paraId="201A2E54" w14:textId="77777777" w:rsidR="008E1C7E" w:rsidRPr="00E90B95" w:rsidRDefault="008E1C7E" w:rsidP="008E1C7E">
      <w:pPr>
        <w:tabs>
          <w:tab w:val="left" w:pos="543"/>
        </w:tabs>
        <w:autoSpaceDE w:val="0"/>
        <w:autoSpaceDN w:val="0"/>
        <w:adjustRightInd w:val="0"/>
        <w:rPr>
          <w:ins w:id="1363" w:author="Petter Vang Brakalsvaalet [pev2]" w:date="2021-04-27T23:28:00Z"/>
          <w:rFonts w:eastAsiaTheme="minorEastAsia" w:cstheme="majorHAnsi"/>
          <w:color w:val="000000"/>
          <w:sz w:val="20"/>
          <w:szCs w:val="20"/>
          <w:lang w:eastAsia="ja-JP"/>
          <w:rPrChange w:id="1364" w:author="Petter Vang Brakalsvaalet [pev2]" w:date="2021-04-28T13:18:00Z">
            <w:rPr>
              <w:ins w:id="1365" w:author="Petter Vang Brakalsvaalet [pev2]" w:date="2021-04-27T23:28:00Z"/>
              <w:rFonts w:eastAsiaTheme="minorEastAsia" w:cstheme="majorHAnsi"/>
              <w:color w:val="000000"/>
              <w:sz w:val="21"/>
              <w:szCs w:val="21"/>
              <w:lang w:eastAsia="ja-JP"/>
            </w:rPr>
          </w:rPrChange>
        </w:rPr>
      </w:pPr>
      <w:ins w:id="1366" w:author="Petter Vang Brakalsvaalet [pev2]" w:date="2021-04-27T23:28:00Z">
        <w:r w:rsidRPr="00E90B95">
          <w:rPr>
            <w:rFonts w:eastAsiaTheme="minorEastAsia" w:cstheme="majorHAnsi"/>
            <w:color w:val="000000"/>
            <w:sz w:val="20"/>
            <w:szCs w:val="20"/>
            <w:lang w:eastAsia="ja-JP"/>
            <w:rPrChange w:id="1367"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1368"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369" w:author="Petter Vang Brakalsvaalet [pev2]" w:date="2021-04-28T13:18:00Z">
              <w:rPr>
                <w:rFonts w:eastAsiaTheme="minorEastAsia" w:cstheme="majorHAnsi"/>
                <w:color w:val="000000"/>
                <w:sz w:val="21"/>
                <w:szCs w:val="21"/>
                <w:lang w:eastAsia="ja-JP"/>
              </w:rPr>
            </w:rPrChange>
          </w:rPr>
          <w:t>(</w:t>
        </w:r>
        <w:proofErr w:type="spellStart"/>
        <w:proofErr w:type="gramEnd"/>
        <w:r w:rsidRPr="00E90B95">
          <w:rPr>
            <w:rFonts w:eastAsiaTheme="minorEastAsia" w:cstheme="majorHAnsi"/>
            <w:color w:val="000000"/>
            <w:sz w:val="20"/>
            <w:szCs w:val="20"/>
            <w:lang w:eastAsia="ja-JP"/>
            <w:rPrChange w:id="1370" w:author="Petter Vang Brakalsvaalet [pev2]" w:date="2021-04-28T13:18:00Z">
              <w:rPr>
                <w:rFonts w:eastAsiaTheme="minorEastAsia" w:cstheme="majorHAnsi"/>
                <w:color w:val="000000"/>
                <w:sz w:val="21"/>
                <w:szCs w:val="21"/>
                <w:lang w:eastAsia="ja-JP"/>
              </w:rPr>
            </w:rPrChange>
          </w:rPr>
          <w:t>playButton</w:t>
        </w:r>
        <w:proofErr w:type="spellEnd"/>
        <w:r w:rsidRPr="00E90B95">
          <w:rPr>
            <w:rFonts w:eastAsiaTheme="minorEastAsia" w:cstheme="majorHAnsi"/>
            <w:color w:val="000000"/>
            <w:sz w:val="20"/>
            <w:szCs w:val="20"/>
            <w:lang w:eastAsia="ja-JP"/>
            <w:rPrChange w:id="137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372"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37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374" w:author="Petter Vang Brakalsvaalet [pev2]" w:date="2021-04-28T13:18:00Z">
              <w:rPr>
                <w:rFonts w:eastAsiaTheme="minorEastAsia" w:cstheme="majorHAnsi"/>
                <w:color w:val="0000FF"/>
                <w:sz w:val="21"/>
                <w:szCs w:val="21"/>
                <w:lang w:eastAsia="ja-JP"/>
              </w:rPr>
            </w:rPrChange>
          </w:rPr>
          <w:t>nil</w:t>
        </w:r>
        <w:r w:rsidRPr="00E90B95">
          <w:rPr>
            <w:rFonts w:eastAsiaTheme="minorEastAsia" w:cstheme="majorHAnsi"/>
            <w:color w:val="000000"/>
            <w:sz w:val="20"/>
            <w:szCs w:val="20"/>
            <w:lang w:eastAsia="ja-JP"/>
            <w:rPrChange w:id="137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376" w:author="Petter Vang Brakalsvaalet [pev2]" w:date="2021-04-28T13:18:00Z">
              <w:rPr>
                <w:rFonts w:eastAsiaTheme="minorEastAsia" w:cstheme="majorHAnsi"/>
                <w:color w:val="A31515"/>
                <w:sz w:val="21"/>
                <w:szCs w:val="21"/>
                <w:lang w:eastAsia="ja-JP"/>
              </w:rPr>
            </w:rPrChange>
          </w:rPr>
          <w:t>"Play button was not found"</w:t>
        </w:r>
        <w:r w:rsidRPr="00E90B95">
          <w:rPr>
            <w:rFonts w:eastAsiaTheme="minorEastAsia" w:cstheme="majorHAnsi"/>
            <w:color w:val="000000"/>
            <w:sz w:val="20"/>
            <w:szCs w:val="20"/>
            <w:lang w:eastAsia="ja-JP"/>
            <w:rPrChange w:id="1377" w:author="Petter Vang Brakalsvaalet [pev2]" w:date="2021-04-28T13:18:00Z">
              <w:rPr>
                <w:rFonts w:eastAsiaTheme="minorEastAsia" w:cstheme="majorHAnsi"/>
                <w:color w:val="000000"/>
                <w:sz w:val="21"/>
                <w:szCs w:val="21"/>
                <w:lang w:eastAsia="ja-JP"/>
              </w:rPr>
            </w:rPrChange>
          </w:rPr>
          <w:t>)</w:t>
        </w:r>
      </w:ins>
    </w:p>
    <w:p w14:paraId="27700D41" w14:textId="77777777" w:rsidR="008E1C7E" w:rsidRPr="00E90B95" w:rsidRDefault="008E1C7E" w:rsidP="008E1C7E">
      <w:pPr>
        <w:tabs>
          <w:tab w:val="left" w:pos="543"/>
        </w:tabs>
        <w:autoSpaceDE w:val="0"/>
        <w:autoSpaceDN w:val="0"/>
        <w:adjustRightInd w:val="0"/>
        <w:rPr>
          <w:ins w:id="1378" w:author="Petter Vang Brakalsvaalet [pev2]" w:date="2021-04-27T23:28:00Z"/>
          <w:rFonts w:eastAsiaTheme="minorEastAsia" w:cstheme="majorHAnsi"/>
          <w:color w:val="000000"/>
          <w:sz w:val="20"/>
          <w:szCs w:val="20"/>
          <w:lang w:eastAsia="ja-JP"/>
          <w:rPrChange w:id="1379" w:author="Petter Vang Brakalsvaalet [pev2]" w:date="2021-04-28T13:18:00Z">
            <w:rPr>
              <w:ins w:id="1380" w:author="Petter Vang Brakalsvaalet [pev2]" w:date="2021-04-27T23:28:00Z"/>
              <w:rFonts w:eastAsiaTheme="minorEastAsia" w:cstheme="majorHAnsi"/>
              <w:color w:val="000000"/>
              <w:sz w:val="21"/>
              <w:szCs w:val="21"/>
              <w:lang w:eastAsia="ja-JP"/>
            </w:rPr>
          </w:rPrChange>
        </w:rPr>
      </w:pPr>
      <w:ins w:id="1381" w:author="Petter Vang Brakalsvaalet [pev2]" w:date="2021-04-27T23:28:00Z">
        <w:r w:rsidRPr="00E90B95">
          <w:rPr>
            <w:rFonts w:eastAsiaTheme="minorEastAsia" w:cstheme="majorHAnsi"/>
            <w:color w:val="000000"/>
            <w:sz w:val="20"/>
            <w:szCs w:val="20"/>
            <w:lang w:eastAsia="ja-JP"/>
            <w:rPrChange w:id="1382" w:author="Petter Vang Brakalsvaalet [pev2]" w:date="2021-04-28T13:18:00Z">
              <w:rPr>
                <w:rFonts w:eastAsiaTheme="minorEastAsia" w:cstheme="majorHAnsi"/>
                <w:color w:val="000000"/>
                <w:sz w:val="21"/>
                <w:szCs w:val="21"/>
                <w:lang w:eastAsia="ja-JP"/>
              </w:rPr>
            </w:rPrChange>
          </w:rPr>
          <w:t xml:space="preserve">    }</w:t>
        </w:r>
      </w:ins>
    </w:p>
    <w:p w14:paraId="10B94E0F" w14:textId="77777777" w:rsidR="008E1C7E" w:rsidRPr="00E90B95" w:rsidRDefault="008E1C7E" w:rsidP="008E1C7E">
      <w:pPr>
        <w:tabs>
          <w:tab w:val="left" w:pos="543"/>
        </w:tabs>
        <w:autoSpaceDE w:val="0"/>
        <w:autoSpaceDN w:val="0"/>
        <w:adjustRightInd w:val="0"/>
        <w:rPr>
          <w:ins w:id="1383" w:author="Petter Vang Brakalsvaalet [pev2]" w:date="2021-04-27T23:28:00Z"/>
          <w:rFonts w:eastAsiaTheme="minorEastAsia" w:cstheme="majorHAnsi"/>
          <w:color w:val="000000"/>
          <w:sz w:val="20"/>
          <w:szCs w:val="20"/>
          <w:lang w:eastAsia="ja-JP"/>
          <w:rPrChange w:id="1384" w:author="Petter Vang Brakalsvaalet [pev2]" w:date="2021-04-28T13:18:00Z">
            <w:rPr>
              <w:ins w:id="1385" w:author="Petter Vang Brakalsvaalet [pev2]" w:date="2021-04-27T23:28:00Z"/>
              <w:rFonts w:eastAsiaTheme="minorEastAsia" w:cstheme="majorHAnsi"/>
              <w:color w:val="000000"/>
              <w:sz w:val="21"/>
              <w:szCs w:val="21"/>
              <w:lang w:eastAsia="ja-JP"/>
            </w:rPr>
          </w:rPrChange>
        </w:rPr>
      </w:pPr>
      <w:ins w:id="1386" w:author="Petter Vang Brakalsvaalet [pev2]" w:date="2021-04-27T23:28:00Z">
        <w:r w:rsidRPr="00E90B95">
          <w:rPr>
            <w:rFonts w:eastAsiaTheme="minorEastAsia" w:cstheme="majorHAnsi"/>
            <w:color w:val="000000"/>
            <w:sz w:val="20"/>
            <w:szCs w:val="20"/>
            <w:lang w:eastAsia="ja-JP"/>
            <w:rPrChange w:id="1387" w:author="Petter Vang Brakalsvaalet [pev2]" w:date="2021-04-28T13:18:00Z">
              <w:rPr>
                <w:rFonts w:eastAsiaTheme="minorEastAsia" w:cstheme="majorHAnsi"/>
                <w:color w:val="000000"/>
                <w:sz w:val="21"/>
                <w:szCs w:val="21"/>
                <w:lang w:eastAsia="ja-JP"/>
              </w:rPr>
            </w:rPrChange>
          </w:rPr>
          <w:t xml:space="preserve">    </w:t>
        </w:r>
      </w:ins>
    </w:p>
    <w:p w14:paraId="2FF447F4" w14:textId="77777777" w:rsidR="008E1C7E" w:rsidRPr="00E90B95" w:rsidRDefault="008E1C7E" w:rsidP="008E1C7E">
      <w:pPr>
        <w:tabs>
          <w:tab w:val="left" w:pos="543"/>
        </w:tabs>
        <w:autoSpaceDE w:val="0"/>
        <w:autoSpaceDN w:val="0"/>
        <w:adjustRightInd w:val="0"/>
        <w:rPr>
          <w:ins w:id="1388" w:author="Petter Vang Brakalsvaalet [pev2]" w:date="2021-04-27T23:28:00Z"/>
          <w:rFonts w:eastAsiaTheme="minorEastAsia" w:cstheme="majorHAnsi"/>
          <w:color w:val="000000"/>
          <w:sz w:val="20"/>
          <w:szCs w:val="20"/>
          <w:lang w:eastAsia="ja-JP"/>
          <w:rPrChange w:id="1389" w:author="Petter Vang Brakalsvaalet [pev2]" w:date="2021-04-28T13:18:00Z">
            <w:rPr>
              <w:ins w:id="1390" w:author="Petter Vang Brakalsvaalet [pev2]" w:date="2021-04-27T23:28:00Z"/>
              <w:rFonts w:eastAsiaTheme="minorEastAsia" w:cstheme="majorHAnsi"/>
              <w:color w:val="000000"/>
              <w:sz w:val="21"/>
              <w:szCs w:val="21"/>
              <w:lang w:eastAsia="ja-JP"/>
            </w:rPr>
          </w:rPrChange>
        </w:rPr>
      </w:pPr>
      <w:ins w:id="1391" w:author="Petter Vang Brakalsvaalet [pev2]" w:date="2021-04-27T23:28:00Z">
        <w:r w:rsidRPr="00E90B95">
          <w:rPr>
            <w:rFonts w:eastAsiaTheme="minorEastAsia" w:cstheme="majorHAnsi"/>
            <w:color w:val="000000"/>
            <w:sz w:val="20"/>
            <w:szCs w:val="20"/>
            <w:lang w:eastAsia="ja-JP"/>
            <w:rPrChange w:id="139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393"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394"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395" w:author="Petter Vang Brakalsvaalet [pev2]" w:date="2021-04-28T13:18:00Z">
              <w:rPr>
                <w:rFonts w:eastAsiaTheme="minorEastAsia" w:cstheme="majorHAnsi"/>
                <w:color w:val="000000"/>
                <w:sz w:val="21"/>
                <w:szCs w:val="21"/>
                <w:lang w:eastAsia="ja-JP"/>
              </w:rPr>
            </w:rPrChange>
          </w:rPr>
          <w:t>testHelpButton</w:t>
        </w:r>
        <w:proofErr w:type="spellEnd"/>
        <w:r w:rsidRPr="00E90B95">
          <w:rPr>
            <w:rFonts w:eastAsiaTheme="minorEastAsia" w:cstheme="majorHAnsi"/>
            <w:color w:val="000000"/>
            <w:sz w:val="20"/>
            <w:szCs w:val="20"/>
            <w:lang w:eastAsia="ja-JP"/>
            <w:rPrChange w:id="1396"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397" w:author="Petter Vang Brakalsvaalet [pev2]" w:date="2021-04-28T13:18:00Z">
              <w:rPr>
                <w:rFonts w:eastAsiaTheme="minorEastAsia" w:cstheme="majorHAnsi"/>
                <w:color w:val="000000"/>
                <w:sz w:val="21"/>
                <w:szCs w:val="21"/>
                <w:lang w:eastAsia="ja-JP"/>
              </w:rPr>
            </w:rPrChange>
          </w:rPr>
          <w:t>){</w:t>
        </w:r>
      </w:ins>
    </w:p>
    <w:p w14:paraId="49791F73" w14:textId="77777777" w:rsidR="008E1C7E" w:rsidRPr="00E90B95" w:rsidRDefault="008E1C7E" w:rsidP="008E1C7E">
      <w:pPr>
        <w:tabs>
          <w:tab w:val="left" w:pos="543"/>
        </w:tabs>
        <w:autoSpaceDE w:val="0"/>
        <w:autoSpaceDN w:val="0"/>
        <w:adjustRightInd w:val="0"/>
        <w:rPr>
          <w:ins w:id="1398" w:author="Petter Vang Brakalsvaalet [pev2]" w:date="2021-04-27T23:28:00Z"/>
          <w:rFonts w:eastAsiaTheme="minorEastAsia" w:cstheme="majorHAnsi"/>
          <w:color w:val="000000"/>
          <w:sz w:val="20"/>
          <w:szCs w:val="20"/>
          <w:lang w:eastAsia="ja-JP"/>
          <w:rPrChange w:id="1399" w:author="Petter Vang Brakalsvaalet [pev2]" w:date="2021-04-28T13:18:00Z">
            <w:rPr>
              <w:ins w:id="1400" w:author="Petter Vang Brakalsvaalet [pev2]" w:date="2021-04-27T23:28:00Z"/>
              <w:rFonts w:eastAsiaTheme="minorEastAsia" w:cstheme="majorHAnsi"/>
              <w:color w:val="000000"/>
              <w:sz w:val="21"/>
              <w:szCs w:val="21"/>
              <w:lang w:eastAsia="ja-JP"/>
            </w:rPr>
          </w:rPrChange>
        </w:rPr>
      </w:pPr>
      <w:ins w:id="1401" w:author="Petter Vang Brakalsvaalet [pev2]" w:date="2021-04-27T23:28:00Z">
        <w:r w:rsidRPr="00E90B95">
          <w:rPr>
            <w:rFonts w:eastAsiaTheme="minorEastAsia" w:cstheme="majorHAnsi"/>
            <w:color w:val="000000"/>
            <w:sz w:val="20"/>
            <w:szCs w:val="20"/>
            <w:lang w:eastAsia="ja-JP"/>
            <w:rPrChange w:id="140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403" w:author="Petter Vang Brakalsvaalet [pev2]" w:date="2021-04-28T13:18:00Z">
              <w:rPr>
                <w:rFonts w:eastAsiaTheme="minorEastAsia" w:cstheme="majorHAnsi"/>
                <w:color w:val="008000"/>
                <w:sz w:val="21"/>
                <w:szCs w:val="21"/>
                <w:lang w:eastAsia="ja-JP"/>
              </w:rPr>
            </w:rPrChange>
          </w:rPr>
          <w:t>// This tests if the help button has been found in the scene.</w:t>
        </w:r>
      </w:ins>
    </w:p>
    <w:p w14:paraId="46B86761" w14:textId="77777777" w:rsidR="008E1C7E" w:rsidRPr="00E90B95" w:rsidRDefault="008E1C7E" w:rsidP="008E1C7E">
      <w:pPr>
        <w:tabs>
          <w:tab w:val="left" w:pos="543"/>
        </w:tabs>
        <w:autoSpaceDE w:val="0"/>
        <w:autoSpaceDN w:val="0"/>
        <w:adjustRightInd w:val="0"/>
        <w:rPr>
          <w:ins w:id="1404" w:author="Petter Vang Brakalsvaalet [pev2]" w:date="2021-04-27T23:28:00Z"/>
          <w:rFonts w:eastAsiaTheme="minorEastAsia" w:cstheme="majorHAnsi"/>
          <w:color w:val="000000"/>
          <w:sz w:val="20"/>
          <w:szCs w:val="20"/>
          <w:lang w:eastAsia="ja-JP"/>
          <w:rPrChange w:id="1405" w:author="Petter Vang Brakalsvaalet [pev2]" w:date="2021-04-28T13:18:00Z">
            <w:rPr>
              <w:ins w:id="1406" w:author="Petter Vang Brakalsvaalet [pev2]" w:date="2021-04-27T23:28:00Z"/>
              <w:rFonts w:eastAsiaTheme="minorEastAsia" w:cstheme="majorHAnsi"/>
              <w:color w:val="000000"/>
              <w:sz w:val="21"/>
              <w:szCs w:val="21"/>
              <w:lang w:eastAsia="ja-JP"/>
            </w:rPr>
          </w:rPrChange>
        </w:rPr>
      </w:pPr>
      <w:ins w:id="1407" w:author="Petter Vang Brakalsvaalet [pev2]" w:date="2021-04-27T23:28:00Z">
        <w:r w:rsidRPr="00E90B95">
          <w:rPr>
            <w:rFonts w:eastAsiaTheme="minorEastAsia" w:cstheme="majorHAnsi"/>
            <w:color w:val="000000"/>
            <w:sz w:val="20"/>
            <w:szCs w:val="20"/>
            <w:lang w:eastAsia="ja-JP"/>
            <w:rPrChange w:id="140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409" w:author="Petter Vang Brakalsvaalet [pev2]" w:date="2021-04-28T13:18: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141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411" w:author="Petter Vang Brakalsvaalet [pev2]" w:date="2021-04-28T13:18:00Z">
              <w:rPr>
                <w:rFonts w:eastAsiaTheme="minorEastAsia" w:cstheme="majorHAnsi"/>
                <w:color w:val="000000"/>
                <w:sz w:val="21"/>
                <w:szCs w:val="21"/>
                <w:lang w:eastAsia="ja-JP"/>
              </w:rPr>
            </w:rPrChange>
          </w:rPr>
          <w:t>helpButton</w:t>
        </w:r>
        <w:proofErr w:type="spellEnd"/>
        <w:r w:rsidRPr="00E90B95">
          <w:rPr>
            <w:rFonts w:eastAsiaTheme="minorEastAsia" w:cstheme="majorHAnsi"/>
            <w:color w:val="000000"/>
            <w:sz w:val="20"/>
            <w:szCs w:val="20"/>
            <w:lang w:eastAsia="ja-JP"/>
            <w:rPrChange w:id="1412" w:author="Petter Vang Brakalsvaalet [pev2]" w:date="2021-04-28T13:18: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1413"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1414"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415" w:author="Petter Vang Brakalsvaalet [pev2]" w:date="2021-04-28T13:18:00Z">
              <w:rPr>
                <w:rFonts w:eastAsiaTheme="minorEastAsia" w:cstheme="majorHAnsi"/>
                <w:color w:val="2B839F"/>
                <w:sz w:val="21"/>
                <w:szCs w:val="21"/>
                <w:lang w:eastAsia="ja-JP"/>
              </w:rPr>
            </w:rPrChange>
          </w:rPr>
          <w:t>helpButton</w:t>
        </w:r>
        <w:proofErr w:type="spellEnd"/>
      </w:ins>
    </w:p>
    <w:p w14:paraId="2B62BD98" w14:textId="77777777" w:rsidR="008E1C7E" w:rsidRPr="00E90B95" w:rsidRDefault="008E1C7E" w:rsidP="008E1C7E">
      <w:pPr>
        <w:tabs>
          <w:tab w:val="left" w:pos="543"/>
        </w:tabs>
        <w:autoSpaceDE w:val="0"/>
        <w:autoSpaceDN w:val="0"/>
        <w:adjustRightInd w:val="0"/>
        <w:rPr>
          <w:ins w:id="1416" w:author="Petter Vang Brakalsvaalet [pev2]" w:date="2021-04-27T23:28:00Z"/>
          <w:rFonts w:eastAsiaTheme="minorEastAsia" w:cstheme="majorHAnsi"/>
          <w:color w:val="000000"/>
          <w:sz w:val="20"/>
          <w:szCs w:val="20"/>
          <w:lang w:eastAsia="ja-JP"/>
          <w:rPrChange w:id="1417" w:author="Petter Vang Brakalsvaalet [pev2]" w:date="2021-04-28T13:18:00Z">
            <w:rPr>
              <w:ins w:id="1418" w:author="Petter Vang Brakalsvaalet [pev2]" w:date="2021-04-27T23:28:00Z"/>
              <w:rFonts w:eastAsiaTheme="minorEastAsia" w:cstheme="majorHAnsi"/>
              <w:color w:val="000000"/>
              <w:sz w:val="21"/>
              <w:szCs w:val="21"/>
              <w:lang w:eastAsia="ja-JP"/>
            </w:rPr>
          </w:rPrChange>
        </w:rPr>
      </w:pPr>
      <w:ins w:id="1419" w:author="Petter Vang Brakalsvaalet [pev2]" w:date="2021-04-27T23:28:00Z">
        <w:r w:rsidRPr="00E90B95">
          <w:rPr>
            <w:rFonts w:eastAsiaTheme="minorEastAsia" w:cstheme="majorHAnsi"/>
            <w:color w:val="000000"/>
            <w:sz w:val="20"/>
            <w:szCs w:val="20"/>
            <w:lang w:eastAsia="ja-JP"/>
            <w:rPrChange w:id="1420"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1421"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422" w:author="Petter Vang Brakalsvaalet [pev2]" w:date="2021-04-28T13:18:00Z">
              <w:rPr>
                <w:rFonts w:eastAsiaTheme="minorEastAsia" w:cstheme="majorHAnsi"/>
                <w:color w:val="000000"/>
                <w:sz w:val="21"/>
                <w:szCs w:val="21"/>
                <w:lang w:eastAsia="ja-JP"/>
              </w:rPr>
            </w:rPrChange>
          </w:rPr>
          <w:t>(</w:t>
        </w:r>
        <w:proofErr w:type="spellStart"/>
        <w:proofErr w:type="gramEnd"/>
        <w:r w:rsidRPr="00E90B95">
          <w:rPr>
            <w:rFonts w:eastAsiaTheme="minorEastAsia" w:cstheme="majorHAnsi"/>
            <w:color w:val="000000"/>
            <w:sz w:val="20"/>
            <w:szCs w:val="20"/>
            <w:lang w:eastAsia="ja-JP"/>
            <w:rPrChange w:id="1423" w:author="Petter Vang Brakalsvaalet [pev2]" w:date="2021-04-28T13:18:00Z">
              <w:rPr>
                <w:rFonts w:eastAsiaTheme="minorEastAsia" w:cstheme="majorHAnsi"/>
                <w:color w:val="000000"/>
                <w:sz w:val="21"/>
                <w:szCs w:val="21"/>
                <w:lang w:eastAsia="ja-JP"/>
              </w:rPr>
            </w:rPrChange>
          </w:rPr>
          <w:t>helpButton</w:t>
        </w:r>
        <w:proofErr w:type="spellEnd"/>
        <w:r w:rsidRPr="00E90B95">
          <w:rPr>
            <w:rFonts w:eastAsiaTheme="minorEastAsia" w:cstheme="majorHAnsi"/>
            <w:color w:val="000000"/>
            <w:sz w:val="20"/>
            <w:szCs w:val="20"/>
            <w:lang w:eastAsia="ja-JP"/>
            <w:rPrChange w:id="142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425"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42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427" w:author="Petter Vang Brakalsvaalet [pev2]" w:date="2021-04-28T13:18:00Z">
              <w:rPr>
                <w:rFonts w:eastAsiaTheme="minorEastAsia" w:cstheme="majorHAnsi"/>
                <w:color w:val="0000FF"/>
                <w:sz w:val="21"/>
                <w:szCs w:val="21"/>
                <w:lang w:eastAsia="ja-JP"/>
              </w:rPr>
            </w:rPrChange>
          </w:rPr>
          <w:t>nil</w:t>
        </w:r>
        <w:r w:rsidRPr="00E90B95">
          <w:rPr>
            <w:rFonts w:eastAsiaTheme="minorEastAsia" w:cstheme="majorHAnsi"/>
            <w:color w:val="000000"/>
            <w:sz w:val="20"/>
            <w:szCs w:val="20"/>
            <w:lang w:eastAsia="ja-JP"/>
            <w:rPrChange w:id="142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429" w:author="Petter Vang Brakalsvaalet [pev2]" w:date="2021-04-28T13:18:00Z">
              <w:rPr>
                <w:rFonts w:eastAsiaTheme="minorEastAsia" w:cstheme="majorHAnsi"/>
                <w:color w:val="A31515"/>
                <w:sz w:val="21"/>
                <w:szCs w:val="21"/>
                <w:lang w:eastAsia="ja-JP"/>
              </w:rPr>
            </w:rPrChange>
          </w:rPr>
          <w:t>"Help button was not found"</w:t>
        </w:r>
        <w:r w:rsidRPr="00E90B95">
          <w:rPr>
            <w:rFonts w:eastAsiaTheme="minorEastAsia" w:cstheme="majorHAnsi"/>
            <w:color w:val="000000"/>
            <w:sz w:val="20"/>
            <w:szCs w:val="20"/>
            <w:lang w:eastAsia="ja-JP"/>
            <w:rPrChange w:id="1430" w:author="Petter Vang Brakalsvaalet [pev2]" w:date="2021-04-28T13:18:00Z">
              <w:rPr>
                <w:rFonts w:eastAsiaTheme="minorEastAsia" w:cstheme="majorHAnsi"/>
                <w:color w:val="000000"/>
                <w:sz w:val="21"/>
                <w:szCs w:val="21"/>
                <w:lang w:eastAsia="ja-JP"/>
              </w:rPr>
            </w:rPrChange>
          </w:rPr>
          <w:t>)</w:t>
        </w:r>
      </w:ins>
    </w:p>
    <w:p w14:paraId="06104365" w14:textId="77777777" w:rsidR="008E1C7E" w:rsidRPr="00E90B95" w:rsidRDefault="008E1C7E" w:rsidP="008E1C7E">
      <w:pPr>
        <w:tabs>
          <w:tab w:val="left" w:pos="543"/>
        </w:tabs>
        <w:autoSpaceDE w:val="0"/>
        <w:autoSpaceDN w:val="0"/>
        <w:adjustRightInd w:val="0"/>
        <w:rPr>
          <w:ins w:id="1431" w:author="Petter Vang Brakalsvaalet [pev2]" w:date="2021-04-27T23:28:00Z"/>
          <w:rFonts w:eastAsiaTheme="minorEastAsia" w:cstheme="majorHAnsi"/>
          <w:color w:val="000000"/>
          <w:sz w:val="20"/>
          <w:szCs w:val="20"/>
          <w:lang w:eastAsia="ja-JP"/>
          <w:rPrChange w:id="1432" w:author="Petter Vang Brakalsvaalet [pev2]" w:date="2021-04-28T13:18:00Z">
            <w:rPr>
              <w:ins w:id="1433" w:author="Petter Vang Brakalsvaalet [pev2]" w:date="2021-04-27T23:28:00Z"/>
              <w:rFonts w:eastAsiaTheme="minorEastAsia" w:cstheme="majorHAnsi"/>
              <w:color w:val="000000"/>
              <w:sz w:val="21"/>
              <w:szCs w:val="21"/>
              <w:lang w:eastAsia="ja-JP"/>
            </w:rPr>
          </w:rPrChange>
        </w:rPr>
      </w:pPr>
      <w:ins w:id="1434" w:author="Petter Vang Brakalsvaalet [pev2]" w:date="2021-04-27T23:28:00Z">
        <w:r w:rsidRPr="00E90B95">
          <w:rPr>
            <w:rFonts w:eastAsiaTheme="minorEastAsia" w:cstheme="majorHAnsi"/>
            <w:color w:val="000000"/>
            <w:sz w:val="20"/>
            <w:szCs w:val="20"/>
            <w:lang w:eastAsia="ja-JP"/>
            <w:rPrChange w:id="1435" w:author="Petter Vang Brakalsvaalet [pev2]" w:date="2021-04-28T13:18:00Z">
              <w:rPr>
                <w:rFonts w:eastAsiaTheme="minorEastAsia" w:cstheme="majorHAnsi"/>
                <w:color w:val="000000"/>
                <w:sz w:val="21"/>
                <w:szCs w:val="21"/>
                <w:lang w:eastAsia="ja-JP"/>
              </w:rPr>
            </w:rPrChange>
          </w:rPr>
          <w:t xml:space="preserve">    }</w:t>
        </w:r>
      </w:ins>
    </w:p>
    <w:p w14:paraId="38F61EA2" w14:textId="77777777" w:rsidR="008E1C7E" w:rsidRPr="00E90B95" w:rsidRDefault="008E1C7E" w:rsidP="008E1C7E">
      <w:pPr>
        <w:tabs>
          <w:tab w:val="left" w:pos="543"/>
        </w:tabs>
        <w:autoSpaceDE w:val="0"/>
        <w:autoSpaceDN w:val="0"/>
        <w:adjustRightInd w:val="0"/>
        <w:rPr>
          <w:ins w:id="1436" w:author="Petter Vang Brakalsvaalet [pev2]" w:date="2021-04-27T23:28:00Z"/>
          <w:rFonts w:eastAsiaTheme="minorEastAsia" w:cstheme="majorHAnsi"/>
          <w:color w:val="000000"/>
          <w:sz w:val="20"/>
          <w:szCs w:val="20"/>
          <w:lang w:eastAsia="ja-JP"/>
          <w:rPrChange w:id="1437" w:author="Petter Vang Brakalsvaalet [pev2]" w:date="2021-04-28T13:18:00Z">
            <w:rPr>
              <w:ins w:id="1438" w:author="Petter Vang Brakalsvaalet [pev2]" w:date="2021-04-27T23:28:00Z"/>
              <w:rFonts w:eastAsiaTheme="minorEastAsia" w:cstheme="majorHAnsi"/>
              <w:color w:val="000000"/>
              <w:sz w:val="21"/>
              <w:szCs w:val="21"/>
              <w:lang w:eastAsia="ja-JP"/>
            </w:rPr>
          </w:rPrChange>
        </w:rPr>
      </w:pPr>
      <w:ins w:id="1439" w:author="Petter Vang Brakalsvaalet [pev2]" w:date="2021-04-27T23:28:00Z">
        <w:r w:rsidRPr="00E90B95">
          <w:rPr>
            <w:rFonts w:eastAsiaTheme="minorEastAsia" w:cstheme="majorHAnsi"/>
            <w:color w:val="000000"/>
            <w:sz w:val="20"/>
            <w:szCs w:val="20"/>
            <w:lang w:eastAsia="ja-JP"/>
            <w:rPrChange w:id="1440" w:author="Petter Vang Brakalsvaalet [pev2]" w:date="2021-04-28T13:18:00Z">
              <w:rPr>
                <w:rFonts w:eastAsiaTheme="minorEastAsia" w:cstheme="majorHAnsi"/>
                <w:color w:val="000000"/>
                <w:sz w:val="21"/>
                <w:szCs w:val="21"/>
                <w:lang w:eastAsia="ja-JP"/>
              </w:rPr>
            </w:rPrChange>
          </w:rPr>
          <w:t xml:space="preserve">    </w:t>
        </w:r>
      </w:ins>
    </w:p>
    <w:p w14:paraId="5501F562" w14:textId="77777777" w:rsidR="008E1C7E" w:rsidRPr="00E90B95" w:rsidRDefault="008E1C7E" w:rsidP="008E1C7E">
      <w:pPr>
        <w:tabs>
          <w:tab w:val="left" w:pos="543"/>
        </w:tabs>
        <w:autoSpaceDE w:val="0"/>
        <w:autoSpaceDN w:val="0"/>
        <w:adjustRightInd w:val="0"/>
        <w:rPr>
          <w:ins w:id="1441" w:author="Petter Vang Brakalsvaalet [pev2]" w:date="2021-04-27T23:28:00Z"/>
          <w:rFonts w:eastAsiaTheme="minorEastAsia" w:cstheme="majorHAnsi"/>
          <w:color w:val="000000"/>
          <w:sz w:val="20"/>
          <w:szCs w:val="20"/>
          <w:lang w:eastAsia="ja-JP"/>
          <w:rPrChange w:id="1442" w:author="Petter Vang Brakalsvaalet [pev2]" w:date="2021-04-28T13:18:00Z">
            <w:rPr>
              <w:ins w:id="1443" w:author="Petter Vang Brakalsvaalet [pev2]" w:date="2021-04-27T23:28:00Z"/>
              <w:rFonts w:eastAsiaTheme="minorEastAsia" w:cstheme="majorHAnsi"/>
              <w:color w:val="000000"/>
              <w:sz w:val="21"/>
              <w:szCs w:val="21"/>
              <w:lang w:eastAsia="ja-JP"/>
            </w:rPr>
          </w:rPrChange>
        </w:rPr>
      </w:pPr>
      <w:ins w:id="1444" w:author="Petter Vang Brakalsvaalet [pev2]" w:date="2021-04-27T23:28:00Z">
        <w:r w:rsidRPr="00E90B95">
          <w:rPr>
            <w:rFonts w:eastAsiaTheme="minorEastAsia" w:cstheme="majorHAnsi"/>
            <w:color w:val="000000"/>
            <w:sz w:val="20"/>
            <w:szCs w:val="20"/>
            <w:lang w:eastAsia="ja-JP"/>
            <w:rPrChange w:id="144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446"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447"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448" w:author="Petter Vang Brakalsvaalet [pev2]" w:date="2021-04-28T13:18:00Z">
              <w:rPr>
                <w:rFonts w:eastAsiaTheme="minorEastAsia" w:cstheme="majorHAnsi"/>
                <w:color w:val="000000"/>
                <w:sz w:val="21"/>
                <w:szCs w:val="21"/>
                <w:lang w:eastAsia="ja-JP"/>
              </w:rPr>
            </w:rPrChange>
          </w:rPr>
          <w:t>testNumberOfChildrenInScene</w:t>
        </w:r>
        <w:proofErr w:type="spellEnd"/>
        <w:r w:rsidRPr="00E90B95">
          <w:rPr>
            <w:rFonts w:eastAsiaTheme="minorEastAsia" w:cstheme="majorHAnsi"/>
            <w:color w:val="000000"/>
            <w:sz w:val="20"/>
            <w:szCs w:val="20"/>
            <w:lang w:eastAsia="ja-JP"/>
            <w:rPrChange w:id="1449"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450" w:author="Petter Vang Brakalsvaalet [pev2]" w:date="2021-04-28T13:18:00Z">
              <w:rPr>
                <w:rFonts w:eastAsiaTheme="minorEastAsia" w:cstheme="majorHAnsi"/>
                <w:color w:val="000000"/>
                <w:sz w:val="21"/>
                <w:szCs w:val="21"/>
                <w:lang w:eastAsia="ja-JP"/>
              </w:rPr>
            </w:rPrChange>
          </w:rPr>
          <w:t>) {</w:t>
        </w:r>
      </w:ins>
    </w:p>
    <w:p w14:paraId="472F83D9" w14:textId="77777777" w:rsidR="008E1C7E" w:rsidRPr="00E90B95" w:rsidRDefault="008E1C7E" w:rsidP="008E1C7E">
      <w:pPr>
        <w:tabs>
          <w:tab w:val="left" w:pos="543"/>
        </w:tabs>
        <w:autoSpaceDE w:val="0"/>
        <w:autoSpaceDN w:val="0"/>
        <w:adjustRightInd w:val="0"/>
        <w:rPr>
          <w:ins w:id="1451" w:author="Petter Vang Brakalsvaalet [pev2]" w:date="2021-04-27T23:28:00Z"/>
          <w:rFonts w:eastAsiaTheme="minorEastAsia" w:cstheme="majorHAnsi"/>
          <w:color w:val="000000"/>
          <w:sz w:val="20"/>
          <w:szCs w:val="20"/>
          <w:lang w:eastAsia="ja-JP"/>
          <w:rPrChange w:id="1452" w:author="Petter Vang Brakalsvaalet [pev2]" w:date="2021-04-28T13:18:00Z">
            <w:rPr>
              <w:ins w:id="1453" w:author="Petter Vang Brakalsvaalet [pev2]" w:date="2021-04-27T23:28:00Z"/>
              <w:rFonts w:eastAsiaTheme="minorEastAsia" w:cstheme="majorHAnsi"/>
              <w:color w:val="000000"/>
              <w:sz w:val="21"/>
              <w:szCs w:val="21"/>
              <w:lang w:eastAsia="ja-JP"/>
            </w:rPr>
          </w:rPrChange>
        </w:rPr>
      </w:pPr>
      <w:ins w:id="1454" w:author="Petter Vang Brakalsvaalet [pev2]" w:date="2021-04-27T23:28:00Z">
        <w:r w:rsidRPr="00E90B95">
          <w:rPr>
            <w:rFonts w:eastAsiaTheme="minorEastAsia" w:cstheme="majorHAnsi"/>
            <w:color w:val="000000"/>
            <w:sz w:val="20"/>
            <w:szCs w:val="20"/>
            <w:lang w:eastAsia="ja-JP"/>
            <w:rPrChange w:id="145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456" w:author="Petter Vang Brakalsvaalet [pev2]" w:date="2021-04-28T13:18:00Z">
              <w:rPr>
                <w:rFonts w:eastAsiaTheme="minorEastAsia" w:cstheme="majorHAnsi"/>
                <w:color w:val="008000"/>
                <w:sz w:val="21"/>
                <w:szCs w:val="21"/>
                <w:lang w:eastAsia="ja-JP"/>
              </w:rPr>
            </w:rPrChange>
          </w:rPr>
          <w:t xml:space="preserve">// This tests if the scene has the expected </w:t>
        </w:r>
        <w:proofErr w:type="gramStart"/>
        <w:r w:rsidRPr="00E90B95">
          <w:rPr>
            <w:rFonts w:eastAsiaTheme="minorEastAsia" w:cstheme="majorHAnsi"/>
            <w:color w:val="008000"/>
            <w:sz w:val="20"/>
            <w:szCs w:val="20"/>
            <w:lang w:eastAsia="ja-JP"/>
            <w:rPrChange w:id="1457" w:author="Petter Vang Brakalsvaalet [pev2]" w:date="2021-04-28T13:18:00Z">
              <w:rPr>
                <w:rFonts w:eastAsiaTheme="minorEastAsia" w:cstheme="majorHAnsi"/>
                <w:color w:val="008000"/>
                <w:sz w:val="21"/>
                <w:szCs w:val="21"/>
                <w:lang w:eastAsia="ja-JP"/>
              </w:rPr>
            </w:rPrChange>
          </w:rPr>
          <w:t>amount</w:t>
        </w:r>
        <w:proofErr w:type="gramEnd"/>
        <w:r w:rsidRPr="00E90B95">
          <w:rPr>
            <w:rFonts w:eastAsiaTheme="minorEastAsia" w:cstheme="majorHAnsi"/>
            <w:color w:val="008000"/>
            <w:sz w:val="20"/>
            <w:szCs w:val="20"/>
            <w:lang w:eastAsia="ja-JP"/>
            <w:rPrChange w:id="1458" w:author="Petter Vang Brakalsvaalet [pev2]" w:date="2021-04-28T13:18:00Z">
              <w:rPr>
                <w:rFonts w:eastAsiaTheme="minorEastAsia" w:cstheme="majorHAnsi"/>
                <w:color w:val="008000"/>
                <w:sz w:val="21"/>
                <w:szCs w:val="21"/>
                <w:lang w:eastAsia="ja-JP"/>
              </w:rPr>
            </w:rPrChange>
          </w:rPr>
          <w:t xml:space="preserve"> of children. </w:t>
        </w:r>
      </w:ins>
    </w:p>
    <w:p w14:paraId="04E1EE1B" w14:textId="77777777" w:rsidR="008E1C7E" w:rsidRPr="00E90B95" w:rsidRDefault="008E1C7E" w:rsidP="008E1C7E">
      <w:pPr>
        <w:tabs>
          <w:tab w:val="left" w:pos="543"/>
        </w:tabs>
        <w:autoSpaceDE w:val="0"/>
        <w:autoSpaceDN w:val="0"/>
        <w:adjustRightInd w:val="0"/>
        <w:rPr>
          <w:ins w:id="1459" w:author="Petter Vang Brakalsvaalet [pev2]" w:date="2021-04-27T23:28:00Z"/>
          <w:rFonts w:eastAsiaTheme="minorEastAsia" w:cstheme="majorHAnsi"/>
          <w:color w:val="000000"/>
          <w:sz w:val="20"/>
          <w:szCs w:val="20"/>
          <w:lang w:eastAsia="ja-JP"/>
          <w:rPrChange w:id="1460" w:author="Petter Vang Brakalsvaalet [pev2]" w:date="2021-04-28T13:18:00Z">
            <w:rPr>
              <w:ins w:id="1461" w:author="Petter Vang Brakalsvaalet [pev2]" w:date="2021-04-27T23:28:00Z"/>
              <w:rFonts w:eastAsiaTheme="minorEastAsia" w:cstheme="majorHAnsi"/>
              <w:color w:val="000000"/>
              <w:sz w:val="21"/>
              <w:szCs w:val="21"/>
              <w:lang w:eastAsia="ja-JP"/>
            </w:rPr>
          </w:rPrChange>
        </w:rPr>
      </w:pPr>
      <w:ins w:id="1462" w:author="Petter Vang Brakalsvaalet [pev2]" w:date="2021-04-27T23:28:00Z">
        <w:r w:rsidRPr="00E90B95">
          <w:rPr>
            <w:rFonts w:eastAsiaTheme="minorEastAsia" w:cstheme="majorHAnsi"/>
            <w:color w:val="000000"/>
            <w:sz w:val="20"/>
            <w:szCs w:val="20"/>
            <w:lang w:eastAsia="ja-JP"/>
            <w:rPrChange w:id="146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464" w:author="Petter Vang Brakalsvaalet [pev2]" w:date="2021-04-28T13:18: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1465" w:author="Petter Vang Brakalsvaalet [pev2]" w:date="2021-04-28T13:18:00Z">
              <w:rPr>
                <w:rFonts w:eastAsiaTheme="minorEastAsia" w:cstheme="majorHAnsi"/>
                <w:color w:val="000000"/>
                <w:sz w:val="21"/>
                <w:szCs w:val="21"/>
                <w:lang w:eastAsia="ja-JP"/>
              </w:rPr>
            </w:rPrChange>
          </w:rPr>
          <w:t xml:space="preserve"> children = </w:t>
        </w:r>
        <w:proofErr w:type="spellStart"/>
        <w:r w:rsidRPr="00E90B95">
          <w:rPr>
            <w:rFonts w:eastAsiaTheme="minorEastAsia" w:cstheme="majorHAnsi"/>
            <w:color w:val="2B839F"/>
            <w:sz w:val="20"/>
            <w:szCs w:val="20"/>
            <w:lang w:eastAsia="ja-JP"/>
            <w:rPrChange w:id="1466"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1467"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468" w:author="Petter Vang Brakalsvaalet [pev2]" w:date="2021-04-28T13:18:00Z">
              <w:rPr>
                <w:rFonts w:eastAsiaTheme="minorEastAsia" w:cstheme="majorHAnsi"/>
                <w:color w:val="2B839F"/>
                <w:sz w:val="21"/>
                <w:szCs w:val="21"/>
                <w:lang w:eastAsia="ja-JP"/>
              </w:rPr>
            </w:rPrChange>
          </w:rPr>
          <w:t>children</w:t>
        </w:r>
        <w:proofErr w:type="spellEnd"/>
      </w:ins>
    </w:p>
    <w:p w14:paraId="6A784637" w14:textId="77777777" w:rsidR="008E1C7E" w:rsidRPr="00E90B95" w:rsidRDefault="008E1C7E" w:rsidP="008E1C7E">
      <w:pPr>
        <w:tabs>
          <w:tab w:val="left" w:pos="543"/>
        </w:tabs>
        <w:autoSpaceDE w:val="0"/>
        <w:autoSpaceDN w:val="0"/>
        <w:adjustRightInd w:val="0"/>
        <w:rPr>
          <w:ins w:id="1469" w:author="Petter Vang Brakalsvaalet [pev2]" w:date="2021-04-27T23:28:00Z"/>
          <w:rFonts w:eastAsiaTheme="minorEastAsia" w:cstheme="majorHAnsi"/>
          <w:color w:val="000000"/>
          <w:sz w:val="20"/>
          <w:szCs w:val="20"/>
          <w:lang w:eastAsia="ja-JP"/>
          <w:rPrChange w:id="1470" w:author="Petter Vang Brakalsvaalet [pev2]" w:date="2021-04-28T13:18:00Z">
            <w:rPr>
              <w:ins w:id="1471" w:author="Petter Vang Brakalsvaalet [pev2]" w:date="2021-04-27T23:28:00Z"/>
              <w:rFonts w:eastAsiaTheme="minorEastAsia" w:cstheme="majorHAnsi"/>
              <w:color w:val="000000"/>
              <w:sz w:val="21"/>
              <w:szCs w:val="21"/>
              <w:lang w:eastAsia="ja-JP"/>
            </w:rPr>
          </w:rPrChange>
        </w:rPr>
      </w:pPr>
      <w:ins w:id="1472" w:author="Petter Vang Brakalsvaalet [pev2]" w:date="2021-04-27T23:28:00Z">
        <w:r w:rsidRPr="00E90B95">
          <w:rPr>
            <w:rFonts w:eastAsiaTheme="minorEastAsia" w:cstheme="majorHAnsi"/>
            <w:color w:val="000000"/>
            <w:sz w:val="20"/>
            <w:szCs w:val="20"/>
            <w:lang w:eastAsia="ja-JP"/>
            <w:rPrChange w:id="1473"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1474"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475" w:author="Petter Vang Brakalsvaalet [pev2]" w:date="2021-04-28T13:18:00Z">
              <w:rPr>
                <w:rFonts w:eastAsiaTheme="minorEastAsia" w:cstheme="majorHAnsi"/>
                <w:color w:val="000000"/>
                <w:sz w:val="21"/>
                <w:szCs w:val="21"/>
                <w:lang w:eastAsia="ja-JP"/>
              </w:rPr>
            </w:rPrChange>
          </w:rPr>
          <w:t>(</w:t>
        </w:r>
        <w:proofErr w:type="spellStart"/>
        <w:proofErr w:type="gramEnd"/>
        <w:r w:rsidRPr="00E90B95">
          <w:rPr>
            <w:rFonts w:eastAsiaTheme="minorEastAsia" w:cstheme="majorHAnsi"/>
            <w:color w:val="000000"/>
            <w:sz w:val="20"/>
            <w:szCs w:val="20"/>
            <w:lang w:eastAsia="ja-JP"/>
            <w:rPrChange w:id="1476" w:author="Petter Vang Brakalsvaalet [pev2]" w:date="2021-04-28T13:18:00Z">
              <w:rPr>
                <w:rFonts w:eastAsiaTheme="minorEastAsia" w:cstheme="majorHAnsi"/>
                <w:color w:val="000000"/>
                <w:sz w:val="21"/>
                <w:szCs w:val="21"/>
                <w:lang w:eastAsia="ja-JP"/>
              </w:rPr>
            </w:rPrChange>
          </w:rPr>
          <w:t>children.</w:t>
        </w:r>
        <w:r w:rsidRPr="00E90B95">
          <w:rPr>
            <w:rFonts w:eastAsiaTheme="minorEastAsia" w:cstheme="majorHAnsi"/>
            <w:color w:val="2B839F"/>
            <w:sz w:val="20"/>
            <w:szCs w:val="20"/>
            <w:lang w:eastAsia="ja-JP"/>
            <w:rPrChange w:id="1477" w:author="Petter Vang Brakalsvaalet [pev2]" w:date="2021-04-28T13:18: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147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479"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480" w:author="Petter Vang Brakalsvaalet [pev2]" w:date="2021-04-28T13:18:00Z">
              <w:rPr>
                <w:rFonts w:eastAsiaTheme="minorEastAsia" w:cstheme="majorHAnsi"/>
                <w:color w:val="000000"/>
                <w:sz w:val="21"/>
                <w:szCs w:val="21"/>
                <w:lang w:eastAsia="ja-JP"/>
              </w:rPr>
            </w:rPrChange>
          </w:rPr>
          <w:t xml:space="preserve"> 2, </w:t>
        </w:r>
        <w:r w:rsidRPr="00E90B95">
          <w:rPr>
            <w:rFonts w:eastAsiaTheme="minorEastAsia" w:cstheme="majorHAnsi"/>
            <w:color w:val="A31515"/>
            <w:sz w:val="20"/>
            <w:szCs w:val="20"/>
            <w:lang w:eastAsia="ja-JP"/>
            <w:rPrChange w:id="1481" w:author="Petter Vang Brakalsvaalet [pev2]" w:date="2021-04-28T13:18:00Z">
              <w:rPr>
                <w:rFonts w:eastAsiaTheme="minorEastAsia" w:cstheme="majorHAnsi"/>
                <w:color w:val="A31515"/>
                <w:sz w:val="21"/>
                <w:szCs w:val="21"/>
                <w:lang w:eastAsia="ja-JP"/>
              </w:rPr>
            </w:rPrChange>
          </w:rPr>
          <w:t>"Number of children in main menu is not what's expected"</w:t>
        </w:r>
        <w:r w:rsidRPr="00E90B95">
          <w:rPr>
            <w:rFonts w:eastAsiaTheme="minorEastAsia" w:cstheme="majorHAnsi"/>
            <w:color w:val="000000"/>
            <w:sz w:val="20"/>
            <w:szCs w:val="20"/>
            <w:lang w:eastAsia="ja-JP"/>
            <w:rPrChange w:id="1482" w:author="Petter Vang Brakalsvaalet [pev2]" w:date="2021-04-28T13:18:00Z">
              <w:rPr>
                <w:rFonts w:eastAsiaTheme="minorEastAsia" w:cstheme="majorHAnsi"/>
                <w:color w:val="000000"/>
                <w:sz w:val="21"/>
                <w:szCs w:val="21"/>
                <w:lang w:eastAsia="ja-JP"/>
              </w:rPr>
            </w:rPrChange>
          </w:rPr>
          <w:t>)</w:t>
        </w:r>
      </w:ins>
    </w:p>
    <w:p w14:paraId="232AA5F7" w14:textId="77777777" w:rsidR="008E1C7E" w:rsidRPr="00E90B95" w:rsidRDefault="008E1C7E" w:rsidP="008E1C7E">
      <w:pPr>
        <w:tabs>
          <w:tab w:val="left" w:pos="543"/>
        </w:tabs>
        <w:autoSpaceDE w:val="0"/>
        <w:autoSpaceDN w:val="0"/>
        <w:adjustRightInd w:val="0"/>
        <w:rPr>
          <w:ins w:id="1483" w:author="Petter Vang Brakalsvaalet [pev2]" w:date="2021-04-27T23:28:00Z"/>
          <w:rFonts w:eastAsiaTheme="minorEastAsia" w:cstheme="majorHAnsi"/>
          <w:color w:val="000000"/>
          <w:sz w:val="20"/>
          <w:szCs w:val="20"/>
          <w:lang w:eastAsia="ja-JP"/>
          <w:rPrChange w:id="1484" w:author="Petter Vang Brakalsvaalet [pev2]" w:date="2021-04-28T13:18:00Z">
            <w:rPr>
              <w:ins w:id="1485" w:author="Petter Vang Brakalsvaalet [pev2]" w:date="2021-04-27T23:28:00Z"/>
              <w:rFonts w:eastAsiaTheme="minorEastAsia" w:cstheme="majorHAnsi"/>
              <w:color w:val="000000"/>
              <w:sz w:val="21"/>
              <w:szCs w:val="21"/>
              <w:lang w:eastAsia="ja-JP"/>
            </w:rPr>
          </w:rPrChange>
        </w:rPr>
      </w:pPr>
      <w:ins w:id="1486" w:author="Petter Vang Brakalsvaalet [pev2]" w:date="2021-04-27T23:28:00Z">
        <w:r w:rsidRPr="00E90B95">
          <w:rPr>
            <w:rFonts w:eastAsiaTheme="minorEastAsia" w:cstheme="majorHAnsi"/>
            <w:color w:val="000000"/>
            <w:sz w:val="20"/>
            <w:szCs w:val="20"/>
            <w:lang w:eastAsia="ja-JP"/>
            <w:rPrChange w:id="1487" w:author="Petter Vang Brakalsvaalet [pev2]" w:date="2021-04-28T13:18:00Z">
              <w:rPr>
                <w:rFonts w:eastAsiaTheme="minorEastAsia" w:cstheme="majorHAnsi"/>
                <w:color w:val="000000"/>
                <w:sz w:val="21"/>
                <w:szCs w:val="21"/>
                <w:lang w:eastAsia="ja-JP"/>
              </w:rPr>
            </w:rPrChange>
          </w:rPr>
          <w:t xml:space="preserve">    }</w:t>
        </w:r>
      </w:ins>
    </w:p>
    <w:p w14:paraId="22808548" w14:textId="39C65F81" w:rsidR="008E1C7E" w:rsidRPr="00E90B95" w:rsidRDefault="008E1C7E" w:rsidP="0037614C">
      <w:pPr>
        <w:rPr>
          <w:ins w:id="1488" w:author="Petter Vang Brakalsvaalet [pev2]" w:date="2021-04-27T23:34:00Z"/>
          <w:rFonts w:cstheme="majorHAnsi"/>
          <w:sz w:val="20"/>
          <w:szCs w:val="20"/>
          <w:rPrChange w:id="1489" w:author="Petter Vang Brakalsvaalet [pev2]" w:date="2021-04-28T13:18:00Z">
            <w:rPr>
              <w:ins w:id="1490" w:author="Petter Vang Brakalsvaalet [pev2]" w:date="2021-04-27T23:34:00Z"/>
              <w:rFonts w:cstheme="majorHAnsi"/>
              <w:sz w:val="22"/>
              <w:szCs w:val="22"/>
            </w:rPr>
          </w:rPrChange>
        </w:rPr>
      </w:pPr>
      <w:ins w:id="1491" w:author="Petter Vang Brakalsvaalet [pev2]" w:date="2021-04-27T23:28:00Z">
        <w:r w:rsidRPr="00E90B95">
          <w:rPr>
            <w:rFonts w:eastAsiaTheme="minorEastAsia" w:cstheme="majorHAnsi"/>
            <w:color w:val="000000"/>
            <w:sz w:val="20"/>
            <w:szCs w:val="20"/>
            <w:lang w:eastAsia="ja-JP"/>
            <w:rPrChange w:id="1492" w:author="Petter Vang Brakalsvaalet [pev2]" w:date="2021-04-28T13:18:00Z">
              <w:rPr>
                <w:rFonts w:eastAsiaTheme="minorEastAsia" w:cstheme="majorHAnsi"/>
                <w:color w:val="000000"/>
                <w:sz w:val="21"/>
                <w:szCs w:val="21"/>
                <w:lang w:eastAsia="ja-JP"/>
              </w:rPr>
            </w:rPrChange>
          </w:rPr>
          <w:t>}</w:t>
        </w:r>
      </w:ins>
      <w:ins w:id="1493" w:author="Petter Vang Brakalsvaalet [pev2]" w:date="2021-04-27T23:27:00Z">
        <w:r w:rsidR="00B84309" w:rsidRPr="00E90B95">
          <w:rPr>
            <w:rFonts w:cstheme="majorHAnsi"/>
            <w:sz w:val="20"/>
            <w:szCs w:val="20"/>
            <w:rPrChange w:id="1494" w:author="Petter Vang Brakalsvaalet [pev2]" w:date="2021-04-28T13:18:00Z">
              <w:rPr>
                <w:rFonts w:cstheme="majorHAnsi"/>
                <w:sz w:val="22"/>
                <w:szCs w:val="22"/>
              </w:rPr>
            </w:rPrChange>
          </w:rPr>
          <w:t xml:space="preserve"> </w:t>
        </w:r>
      </w:ins>
    </w:p>
    <w:p w14:paraId="57781A11" w14:textId="77777777" w:rsidR="008E1C7E" w:rsidRPr="00AB2066" w:rsidRDefault="008E1C7E" w:rsidP="008E1C7E">
      <w:pPr>
        <w:pStyle w:val="Heading3"/>
        <w:rPr>
          <w:ins w:id="1495" w:author="Petter Vang Brakalsvaalet [pev2]" w:date="2021-04-27T23:34:00Z"/>
          <w:lang w:val="en-GB"/>
        </w:rPr>
      </w:pPr>
      <w:bookmarkStart w:id="1496" w:name="_Toc70522500"/>
      <w:ins w:id="1497" w:author="Petter Vang Brakalsvaalet [pev2]" w:date="2021-04-27T23:34:00Z">
        <w:r w:rsidRPr="00AB2066">
          <w:rPr>
            <w:lang w:val="en-GB"/>
          </w:rPr>
          <w:t>Help</w:t>
        </w:r>
        <w:bookmarkEnd w:id="1496"/>
      </w:ins>
    </w:p>
    <w:p w14:paraId="358CEF05" w14:textId="77777777" w:rsidR="008E1C7E" w:rsidRPr="00E90B95" w:rsidRDefault="008E1C7E" w:rsidP="008E1C7E">
      <w:pPr>
        <w:tabs>
          <w:tab w:val="left" w:pos="543"/>
        </w:tabs>
        <w:autoSpaceDE w:val="0"/>
        <w:autoSpaceDN w:val="0"/>
        <w:adjustRightInd w:val="0"/>
        <w:rPr>
          <w:ins w:id="1498" w:author="Petter Vang Brakalsvaalet [pev2]" w:date="2021-04-27T23:34:00Z"/>
          <w:rFonts w:eastAsiaTheme="minorEastAsia" w:cstheme="majorHAnsi"/>
          <w:color w:val="000000"/>
          <w:sz w:val="20"/>
          <w:szCs w:val="20"/>
          <w:lang w:eastAsia="ja-JP"/>
          <w:rPrChange w:id="1499" w:author="Petter Vang Brakalsvaalet [pev2]" w:date="2021-04-28T13:18:00Z">
            <w:rPr>
              <w:ins w:id="1500" w:author="Petter Vang Brakalsvaalet [pev2]" w:date="2021-04-27T23:34:00Z"/>
              <w:rFonts w:eastAsiaTheme="minorEastAsia" w:cstheme="majorHAnsi"/>
              <w:color w:val="000000"/>
              <w:sz w:val="21"/>
              <w:szCs w:val="21"/>
              <w:lang w:eastAsia="ja-JP"/>
            </w:rPr>
          </w:rPrChange>
        </w:rPr>
      </w:pPr>
      <w:ins w:id="1501" w:author="Petter Vang Brakalsvaalet [pev2]" w:date="2021-04-27T23:34:00Z">
        <w:r w:rsidRPr="00E90B95">
          <w:rPr>
            <w:rFonts w:eastAsiaTheme="minorEastAsia" w:cstheme="majorHAnsi"/>
            <w:color w:val="0000FF"/>
            <w:sz w:val="20"/>
            <w:szCs w:val="20"/>
            <w:lang w:eastAsia="ja-JP"/>
            <w:rPrChange w:id="1502" w:author="Petter Vang Brakalsvaalet [pev2]" w:date="2021-04-28T13:18:00Z">
              <w:rPr>
                <w:rFonts w:eastAsiaTheme="minorEastAsia" w:cstheme="majorHAnsi"/>
                <w:color w:val="0000FF"/>
                <w:sz w:val="21"/>
                <w:szCs w:val="21"/>
                <w:lang w:eastAsia="ja-JP"/>
              </w:rPr>
            </w:rPrChange>
          </w:rPr>
          <w:t>class</w:t>
        </w:r>
        <w:r w:rsidRPr="00E90B95">
          <w:rPr>
            <w:rFonts w:eastAsiaTheme="minorEastAsia" w:cstheme="majorHAnsi"/>
            <w:color w:val="000000"/>
            <w:sz w:val="20"/>
            <w:szCs w:val="20"/>
            <w:lang w:eastAsia="ja-JP"/>
            <w:rPrChange w:id="150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504" w:author="Petter Vang Brakalsvaalet [pev2]" w:date="2021-04-28T13:18:00Z">
              <w:rPr>
                <w:rFonts w:eastAsiaTheme="minorEastAsia" w:cstheme="majorHAnsi"/>
                <w:color w:val="000000"/>
                <w:sz w:val="21"/>
                <w:szCs w:val="21"/>
                <w:lang w:eastAsia="ja-JP"/>
              </w:rPr>
            </w:rPrChange>
          </w:rPr>
          <w:t>HelpTests</w:t>
        </w:r>
        <w:proofErr w:type="spellEnd"/>
        <w:r w:rsidRPr="00E90B95">
          <w:rPr>
            <w:rFonts w:eastAsiaTheme="minorEastAsia" w:cstheme="majorHAnsi"/>
            <w:color w:val="000000"/>
            <w:sz w:val="20"/>
            <w:szCs w:val="20"/>
            <w:lang w:eastAsia="ja-JP"/>
            <w:rPrChange w:id="150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06" w:author="Petter Vang Brakalsvaalet [pev2]" w:date="2021-04-28T13:18:00Z">
              <w:rPr>
                <w:rFonts w:eastAsiaTheme="minorEastAsia" w:cstheme="majorHAnsi"/>
                <w:color w:val="2B839F"/>
                <w:sz w:val="21"/>
                <w:szCs w:val="21"/>
                <w:lang w:eastAsia="ja-JP"/>
              </w:rPr>
            </w:rPrChange>
          </w:rPr>
          <w:t>XCTestCase</w:t>
        </w:r>
        <w:proofErr w:type="spellEnd"/>
        <w:r w:rsidRPr="00E90B95">
          <w:rPr>
            <w:rFonts w:eastAsiaTheme="minorEastAsia" w:cstheme="majorHAnsi"/>
            <w:color w:val="000000"/>
            <w:sz w:val="20"/>
            <w:szCs w:val="20"/>
            <w:lang w:eastAsia="ja-JP"/>
            <w:rPrChange w:id="1507" w:author="Petter Vang Brakalsvaalet [pev2]" w:date="2021-04-28T13:18:00Z">
              <w:rPr>
                <w:rFonts w:eastAsiaTheme="minorEastAsia" w:cstheme="majorHAnsi"/>
                <w:color w:val="000000"/>
                <w:sz w:val="21"/>
                <w:szCs w:val="21"/>
                <w:lang w:eastAsia="ja-JP"/>
              </w:rPr>
            </w:rPrChange>
          </w:rPr>
          <w:t xml:space="preserve"> {</w:t>
        </w:r>
      </w:ins>
    </w:p>
    <w:p w14:paraId="7ABA5B6B" w14:textId="77777777" w:rsidR="008E1C7E" w:rsidRPr="00E90B95" w:rsidRDefault="008E1C7E" w:rsidP="008E1C7E">
      <w:pPr>
        <w:tabs>
          <w:tab w:val="left" w:pos="543"/>
        </w:tabs>
        <w:autoSpaceDE w:val="0"/>
        <w:autoSpaceDN w:val="0"/>
        <w:adjustRightInd w:val="0"/>
        <w:rPr>
          <w:ins w:id="1508" w:author="Petter Vang Brakalsvaalet [pev2]" w:date="2021-04-27T23:34:00Z"/>
          <w:rFonts w:eastAsiaTheme="minorEastAsia" w:cstheme="majorHAnsi"/>
          <w:color w:val="000000"/>
          <w:sz w:val="20"/>
          <w:szCs w:val="20"/>
          <w:lang w:eastAsia="ja-JP"/>
          <w:rPrChange w:id="1509" w:author="Petter Vang Brakalsvaalet [pev2]" w:date="2021-04-28T13:18:00Z">
            <w:rPr>
              <w:ins w:id="1510" w:author="Petter Vang Brakalsvaalet [pev2]" w:date="2021-04-27T23:34:00Z"/>
              <w:rFonts w:eastAsiaTheme="minorEastAsia" w:cstheme="majorHAnsi"/>
              <w:color w:val="000000"/>
              <w:sz w:val="21"/>
              <w:szCs w:val="21"/>
              <w:lang w:eastAsia="ja-JP"/>
            </w:rPr>
          </w:rPrChange>
        </w:rPr>
      </w:pPr>
      <w:ins w:id="1511" w:author="Petter Vang Brakalsvaalet [pev2]" w:date="2021-04-27T23:34:00Z">
        <w:r w:rsidRPr="00E90B95">
          <w:rPr>
            <w:rFonts w:eastAsiaTheme="minorEastAsia" w:cstheme="majorHAnsi"/>
            <w:color w:val="000000"/>
            <w:sz w:val="20"/>
            <w:szCs w:val="20"/>
            <w:lang w:eastAsia="ja-JP"/>
            <w:rPrChange w:id="151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513" w:author="Petter Vang Brakalsvaalet [pev2]" w:date="2021-04-28T13:18: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151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515" w:author="Petter Vang Brakalsvaalet [pev2]" w:date="2021-04-28T13:18:00Z">
              <w:rPr>
                <w:rFonts w:eastAsiaTheme="minorEastAsia" w:cstheme="majorHAnsi"/>
                <w:color w:val="000000"/>
                <w:sz w:val="21"/>
                <w:szCs w:val="21"/>
                <w:lang w:eastAsia="ja-JP"/>
              </w:rPr>
            </w:rPrChange>
          </w:rPr>
          <w:t>helpVC</w:t>
        </w:r>
        <w:proofErr w:type="spellEnd"/>
        <w:r w:rsidRPr="00E90B95">
          <w:rPr>
            <w:rFonts w:eastAsiaTheme="minorEastAsia" w:cstheme="majorHAnsi"/>
            <w:color w:val="000000"/>
            <w:sz w:val="20"/>
            <w:szCs w:val="20"/>
            <w:lang w:eastAsia="ja-JP"/>
            <w:rPrChange w:id="151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17" w:author="Petter Vang Brakalsvaalet [pev2]" w:date="2021-04-28T13:18:00Z">
              <w:rPr>
                <w:rFonts w:eastAsiaTheme="minorEastAsia" w:cstheme="majorHAnsi"/>
                <w:color w:val="2B839F"/>
                <w:sz w:val="21"/>
                <w:szCs w:val="21"/>
                <w:lang w:eastAsia="ja-JP"/>
              </w:rPr>
            </w:rPrChange>
          </w:rPr>
          <w:t>HelpVC</w:t>
        </w:r>
        <w:proofErr w:type="spellEnd"/>
        <w:r w:rsidRPr="00E90B95">
          <w:rPr>
            <w:rFonts w:eastAsiaTheme="minorEastAsia" w:cstheme="majorHAnsi"/>
            <w:color w:val="000000"/>
            <w:sz w:val="20"/>
            <w:szCs w:val="20"/>
            <w:lang w:eastAsia="ja-JP"/>
            <w:rPrChange w:id="1518" w:author="Petter Vang Brakalsvaalet [pev2]" w:date="2021-04-28T13:18:00Z">
              <w:rPr>
                <w:rFonts w:eastAsiaTheme="minorEastAsia" w:cstheme="majorHAnsi"/>
                <w:color w:val="000000"/>
                <w:sz w:val="21"/>
                <w:szCs w:val="21"/>
                <w:lang w:eastAsia="ja-JP"/>
              </w:rPr>
            </w:rPrChange>
          </w:rPr>
          <w:t>!</w:t>
        </w:r>
      </w:ins>
    </w:p>
    <w:p w14:paraId="5A521872" w14:textId="77777777" w:rsidR="008E1C7E" w:rsidRPr="00E90B95" w:rsidRDefault="008E1C7E" w:rsidP="008E1C7E">
      <w:pPr>
        <w:tabs>
          <w:tab w:val="left" w:pos="543"/>
        </w:tabs>
        <w:autoSpaceDE w:val="0"/>
        <w:autoSpaceDN w:val="0"/>
        <w:adjustRightInd w:val="0"/>
        <w:rPr>
          <w:ins w:id="1519" w:author="Petter Vang Brakalsvaalet [pev2]" w:date="2021-04-27T23:34:00Z"/>
          <w:rFonts w:eastAsiaTheme="minorEastAsia" w:cstheme="majorHAnsi"/>
          <w:color w:val="000000"/>
          <w:sz w:val="20"/>
          <w:szCs w:val="20"/>
          <w:lang w:eastAsia="ja-JP"/>
          <w:rPrChange w:id="1520" w:author="Petter Vang Brakalsvaalet [pev2]" w:date="2021-04-28T13:18:00Z">
            <w:rPr>
              <w:ins w:id="1521" w:author="Petter Vang Brakalsvaalet [pev2]" w:date="2021-04-27T23:34:00Z"/>
              <w:rFonts w:eastAsiaTheme="minorEastAsia" w:cstheme="majorHAnsi"/>
              <w:color w:val="000000"/>
              <w:sz w:val="21"/>
              <w:szCs w:val="21"/>
              <w:lang w:eastAsia="ja-JP"/>
            </w:rPr>
          </w:rPrChange>
        </w:rPr>
      </w:pPr>
      <w:ins w:id="1522" w:author="Petter Vang Brakalsvaalet [pev2]" w:date="2021-04-27T23:34:00Z">
        <w:r w:rsidRPr="00E90B95">
          <w:rPr>
            <w:rFonts w:eastAsiaTheme="minorEastAsia" w:cstheme="majorHAnsi"/>
            <w:color w:val="000000"/>
            <w:sz w:val="20"/>
            <w:szCs w:val="20"/>
            <w:lang w:eastAsia="ja-JP"/>
            <w:rPrChange w:id="1523" w:author="Petter Vang Brakalsvaalet [pev2]" w:date="2021-04-28T13:18:00Z">
              <w:rPr>
                <w:rFonts w:eastAsiaTheme="minorEastAsia" w:cstheme="majorHAnsi"/>
                <w:color w:val="000000"/>
                <w:sz w:val="21"/>
                <w:szCs w:val="21"/>
                <w:lang w:eastAsia="ja-JP"/>
              </w:rPr>
            </w:rPrChange>
          </w:rPr>
          <w:t xml:space="preserve">    </w:t>
        </w:r>
      </w:ins>
    </w:p>
    <w:p w14:paraId="1A80C1EE" w14:textId="77777777" w:rsidR="008E1C7E" w:rsidRPr="00E90B95" w:rsidRDefault="008E1C7E" w:rsidP="008E1C7E">
      <w:pPr>
        <w:tabs>
          <w:tab w:val="left" w:pos="543"/>
        </w:tabs>
        <w:autoSpaceDE w:val="0"/>
        <w:autoSpaceDN w:val="0"/>
        <w:adjustRightInd w:val="0"/>
        <w:rPr>
          <w:ins w:id="1524" w:author="Petter Vang Brakalsvaalet [pev2]" w:date="2021-04-27T23:34:00Z"/>
          <w:rFonts w:eastAsiaTheme="minorEastAsia" w:cstheme="majorHAnsi"/>
          <w:color w:val="000000"/>
          <w:sz w:val="20"/>
          <w:szCs w:val="20"/>
          <w:lang w:eastAsia="ja-JP"/>
          <w:rPrChange w:id="1525" w:author="Petter Vang Brakalsvaalet [pev2]" w:date="2021-04-28T13:18:00Z">
            <w:rPr>
              <w:ins w:id="1526" w:author="Petter Vang Brakalsvaalet [pev2]" w:date="2021-04-27T23:34:00Z"/>
              <w:rFonts w:eastAsiaTheme="minorEastAsia" w:cstheme="majorHAnsi"/>
              <w:color w:val="000000"/>
              <w:sz w:val="21"/>
              <w:szCs w:val="21"/>
              <w:lang w:eastAsia="ja-JP"/>
            </w:rPr>
          </w:rPrChange>
        </w:rPr>
      </w:pPr>
      <w:ins w:id="1527" w:author="Petter Vang Brakalsvaalet [pev2]" w:date="2021-04-27T23:34:00Z">
        <w:r w:rsidRPr="00E90B95">
          <w:rPr>
            <w:rFonts w:eastAsiaTheme="minorEastAsia" w:cstheme="majorHAnsi"/>
            <w:color w:val="000000"/>
            <w:sz w:val="20"/>
            <w:szCs w:val="20"/>
            <w:lang w:eastAsia="ja-JP"/>
            <w:rPrChange w:id="152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529" w:author="Petter Vang Brakalsvaalet [pev2]" w:date="2021-04-28T13:18: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153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531" w:author="Petter Vang Brakalsvaalet [pev2]" w:date="2021-04-28T13:18:00Z">
              <w:rPr>
                <w:rFonts w:eastAsiaTheme="minorEastAsia" w:cstheme="majorHAnsi"/>
                <w:color w:val="000000"/>
                <w:sz w:val="21"/>
                <w:szCs w:val="21"/>
                <w:lang w:eastAsia="ja-JP"/>
              </w:rPr>
            </w:rPrChange>
          </w:rPr>
          <w:t>defaultHelpItems</w:t>
        </w:r>
        <w:proofErr w:type="spellEnd"/>
        <w:r w:rsidRPr="00E90B95">
          <w:rPr>
            <w:rFonts w:eastAsiaTheme="minorEastAsia" w:cstheme="majorHAnsi"/>
            <w:color w:val="000000"/>
            <w:sz w:val="20"/>
            <w:szCs w:val="20"/>
            <w:lang w:eastAsia="ja-JP"/>
            <w:rPrChange w:id="1532" w:author="Petter Vang Brakalsvaalet [pev2]" w:date="2021-04-28T13:18: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1533"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534"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535"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536"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537" w:author="Petter Vang Brakalsvaalet [pev2]" w:date="2021-04-28T13:18:00Z">
              <w:rPr>
                <w:rFonts w:eastAsiaTheme="minorEastAsia" w:cstheme="majorHAnsi"/>
                <w:color w:val="A31515"/>
                <w:sz w:val="21"/>
                <w:szCs w:val="21"/>
                <w:lang w:eastAsia="ja-JP"/>
              </w:rPr>
            </w:rPrChange>
          </w:rPr>
          <w:t>"Hider"</w:t>
        </w:r>
        <w:r w:rsidRPr="00E90B95">
          <w:rPr>
            <w:rFonts w:eastAsiaTheme="minorEastAsia" w:cstheme="majorHAnsi"/>
            <w:color w:val="000000"/>
            <w:sz w:val="20"/>
            <w:szCs w:val="20"/>
            <w:lang w:eastAsia="ja-JP"/>
            <w:rPrChange w:id="153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539"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54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541" w:author="Petter Vang Brakalsvaalet [pev2]" w:date="2021-04-28T13:18:00Z">
              <w:rPr>
                <w:rFonts w:eastAsiaTheme="minorEastAsia" w:cstheme="majorHAnsi"/>
                <w:color w:val="A31515"/>
                <w:sz w:val="21"/>
                <w:szCs w:val="21"/>
                <w:lang w:eastAsia="ja-JP"/>
              </w:rPr>
            </w:rPrChange>
          </w:rPr>
          <w:t>"This is a hider. Your job as a hider is to hide from the seeker."</w:t>
        </w:r>
        <w:r w:rsidRPr="00E90B95">
          <w:rPr>
            <w:rFonts w:eastAsiaTheme="minorEastAsia" w:cstheme="majorHAnsi"/>
            <w:color w:val="000000"/>
            <w:sz w:val="20"/>
            <w:szCs w:val="20"/>
            <w:lang w:eastAsia="ja-JP"/>
            <w:rPrChange w:id="1542" w:author="Petter Vang Brakalsvaalet [pev2]" w:date="2021-04-28T13:18:00Z">
              <w:rPr>
                <w:rFonts w:eastAsiaTheme="minorEastAsia" w:cstheme="majorHAnsi"/>
                <w:color w:val="000000"/>
                <w:sz w:val="21"/>
                <w:szCs w:val="21"/>
                <w:lang w:eastAsia="ja-JP"/>
              </w:rPr>
            </w:rPrChange>
          </w:rPr>
          <w:t>),</w:t>
        </w:r>
      </w:ins>
    </w:p>
    <w:p w14:paraId="589C8C3E" w14:textId="77777777" w:rsidR="008E1C7E" w:rsidRPr="00E90B95" w:rsidRDefault="008E1C7E" w:rsidP="008E1C7E">
      <w:pPr>
        <w:tabs>
          <w:tab w:val="left" w:pos="543"/>
        </w:tabs>
        <w:autoSpaceDE w:val="0"/>
        <w:autoSpaceDN w:val="0"/>
        <w:adjustRightInd w:val="0"/>
        <w:rPr>
          <w:ins w:id="1543" w:author="Petter Vang Brakalsvaalet [pev2]" w:date="2021-04-27T23:34:00Z"/>
          <w:rFonts w:eastAsiaTheme="minorEastAsia" w:cstheme="majorHAnsi"/>
          <w:color w:val="000000"/>
          <w:sz w:val="20"/>
          <w:szCs w:val="20"/>
          <w:lang w:eastAsia="ja-JP"/>
          <w:rPrChange w:id="1544" w:author="Petter Vang Brakalsvaalet [pev2]" w:date="2021-04-28T13:18:00Z">
            <w:rPr>
              <w:ins w:id="1545" w:author="Petter Vang Brakalsvaalet [pev2]" w:date="2021-04-27T23:34:00Z"/>
              <w:rFonts w:eastAsiaTheme="minorEastAsia" w:cstheme="majorHAnsi"/>
              <w:color w:val="000000"/>
              <w:sz w:val="21"/>
              <w:szCs w:val="21"/>
              <w:lang w:eastAsia="ja-JP"/>
            </w:rPr>
          </w:rPrChange>
        </w:rPr>
      </w:pPr>
      <w:ins w:id="1546" w:author="Petter Vang Brakalsvaalet [pev2]" w:date="2021-04-27T23:34:00Z">
        <w:r w:rsidRPr="00E90B95">
          <w:rPr>
            <w:rFonts w:eastAsiaTheme="minorEastAsia" w:cstheme="majorHAnsi"/>
            <w:color w:val="000000"/>
            <w:sz w:val="20"/>
            <w:szCs w:val="20"/>
            <w:lang w:eastAsia="ja-JP"/>
            <w:rPrChange w:id="154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48"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54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550"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551"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552" w:author="Petter Vang Brakalsvaalet [pev2]" w:date="2021-04-28T13:18:00Z">
              <w:rPr>
                <w:rFonts w:eastAsiaTheme="minorEastAsia" w:cstheme="majorHAnsi"/>
                <w:color w:val="A31515"/>
                <w:sz w:val="21"/>
                <w:szCs w:val="21"/>
                <w:lang w:eastAsia="ja-JP"/>
              </w:rPr>
            </w:rPrChange>
          </w:rPr>
          <w:t>"Seeker"</w:t>
        </w:r>
        <w:r w:rsidRPr="00E90B95">
          <w:rPr>
            <w:rFonts w:eastAsiaTheme="minorEastAsia" w:cstheme="majorHAnsi"/>
            <w:color w:val="000000"/>
            <w:sz w:val="20"/>
            <w:szCs w:val="20"/>
            <w:lang w:eastAsia="ja-JP"/>
            <w:rPrChange w:id="155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554"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55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556" w:author="Petter Vang Brakalsvaalet [pev2]" w:date="2021-04-28T13:18:00Z">
              <w:rPr>
                <w:rFonts w:eastAsiaTheme="minorEastAsia" w:cstheme="majorHAnsi"/>
                <w:color w:val="A31515"/>
                <w:sz w:val="21"/>
                <w:szCs w:val="21"/>
                <w:lang w:eastAsia="ja-JP"/>
              </w:rPr>
            </w:rPrChange>
          </w:rPr>
          <w:t>"This is a seeker. Your job as a seeker is to catch all other players."</w:t>
        </w:r>
        <w:r w:rsidRPr="00E90B95">
          <w:rPr>
            <w:rFonts w:eastAsiaTheme="minorEastAsia" w:cstheme="majorHAnsi"/>
            <w:color w:val="000000"/>
            <w:sz w:val="20"/>
            <w:szCs w:val="20"/>
            <w:lang w:eastAsia="ja-JP"/>
            <w:rPrChange w:id="1557" w:author="Petter Vang Brakalsvaalet [pev2]" w:date="2021-04-28T13:18:00Z">
              <w:rPr>
                <w:rFonts w:eastAsiaTheme="minorEastAsia" w:cstheme="majorHAnsi"/>
                <w:color w:val="000000"/>
                <w:sz w:val="21"/>
                <w:szCs w:val="21"/>
                <w:lang w:eastAsia="ja-JP"/>
              </w:rPr>
            </w:rPrChange>
          </w:rPr>
          <w:t>),</w:t>
        </w:r>
      </w:ins>
    </w:p>
    <w:p w14:paraId="08BD1CFD" w14:textId="77777777" w:rsidR="008E1C7E" w:rsidRPr="00E90B95" w:rsidRDefault="008E1C7E" w:rsidP="008E1C7E">
      <w:pPr>
        <w:tabs>
          <w:tab w:val="left" w:pos="543"/>
        </w:tabs>
        <w:autoSpaceDE w:val="0"/>
        <w:autoSpaceDN w:val="0"/>
        <w:adjustRightInd w:val="0"/>
        <w:rPr>
          <w:ins w:id="1558" w:author="Petter Vang Brakalsvaalet [pev2]" w:date="2021-04-27T23:34:00Z"/>
          <w:rFonts w:eastAsiaTheme="minorEastAsia" w:cstheme="majorHAnsi"/>
          <w:color w:val="000000"/>
          <w:sz w:val="20"/>
          <w:szCs w:val="20"/>
          <w:lang w:eastAsia="ja-JP"/>
          <w:rPrChange w:id="1559" w:author="Petter Vang Brakalsvaalet [pev2]" w:date="2021-04-28T13:18:00Z">
            <w:rPr>
              <w:ins w:id="1560" w:author="Petter Vang Brakalsvaalet [pev2]" w:date="2021-04-27T23:34:00Z"/>
              <w:rFonts w:eastAsiaTheme="minorEastAsia" w:cstheme="majorHAnsi"/>
              <w:color w:val="000000"/>
              <w:sz w:val="21"/>
              <w:szCs w:val="21"/>
              <w:lang w:eastAsia="ja-JP"/>
            </w:rPr>
          </w:rPrChange>
        </w:rPr>
      </w:pPr>
      <w:ins w:id="1561" w:author="Petter Vang Brakalsvaalet [pev2]" w:date="2021-04-27T23:34:00Z">
        <w:r w:rsidRPr="00E90B95">
          <w:rPr>
            <w:rFonts w:eastAsiaTheme="minorEastAsia" w:cstheme="majorHAnsi"/>
            <w:color w:val="000000"/>
            <w:sz w:val="20"/>
            <w:szCs w:val="20"/>
            <w:lang w:eastAsia="ja-JP"/>
            <w:rPrChange w:id="156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63"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564"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565"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566"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567"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1568" w:author="Petter Vang Brakalsvaalet [pev2]" w:date="2021-04-28T13:18:00Z">
              <w:rPr>
                <w:rFonts w:eastAsiaTheme="minorEastAsia" w:cstheme="majorHAnsi"/>
                <w:color w:val="A31515"/>
                <w:sz w:val="21"/>
                <w:szCs w:val="21"/>
                <w:lang w:eastAsia="ja-JP"/>
              </w:rPr>
            </w:rPrChange>
          </w:rPr>
          <w:t>tentNew</w:t>
        </w:r>
        <w:proofErr w:type="spellEnd"/>
        <w:r w:rsidRPr="00E90B95">
          <w:rPr>
            <w:rFonts w:eastAsiaTheme="minorEastAsia" w:cstheme="majorHAnsi"/>
            <w:color w:val="A31515"/>
            <w:sz w:val="20"/>
            <w:szCs w:val="20"/>
            <w:lang w:eastAsia="ja-JP"/>
            <w:rPrChange w:id="1569" w:author="Petter Vang Brakalsvaalet [pev2]" w:date="2021-04-28T13:18:00Z">
              <w:rPr>
                <w:rFonts w:eastAsiaTheme="minorEastAsia" w:cstheme="majorHAnsi"/>
                <w:color w:val="A31515"/>
                <w:sz w:val="21"/>
                <w:szCs w:val="21"/>
                <w:lang w:eastAsia="ja-JP"/>
              </w:rPr>
            </w:rPrChange>
          </w:rPr>
          <w:t>"</w:t>
        </w:r>
        <w:r w:rsidRPr="00E90B95">
          <w:rPr>
            <w:rFonts w:eastAsiaTheme="minorEastAsia" w:cstheme="majorHAnsi"/>
            <w:color w:val="000000"/>
            <w:sz w:val="20"/>
            <w:szCs w:val="20"/>
            <w:lang w:eastAsia="ja-JP"/>
            <w:rPrChange w:id="157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571"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57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573" w:author="Petter Vang Brakalsvaalet [pev2]" w:date="2021-04-28T13:18:00Z">
              <w:rPr>
                <w:rFonts w:eastAsiaTheme="minorEastAsia" w:cstheme="majorHAnsi"/>
                <w:color w:val="A31515"/>
                <w:sz w:val="21"/>
                <w:szCs w:val="21"/>
                <w:lang w:eastAsia="ja-JP"/>
              </w:rPr>
            </w:rPrChange>
          </w:rPr>
          <w:t xml:space="preserve">"This is </w:t>
        </w:r>
        <w:proofErr w:type="gramStart"/>
        <w:r w:rsidRPr="00E90B95">
          <w:rPr>
            <w:rFonts w:eastAsiaTheme="minorEastAsia" w:cstheme="majorHAnsi"/>
            <w:color w:val="A31515"/>
            <w:sz w:val="20"/>
            <w:szCs w:val="20"/>
            <w:lang w:eastAsia="ja-JP"/>
            <w:rPrChange w:id="1574" w:author="Petter Vang Brakalsvaalet [pev2]" w:date="2021-04-28T13:18:00Z">
              <w:rPr>
                <w:rFonts w:eastAsiaTheme="minorEastAsia" w:cstheme="majorHAnsi"/>
                <w:color w:val="A31515"/>
                <w:sz w:val="21"/>
                <w:szCs w:val="21"/>
                <w:lang w:eastAsia="ja-JP"/>
              </w:rPr>
            </w:rPrChange>
          </w:rPr>
          <w:t>an</w:t>
        </w:r>
        <w:proofErr w:type="gramEnd"/>
        <w:r w:rsidRPr="00E90B95">
          <w:rPr>
            <w:rFonts w:eastAsiaTheme="minorEastAsia" w:cstheme="majorHAnsi"/>
            <w:color w:val="A31515"/>
            <w:sz w:val="20"/>
            <w:szCs w:val="20"/>
            <w:lang w:eastAsia="ja-JP"/>
            <w:rPrChange w:id="1575" w:author="Petter Vang Brakalsvaalet [pev2]" w:date="2021-04-28T13:18:00Z">
              <w:rPr>
                <w:rFonts w:eastAsiaTheme="minorEastAsia" w:cstheme="majorHAnsi"/>
                <w:color w:val="A31515"/>
                <w:sz w:val="21"/>
                <w:szCs w:val="21"/>
                <w:lang w:eastAsia="ja-JP"/>
              </w:rPr>
            </w:rPrChange>
          </w:rPr>
          <w:t xml:space="preserve"> hiding spot. You can hide here."</w:t>
        </w:r>
        <w:r w:rsidRPr="00E90B95">
          <w:rPr>
            <w:rFonts w:eastAsiaTheme="minorEastAsia" w:cstheme="majorHAnsi"/>
            <w:color w:val="000000"/>
            <w:sz w:val="20"/>
            <w:szCs w:val="20"/>
            <w:lang w:eastAsia="ja-JP"/>
            <w:rPrChange w:id="1576" w:author="Petter Vang Brakalsvaalet [pev2]" w:date="2021-04-28T13:18:00Z">
              <w:rPr>
                <w:rFonts w:eastAsiaTheme="minorEastAsia" w:cstheme="majorHAnsi"/>
                <w:color w:val="000000"/>
                <w:sz w:val="21"/>
                <w:szCs w:val="21"/>
                <w:lang w:eastAsia="ja-JP"/>
              </w:rPr>
            </w:rPrChange>
          </w:rPr>
          <w:t>),</w:t>
        </w:r>
      </w:ins>
    </w:p>
    <w:p w14:paraId="5A0DD00E" w14:textId="77777777" w:rsidR="008E1C7E" w:rsidRPr="00E90B95" w:rsidRDefault="008E1C7E" w:rsidP="008E1C7E">
      <w:pPr>
        <w:tabs>
          <w:tab w:val="left" w:pos="543"/>
        </w:tabs>
        <w:autoSpaceDE w:val="0"/>
        <w:autoSpaceDN w:val="0"/>
        <w:adjustRightInd w:val="0"/>
        <w:rPr>
          <w:ins w:id="1577" w:author="Petter Vang Brakalsvaalet [pev2]" w:date="2021-04-27T23:34:00Z"/>
          <w:rFonts w:eastAsiaTheme="minorEastAsia" w:cstheme="majorHAnsi"/>
          <w:color w:val="000000"/>
          <w:sz w:val="20"/>
          <w:szCs w:val="20"/>
          <w:lang w:eastAsia="ja-JP"/>
          <w:rPrChange w:id="1578" w:author="Petter Vang Brakalsvaalet [pev2]" w:date="2021-04-28T13:18:00Z">
            <w:rPr>
              <w:ins w:id="1579" w:author="Petter Vang Brakalsvaalet [pev2]" w:date="2021-04-27T23:34:00Z"/>
              <w:rFonts w:eastAsiaTheme="minorEastAsia" w:cstheme="majorHAnsi"/>
              <w:color w:val="000000"/>
              <w:sz w:val="21"/>
              <w:szCs w:val="21"/>
              <w:lang w:eastAsia="ja-JP"/>
            </w:rPr>
          </w:rPrChange>
        </w:rPr>
      </w:pPr>
      <w:ins w:id="1580" w:author="Petter Vang Brakalsvaalet [pev2]" w:date="2021-04-27T23:34:00Z">
        <w:r w:rsidRPr="00E90B95">
          <w:rPr>
            <w:rFonts w:eastAsiaTheme="minorEastAsia" w:cstheme="majorHAnsi"/>
            <w:color w:val="000000"/>
            <w:sz w:val="20"/>
            <w:szCs w:val="20"/>
            <w:lang w:eastAsia="ja-JP"/>
            <w:rPrChange w:id="1581" w:author="Petter Vang Brakalsvaalet [pev2]" w:date="2021-04-28T13:18:00Z">
              <w:rPr>
                <w:rFonts w:eastAsiaTheme="minorEastAsia" w:cstheme="majorHAnsi"/>
                <w:color w:val="000000"/>
                <w:sz w:val="21"/>
                <w:szCs w:val="21"/>
                <w:lang w:eastAsia="ja-JP"/>
              </w:rPr>
            </w:rPrChange>
          </w:rPr>
          <w:lastRenderedPageBreak/>
          <w:t xml:space="preserve">                            </w:t>
        </w:r>
        <w:proofErr w:type="spellStart"/>
        <w:r w:rsidRPr="00E90B95">
          <w:rPr>
            <w:rFonts w:eastAsiaTheme="minorEastAsia" w:cstheme="majorHAnsi"/>
            <w:color w:val="2B839F"/>
            <w:sz w:val="20"/>
            <w:szCs w:val="20"/>
            <w:lang w:eastAsia="ja-JP"/>
            <w:rPrChange w:id="1582"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583"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584"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585"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586"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1587" w:author="Petter Vang Brakalsvaalet [pev2]" w:date="2021-04-28T13:18:00Z">
              <w:rPr>
                <w:rFonts w:eastAsiaTheme="minorEastAsia" w:cstheme="majorHAnsi"/>
                <w:color w:val="A31515"/>
                <w:sz w:val="21"/>
                <w:szCs w:val="21"/>
                <w:lang w:eastAsia="ja-JP"/>
              </w:rPr>
            </w:rPrChange>
          </w:rPr>
          <w:t>tentOld</w:t>
        </w:r>
        <w:proofErr w:type="spellEnd"/>
        <w:r w:rsidRPr="00E90B95">
          <w:rPr>
            <w:rFonts w:eastAsiaTheme="minorEastAsia" w:cstheme="majorHAnsi"/>
            <w:color w:val="A31515"/>
            <w:sz w:val="20"/>
            <w:szCs w:val="20"/>
            <w:lang w:eastAsia="ja-JP"/>
            <w:rPrChange w:id="1588" w:author="Petter Vang Brakalsvaalet [pev2]" w:date="2021-04-28T13:18:00Z">
              <w:rPr>
                <w:rFonts w:eastAsiaTheme="minorEastAsia" w:cstheme="majorHAnsi"/>
                <w:color w:val="A31515"/>
                <w:sz w:val="21"/>
                <w:szCs w:val="21"/>
                <w:lang w:eastAsia="ja-JP"/>
              </w:rPr>
            </w:rPrChange>
          </w:rPr>
          <w:t>"</w:t>
        </w:r>
        <w:r w:rsidRPr="00E90B95">
          <w:rPr>
            <w:rFonts w:eastAsiaTheme="minorEastAsia" w:cstheme="majorHAnsi"/>
            <w:color w:val="000000"/>
            <w:sz w:val="20"/>
            <w:szCs w:val="20"/>
            <w:lang w:eastAsia="ja-JP"/>
            <w:rPrChange w:id="158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590"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59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592" w:author="Petter Vang Brakalsvaalet [pev2]" w:date="2021-04-28T13:18:00Z">
              <w:rPr>
                <w:rFonts w:eastAsiaTheme="minorEastAsia" w:cstheme="majorHAnsi"/>
                <w:color w:val="A31515"/>
                <w:sz w:val="21"/>
                <w:szCs w:val="21"/>
                <w:lang w:eastAsia="ja-JP"/>
              </w:rPr>
            </w:rPrChange>
          </w:rPr>
          <w:t xml:space="preserve">"This is </w:t>
        </w:r>
        <w:proofErr w:type="gramStart"/>
        <w:r w:rsidRPr="00E90B95">
          <w:rPr>
            <w:rFonts w:eastAsiaTheme="minorEastAsia" w:cstheme="majorHAnsi"/>
            <w:color w:val="A31515"/>
            <w:sz w:val="20"/>
            <w:szCs w:val="20"/>
            <w:lang w:eastAsia="ja-JP"/>
            <w:rPrChange w:id="1593" w:author="Petter Vang Brakalsvaalet [pev2]" w:date="2021-04-28T13:18:00Z">
              <w:rPr>
                <w:rFonts w:eastAsiaTheme="minorEastAsia" w:cstheme="majorHAnsi"/>
                <w:color w:val="A31515"/>
                <w:sz w:val="21"/>
                <w:szCs w:val="21"/>
                <w:lang w:eastAsia="ja-JP"/>
              </w:rPr>
            </w:rPrChange>
          </w:rPr>
          <w:t>an</w:t>
        </w:r>
        <w:proofErr w:type="gramEnd"/>
        <w:r w:rsidRPr="00E90B95">
          <w:rPr>
            <w:rFonts w:eastAsiaTheme="minorEastAsia" w:cstheme="majorHAnsi"/>
            <w:color w:val="A31515"/>
            <w:sz w:val="20"/>
            <w:szCs w:val="20"/>
            <w:lang w:eastAsia="ja-JP"/>
            <w:rPrChange w:id="1594" w:author="Petter Vang Brakalsvaalet [pev2]" w:date="2021-04-28T13:18:00Z">
              <w:rPr>
                <w:rFonts w:eastAsiaTheme="minorEastAsia" w:cstheme="majorHAnsi"/>
                <w:color w:val="A31515"/>
                <w:sz w:val="21"/>
                <w:szCs w:val="21"/>
                <w:lang w:eastAsia="ja-JP"/>
              </w:rPr>
            </w:rPrChange>
          </w:rPr>
          <w:t xml:space="preserve"> hiding spot. You can hide here."</w:t>
        </w:r>
        <w:r w:rsidRPr="00E90B95">
          <w:rPr>
            <w:rFonts w:eastAsiaTheme="minorEastAsia" w:cstheme="majorHAnsi"/>
            <w:color w:val="000000"/>
            <w:sz w:val="20"/>
            <w:szCs w:val="20"/>
            <w:lang w:eastAsia="ja-JP"/>
            <w:rPrChange w:id="1595" w:author="Petter Vang Brakalsvaalet [pev2]" w:date="2021-04-28T13:18:00Z">
              <w:rPr>
                <w:rFonts w:eastAsiaTheme="minorEastAsia" w:cstheme="majorHAnsi"/>
                <w:color w:val="000000"/>
                <w:sz w:val="21"/>
                <w:szCs w:val="21"/>
                <w:lang w:eastAsia="ja-JP"/>
              </w:rPr>
            </w:rPrChange>
          </w:rPr>
          <w:t>),</w:t>
        </w:r>
      </w:ins>
    </w:p>
    <w:p w14:paraId="5EF38120" w14:textId="77777777" w:rsidR="008E1C7E" w:rsidRPr="00E90B95" w:rsidRDefault="008E1C7E" w:rsidP="008E1C7E">
      <w:pPr>
        <w:tabs>
          <w:tab w:val="left" w:pos="543"/>
        </w:tabs>
        <w:autoSpaceDE w:val="0"/>
        <w:autoSpaceDN w:val="0"/>
        <w:adjustRightInd w:val="0"/>
        <w:rPr>
          <w:ins w:id="1596" w:author="Petter Vang Brakalsvaalet [pev2]" w:date="2021-04-27T23:34:00Z"/>
          <w:rFonts w:eastAsiaTheme="minorEastAsia" w:cstheme="majorHAnsi"/>
          <w:color w:val="000000"/>
          <w:sz w:val="20"/>
          <w:szCs w:val="20"/>
          <w:lang w:eastAsia="ja-JP"/>
          <w:rPrChange w:id="1597" w:author="Petter Vang Brakalsvaalet [pev2]" w:date="2021-04-28T13:18:00Z">
            <w:rPr>
              <w:ins w:id="1598" w:author="Petter Vang Brakalsvaalet [pev2]" w:date="2021-04-27T23:34:00Z"/>
              <w:rFonts w:eastAsiaTheme="minorEastAsia" w:cstheme="majorHAnsi"/>
              <w:color w:val="000000"/>
              <w:sz w:val="21"/>
              <w:szCs w:val="21"/>
              <w:lang w:eastAsia="ja-JP"/>
            </w:rPr>
          </w:rPrChange>
        </w:rPr>
      </w:pPr>
      <w:ins w:id="1599" w:author="Petter Vang Brakalsvaalet [pev2]" w:date="2021-04-27T23:34:00Z">
        <w:r w:rsidRPr="00E90B95">
          <w:rPr>
            <w:rFonts w:eastAsiaTheme="minorEastAsia" w:cstheme="majorHAnsi"/>
            <w:color w:val="000000"/>
            <w:sz w:val="20"/>
            <w:szCs w:val="20"/>
            <w:lang w:eastAsia="ja-JP"/>
            <w:rPrChange w:id="160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01"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60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603"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604"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605" w:author="Petter Vang Brakalsvaalet [pev2]" w:date="2021-04-28T13:18:00Z">
              <w:rPr>
                <w:rFonts w:eastAsiaTheme="minorEastAsia" w:cstheme="majorHAnsi"/>
                <w:color w:val="A31515"/>
                <w:sz w:val="21"/>
                <w:szCs w:val="21"/>
                <w:lang w:eastAsia="ja-JP"/>
              </w:rPr>
            </w:rPrChange>
          </w:rPr>
          <w:t>"house"</w:t>
        </w:r>
        <w:r w:rsidRPr="00E90B95">
          <w:rPr>
            <w:rFonts w:eastAsiaTheme="minorEastAsia" w:cstheme="majorHAnsi"/>
            <w:color w:val="000000"/>
            <w:sz w:val="20"/>
            <w:szCs w:val="20"/>
            <w:lang w:eastAsia="ja-JP"/>
            <w:rPrChange w:id="160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607"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60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609" w:author="Petter Vang Brakalsvaalet [pev2]" w:date="2021-04-28T13:18:00Z">
              <w:rPr>
                <w:rFonts w:eastAsiaTheme="minorEastAsia" w:cstheme="majorHAnsi"/>
                <w:color w:val="A31515"/>
                <w:sz w:val="21"/>
                <w:szCs w:val="21"/>
                <w:lang w:eastAsia="ja-JP"/>
              </w:rPr>
            </w:rPrChange>
          </w:rPr>
          <w:t xml:space="preserve">"This is </w:t>
        </w:r>
        <w:proofErr w:type="gramStart"/>
        <w:r w:rsidRPr="00E90B95">
          <w:rPr>
            <w:rFonts w:eastAsiaTheme="minorEastAsia" w:cstheme="majorHAnsi"/>
            <w:color w:val="A31515"/>
            <w:sz w:val="20"/>
            <w:szCs w:val="20"/>
            <w:lang w:eastAsia="ja-JP"/>
            <w:rPrChange w:id="1610" w:author="Petter Vang Brakalsvaalet [pev2]" w:date="2021-04-28T13:18:00Z">
              <w:rPr>
                <w:rFonts w:eastAsiaTheme="minorEastAsia" w:cstheme="majorHAnsi"/>
                <w:color w:val="A31515"/>
                <w:sz w:val="21"/>
                <w:szCs w:val="21"/>
                <w:lang w:eastAsia="ja-JP"/>
              </w:rPr>
            </w:rPrChange>
          </w:rPr>
          <w:t>an</w:t>
        </w:r>
        <w:proofErr w:type="gramEnd"/>
        <w:r w:rsidRPr="00E90B95">
          <w:rPr>
            <w:rFonts w:eastAsiaTheme="minorEastAsia" w:cstheme="majorHAnsi"/>
            <w:color w:val="A31515"/>
            <w:sz w:val="20"/>
            <w:szCs w:val="20"/>
            <w:lang w:eastAsia="ja-JP"/>
            <w:rPrChange w:id="1611" w:author="Petter Vang Brakalsvaalet [pev2]" w:date="2021-04-28T13:18:00Z">
              <w:rPr>
                <w:rFonts w:eastAsiaTheme="minorEastAsia" w:cstheme="majorHAnsi"/>
                <w:color w:val="A31515"/>
                <w:sz w:val="21"/>
                <w:szCs w:val="21"/>
                <w:lang w:eastAsia="ja-JP"/>
              </w:rPr>
            </w:rPrChange>
          </w:rPr>
          <w:t xml:space="preserve"> hiding spot. You can hide here."</w:t>
        </w:r>
        <w:r w:rsidRPr="00E90B95">
          <w:rPr>
            <w:rFonts w:eastAsiaTheme="minorEastAsia" w:cstheme="majorHAnsi"/>
            <w:color w:val="000000"/>
            <w:sz w:val="20"/>
            <w:szCs w:val="20"/>
            <w:lang w:eastAsia="ja-JP"/>
            <w:rPrChange w:id="1612" w:author="Petter Vang Brakalsvaalet [pev2]" w:date="2021-04-28T13:18:00Z">
              <w:rPr>
                <w:rFonts w:eastAsiaTheme="minorEastAsia" w:cstheme="majorHAnsi"/>
                <w:color w:val="000000"/>
                <w:sz w:val="21"/>
                <w:szCs w:val="21"/>
                <w:lang w:eastAsia="ja-JP"/>
              </w:rPr>
            </w:rPrChange>
          </w:rPr>
          <w:t>),</w:t>
        </w:r>
      </w:ins>
    </w:p>
    <w:p w14:paraId="3EAD92E0" w14:textId="77777777" w:rsidR="008E1C7E" w:rsidRPr="00E90B95" w:rsidRDefault="008E1C7E" w:rsidP="008E1C7E">
      <w:pPr>
        <w:tabs>
          <w:tab w:val="left" w:pos="543"/>
        </w:tabs>
        <w:autoSpaceDE w:val="0"/>
        <w:autoSpaceDN w:val="0"/>
        <w:adjustRightInd w:val="0"/>
        <w:rPr>
          <w:ins w:id="1613" w:author="Petter Vang Brakalsvaalet [pev2]" w:date="2021-04-27T23:34:00Z"/>
          <w:rFonts w:eastAsiaTheme="minorEastAsia" w:cstheme="majorHAnsi"/>
          <w:color w:val="000000"/>
          <w:sz w:val="20"/>
          <w:szCs w:val="20"/>
          <w:lang w:eastAsia="ja-JP"/>
          <w:rPrChange w:id="1614" w:author="Petter Vang Brakalsvaalet [pev2]" w:date="2021-04-28T13:18:00Z">
            <w:rPr>
              <w:ins w:id="1615" w:author="Petter Vang Brakalsvaalet [pev2]" w:date="2021-04-27T23:34:00Z"/>
              <w:rFonts w:eastAsiaTheme="minorEastAsia" w:cstheme="majorHAnsi"/>
              <w:color w:val="000000"/>
              <w:sz w:val="21"/>
              <w:szCs w:val="21"/>
              <w:lang w:eastAsia="ja-JP"/>
            </w:rPr>
          </w:rPrChange>
        </w:rPr>
      </w:pPr>
      <w:ins w:id="1616" w:author="Petter Vang Brakalsvaalet [pev2]" w:date="2021-04-27T23:34:00Z">
        <w:r w:rsidRPr="00E90B95">
          <w:rPr>
            <w:rFonts w:eastAsiaTheme="minorEastAsia" w:cstheme="majorHAnsi"/>
            <w:color w:val="000000"/>
            <w:sz w:val="20"/>
            <w:szCs w:val="20"/>
            <w:lang w:eastAsia="ja-JP"/>
            <w:rPrChange w:id="161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18"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61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620"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621"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622" w:author="Petter Vang Brakalsvaalet [pev2]" w:date="2021-04-28T13:18:00Z">
              <w:rPr>
                <w:rFonts w:eastAsiaTheme="minorEastAsia" w:cstheme="majorHAnsi"/>
                <w:color w:val="A31515"/>
                <w:sz w:val="21"/>
                <w:szCs w:val="21"/>
                <w:lang w:eastAsia="ja-JP"/>
              </w:rPr>
            </w:rPrChange>
          </w:rPr>
          <w:t>"joystick_background</w:t>
        </w:r>
        <w:proofErr w:type="gramStart"/>
        <w:r w:rsidRPr="00E90B95">
          <w:rPr>
            <w:rFonts w:eastAsiaTheme="minorEastAsia" w:cstheme="majorHAnsi"/>
            <w:color w:val="A31515"/>
            <w:sz w:val="20"/>
            <w:szCs w:val="20"/>
            <w:lang w:eastAsia="ja-JP"/>
            <w:rPrChange w:id="1623" w:author="Petter Vang Brakalsvaalet [pev2]" w:date="2021-04-28T13:18:00Z">
              <w:rPr>
                <w:rFonts w:eastAsiaTheme="minorEastAsia" w:cstheme="majorHAnsi"/>
                <w:color w:val="A31515"/>
                <w:sz w:val="21"/>
                <w:szCs w:val="21"/>
                <w:lang w:eastAsia="ja-JP"/>
              </w:rPr>
            </w:rPrChange>
          </w:rPr>
          <w:t>"</w:t>
        </w:r>
        <w:r w:rsidRPr="00E90B95">
          <w:rPr>
            <w:rFonts w:eastAsiaTheme="minorEastAsia" w:cstheme="majorHAnsi"/>
            <w:color w:val="000000"/>
            <w:sz w:val="20"/>
            <w:szCs w:val="20"/>
            <w:lang w:eastAsia="ja-JP"/>
            <w:rPrChange w:id="1624"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1625" w:author="Petter Vang Brakalsvaalet [pev2]" w:date="2021-04-28T13:18:00Z">
              <w:rPr>
                <w:rFonts w:eastAsiaTheme="minorEastAsia" w:cstheme="majorHAnsi"/>
                <w:color w:val="000000"/>
                <w:sz w:val="21"/>
                <w:szCs w:val="21"/>
                <w:lang w:eastAsia="ja-JP"/>
              </w:rPr>
            </w:rPrChange>
          </w:rPr>
          <w:t>secondImage</w:t>
        </w:r>
        <w:proofErr w:type="spellEnd"/>
        <w:proofErr w:type="gramEnd"/>
        <w:r w:rsidRPr="00E90B95">
          <w:rPr>
            <w:rFonts w:eastAsiaTheme="minorEastAsia" w:cstheme="majorHAnsi"/>
            <w:color w:val="000000"/>
            <w:sz w:val="20"/>
            <w:szCs w:val="20"/>
            <w:lang w:eastAsia="ja-JP"/>
            <w:rPrChange w:id="162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627" w:author="Petter Vang Brakalsvaalet [pev2]" w:date="2021-04-28T13:18:00Z">
              <w:rPr>
                <w:rFonts w:eastAsiaTheme="minorEastAsia" w:cstheme="majorHAnsi"/>
                <w:color w:val="A31515"/>
                <w:sz w:val="21"/>
                <w:szCs w:val="21"/>
                <w:lang w:eastAsia="ja-JP"/>
              </w:rPr>
            </w:rPrChange>
          </w:rPr>
          <w:t>"joystick"</w:t>
        </w:r>
        <w:r w:rsidRPr="00E90B95">
          <w:rPr>
            <w:rFonts w:eastAsiaTheme="minorEastAsia" w:cstheme="majorHAnsi"/>
            <w:color w:val="000000"/>
            <w:sz w:val="20"/>
            <w:szCs w:val="20"/>
            <w:lang w:eastAsia="ja-JP"/>
            <w:rPrChange w:id="1628" w:author="Petter Vang Brakalsvaalet [pev2]" w:date="2021-04-28T13:18: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000000"/>
            <w:sz w:val="20"/>
            <w:szCs w:val="20"/>
            <w:lang w:eastAsia="ja-JP"/>
            <w:rPrChange w:id="1629"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63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631" w:author="Petter Vang Brakalsvaalet [pev2]" w:date="2021-04-28T13:18:00Z">
              <w:rPr>
                <w:rFonts w:eastAsiaTheme="minorEastAsia" w:cstheme="majorHAnsi"/>
                <w:color w:val="A31515"/>
                <w:sz w:val="21"/>
                <w:szCs w:val="21"/>
                <w:lang w:eastAsia="ja-JP"/>
              </w:rPr>
            </w:rPrChange>
          </w:rPr>
          <w:t>"This is an joystick. You can use this to move around on the map."</w:t>
        </w:r>
        <w:r w:rsidRPr="00E90B95">
          <w:rPr>
            <w:rFonts w:eastAsiaTheme="minorEastAsia" w:cstheme="majorHAnsi"/>
            <w:color w:val="000000"/>
            <w:sz w:val="20"/>
            <w:szCs w:val="20"/>
            <w:lang w:eastAsia="ja-JP"/>
            <w:rPrChange w:id="1632" w:author="Petter Vang Brakalsvaalet [pev2]" w:date="2021-04-28T13:18:00Z">
              <w:rPr>
                <w:rFonts w:eastAsiaTheme="minorEastAsia" w:cstheme="majorHAnsi"/>
                <w:color w:val="000000"/>
                <w:sz w:val="21"/>
                <w:szCs w:val="21"/>
                <w:lang w:eastAsia="ja-JP"/>
              </w:rPr>
            </w:rPrChange>
          </w:rPr>
          <w:t>),</w:t>
        </w:r>
      </w:ins>
    </w:p>
    <w:p w14:paraId="23E86495" w14:textId="77777777" w:rsidR="008E1C7E" w:rsidRPr="00E90B95" w:rsidRDefault="008E1C7E" w:rsidP="008E1C7E">
      <w:pPr>
        <w:tabs>
          <w:tab w:val="left" w:pos="543"/>
        </w:tabs>
        <w:autoSpaceDE w:val="0"/>
        <w:autoSpaceDN w:val="0"/>
        <w:adjustRightInd w:val="0"/>
        <w:rPr>
          <w:ins w:id="1633" w:author="Petter Vang Brakalsvaalet [pev2]" w:date="2021-04-27T23:34:00Z"/>
          <w:rFonts w:eastAsiaTheme="minorEastAsia" w:cstheme="majorHAnsi"/>
          <w:color w:val="000000"/>
          <w:sz w:val="20"/>
          <w:szCs w:val="20"/>
          <w:lang w:eastAsia="ja-JP"/>
          <w:rPrChange w:id="1634" w:author="Petter Vang Brakalsvaalet [pev2]" w:date="2021-04-28T13:18:00Z">
            <w:rPr>
              <w:ins w:id="1635" w:author="Petter Vang Brakalsvaalet [pev2]" w:date="2021-04-27T23:34:00Z"/>
              <w:rFonts w:eastAsiaTheme="minorEastAsia" w:cstheme="majorHAnsi"/>
              <w:color w:val="000000"/>
              <w:sz w:val="21"/>
              <w:szCs w:val="21"/>
              <w:lang w:eastAsia="ja-JP"/>
            </w:rPr>
          </w:rPrChange>
        </w:rPr>
      </w:pPr>
      <w:ins w:id="1636" w:author="Petter Vang Brakalsvaalet [pev2]" w:date="2021-04-27T23:34:00Z">
        <w:r w:rsidRPr="00E90B95">
          <w:rPr>
            <w:rFonts w:eastAsiaTheme="minorEastAsia" w:cstheme="majorHAnsi"/>
            <w:color w:val="000000"/>
            <w:sz w:val="20"/>
            <w:szCs w:val="20"/>
            <w:lang w:eastAsia="ja-JP"/>
            <w:rPrChange w:id="163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38"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63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640"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641"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642" w:author="Petter Vang Brakalsvaalet [pev2]" w:date="2021-04-28T13:18:00Z">
              <w:rPr>
                <w:rFonts w:eastAsiaTheme="minorEastAsia" w:cstheme="majorHAnsi"/>
                <w:color w:val="A31515"/>
                <w:sz w:val="21"/>
                <w:szCs w:val="21"/>
                <w:lang w:eastAsia="ja-JP"/>
              </w:rPr>
            </w:rPrChange>
          </w:rPr>
          <w:t>"button"</w:t>
        </w:r>
        <w:r w:rsidRPr="00E90B95">
          <w:rPr>
            <w:rFonts w:eastAsiaTheme="minorEastAsia" w:cstheme="majorHAnsi"/>
            <w:color w:val="000000"/>
            <w:sz w:val="20"/>
            <w:szCs w:val="20"/>
            <w:lang w:eastAsia="ja-JP"/>
            <w:rPrChange w:id="164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644"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64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646" w:author="Petter Vang Brakalsvaalet [pev2]" w:date="2021-04-28T13:18:00Z">
              <w:rPr>
                <w:rFonts w:eastAsiaTheme="minorEastAsia" w:cstheme="majorHAnsi"/>
                <w:color w:val="A31515"/>
                <w:sz w:val="21"/>
                <w:szCs w:val="21"/>
                <w:lang w:eastAsia="ja-JP"/>
              </w:rPr>
            </w:rPrChange>
          </w:rPr>
          <w:t xml:space="preserve">"This is the action button. I will have a label stating the action </w:t>
        </w:r>
        <w:proofErr w:type="spellStart"/>
        <w:r w:rsidRPr="00E90B95">
          <w:rPr>
            <w:rFonts w:eastAsiaTheme="minorEastAsia" w:cstheme="majorHAnsi"/>
            <w:color w:val="A31515"/>
            <w:sz w:val="20"/>
            <w:szCs w:val="20"/>
            <w:lang w:eastAsia="ja-JP"/>
            <w:rPrChange w:id="1647" w:author="Petter Vang Brakalsvaalet [pev2]" w:date="2021-04-28T13:18:00Z">
              <w:rPr>
                <w:rFonts w:eastAsiaTheme="minorEastAsia" w:cstheme="majorHAnsi"/>
                <w:color w:val="A31515"/>
                <w:sz w:val="21"/>
                <w:szCs w:val="21"/>
                <w:lang w:eastAsia="ja-JP"/>
              </w:rPr>
            </w:rPrChange>
          </w:rPr>
          <w:t>yo</w:t>
        </w:r>
        <w:proofErr w:type="spellEnd"/>
        <w:r w:rsidRPr="00E90B95">
          <w:rPr>
            <w:rFonts w:eastAsiaTheme="minorEastAsia" w:cstheme="majorHAnsi"/>
            <w:color w:val="A31515"/>
            <w:sz w:val="20"/>
            <w:szCs w:val="20"/>
            <w:lang w:eastAsia="ja-JP"/>
            <w:rPrChange w:id="1648" w:author="Petter Vang Brakalsvaalet [pev2]" w:date="2021-04-28T13:18:00Z">
              <w:rPr>
                <w:rFonts w:eastAsiaTheme="minorEastAsia" w:cstheme="majorHAnsi"/>
                <w:color w:val="A31515"/>
                <w:sz w:val="21"/>
                <w:szCs w:val="21"/>
                <w:lang w:eastAsia="ja-JP"/>
              </w:rPr>
            </w:rPrChange>
          </w:rPr>
          <w:t xml:space="preserve"> can </w:t>
        </w:r>
        <w:proofErr w:type="spellStart"/>
        <w:r w:rsidRPr="00E90B95">
          <w:rPr>
            <w:rFonts w:eastAsiaTheme="minorEastAsia" w:cstheme="majorHAnsi"/>
            <w:color w:val="A31515"/>
            <w:sz w:val="20"/>
            <w:szCs w:val="20"/>
            <w:lang w:eastAsia="ja-JP"/>
            <w:rPrChange w:id="1649" w:author="Petter Vang Brakalsvaalet [pev2]" w:date="2021-04-28T13:18:00Z">
              <w:rPr>
                <w:rFonts w:eastAsiaTheme="minorEastAsia" w:cstheme="majorHAnsi"/>
                <w:color w:val="A31515"/>
                <w:sz w:val="21"/>
                <w:szCs w:val="21"/>
                <w:lang w:eastAsia="ja-JP"/>
              </w:rPr>
            </w:rPrChange>
          </w:rPr>
          <w:t>preform</w:t>
        </w:r>
        <w:proofErr w:type="spellEnd"/>
        <w:r w:rsidRPr="00E90B95">
          <w:rPr>
            <w:rFonts w:eastAsiaTheme="minorEastAsia" w:cstheme="majorHAnsi"/>
            <w:color w:val="A31515"/>
            <w:sz w:val="20"/>
            <w:szCs w:val="20"/>
            <w:lang w:eastAsia="ja-JP"/>
            <w:rPrChange w:id="1650" w:author="Petter Vang Brakalsvaalet [pev2]" w:date="2021-04-28T13:18:00Z">
              <w:rPr>
                <w:rFonts w:eastAsiaTheme="minorEastAsia" w:cstheme="majorHAnsi"/>
                <w:color w:val="A31515"/>
                <w:sz w:val="21"/>
                <w:szCs w:val="21"/>
                <w:lang w:eastAsia="ja-JP"/>
              </w:rPr>
            </w:rPrChange>
          </w:rPr>
          <w:t>."</w:t>
        </w:r>
        <w:r w:rsidRPr="00E90B95">
          <w:rPr>
            <w:rFonts w:eastAsiaTheme="minorEastAsia" w:cstheme="majorHAnsi"/>
            <w:color w:val="000000"/>
            <w:sz w:val="20"/>
            <w:szCs w:val="20"/>
            <w:lang w:eastAsia="ja-JP"/>
            <w:rPrChange w:id="1651" w:author="Petter Vang Brakalsvaalet [pev2]" w:date="2021-04-28T13:18:00Z">
              <w:rPr>
                <w:rFonts w:eastAsiaTheme="minorEastAsia" w:cstheme="majorHAnsi"/>
                <w:color w:val="000000"/>
                <w:sz w:val="21"/>
                <w:szCs w:val="21"/>
                <w:lang w:eastAsia="ja-JP"/>
              </w:rPr>
            </w:rPrChange>
          </w:rPr>
          <w:t>)]</w:t>
        </w:r>
      </w:ins>
    </w:p>
    <w:p w14:paraId="25676D5D" w14:textId="77777777" w:rsidR="008E1C7E" w:rsidRPr="00E90B95" w:rsidRDefault="008E1C7E" w:rsidP="008E1C7E">
      <w:pPr>
        <w:tabs>
          <w:tab w:val="left" w:pos="543"/>
        </w:tabs>
        <w:autoSpaceDE w:val="0"/>
        <w:autoSpaceDN w:val="0"/>
        <w:adjustRightInd w:val="0"/>
        <w:rPr>
          <w:ins w:id="1652" w:author="Petter Vang Brakalsvaalet [pev2]" w:date="2021-04-27T23:34:00Z"/>
          <w:rFonts w:eastAsiaTheme="minorEastAsia" w:cstheme="majorHAnsi"/>
          <w:color w:val="000000"/>
          <w:sz w:val="20"/>
          <w:szCs w:val="20"/>
          <w:lang w:eastAsia="ja-JP"/>
          <w:rPrChange w:id="1653" w:author="Petter Vang Brakalsvaalet [pev2]" w:date="2021-04-28T13:18:00Z">
            <w:rPr>
              <w:ins w:id="1654" w:author="Petter Vang Brakalsvaalet [pev2]" w:date="2021-04-27T23:34:00Z"/>
              <w:rFonts w:eastAsiaTheme="minorEastAsia" w:cstheme="majorHAnsi"/>
              <w:color w:val="000000"/>
              <w:sz w:val="21"/>
              <w:szCs w:val="21"/>
              <w:lang w:eastAsia="ja-JP"/>
            </w:rPr>
          </w:rPrChange>
        </w:rPr>
      </w:pPr>
      <w:ins w:id="1655" w:author="Petter Vang Brakalsvaalet [pev2]" w:date="2021-04-27T23:34:00Z">
        <w:r w:rsidRPr="00E90B95">
          <w:rPr>
            <w:rFonts w:eastAsiaTheme="minorEastAsia" w:cstheme="majorHAnsi"/>
            <w:color w:val="000000"/>
            <w:sz w:val="20"/>
            <w:szCs w:val="20"/>
            <w:lang w:eastAsia="ja-JP"/>
            <w:rPrChange w:id="1656" w:author="Petter Vang Brakalsvaalet [pev2]" w:date="2021-04-28T13:18:00Z">
              <w:rPr>
                <w:rFonts w:eastAsiaTheme="minorEastAsia" w:cstheme="majorHAnsi"/>
                <w:color w:val="000000"/>
                <w:sz w:val="21"/>
                <w:szCs w:val="21"/>
                <w:lang w:eastAsia="ja-JP"/>
              </w:rPr>
            </w:rPrChange>
          </w:rPr>
          <w:t xml:space="preserve">    </w:t>
        </w:r>
      </w:ins>
    </w:p>
    <w:p w14:paraId="0BDB5C55" w14:textId="77777777" w:rsidR="008E1C7E" w:rsidRPr="00E90B95" w:rsidRDefault="008E1C7E" w:rsidP="008E1C7E">
      <w:pPr>
        <w:tabs>
          <w:tab w:val="left" w:pos="543"/>
        </w:tabs>
        <w:autoSpaceDE w:val="0"/>
        <w:autoSpaceDN w:val="0"/>
        <w:adjustRightInd w:val="0"/>
        <w:rPr>
          <w:ins w:id="1657" w:author="Petter Vang Brakalsvaalet [pev2]" w:date="2021-04-27T23:34:00Z"/>
          <w:rFonts w:eastAsiaTheme="minorEastAsia" w:cstheme="majorHAnsi"/>
          <w:color w:val="000000"/>
          <w:sz w:val="20"/>
          <w:szCs w:val="20"/>
          <w:lang w:eastAsia="ja-JP"/>
          <w:rPrChange w:id="1658" w:author="Petter Vang Brakalsvaalet [pev2]" w:date="2021-04-28T13:18:00Z">
            <w:rPr>
              <w:ins w:id="1659" w:author="Petter Vang Brakalsvaalet [pev2]" w:date="2021-04-27T23:34:00Z"/>
              <w:rFonts w:eastAsiaTheme="minorEastAsia" w:cstheme="majorHAnsi"/>
              <w:color w:val="000000"/>
              <w:sz w:val="21"/>
              <w:szCs w:val="21"/>
              <w:lang w:eastAsia="ja-JP"/>
            </w:rPr>
          </w:rPrChange>
        </w:rPr>
      </w:pPr>
      <w:ins w:id="1660" w:author="Petter Vang Brakalsvaalet [pev2]" w:date="2021-04-27T23:34:00Z">
        <w:r w:rsidRPr="00E90B95">
          <w:rPr>
            <w:rFonts w:eastAsiaTheme="minorEastAsia" w:cstheme="majorHAnsi"/>
            <w:color w:val="000000"/>
            <w:sz w:val="20"/>
            <w:szCs w:val="20"/>
            <w:lang w:eastAsia="ja-JP"/>
            <w:rPrChange w:id="166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662" w:author="Petter Vang Brakalsvaalet [pev2]" w:date="2021-04-28T13:18: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166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664"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665"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666" w:author="Petter Vang Brakalsvaalet [pev2]" w:date="2021-04-28T13:18:00Z">
              <w:rPr>
                <w:rFonts w:eastAsiaTheme="minorEastAsia" w:cstheme="majorHAnsi"/>
                <w:color w:val="000000"/>
                <w:sz w:val="21"/>
                <w:szCs w:val="21"/>
                <w:lang w:eastAsia="ja-JP"/>
              </w:rPr>
            </w:rPrChange>
          </w:rPr>
          <w:t>setUpWithError</w:t>
        </w:r>
        <w:proofErr w:type="spellEnd"/>
        <w:r w:rsidRPr="00E90B95">
          <w:rPr>
            <w:rFonts w:eastAsiaTheme="minorEastAsia" w:cstheme="majorHAnsi"/>
            <w:color w:val="000000"/>
            <w:sz w:val="20"/>
            <w:szCs w:val="20"/>
            <w:lang w:eastAsia="ja-JP"/>
            <w:rPrChange w:id="1667"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66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669" w:author="Petter Vang Brakalsvaalet [pev2]" w:date="2021-04-28T13:18: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1670" w:author="Petter Vang Brakalsvaalet [pev2]" w:date="2021-04-28T13:18:00Z">
              <w:rPr>
                <w:rFonts w:eastAsiaTheme="minorEastAsia" w:cstheme="majorHAnsi"/>
                <w:color w:val="000000"/>
                <w:sz w:val="21"/>
                <w:szCs w:val="21"/>
                <w:lang w:eastAsia="ja-JP"/>
              </w:rPr>
            </w:rPrChange>
          </w:rPr>
          <w:t xml:space="preserve"> {</w:t>
        </w:r>
      </w:ins>
    </w:p>
    <w:p w14:paraId="7971F0A8" w14:textId="77777777" w:rsidR="008E1C7E" w:rsidRPr="00E90B95" w:rsidRDefault="008E1C7E" w:rsidP="008E1C7E">
      <w:pPr>
        <w:tabs>
          <w:tab w:val="left" w:pos="543"/>
        </w:tabs>
        <w:autoSpaceDE w:val="0"/>
        <w:autoSpaceDN w:val="0"/>
        <w:adjustRightInd w:val="0"/>
        <w:rPr>
          <w:ins w:id="1671" w:author="Petter Vang Brakalsvaalet [pev2]" w:date="2021-04-27T23:34:00Z"/>
          <w:rFonts w:eastAsiaTheme="minorEastAsia" w:cstheme="majorHAnsi"/>
          <w:color w:val="000000"/>
          <w:sz w:val="20"/>
          <w:szCs w:val="20"/>
          <w:lang w:eastAsia="ja-JP"/>
          <w:rPrChange w:id="1672" w:author="Petter Vang Brakalsvaalet [pev2]" w:date="2021-04-28T13:18:00Z">
            <w:rPr>
              <w:ins w:id="1673" w:author="Petter Vang Brakalsvaalet [pev2]" w:date="2021-04-27T23:34:00Z"/>
              <w:rFonts w:eastAsiaTheme="minorEastAsia" w:cstheme="majorHAnsi"/>
              <w:color w:val="000000"/>
              <w:sz w:val="21"/>
              <w:szCs w:val="21"/>
              <w:lang w:eastAsia="ja-JP"/>
            </w:rPr>
          </w:rPrChange>
        </w:rPr>
      </w:pPr>
      <w:ins w:id="1674" w:author="Petter Vang Brakalsvaalet [pev2]" w:date="2021-04-27T23:34:00Z">
        <w:r w:rsidRPr="00E90B95">
          <w:rPr>
            <w:rFonts w:eastAsiaTheme="minorEastAsia" w:cstheme="majorHAnsi"/>
            <w:color w:val="000000"/>
            <w:sz w:val="20"/>
            <w:szCs w:val="20"/>
            <w:lang w:eastAsia="ja-JP"/>
            <w:rPrChange w:id="167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676" w:author="Petter Vang Brakalsvaalet [pev2]" w:date="2021-04-28T13:18:00Z">
              <w:rPr>
                <w:rFonts w:eastAsiaTheme="minorEastAsia" w:cstheme="majorHAnsi"/>
                <w:color w:val="008000"/>
                <w:sz w:val="21"/>
                <w:szCs w:val="21"/>
                <w:lang w:eastAsia="ja-JP"/>
              </w:rPr>
            </w:rPrChange>
          </w:rPr>
          <w:t>// Put setup code here. This method is called before the invocation of each test method in the class.</w:t>
        </w:r>
      </w:ins>
    </w:p>
    <w:p w14:paraId="232A5DAF" w14:textId="77777777" w:rsidR="008E1C7E" w:rsidRPr="00E90B95" w:rsidRDefault="008E1C7E" w:rsidP="008E1C7E">
      <w:pPr>
        <w:tabs>
          <w:tab w:val="left" w:pos="543"/>
        </w:tabs>
        <w:autoSpaceDE w:val="0"/>
        <w:autoSpaceDN w:val="0"/>
        <w:adjustRightInd w:val="0"/>
        <w:rPr>
          <w:ins w:id="1677" w:author="Petter Vang Brakalsvaalet [pev2]" w:date="2021-04-27T23:34:00Z"/>
          <w:rFonts w:eastAsiaTheme="minorEastAsia" w:cstheme="majorHAnsi"/>
          <w:color w:val="000000"/>
          <w:sz w:val="20"/>
          <w:szCs w:val="20"/>
          <w:lang w:eastAsia="ja-JP"/>
          <w:rPrChange w:id="1678" w:author="Petter Vang Brakalsvaalet [pev2]" w:date="2021-04-28T13:18:00Z">
            <w:rPr>
              <w:ins w:id="1679" w:author="Petter Vang Brakalsvaalet [pev2]" w:date="2021-04-27T23:34:00Z"/>
              <w:rFonts w:eastAsiaTheme="minorEastAsia" w:cstheme="majorHAnsi"/>
              <w:color w:val="000000"/>
              <w:sz w:val="21"/>
              <w:szCs w:val="21"/>
              <w:lang w:eastAsia="ja-JP"/>
            </w:rPr>
          </w:rPrChange>
        </w:rPr>
      </w:pPr>
      <w:ins w:id="1680" w:author="Petter Vang Brakalsvaalet [pev2]" w:date="2021-04-27T23:34:00Z">
        <w:r w:rsidRPr="00E90B95">
          <w:rPr>
            <w:rFonts w:eastAsiaTheme="minorEastAsia" w:cstheme="majorHAnsi"/>
            <w:color w:val="000000"/>
            <w:sz w:val="20"/>
            <w:szCs w:val="20"/>
            <w:lang w:eastAsia="ja-JP"/>
            <w:rPrChange w:id="168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82" w:author="Petter Vang Brakalsvaalet [pev2]" w:date="2021-04-28T13:18:00Z">
              <w:rPr>
                <w:rFonts w:eastAsiaTheme="minorEastAsia" w:cstheme="majorHAnsi"/>
                <w:color w:val="2B839F"/>
                <w:sz w:val="21"/>
                <w:szCs w:val="21"/>
                <w:lang w:eastAsia="ja-JP"/>
              </w:rPr>
            </w:rPrChange>
          </w:rPr>
          <w:t>helpVC</w:t>
        </w:r>
        <w:proofErr w:type="spellEnd"/>
        <w:r w:rsidRPr="00E90B95">
          <w:rPr>
            <w:rFonts w:eastAsiaTheme="minorEastAsia" w:cstheme="majorHAnsi"/>
            <w:color w:val="000000"/>
            <w:sz w:val="20"/>
            <w:szCs w:val="20"/>
            <w:lang w:eastAsia="ja-JP"/>
            <w:rPrChange w:id="1683" w:author="Petter Vang Brakalsvaalet [pev2]" w:date="2021-04-28T13:18:00Z">
              <w:rPr>
                <w:rFonts w:eastAsiaTheme="minorEastAsia" w:cstheme="majorHAnsi"/>
                <w:color w:val="000000"/>
                <w:sz w:val="21"/>
                <w:szCs w:val="21"/>
                <w:lang w:eastAsia="ja-JP"/>
              </w:rPr>
            </w:rPrChange>
          </w:rPr>
          <w:t xml:space="preserve"> = </w:t>
        </w:r>
        <w:proofErr w:type="spellStart"/>
        <w:proofErr w:type="gramStart"/>
        <w:r w:rsidRPr="00E90B95">
          <w:rPr>
            <w:rFonts w:eastAsiaTheme="minorEastAsia" w:cstheme="majorHAnsi"/>
            <w:color w:val="2B839F"/>
            <w:sz w:val="20"/>
            <w:szCs w:val="20"/>
            <w:lang w:eastAsia="ja-JP"/>
            <w:rPrChange w:id="1684" w:author="Petter Vang Brakalsvaalet [pev2]" w:date="2021-04-28T13:18:00Z">
              <w:rPr>
                <w:rFonts w:eastAsiaTheme="minorEastAsia" w:cstheme="majorHAnsi"/>
                <w:color w:val="2B839F"/>
                <w:sz w:val="21"/>
                <w:szCs w:val="21"/>
                <w:lang w:eastAsia="ja-JP"/>
              </w:rPr>
            </w:rPrChange>
          </w:rPr>
          <w:t>HelpVC</w:t>
        </w:r>
        <w:proofErr w:type="spellEnd"/>
        <w:r w:rsidRPr="00E90B95">
          <w:rPr>
            <w:rFonts w:eastAsiaTheme="minorEastAsia" w:cstheme="majorHAnsi"/>
            <w:color w:val="000000"/>
            <w:sz w:val="20"/>
            <w:szCs w:val="20"/>
            <w:lang w:eastAsia="ja-JP"/>
            <w:rPrChange w:id="1685"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686" w:author="Petter Vang Brakalsvaalet [pev2]" w:date="2021-04-28T13:18:00Z">
              <w:rPr>
                <w:rFonts w:eastAsiaTheme="minorEastAsia" w:cstheme="majorHAnsi"/>
                <w:color w:val="000000"/>
                <w:sz w:val="21"/>
                <w:szCs w:val="21"/>
                <w:lang w:eastAsia="ja-JP"/>
              </w:rPr>
            </w:rPrChange>
          </w:rPr>
          <w:t>)</w:t>
        </w:r>
      </w:ins>
    </w:p>
    <w:p w14:paraId="2B58D7C5" w14:textId="77777777" w:rsidR="008E1C7E" w:rsidRPr="00E90B95" w:rsidRDefault="008E1C7E" w:rsidP="008E1C7E">
      <w:pPr>
        <w:tabs>
          <w:tab w:val="left" w:pos="543"/>
        </w:tabs>
        <w:autoSpaceDE w:val="0"/>
        <w:autoSpaceDN w:val="0"/>
        <w:adjustRightInd w:val="0"/>
        <w:rPr>
          <w:ins w:id="1687" w:author="Petter Vang Brakalsvaalet [pev2]" w:date="2021-04-27T23:34:00Z"/>
          <w:rFonts w:eastAsiaTheme="minorEastAsia" w:cstheme="majorHAnsi"/>
          <w:color w:val="000000"/>
          <w:sz w:val="20"/>
          <w:szCs w:val="20"/>
          <w:lang w:eastAsia="ja-JP"/>
          <w:rPrChange w:id="1688" w:author="Petter Vang Brakalsvaalet [pev2]" w:date="2021-04-28T13:18:00Z">
            <w:rPr>
              <w:ins w:id="1689" w:author="Petter Vang Brakalsvaalet [pev2]" w:date="2021-04-27T23:34:00Z"/>
              <w:rFonts w:eastAsiaTheme="minorEastAsia" w:cstheme="majorHAnsi"/>
              <w:color w:val="000000"/>
              <w:sz w:val="21"/>
              <w:szCs w:val="21"/>
              <w:lang w:eastAsia="ja-JP"/>
            </w:rPr>
          </w:rPrChange>
        </w:rPr>
      </w:pPr>
      <w:ins w:id="1690" w:author="Petter Vang Brakalsvaalet [pev2]" w:date="2021-04-27T23:34:00Z">
        <w:r w:rsidRPr="00E90B95">
          <w:rPr>
            <w:rFonts w:eastAsiaTheme="minorEastAsia" w:cstheme="majorHAnsi"/>
            <w:color w:val="000000"/>
            <w:sz w:val="20"/>
            <w:szCs w:val="20"/>
            <w:lang w:eastAsia="ja-JP"/>
            <w:rPrChange w:id="1691" w:author="Petter Vang Brakalsvaalet [pev2]" w:date="2021-04-28T13:18:00Z">
              <w:rPr>
                <w:rFonts w:eastAsiaTheme="minorEastAsia" w:cstheme="majorHAnsi"/>
                <w:color w:val="000000"/>
                <w:sz w:val="21"/>
                <w:szCs w:val="21"/>
                <w:lang w:eastAsia="ja-JP"/>
              </w:rPr>
            </w:rPrChange>
          </w:rPr>
          <w:t xml:space="preserve">    }</w:t>
        </w:r>
      </w:ins>
    </w:p>
    <w:p w14:paraId="0A5A6834" w14:textId="77777777" w:rsidR="008E1C7E" w:rsidRPr="00E90B95" w:rsidRDefault="008E1C7E" w:rsidP="008E1C7E">
      <w:pPr>
        <w:tabs>
          <w:tab w:val="left" w:pos="543"/>
        </w:tabs>
        <w:autoSpaceDE w:val="0"/>
        <w:autoSpaceDN w:val="0"/>
        <w:adjustRightInd w:val="0"/>
        <w:rPr>
          <w:ins w:id="1692" w:author="Petter Vang Brakalsvaalet [pev2]" w:date="2021-04-27T23:34:00Z"/>
          <w:rFonts w:eastAsiaTheme="minorEastAsia" w:cstheme="majorHAnsi"/>
          <w:color w:val="000000"/>
          <w:sz w:val="20"/>
          <w:szCs w:val="20"/>
          <w:lang w:eastAsia="ja-JP"/>
          <w:rPrChange w:id="1693" w:author="Petter Vang Brakalsvaalet [pev2]" w:date="2021-04-28T13:18:00Z">
            <w:rPr>
              <w:ins w:id="1694" w:author="Petter Vang Brakalsvaalet [pev2]" w:date="2021-04-27T23:34:00Z"/>
              <w:rFonts w:eastAsiaTheme="minorEastAsia" w:cstheme="majorHAnsi"/>
              <w:color w:val="000000"/>
              <w:sz w:val="21"/>
              <w:szCs w:val="21"/>
              <w:lang w:eastAsia="ja-JP"/>
            </w:rPr>
          </w:rPrChange>
        </w:rPr>
      </w:pPr>
      <w:ins w:id="1695" w:author="Petter Vang Brakalsvaalet [pev2]" w:date="2021-04-27T23:34:00Z">
        <w:r w:rsidRPr="00E90B95">
          <w:rPr>
            <w:rFonts w:eastAsiaTheme="minorEastAsia" w:cstheme="majorHAnsi"/>
            <w:color w:val="000000"/>
            <w:sz w:val="20"/>
            <w:szCs w:val="20"/>
            <w:lang w:eastAsia="ja-JP"/>
            <w:rPrChange w:id="1696" w:author="Petter Vang Brakalsvaalet [pev2]" w:date="2021-04-28T13:18:00Z">
              <w:rPr>
                <w:rFonts w:eastAsiaTheme="minorEastAsia" w:cstheme="majorHAnsi"/>
                <w:color w:val="000000"/>
                <w:sz w:val="21"/>
                <w:szCs w:val="21"/>
                <w:lang w:eastAsia="ja-JP"/>
              </w:rPr>
            </w:rPrChange>
          </w:rPr>
          <w:t xml:space="preserve">    </w:t>
        </w:r>
      </w:ins>
    </w:p>
    <w:p w14:paraId="495C38E1" w14:textId="77777777" w:rsidR="008E1C7E" w:rsidRPr="00E90B95" w:rsidRDefault="008E1C7E" w:rsidP="008E1C7E">
      <w:pPr>
        <w:tabs>
          <w:tab w:val="left" w:pos="543"/>
        </w:tabs>
        <w:autoSpaceDE w:val="0"/>
        <w:autoSpaceDN w:val="0"/>
        <w:adjustRightInd w:val="0"/>
        <w:rPr>
          <w:ins w:id="1697" w:author="Petter Vang Brakalsvaalet [pev2]" w:date="2021-04-27T23:34:00Z"/>
          <w:rFonts w:eastAsiaTheme="minorEastAsia" w:cstheme="majorHAnsi"/>
          <w:color w:val="000000"/>
          <w:sz w:val="20"/>
          <w:szCs w:val="20"/>
          <w:lang w:eastAsia="ja-JP"/>
          <w:rPrChange w:id="1698" w:author="Petter Vang Brakalsvaalet [pev2]" w:date="2021-04-28T13:18:00Z">
            <w:rPr>
              <w:ins w:id="1699" w:author="Petter Vang Brakalsvaalet [pev2]" w:date="2021-04-27T23:34:00Z"/>
              <w:rFonts w:eastAsiaTheme="minorEastAsia" w:cstheme="majorHAnsi"/>
              <w:color w:val="000000"/>
              <w:sz w:val="21"/>
              <w:szCs w:val="21"/>
              <w:lang w:eastAsia="ja-JP"/>
            </w:rPr>
          </w:rPrChange>
        </w:rPr>
      </w:pPr>
      <w:ins w:id="1700" w:author="Petter Vang Brakalsvaalet [pev2]" w:date="2021-04-27T23:34:00Z">
        <w:r w:rsidRPr="00E90B95">
          <w:rPr>
            <w:rFonts w:eastAsiaTheme="minorEastAsia" w:cstheme="majorHAnsi"/>
            <w:color w:val="000000"/>
            <w:sz w:val="20"/>
            <w:szCs w:val="20"/>
            <w:lang w:eastAsia="ja-JP"/>
            <w:rPrChange w:id="170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702" w:author="Petter Vang Brakalsvaalet [pev2]" w:date="2021-04-28T13:18: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170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704"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705"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706" w:author="Petter Vang Brakalsvaalet [pev2]" w:date="2021-04-28T13:18:00Z">
              <w:rPr>
                <w:rFonts w:eastAsiaTheme="minorEastAsia" w:cstheme="majorHAnsi"/>
                <w:color w:val="000000"/>
                <w:sz w:val="21"/>
                <w:szCs w:val="21"/>
                <w:lang w:eastAsia="ja-JP"/>
              </w:rPr>
            </w:rPrChange>
          </w:rPr>
          <w:t>tearDownWithError</w:t>
        </w:r>
        <w:proofErr w:type="spellEnd"/>
        <w:r w:rsidRPr="00E90B95">
          <w:rPr>
            <w:rFonts w:eastAsiaTheme="minorEastAsia" w:cstheme="majorHAnsi"/>
            <w:color w:val="000000"/>
            <w:sz w:val="20"/>
            <w:szCs w:val="20"/>
            <w:lang w:eastAsia="ja-JP"/>
            <w:rPrChange w:id="1707"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70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709" w:author="Petter Vang Brakalsvaalet [pev2]" w:date="2021-04-28T13:18: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1710" w:author="Petter Vang Brakalsvaalet [pev2]" w:date="2021-04-28T13:18:00Z">
              <w:rPr>
                <w:rFonts w:eastAsiaTheme="minorEastAsia" w:cstheme="majorHAnsi"/>
                <w:color w:val="000000"/>
                <w:sz w:val="21"/>
                <w:szCs w:val="21"/>
                <w:lang w:eastAsia="ja-JP"/>
              </w:rPr>
            </w:rPrChange>
          </w:rPr>
          <w:t xml:space="preserve"> {</w:t>
        </w:r>
      </w:ins>
    </w:p>
    <w:p w14:paraId="71FEED19" w14:textId="77777777" w:rsidR="008E1C7E" w:rsidRPr="00E90B95" w:rsidRDefault="008E1C7E" w:rsidP="008E1C7E">
      <w:pPr>
        <w:tabs>
          <w:tab w:val="left" w:pos="543"/>
        </w:tabs>
        <w:autoSpaceDE w:val="0"/>
        <w:autoSpaceDN w:val="0"/>
        <w:adjustRightInd w:val="0"/>
        <w:rPr>
          <w:ins w:id="1711" w:author="Petter Vang Brakalsvaalet [pev2]" w:date="2021-04-27T23:34:00Z"/>
          <w:rFonts w:eastAsiaTheme="minorEastAsia" w:cstheme="majorHAnsi"/>
          <w:color w:val="000000"/>
          <w:sz w:val="20"/>
          <w:szCs w:val="20"/>
          <w:lang w:eastAsia="ja-JP"/>
          <w:rPrChange w:id="1712" w:author="Petter Vang Brakalsvaalet [pev2]" w:date="2021-04-28T13:18:00Z">
            <w:rPr>
              <w:ins w:id="1713" w:author="Petter Vang Brakalsvaalet [pev2]" w:date="2021-04-27T23:34:00Z"/>
              <w:rFonts w:eastAsiaTheme="minorEastAsia" w:cstheme="majorHAnsi"/>
              <w:color w:val="000000"/>
              <w:sz w:val="21"/>
              <w:szCs w:val="21"/>
              <w:lang w:eastAsia="ja-JP"/>
            </w:rPr>
          </w:rPrChange>
        </w:rPr>
      </w:pPr>
      <w:ins w:id="1714" w:author="Petter Vang Brakalsvaalet [pev2]" w:date="2021-04-27T23:34:00Z">
        <w:r w:rsidRPr="00E90B95">
          <w:rPr>
            <w:rFonts w:eastAsiaTheme="minorEastAsia" w:cstheme="majorHAnsi"/>
            <w:color w:val="000000"/>
            <w:sz w:val="20"/>
            <w:szCs w:val="20"/>
            <w:lang w:eastAsia="ja-JP"/>
            <w:rPrChange w:id="171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716" w:author="Petter Vang Brakalsvaalet [pev2]" w:date="2021-04-28T13:18:00Z">
              <w:rPr>
                <w:rFonts w:eastAsiaTheme="minorEastAsia" w:cstheme="majorHAnsi"/>
                <w:color w:val="008000"/>
                <w:sz w:val="21"/>
                <w:szCs w:val="21"/>
                <w:lang w:eastAsia="ja-JP"/>
              </w:rPr>
            </w:rPrChange>
          </w:rPr>
          <w:t>// Put teardown code here. This method is called after the invocation of each test method in the class.</w:t>
        </w:r>
      </w:ins>
    </w:p>
    <w:p w14:paraId="5BDABE5C" w14:textId="77777777" w:rsidR="008E1C7E" w:rsidRPr="00E90B95" w:rsidRDefault="008E1C7E" w:rsidP="008E1C7E">
      <w:pPr>
        <w:tabs>
          <w:tab w:val="left" w:pos="543"/>
        </w:tabs>
        <w:autoSpaceDE w:val="0"/>
        <w:autoSpaceDN w:val="0"/>
        <w:adjustRightInd w:val="0"/>
        <w:rPr>
          <w:ins w:id="1717" w:author="Petter Vang Brakalsvaalet [pev2]" w:date="2021-04-27T23:34:00Z"/>
          <w:rFonts w:eastAsiaTheme="minorEastAsia" w:cstheme="majorHAnsi"/>
          <w:color w:val="000000"/>
          <w:sz w:val="20"/>
          <w:szCs w:val="20"/>
          <w:lang w:eastAsia="ja-JP"/>
          <w:rPrChange w:id="1718" w:author="Petter Vang Brakalsvaalet [pev2]" w:date="2021-04-28T13:18:00Z">
            <w:rPr>
              <w:ins w:id="1719" w:author="Petter Vang Brakalsvaalet [pev2]" w:date="2021-04-27T23:34:00Z"/>
              <w:rFonts w:eastAsiaTheme="minorEastAsia" w:cstheme="majorHAnsi"/>
              <w:color w:val="000000"/>
              <w:sz w:val="21"/>
              <w:szCs w:val="21"/>
              <w:lang w:eastAsia="ja-JP"/>
            </w:rPr>
          </w:rPrChange>
        </w:rPr>
      </w:pPr>
      <w:ins w:id="1720" w:author="Petter Vang Brakalsvaalet [pev2]" w:date="2021-04-27T23:34:00Z">
        <w:r w:rsidRPr="00E90B95">
          <w:rPr>
            <w:rFonts w:eastAsiaTheme="minorEastAsia" w:cstheme="majorHAnsi"/>
            <w:color w:val="000000"/>
            <w:sz w:val="20"/>
            <w:szCs w:val="20"/>
            <w:lang w:eastAsia="ja-JP"/>
            <w:rPrChange w:id="1721" w:author="Petter Vang Brakalsvaalet [pev2]" w:date="2021-04-28T13:18:00Z">
              <w:rPr>
                <w:rFonts w:eastAsiaTheme="minorEastAsia" w:cstheme="majorHAnsi"/>
                <w:color w:val="000000"/>
                <w:sz w:val="21"/>
                <w:szCs w:val="21"/>
                <w:lang w:eastAsia="ja-JP"/>
              </w:rPr>
            </w:rPrChange>
          </w:rPr>
          <w:t xml:space="preserve">    }</w:t>
        </w:r>
      </w:ins>
    </w:p>
    <w:p w14:paraId="71C5A703" w14:textId="77777777" w:rsidR="008E1C7E" w:rsidRPr="00E90B95" w:rsidRDefault="008E1C7E" w:rsidP="008E1C7E">
      <w:pPr>
        <w:tabs>
          <w:tab w:val="left" w:pos="543"/>
        </w:tabs>
        <w:autoSpaceDE w:val="0"/>
        <w:autoSpaceDN w:val="0"/>
        <w:adjustRightInd w:val="0"/>
        <w:rPr>
          <w:ins w:id="1722" w:author="Petter Vang Brakalsvaalet [pev2]" w:date="2021-04-27T23:34:00Z"/>
          <w:rFonts w:eastAsiaTheme="minorEastAsia" w:cstheme="majorHAnsi"/>
          <w:color w:val="000000"/>
          <w:sz w:val="20"/>
          <w:szCs w:val="20"/>
          <w:lang w:eastAsia="ja-JP"/>
          <w:rPrChange w:id="1723" w:author="Petter Vang Brakalsvaalet [pev2]" w:date="2021-04-28T13:18:00Z">
            <w:rPr>
              <w:ins w:id="1724" w:author="Petter Vang Brakalsvaalet [pev2]" w:date="2021-04-27T23:34:00Z"/>
              <w:rFonts w:eastAsiaTheme="minorEastAsia" w:cstheme="majorHAnsi"/>
              <w:color w:val="000000"/>
              <w:sz w:val="21"/>
              <w:szCs w:val="21"/>
              <w:lang w:eastAsia="ja-JP"/>
            </w:rPr>
          </w:rPrChange>
        </w:rPr>
      </w:pPr>
      <w:ins w:id="1725" w:author="Petter Vang Brakalsvaalet [pev2]" w:date="2021-04-27T23:34:00Z">
        <w:r w:rsidRPr="00E90B95">
          <w:rPr>
            <w:rFonts w:eastAsiaTheme="minorEastAsia" w:cstheme="majorHAnsi"/>
            <w:color w:val="000000"/>
            <w:sz w:val="20"/>
            <w:szCs w:val="20"/>
            <w:lang w:eastAsia="ja-JP"/>
            <w:rPrChange w:id="1726" w:author="Petter Vang Brakalsvaalet [pev2]" w:date="2021-04-28T13:18:00Z">
              <w:rPr>
                <w:rFonts w:eastAsiaTheme="minorEastAsia" w:cstheme="majorHAnsi"/>
                <w:color w:val="000000"/>
                <w:sz w:val="21"/>
                <w:szCs w:val="21"/>
                <w:lang w:eastAsia="ja-JP"/>
              </w:rPr>
            </w:rPrChange>
          </w:rPr>
          <w:t xml:space="preserve">    </w:t>
        </w:r>
      </w:ins>
    </w:p>
    <w:p w14:paraId="46A504E4" w14:textId="77777777" w:rsidR="008E1C7E" w:rsidRPr="00E90B95" w:rsidRDefault="008E1C7E" w:rsidP="008E1C7E">
      <w:pPr>
        <w:tabs>
          <w:tab w:val="left" w:pos="543"/>
        </w:tabs>
        <w:autoSpaceDE w:val="0"/>
        <w:autoSpaceDN w:val="0"/>
        <w:adjustRightInd w:val="0"/>
        <w:rPr>
          <w:ins w:id="1727" w:author="Petter Vang Brakalsvaalet [pev2]" w:date="2021-04-27T23:34:00Z"/>
          <w:rFonts w:eastAsiaTheme="minorEastAsia" w:cstheme="majorHAnsi"/>
          <w:color w:val="000000"/>
          <w:sz w:val="20"/>
          <w:szCs w:val="20"/>
          <w:lang w:eastAsia="ja-JP"/>
          <w:rPrChange w:id="1728" w:author="Petter Vang Brakalsvaalet [pev2]" w:date="2021-04-28T13:18:00Z">
            <w:rPr>
              <w:ins w:id="1729" w:author="Petter Vang Brakalsvaalet [pev2]" w:date="2021-04-27T23:34:00Z"/>
              <w:rFonts w:eastAsiaTheme="minorEastAsia" w:cstheme="majorHAnsi"/>
              <w:color w:val="000000"/>
              <w:sz w:val="21"/>
              <w:szCs w:val="21"/>
              <w:lang w:eastAsia="ja-JP"/>
            </w:rPr>
          </w:rPrChange>
        </w:rPr>
      </w:pPr>
      <w:ins w:id="1730" w:author="Petter Vang Brakalsvaalet [pev2]" w:date="2021-04-27T23:34:00Z">
        <w:r w:rsidRPr="00E90B95">
          <w:rPr>
            <w:rFonts w:eastAsiaTheme="minorEastAsia" w:cstheme="majorHAnsi"/>
            <w:color w:val="000000"/>
            <w:sz w:val="20"/>
            <w:szCs w:val="20"/>
            <w:lang w:eastAsia="ja-JP"/>
            <w:rPrChange w:id="173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732"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733"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734" w:author="Petter Vang Brakalsvaalet [pev2]" w:date="2021-04-28T13:18:00Z">
              <w:rPr>
                <w:rFonts w:eastAsiaTheme="minorEastAsia" w:cstheme="majorHAnsi"/>
                <w:color w:val="000000"/>
                <w:sz w:val="21"/>
                <w:szCs w:val="21"/>
                <w:lang w:eastAsia="ja-JP"/>
              </w:rPr>
            </w:rPrChange>
          </w:rPr>
          <w:t>testNumberOfHelpItems</w:t>
        </w:r>
        <w:proofErr w:type="spellEnd"/>
        <w:r w:rsidRPr="00E90B95">
          <w:rPr>
            <w:rFonts w:eastAsiaTheme="minorEastAsia" w:cstheme="majorHAnsi"/>
            <w:color w:val="000000"/>
            <w:sz w:val="20"/>
            <w:szCs w:val="20"/>
            <w:lang w:eastAsia="ja-JP"/>
            <w:rPrChange w:id="1735"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736" w:author="Petter Vang Brakalsvaalet [pev2]" w:date="2021-04-28T13:18:00Z">
              <w:rPr>
                <w:rFonts w:eastAsiaTheme="minorEastAsia" w:cstheme="majorHAnsi"/>
                <w:color w:val="000000"/>
                <w:sz w:val="21"/>
                <w:szCs w:val="21"/>
                <w:lang w:eastAsia="ja-JP"/>
              </w:rPr>
            </w:rPrChange>
          </w:rPr>
          <w:t>) {</w:t>
        </w:r>
      </w:ins>
    </w:p>
    <w:p w14:paraId="43B980C2" w14:textId="77777777" w:rsidR="008E1C7E" w:rsidRPr="00E90B95" w:rsidRDefault="008E1C7E" w:rsidP="008E1C7E">
      <w:pPr>
        <w:tabs>
          <w:tab w:val="left" w:pos="543"/>
        </w:tabs>
        <w:autoSpaceDE w:val="0"/>
        <w:autoSpaceDN w:val="0"/>
        <w:adjustRightInd w:val="0"/>
        <w:rPr>
          <w:ins w:id="1737" w:author="Petter Vang Brakalsvaalet [pev2]" w:date="2021-04-27T23:34:00Z"/>
          <w:rFonts w:eastAsiaTheme="minorEastAsia" w:cstheme="majorHAnsi"/>
          <w:color w:val="000000"/>
          <w:sz w:val="20"/>
          <w:szCs w:val="20"/>
          <w:lang w:eastAsia="ja-JP"/>
          <w:rPrChange w:id="1738" w:author="Petter Vang Brakalsvaalet [pev2]" w:date="2021-04-28T13:18:00Z">
            <w:rPr>
              <w:ins w:id="1739" w:author="Petter Vang Brakalsvaalet [pev2]" w:date="2021-04-27T23:34:00Z"/>
              <w:rFonts w:eastAsiaTheme="minorEastAsia" w:cstheme="majorHAnsi"/>
              <w:color w:val="000000"/>
              <w:sz w:val="21"/>
              <w:szCs w:val="21"/>
              <w:lang w:eastAsia="ja-JP"/>
            </w:rPr>
          </w:rPrChange>
        </w:rPr>
      </w:pPr>
      <w:ins w:id="1740" w:author="Petter Vang Brakalsvaalet [pev2]" w:date="2021-04-27T23:34:00Z">
        <w:r w:rsidRPr="00E90B95">
          <w:rPr>
            <w:rFonts w:eastAsiaTheme="minorEastAsia" w:cstheme="majorHAnsi"/>
            <w:color w:val="000000"/>
            <w:sz w:val="20"/>
            <w:szCs w:val="20"/>
            <w:lang w:eastAsia="ja-JP"/>
            <w:rPrChange w:id="1741"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1742" w:author="Petter Vang Brakalsvaalet [pev2]" w:date="2021-04-28T13:18: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1743" w:author="Petter Vang Brakalsvaalet [pev2]" w:date="2021-04-28T13:18:00Z">
              <w:rPr>
                <w:rFonts w:eastAsiaTheme="minorEastAsia" w:cstheme="majorHAnsi"/>
                <w:color w:val="000000"/>
                <w:sz w:val="21"/>
                <w:szCs w:val="21"/>
                <w:lang w:eastAsia="ja-JP"/>
              </w:rPr>
            </w:rPrChange>
          </w:rPr>
          <w:t>(</w:t>
        </w:r>
        <w:proofErr w:type="spellStart"/>
        <w:proofErr w:type="gramEnd"/>
        <w:r w:rsidRPr="00E90B95">
          <w:rPr>
            <w:rFonts w:eastAsiaTheme="minorEastAsia" w:cstheme="majorHAnsi"/>
            <w:color w:val="2B839F"/>
            <w:sz w:val="20"/>
            <w:szCs w:val="20"/>
            <w:lang w:eastAsia="ja-JP"/>
            <w:rPrChange w:id="1744"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745"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746" w:author="Petter Vang Brakalsvaalet [pev2]" w:date="2021-04-28T13:18:00Z">
              <w:rPr>
                <w:rFonts w:eastAsiaTheme="minorEastAsia" w:cstheme="majorHAnsi"/>
                <w:color w:val="2B839F"/>
                <w:sz w:val="21"/>
                <w:szCs w:val="21"/>
                <w:lang w:eastAsia="ja-JP"/>
              </w:rPr>
            </w:rPrChange>
          </w:rPr>
          <w:t>helpItems</w:t>
        </w:r>
        <w:r w:rsidRPr="00E90B95">
          <w:rPr>
            <w:rFonts w:eastAsiaTheme="minorEastAsia" w:cstheme="majorHAnsi"/>
            <w:color w:val="000000"/>
            <w:sz w:val="20"/>
            <w:szCs w:val="20"/>
            <w:lang w:eastAsia="ja-JP"/>
            <w:rPrChange w:id="1747"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748" w:author="Petter Vang Brakalsvaalet [pev2]" w:date="2021-04-28T13:18: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174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750" w:author="Petter Vang Brakalsvaalet [pev2]" w:date="2021-04-28T13:18:00Z">
              <w:rPr>
                <w:rFonts w:eastAsiaTheme="minorEastAsia" w:cstheme="majorHAnsi"/>
                <w:color w:val="2B839F"/>
                <w:sz w:val="21"/>
                <w:szCs w:val="21"/>
                <w:lang w:eastAsia="ja-JP"/>
              </w:rPr>
            </w:rPrChange>
          </w:rPr>
          <w:t>defaultHelpItems</w:t>
        </w:r>
        <w:r w:rsidRPr="00E90B95">
          <w:rPr>
            <w:rFonts w:eastAsiaTheme="minorEastAsia" w:cstheme="majorHAnsi"/>
            <w:color w:val="000000"/>
            <w:sz w:val="20"/>
            <w:szCs w:val="20"/>
            <w:lang w:eastAsia="ja-JP"/>
            <w:rPrChange w:id="175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752" w:author="Petter Vang Brakalsvaalet [pev2]" w:date="2021-04-28T13:18: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175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754" w:author="Petter Vang Brakalsvaalet [pev2]" w:date="2021-04-28T13:18:00Z">
              <w:rPr>
                <w:rFonts w:eastAsiaTheme="minorEastAsia" w:cstheme="majorHAnsi"/>
                <w:color w:val="A31515"/>
                <w:sz w:val="21"/>
                <w:szCs w:val="21"/>
                <w:lang w:eastAsia="ja-JP"/>
              </w:rPr>
            </w:rPrChange>
          </w:rPr>
          <w:t>"The number of help items is not as expected."</w:t>
        </w:r>
        <w:r w:rsidRPr="00E90B95">
          <w:rPr>
            <w:rFonts w:eastAsiaTheme="minorEastAsia" w:cstheme="majorHAnsi"/>
            <w:color w:val="000000"/>
            <w:sz w:val="20"/>
            <w:szCs w:val="20"/>
            <w:lang w:eastAsia="ja-JP"/>
            <w:rPrChange w:id="1755" w:author="Petter Vang Brakalsvaalet [pev2]" w:date="2021-04-28T13:18:00Z">
              <w:rPr>
                <w:rFonts w:eastAsiaTheme="minorEastAsia" w:cstheme="majorHAnsi"/>
                <w:color w:val="000000"/>
                <w:sz w:val="21"/>
                <w:szCs w:val="21"/>
                <w:lang w:eastAsia="ja-JP"/>
              </w:rPr>
            </w:rPrChange>
          </w:rPr>
          <w:t>)</w:t>
        </w:r>
      </w:ins>
    </w:p>
    <w:p w14:paraId="3E8D7BD3" w14:textId="77777777" w:rsidR="008E1C7E" w:rsidRPr="00E90B95" w:rsidRDefault="008E1C7E" w:rsidP="008E1C7E">
      <w:pPr>
        <w:tabs>
          <w:tab w:val="left" w:pos="543"/>
        </w:tabs>
        <w:autoSpaceDE w:val="0"/>
        <w:autoSpaceDN w:val="0"/>
        <w:adjustRightInd w:val="0"/>
        <w:rPr>
          <w:ins w:id="1756" w:author="Petter Vang Brakalsvaalet [pev2]" w:date="2021-04-27T23:34:00Z"/>
          <w:rFonts w:eastAsiaTheme="minorEastAsia" w:cstheme="majorHAnsi"/>
          <w:color w:val="000000"/>
          <w:sz w:val="20"/>
          <w:szCs w:val="20"/>
          <w:lang w:eastAsia="ja-JP"/>
          <w:rPrChange w:id="1757" w:author="Petter Vang Brakalsvaalet [pev2]" w:date="2021-04-28T13:18:00Z">
            <w:rPr>
              <w:ins w:id="1758" w:author="Petter Vang Brakalsvaalet [pev2]" w:date="2021-04-27T23:34:00Z"/>
              <w:rFonts w:eastAsiaTheme="minorEastAsia" w:cstheme="majorHAnsi"/>
              <w:color w:val="000000"/>
              <w:sz w:val="21"/>
              <w:szCs w:val="21"/>
              <w:lang w:eastAsia="ja-JP"/>
            </w:rPr>
          </w:rPrChange>
        </w:rPr>
      </w:pPr>
      <w:ins w:id="1759" w:author="Petter Vang Brakalsvaalet [pev2]" w:date="2021-04-27T23:34:00Z">
        <w:r w:rsidRPr="00E90B95">
          <w:rPr>
            <w:rFonts w:eastAsiaTheme="minorEastAsia" w:cstheme="majorHAnsi"/>
            <w:color w:val="000000"/>
            <w:sz w:val="20"/>
            <w:szCs w:val="20"/>
            <w:lang w:eastAsia="ja-JP"/>
            <w:rPrChange w:id="1760" w:author="Petter Vang Brakalsvaalet [pev2]" w:date="2021-04-28T13:18:00Z">
              <w:rPr>
                <w:rFonts w:eastAsiaTheme="minorEastAsia" w:cstheme="majorHAnsi"/>
                <w:color w:val="000000"/>
                <w:sz w:val="21"/>
                <w:szCs w:val="21"/>
                <w:lang w:eastAsia="ja-JP"/>
              </w:rPr>
            </w:rPrChange>
          </w:rPr>
          <w:t xml:space="preserve">    }</w:t>
        </w:r>
      </w:ins>
    </w:p>
    <w:p w14:paraId="54D43654" w14:textId="77777777" w:rsidR="008E1C7E" w:rsidRPr="00E90B95" w:rsidRDefault="008E1C7E" w:rsidP="008E1C7E">
      <w:pPr>
        <w:tabs>
          <w:tab w:val="left" w:pos="543"/>
        </w:tabs>
        <w:autoSpaceDE w:val="0"/>
        <w:autoSpaceDN w:val="0"/>
        <w:adjustRightInd w:val="0"/>
        <w:rPr>
          <w:ins w:id="1761" w:author="Petter Vang Brakalsvaalet [pev2]" w:date="2021-04-27T23:34:00Z"/>
          <w:rFonts w:eastAsiaTheme="minorEastAsia" w:cstheme="majorHAnsi"/>
          <w:color w:val="000000"/>
          <w:sz w:val="20"/>
          <w:szCs w:val="20"/>
          <w:lang w:eastAsia="ja-JP"/>
          <w:rPrChange w:id="1762" w:author="Petter Vang Brakalsvaalet [pev2]" w:date="2021-04-28T13:18:00Z">
            <w:rPr>
              <w:ins w:id="1763" w:author="Petter Vang Brakalsvaalet [pev2]" w:date="2021-04-27T23:34:00Z"/>
              <w:rFonts w:eastAsiaTheme="minorEastAsia" w:cstheme="majorHAnsi"/>
              <w:color w:val="000000"/>
              <w:sz w:val="21"/>
              <w:szCs w:val="21"/>
              <w:lang w:eastAsia="ja-JP"/>
            </w:rPr>
          </w:rPrChange>
        </w:rPr>
      </w:pPr>
      <w:ins w:id="1764" w:author="Petter Vang Brakalsvaalet [pev2]" w:date="2021-04-27T23:34:00Z">
        <w:r w:rsidRPr="00E90B95">
          <w:rPr>
            <w:rFonts w:eastAsiaTheme="minorEastAsia" w:cstheme="majorHAnsi"/>
            <w:color w:val="000000"/>
            <w:sz w:val="20"/>
            <w:szCs w:val="20"/>
            <w:lang w:eastAsia="ja-JP"/>
            <w:rPrChange w:id="1765" w:author="Petter Vang Brakalsvaalet [pev2]" w:date="2021-04-28T13:18:00Z">
              <w:rPr>
                <w:rFonts w:eastAsiaTheme="minorEastAsia" w:cstheme="majorHAnsi"/>
                <w:color w:val="000000"/>
                <w:sz w:val="21"/>
                <w:szCs w:val="21"/>
                <w:lang w:eastAsia="ja-JP"/>
              </w:rPr>
            </w:rPrChange>
          </w:rPr>
          <w:t xml:space="preserve">    </w:t>
        </w:r>
      </w:ins>
    </w:p>
    <w:p w14:paraId="6C3504D6" w14:textId="77777777" w:rsidR="008E1C7E" w:rsidRPr="00E90B95" w:rsidRDefault="008E1C7E" w:rsidP="008E1C7E">
      <w:pPr>
        <w:tabs>
          <w:tab w:val="left" w:pos="543"/>
        </w:tabs>
        <w:autoSpaceDE w:val="0"/>
        <w:autoSpaceDN w:val="0"/>
        <w:adjustRightInd w:val="0"/>
        <w:rPr>
          <w:ins w:id="1766" w:author="Petter Vang Brakalsvaalet [pev2]" w:date="2021-04-27T23:34:00Z"/>
          <w:rFonts w:eastAsiaTheme="minorEastAsia" w:cstheme="majorHAnsi"/>
          <w:color w:val="000000"/>
          <w:sz w:val="20"/>
          <w:szCs w:val="20"/>
          <w:lang w:eastAsia="ja-JP"/>
          <w:rPrChange w:id="1767" w:author="Petter Vang Brakalsvaalet [pev2]" w:date="2021-04-28T13:18:00Z">
            <w:rPr>
              <w:ins w:id="1768" w:author="Petter Vang Brakalsvaalet [pev2]" w:date="2021-04-27T23:34:00Z"/>
              <w:rFonts w:eastAsiaTheme="minorEastAsia" w:cstheme="majorHAnsi"/>
              <w:color w:val="000000"/>
              <w:sz w:val="21"/>
              <w:szCs w:val="21"/>
              <w:lang w:eastAsia="ja-JP"/>
            </w:rPr>
          </w:rPrChange>
        </w:rPr>
      </w:pPr>
      <w:ins w:id="1769" w:author="Petter Vang Brakalsvaalet [pev2]" w:date="2021-04-27T23:34:00Z">
        <w:r w:rsidRPr="00E90B95">
          <w:rPr>
            <w:rFonts w:eastAsiaTheme="minorEastAsia" w:cstheme="majorHAnsi"/>
            <w:color w:val="000000"/>
            <w:sz w:val="20"/>
            <w:szCs w:val="20"/>
            <w:lang w:eastAsia="ja-JP"/>
            <w:rPrChange w:id="177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771"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772"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773" w:author="Petter Vang Brakalsvaalet [pev2]" w:date="2021-04-28T13:18:00Z">
              <w:rPr>
                <w:rFonts w:eastAsiaTheme="minorEastAsia" w:cstheme="majorHAnsi"/>
                <w:color w:val="000000"/>
                <w:sz w:val="21"/>
                <w:szCs w:val="21"/>
                <w:lang w:eastAsia="ja-JP"/>
              </w:rPr>
            </w:rPrChange>
          </w:rPr>
          <w:t>testHiderHelp</w:t>
        </w:r>
        <w:proofErr w:type="spellEnd"/>
        <w:r w:rsidRPr="00E90B95">
          <w:rPr>
            <w:rFonts w:eastAsiaTheme="minorEastAsia" w:cstheme="majorHAnsi"/>
            <w:color w:val="000000"/>
            <w:sz w:val="20"/>
            <w:szCs w:val="20"/>
            <w:lang w:eastAsia="ja-JP"/>
            <w:rPrChange w:id="1774"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775" w:author="Petter Vang Brakalsvaalet [pev2]" w:date="2021-04-28T13:18:00Z">
              <w:rPr>
                <w:rFonts w:eastAsiaTheme="minorEastAsia" w:cstheme="majorHAnsi"/>
                <w:color w:val="000000"/>
                <w:sz w:val="21"/>
                <w:szCs w:val="21"/>
                <w:lang w:eastAsia="ja-JP"/>
              </w:rPr>
            </w:rPrChange>
          </w:rPr>
          <w:t>) {</w:t>
        </w:r>
      </w:ins>
    </w:p>
    <w:p w14:paraId="49077B28" w14:textId="77777777" w:rsidR="008E1C7E" w:rsidRPr="00E90B95" w:rsidRDefault="008E1C7E" w:rsidP="008E1C7E">
      <w:pPr>
        <w:tabs>
          <w:tab w:val="left" w:pos="543"/>
        </w:tabs>
        <w:autoSpaceDE w:val="0"/>
        <w:autoSpaceDN w:val="0"/>
        <w:adjustRightInd w:val="0"/>
        <w:rPr>
          <w:ins w:id="1776" w:author="Petter Vang Brakalsvaalet [pev2]" w:date="2021-04-27T23:34:00Z"/>
          <w:rFonts w:eastAsiaTheme="minorEastAsia" w:cstheme="majorHAnsi"/>
          <w:color w:val="000000"/>
          <w:sz w:val="20"/>
          <w:szCs w:val="20"/>
          <w:lang w:eastAsia="ja-JP"/>
          <w:rPrChange w:id="1777" w:author="Petter Vang Brakalsvaalet [pev2]" w:date="2021-04-28T13:18:00Z">
            <w:rPr>
              <w:ins w:id="1778" w:author="Petter Vang Brakalsvaalet [pev2]" w:date="2021-04-27T23:34:00Z"/>
              <w:rFonts w:eastAsiaTheme="minorEastAsia" w:cstheme="majorHAnsi"/>
              <w:color w:val="000000"/>
              <w:sz w:val="21"/>
              <w:szCs w:val="21"/>
              <w:lang w:eastAsia="ja-JP"/>
            </w:rPr>
          </w:rPrChange>
        </w:rPr>
      </w:pPr>
      <w:ins w:id="1779" w:author="Petter Vang Brakalsvaalet [pev2]" w:date="2021-04-27T23:34:00Z">
        <w:r w:rsidRPr="00E90B95">
          <w:rPr>
            <w:rFonts w:eastAsiaTheme="minorEastAsia" w:cstheme="majorHAnsi"/>
            <w:color w:val="000000"/>
            <w:sz w:val="20"/>
            <w:szCs w:val="20"/>
            <w:lang w:eastAsia="ja-JP"/>
            <w:rPrChange w:id="178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781"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78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783"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784"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785"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786" w:author="Petter Vang Brakalsvaalet [pev2]" w:date="2021-04-28T13:18:00Z">
              <w:rPr>
                <w:rFonts w:eastAsiaTheme="minorEastAsia" w:cstheme="majorHAnsi"/>
                <w:color w:val="000000"/>
                <w:sz w:val="21"/>
                <w:szCs w:val="21"/>
                <w:lang w:eastAsia="ja-JP"/>
              </w:rPr>
            </w:rPrChange>
          </w:rPr>
          <w:t>[0</w:t>
        </w:r>
        <w:proofErr w:type="gramStart"/>
        <w:r w:rsidRPr="00E90B95">
          <w:rPr>
            <w:rFonts w:eastAsiaTheme="minorEastAsia" w:cstheme="majorHAnsi"/>
            <w:color w:val="000000"/>
            <w:sz w:val="20"/>
            <w:szCs w:val="20"/>
            <w:lang w:eastAsia="ja-JP"/>
            <w:rPrChange w:id="1787"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788" w:author="Petter Vang Brakalsvaalet [pev2]" w:date="2021-04-28T13:18:00Z">
              <w:rPr>
                <w:rFonts w:eastAsiaTheme="minorEastAsia" w:cstheme="majorHAnsi"/>
                <w:color w:val="2B839F"/>
                <w:sz w:val="21"/>
                <w:szCs w:val="21"/>
                <w:lang w:eastAsia="ja-JP"/>
              </w:rPr>
            </w:rPrChange>
          </w:rPr>
          <w:t>image</w:t>
        </w:r>
        <w:proofErr w:type="gramEnd"/>
        <w:r w:rsidRPr="00E90B95">
          <w:rPr>
            <w:rFonts w:eastAsiaTheme="minorEastAsia" w:cstheme="majorHAnsi"/>
            <w:color w:val="000000"/>
            <w:sz w:val="20"/>
            <w:szCs w:val="20"/>
            <w:lang w:eastAsia="ja-JP"/>
            <w:rPrChange w:id="178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790"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79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792"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793" w:author="Petter Vang Brakalsvaalet [pev2]" w:date="2021-04-28T13:18: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1794"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79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796" w:author="Petter Vang Brakalsvaalet [pev2]" w:date="2021-04-28T13:18:00Z">
              <w:rPr>
                <w:rFonts w:eastAsiaTheme="minorEastAsia" w:cstheme="majorHAnsi"/>
                <w:color w:val="2B839F"/>
                <w:sz w:val="21"/>
                <w:szCs w:val="21"/>
                <w:lang w:eastAsia="ja-JP"/>
              </w:rPr>
            </w:rPrChange>
          </w:rPr>
          <w:t>&amp;&amp;</w:t>
        </w:r>
      </w:ins>
    </w:p>
    <w:p w14:paraId="3F0C7949" w14:textId="77777777" w:rsidR="008E1C7E" w:rsidRPr="00E90B95" w:rsidRDefault="008E1C7E" w:rsidP="008E1C7E">
      <w:pPr>
        <w:tabs>
          <w:tab w:val="left" w:pos="543"/>
        </w:tabs>
        <w:autoSpaceDE w:val="0"/>
        <w:autoSpaceDN w:val="0"/>
        <w:adjustRightInd w:val="0"/>
        <w:rPr>
          <w:ins w:id="1797" w:author="Petter Vang Brakalsvaalet [pev2]" w:date="2021-04-27T23:34:00Z"/>
          <w:rFonts w:eastAsiaTheme="minorEastAsia" w:cstheme="majorHAnsi"/>
          <w:color w:val="000000"/>
          <w:sz w:val="20"/>
          <w:szCs w:val="20"/>
          <w:lang w:eastAsia="ja-JP"/>
          <w:rPrChange w:id="1798" w:author="Petter Vang Brakalsvaalet [pev2]" w:date="2021-04-28T13:18:00Z">
            <w:rPr>
              <w:ins w:id="1799" w:author="Petter Vang Brakalsvaalet [pev2]" w:date="2021-04-27T23:34:00Z"/>
              <w:rFonts w:eastAsiaTheme="minorEastAsia" w:cstheme="majorHAnsi"/>
              <w:color w:val="000000"/>
              <w:sz w:val="21"/>
              <w:szCs w:val="21"/>
              <w:lang w:eastAsia="ja-JP"/>
            </w:rPr>
          </w:rPrChange>
        </w:rPr>
      </w:pPr>
      <w:ins w:id="1800" w:author="Petter Vang Brakalsvaalet [pev2]" w:date="2021-04-27T23:34:00Z">
        <w:r w:rsidRPr="00E90B95">
          <w:rPr>
            <w:rFonts w:eastAsiaTheme="minorEastAsia" w:cstheme="majorHAnsi"/>
            <w:color w:val="000000"/>
            <w:sz w:val="20"/>
            <w:szCs w:val="20"/>
            <w:lang w:eastAsia="ja-JP"/>
            <w:rPrChange w:id="180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02"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803"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804"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805" w:author="Petter Vang Brakalsvaalet [pev2]" w:date="2021-04-28T13:18:00Z">
              <w:rPr>
                <w:rFonts w:eastAsiaTheme="minorEastAsia" w:cstheme="majorHAnsi"/>
                <w:color w:val="000000"/>
                <w:sz w:val="21"/>
                <w:szCs w:val="21"/>
                <w:lang w:eastAsia="ja-JP"/>
              </w:rPr>
            </w:rPrChange>
          </w:rPr>
          <w:t>[0</w:t>
        </w:r>
        <w:proofErr w:type="gramStart"/>
        <w:r w:rsidRPr="00E90B95">
          <w:rPr>
            <w:rFonts w:eastAsiaTheme="minorEastAsia" w:cstheme="majorHAnsi"/>
            <w:color w:val="000000"/>
            <w:sz w:val="20"/>
            <w:szCs w:val="20"/>
            <w:lang w:eastAsia="ja-JP"/>
            <w:rPrChange w:id="1806"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1807" w:author="Petter Vang Brakalsvaalet [pev2]" w:date="2021-04-28T13:18:00Z">
              <w:rPr>
                <w:rFonts w:eastAsiaTheme="minorEastAsia" w:cstheme="majorHAnsi"/>
                <w:color w:val="2B839F"/>
                <w:sz w:val="21"/>
                <w:szCs w:val="21"/>
                <w:lang w:eastAsia="ja-JP"/>
              </w:rPr>
            </w:rPrChange>
          </w:rPr>
          <w:t>explenation</w:t>
        </w:r>
        <w:proofErr w:type="spellEnd"/>
        <w:proofErr w:type="gramEnd"/>
        <w:r w:rsidRPr="00E90B95">
          <w:rPr>
            <w:rFonts w:eastAsiaTheme="minorEastAsia" w:cstheme="majorHAnsi"/>
            <w:color w:val="000000"/>
            <w:sz w:val="20"/>
            <w:szCs w:val="20"/>
            <w:lang w:eastAsia="ja-JP"/>
            <w:rPrChange w:id="180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809"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81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11"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812" w:author="Petter Vang Brakalsvaalet [pev2]" w:date="2021-04-28T13:18:00Z">
              <w:rPr>
                <w:rFonts w:eastAsiaTheme="minorEastAsia" w:cstheme="majorHAnsi"/>
                <w:color w:val="000000"/>
                <w:sz w:val="21"/>
                <w:szCs w:val="21"/>
                <w:lang w:eastAsia="ja-JP"/>
              </w:rPr>
            </w:rPrChange>
          </w:rPr>
          <w:t>[0].</w:t>
        </w:r>
        <w:proofErr w:type="spellStart"/>
        <w:r w:rsidRPr="00E90B95">
          <w:rPr>
            <w:rFonts w:eastAsiaTheme="minorEastAsia" w:cstheme="majorHAnsi"/>
            <w:color w:val="2B839F"/>
            <w:sz w:val="20"/>
            <w:szCs w:val="20"/>
            <w:lang w:eastAsia="ja-JP"/>
            <w:rPrChange w:id="1813"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814" w:author="Petter Vang Brakalsvaalet [pev2]" w:date="2021-04-28T13:18:00Z">
              <w:rPr>
                <w:rFonts w:eastAsiaTheme="minorEastAsia" w:cstheme="majorHAnsi"/>
                <w:color w:val="000000"/>
                <w:sz w:val="21"/>
                <w:szCs w:val="21"/>
                <w:lang w:eastAsia="ja-JP"/>
              </w:rPr>
            </w:rPrChange>
          </w:rPr>
          <w:t>{</w:t>
        </w:r>
      </w:ins>
    </w:p>
    <w:p w14:paraId="5C95B17F" w14:textId="77777777" w:rsidR="008E1C7E" w:rsidRPr="00E90B95" w:rsidRDefault="008E1C7E" w:rsidP="008E1C7E">
      <w:pPr>
        <w:tabs>
          <w:tab w:val="left" w:pos="543"/>
        </w:tabs>
        <w:autoSpaceDE w:val="0"/>
        <w:autoSpaceDN w:val="0"/>
        <w:adjustRightInd w:val="0"/>
        <w:rPr>
          <w:ins w:id="1815" w:author="Petter Vang Brakalsvaalet [pev2]" w:date="2021-04-27T23:34:00Z"/>
          <w:rFonts w:eastAsiaTheme="minorEastAsia" w:cstheme="majorHAnsi"/>
          <w:color w:val="000000"/>
          <w:sz w:val="20"/>
          <w:szCs w:val="20"/>
          <w:lang w:eastAsia="ja-JP"/>
          <w:rPrChange w:id="1816" w:author="Petter Vang Brakalsvaalet [pev2]" w:date="2021-04-28T13:18:00Z">
            <w:rPr>
              <w:ins w:id="1817" w:author="Petter Vang Brakalsvaalet [pev2]" w:date="2021-04-27T23:34:00Z"/>
              <w:rFonts w:eastAsiaTheme="minorEastAsia" w:cstheme="majorHAnsi"/>
              <w:color w:val="000000"/>
              <w:sz w:val="21"/>
              <w:szCs w:val="21"/>
              <w:lang w:eastAsia="ja-JP"/>
            </w:rPr>
          </w:rPrChange>
        </w:rPr>
      </w:pPr>
      <w:ins w:id="1818" w:author="Petter Vang Brakalsvaalet [pev2]" w:date="2021-04-27T23:34:00Z">
        <w:r w:rsidRPr="00E90B95">
          <w:rPr>
            <w:rFonts w:eastAsiaTheme="minorEastAsia" w:cstheme="majorHAnsi"/>
            <w:color w:val="000000"/>
            <w:sz w:val="20"/>
            <w:szCs w:val="20"/>
            <w:lang w:eastAsia="ja-JP"/>
            <w:rPrChange w:id="181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20"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82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822"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1823" w:author="Petter Vang Brakalsvaalet [pev2]" w:date="2021-04-28T13:18:00Z">
              <w:rPr>
                <w:rFonts w:eastAsiaTheme="minorEastAsia" w:cstheme="majorHAnsi"/>
                <w:color w:val="000000"/>
                <w:sz w:val="21"/>
                <w:szCs w:val="21"/>
                <w:lang w:eastAsia="ja-JP"/>
              </w:rPr>
            </w:rPrChange>
          </w:rPr>
          <w:t>)</w:t>
        </w:r>
      </w:ins>
    </w:p>
    <w:p w14:paraId="75C73604" w14:textId="77777777" w:rsidR="008E1C7E" w:rsidRPr="00E90B95" w:rsidRDefault="008E1C7E" w:rsidP="008E1C7E">
      <w:pPr>
        <w:tabs>
          <w:tab w:val="left" w:pos="543"/>
        </w:tabs>
        <w:autoSpaceDE w:val="0"/>
        <w:autoSpaceDN w:val="0"/>
        <w:adjustRightInd w:val="0"/>
        <w:rPr>
          <w:ins w:id="1824" w:author="Petter Vang Brakalsvaalet [pev2]" w:date="2021-04-27T23:34:00Z"/>
          <w:rFonts w:eastAsiaTheme="minorEastAsia" w:cstheme="majorHAnsi"/>
          <w:color w:val="000000"/>
          <w:sz w:val="20"/>
          <w:szCs w:val="20"/>
          <w:lang w:eastAsia="ja-JP"/>
          <w:rPrChange w:id="1825" w:author="Petter Vang Brakalsvaalet [pev2]" w:date="2021-04-28T13:18:00Z">
            <w:rPr>
              <w:ins w:id="1826" w:author="Petter Vang Brakalsvaalet [pev2]" w:date="2021-04-27T23:34:00Z"/>
              <w:rFonts w:eastAsiaTheme="minorEastAsia" w:cstheme="majorHAnsi"/>
              <w:color w:val="000000"/>
              <w:sz w:val="21"/>
              <w:szCs w:val="21"/>
              <w:lang w:eastAsia="ja-JP"/>
            </w:rPr>
          </w:rPrChange>
        </w:rPr>
      </w:pPr>
      <w:ins w:id="1827" w:author="Petter Vang Brakalsvaalet [pev2]" w:date="2021-04-27T23:34:00Z">
        <w:r w:rsidRPr="00E90B95">
          <w:rPr>
            <w:rFonts w:eastAsiaTheme="minorEastAsia" w:cstheme="majorHAnsi"/>
            <w:color w:val="000000"/>
            <w:sz w:val="20"/>
            <w:szCs w:val="20"/>
            <w:lang w:eastAsia="ja-JP"/>
            <w:rPrChange w:id="1828"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1829"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1830" w:author="Petter Vang Brakalsvaalet [pev2]" w:date="2021-04-28T13:18:00Z">
              <w:rPr>
                <w:rFonts w:eastAsiaTheme="minorEastAsia" w:cstheme="majorHAnsi"/>
                <w:color w:val="000000"/>
                <w:sz w:val="21"/>
                <w:szCs w:val="21"/>
                <w:lang w:eastAsia="ja-JP"/>
              </w:rPr>
            </w:rPrChange>
          </w:rPr>
          <w:t xml:space="preserve"> {</w:t>
        </w:r>
      </w:ins>
    </w:p>
    <w:p w14:paraId="76703255" w14:textId="77777777" w:rsidR="008E1C7E" w:rsidRPr="00E90B95" w:rsidRDefault="008E1C7E" w:rsidP="008E1C7E">
      <w:pPr>
        <w:tabs>
          <w:tab w:val="left" w:pos="543"/>
        </w:tabs>
        <w:autoSpaceDE w:val="0"/>
        <w:autoSpaceDN w:val="0"/>
        <w:adjustRightInd w:val="0"/>
        <w:rPr>
          <w:ins w:id="1831" w:author="Petter Vang Brakalsvaalet [pev2]" w:date="2021-04-27T23:34:00Z"/>
          <w:rFonts w:eastAsiaTheme="minorEastAsia" w:cstheme="majorHAnsi"/>
          <w:color w:val="000000"/>
          <w:sz w:val="20"/>
          <w:szCs w:val="20"/>
          <w:lang w:eastAsia="ja-JP"/>
          <w:rPrChange w:id="1832" w:author="Petter Vang Brakalsvaalet [pev2]" w:date="2021-04-28T13:18:00Z">
            <w:rPr>
              <w:ins w:id="1833" w:author="Petter Vang Brakalsvaalet [pev2]" w:date="2021-04-27T23:34:00Z"/>
              <w:rFonts w:eastAsiaTheme="minorEastAsia" w:cstheme="majorHAnsi"/>
              <w:color w:val="000000"/>
              <w:sz w:val="21"/>
              <w:szCs w:val="21"/>
              <w:lang w:eastAsia="ja-JP"/>
            </w:rPr>
          </w:rPrChange>
        </w:rPr>
      </w:pPr>
      <w:ins w:id="1834" w:author="Petter Vang Brakalsvaalet [pev2]" w:date="2021-04-27T23:34:00Z">
        <w:r w:rsidRPr="00E90B95">
          <w:rPr>
            <w:rFonts w:eastAsiaTheme="minorEastAsia" w:cstheme="majorHAnsi"/>
            <w:color w:val="000000"/>
            <w:sz w:val="20"/>
            <w:szCs w:val="20"/>
            <w:lang w:eastAsia="ja-JP"/>
            <w:rPrChange w:id="1835"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1836"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837"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FF"/>
            <w:sz w:val="20"/>
            <w:szCs w:val="20"/>
            <w:lang w:eastAsia="ja-JP"/>
            <w:rPrChange w:id="1838"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183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840" w:author="Petter Vang Brakalsvaalet [pev2]" w:date="2021-04-28T13:18:00Z">
              <w:rPr>
                <w:rFonts w:eastAsiaTheme="minorEastAsia" w:cstheme="majorHAnsi"/>
                <w:color w:val="A31515"/>
                <w:sz w:val="21"/>
                <w:szCs w:val="21"/>
                <w:lang w:eastAsia="ja-JP"/>
              </w:rPr>
            </w:rPrChange>
          </w:rPr>
          <w:t>"Hiders item is not as expected."</w:t>
        </w:r>
        <w:r w:rsidRPr="00E90B95">
          <w:rPr>
            <w:rFonts w:eastAsiaTheme="minorEastAsia" w:cstheme="majorHAnsi"/>
            <w:color w:val="000000"/>
            <w:sz w:val="20"/>
            <w:szCs w:val="20"/>
            <w:lang w:eastAsia="ja-JP"/>
            <w:rPrChange w:id="1841" w:author="Petter Vang Brakalsvaalet [pev2]" w:date="2021-04-28T13:18:00Z">
              <w:rPr>
                <w:rFonts w:eastAsiaTheme="minorEastAsia" w:cstheme="majorHAnsi"/>
                <w:color w:val="000000"/>
                <w:sz w:val="21"/>
                <w:szCs w:val="21"/>
                <w:lang w:eastAsia="ja-JP"/>
              </w:rPr>
            </w:rPrChange>
          </w:rPr>
          <w:t>)</w:t>
        </w:r>
      </w:ins>
    </w:p>
    <w:p w14:paraId="4947E2E3" w14:textId="77777777" w:rsidR="008E1C7E" w:rsidRPr="00E90B95" w:rsidRDefault="008E1C7E" w:rsidP="008E1C7E">
      <w:pPr>
        <w:tabs>
          <w:tab w:val="left" w:pos="543"/>
        </w:tabs>
        <w:autoSpaceDE w:val="0"/>
        <w:autoSpaceDN w:val="0"/>
        <w:adjustRightInd w:val="0"/>
        <w:rPr>
          <w:ins w:id="1842" w:author="Petter Vang Brakalsvaalet [pev2]" w:date="2021-04-27T23:34:00Z"/>
          <w:rFonts w:eastAsiaTheme="minorEastAsia" w:cstheme="majorHAnsi"/>
          <w:color w:val="000000"/>
          <w:sz w:val="20"/>
          <w:szCs w:val="20"/>
          <w:lang w:eastAsia="ja-JP"/>
          <w:rPrChange w:id="1843" w:author="Petter Vang Brakalsvaalet [pev2]" w:date="2021-04-28T13:18:00Z">
            <w:rPr>
              <w:ins w:id="1844" w:author="Petter Vang Brakalsvaalet [pev2]" w:date="2021-04-27T23:34:00Z"/>
              <w:rFonts w:eastAsiaTheme="minorEastAsia" w:cstheme="majorHAnsi"/>
              <w:color w:val="000000"/>
              <w:sz w:val="21"/>
              <w:szCs w:val="21"/>
              <w:lang w:eastAsia="ja-JP"/>
            </w:rPr>
          </w:rPrChange>
        </w:rPr>
      </w:pPr>
      <w:ins w:id="1845" w:author="Petter Vang Brakalsvaalet [pev2]" w:date="2021-04-27T23:34:00Z">
        <w:r w:rsidRPr="00E90B95">
          <w:rPr>
            <w:rFonts w:eastAsiaTheme="minorEastAsia" w:cstheme="majorHAnsi"/>
            <w:color w:val="000000"/>
            <w:sz w:val="20"/>
            <w:szCs w:val="20"/>
            <w:lang w:eastAsia="ja-JP"/>
            <w:rPrChange w:id="1846" w:author="Petter Vang Brakalsvaalet [pev2]" w:date="2021-04-28T13:18:00Z">
              <w:rPr>
                <w:rFonts w:eastAsiaTheme="minorEastAsia" w:cstheme="majorHAnsi"/>
                <w:color w:val="000000"/>
                <w:sz w:val="21"/>
                <w:szCs w:val="21"/>
                <w:lang w:eastAsia="ja-JP"/>
              </w:rPr>
            </w:rPrChange>
          </w:rPr>
          <w:t xml:space="preserve">        }</w:t>
        </w:r>
      </w:ins>
    </w:p>
    <w:p w14:paraId="65D7E99E" w14:textId="77777777" w:rsidR="008E1C7E" w:rsidRPr="00E90B95" w:rsidRDefault="008E1C7E" w:rsidP="008E1C7E">
      <w:pPr>
        <w:tabs>
          <w:tab w:val="left" w:pos="543"/>
        </w:tabs>
        <w:autoSpaceDE w:val="0"/>
        <w:autoSpaceDN w:val="0"/>
        <w:adjustRightInd w:val="0"/>
        <w:rPr>
          <w:ins w:id="1847" w:author="Petter Vang Brakalsvaalet [pev2]" w:date="2021-04-27T23:34:00Z"/>
          <w:rFonts w:eastAsiaTheme="minorEastAsia" w:cstheme="majorHAnsi"/>
          <w:color w:val="000000"/>
          <w:sz w:val="20"/>
          <w:szCs w:val="20"/>
          <w:lang w:eastAsia="ja-JP"/>
          <w:rPrChange w:id="1848" w:author="Petter Vang Brakalsvaalet [pev2]" w:date="2021-04-28T13:18:00Z">
            <w:rPr>
              <w:ins w:id="1849" w:author="Petter Vang Brakalsvaalet [pev2]" w:date="2021-04-27T23:34:00Z"/>
              <w:rFonts w:eastAsiaTheme="minorEastAsia" w:cstheme="majorHAnsi"/>
              <w:color w:val="000000"/>
              <w:sz w:val="21"/>
              <w:szCs w:val="21"/>
              <w:lang w:eastAsia="ja-JP"/>
            </w:rPr>
          </w:rPrChange>
        </w:rPr>
      </w:pPr>
      <w:ins w:id="1850" w:author="Petter Vang Brakalsvaalet [pev2]" w:date="2021-04-27T23:34:00Z">
        <w:r w:rsidRPr="00E90B95">
          <w:rPr>
            <w:rFonts w:eastAsiaTheme="minorEastAsia" w:cstheme="majorHAnsi"/>
            <w:color w:val="000000"/>
            <w:sz w:val="20"/>
            <w:szCs w:val="20"/>
            <w:lang w:eastAsia="ja-JP"/>
            <w:rPrChange w:id="1851" w:author="Petter Vang Brakalsvaalet [pev2]" w:date="2021-04-28T13:18:00Z">
              <w:rPr>
                <w:rFonts w:eastAsiaTheme="minorEastAsia" w:cstheme="majorHAnsi"/>
                <w:color w:val="000000"/>
                <w:sz w:val="21"/>
                <w:szCs w:val="21"/>
                <w:lang w:eastAsia="ja-JP"/>
              </w:rPr>
            </w:rPrChange>
          </w:rPr>
          <w:t xml:space="preserve">    }</w:t>
        </w:r>
      </w:ins>
    </w:p>
    <w:p w14:paraId="272A335C" w14:textId="77777777" w:rsidR="008E1C7E" w:rsidRPr="00E90B95" w:rsidRDefault="008E1C7E" w:rsidP="008E1C7E">
      <w:pPr>
        <w:tabs>
          <w:tab w:val="left" w:pos="543"/>
        </w:tabs>
        <w:autoSpaceDE w:val="0"/>
        <w:autoSpaceDN w:val="0"/>
        <w:adjustRightInd w:val="0"/>
        <w:rPr>
          <w:ins w:id="1852" w:author="Petter Vang Brakalsvaalet [pev2]" w:date="2021-04-27T23:34:00Z"/>
          <w:rFonts w:eastAsiaTheme="minorEastAsia" w:cstheme="majorHAnsi"/>
          <w:color w:val="000000"/>
          <w:sz w:val="20"/>
          <w:szCs w:val="20"/>
          <w:lang w:eastAsia="ja-JP"/>
          <w:rPrChange w:id="1853" w:author="Petter Vang Brakalsvaalet [pev2]" w:date="2021-04-28T13:18:00Z">
            <w:rPr>
              <w:ins w:id="1854" w:author="Petter Vang Brakalsvaalet [pev2]" w:date="2021-04-27T23:34:00Z"/>
              <w:rFonts w:eastAsiaTheme="minorEastAsia" w:cstheme="majorHAnsi"/>
              <w:color w:val="000000"/>
              <w:sz w:val="21"/>
              <w:szCs w:val="21"/>
              <w:lang w:eastAsia="ja-JP"/>
            </w:rPr>
          </w:rPrChange>
        </w:rPr>
      </w:pPr>
      <w:ins w:id="1855" w:author="Petter Vang Brakalsvaalet [pev2]" w:date="2021-04-27T23:34:00Z">
        <w:r w:rsidRPr="00E90B95">
          <w:rPr>
            <w:rFonts w:eastAsiaTheme="minorEastAsia" w:cstheme="majorHAnsi"/>
            <w:color w:val="000000"/>
            <w:sz w:val="20"/>
            <w:szCs w:val="20"/>
            <w:lang w:eastAsia="ja-JP"/>
            <w:rPrChange w:id="1856" w:author="Petter Vang Brakalsvaalet [pev2]" w:date="2021-04-28T13:18:00Z">
              <w:rPr>
                <w:rFonts w:eastAsiaTheme="minorEastAsia" w:cstheme="majorHAnsi"/>
                <w:color w:val="000000"/>
                <w:sz w:val="21"/>
                <w:szCs w:val="21"/>
                <w:lang w:eastAsia="ja-JP"/>
              </w:rPr>
            </w:rPrChange>
          </w:rPr>
          <w:t xml:space="preserve">    </w:t>
        </w:r>
      </w:ins>
    </w:p>
    <w:p w14:paraId="1901058C" w14:textId="77777777" w:rsidR="008E1C7E" w:rsidRPr="00E90B95" w:rsidRDefault="008E1C7E" w:rsidP="008E1C7E">
      <w:pPr>
        <w:tabs>
          <w:tab w:val="left" w:pos="543"/>
        </w:tabs>
        <w:autoSpaceDE w:val="0"/>
        <w:autoSpaceDN w:val="0"/>
        <w:adjustRightInd w:val="0"/>
        <w:rPr>
          <w:ins w:id="1857" w:author="Petter Vang Brakalsvaalet [pev2]" w:date="2021-04-27T23:34:00Z"/>
          <w:rFonts w:eastAsiaTheme="minorEastAsia" w:cstheme="majorHAnsi"/>
          <w:color w:val="000000"/>
          <w:sz w:val="20"/>
          <w:szCs w:val="20"/>
          <w:lang w:eastAsia="ja-JP"/>
          <w:rPrChange w:id="1858" w:author="Petter Vang Brakalsvaalet [pev2]" w:date="2021-04-28T13:18:00Z">
            <w:rPr>
              <w:ins w:id="1859" w:author="Petter Vang Brakalsvaalet [pev2]" w:date="2021-04-27T23:34:00Z"/>
              <w:rFonts w:eastAsiaTheme="minorEastAsia" w:cstheme="majorHAnsi"/>
              <w:color w:val="000000"/>
              <w:sz w:val="21"/>
              <w:szCs w:val="21"/>
              <w:lang w:eastAsia="ja-JP"/>
            </w:rPr>
          </w:rPrChange>
        </w:rPr>
      </w:pPr>
      <w:ins w:id="1860" w:author="Petter Vang Brakalsvaalet [pev2]" w:date="2021-04-27T23:34:00Z">
        <w:r w:rsidRPr="00E90B95">
          <w:rPr>
            <w:rFonts w:eastAsiaTheme="minorEastAsia" w:cstheme="majorHAnsi"/>
            <w:color w:val="000000"/>
            <w:sz w:val="20"/>
            <w:szCs w:val="20"/>
            <w:lang w:eastAsia="ja-JP"/>
            <w:rPrChange w:id="186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862"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863"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864" w:author="Petter Vang Brakalsvaalet [pev2]" w:date="2021-04-28T13:18:00Z">
              <w:rPr>
                <w:rFonts w:eastAsiaTheme="minorEastAsia" w:cstheme="majorHAnsi"/>
                <w:color w:val="000000"/>
                <w:sz w:val="21"/>
                <w:szCs w:val="21"/>
                <w:lang w:eastAsia="ja-JP"/>
              </w:rPr>
            </w:rPrChange>
          </w:rPr>
          <w:t>testSeekerHelp</w:t>
        </w:r>
        <w:proofErr w:type="spellEnd"/>
        <w:r w:rsidRPr="00E90B95">
          <w:rPr>
            <w:rFonts w:eastAsiaTheme="minorEastAsia" w:cstheme="majorHAnsi"/>
            <w:color w:val="000000"/>
            <w:sz w:val="20"/>
            <w:szCs w:val="20"/>
            <w:lang w:eastAsia="ja-JP"/>
            <w:rPrChange w:id="1865"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866" w:author="Petter Vang Brakalsvaalet [pev2]" w:date="2021-04-28T13:18:00Z">
              <w:rPr>
                <w:rFonts w:eastAsiaTheme="minorEastAsia" w:cstheme="majorHAnsi"/>
                <w:color w:val="000000"/>
                <w:sz w:val="21"/>
                <w:szCs w:val="21"/>
                <w:lang w:eastAsia="ja-JP"/>
              </w:rPr>
            </w:rPrChange>
          </w:rPr>
          <w:t>) {</w:t>
        </w:r>
      </w:ins>
    </w:p>
    <w:p w14:paraId="573E9D61" w14:textId="77777777" w:rsidR="008E1C7E" w:rsidRPr="00E90B95" w:rsidRDefault="008E1C7E" w:rsidP="008E1C7E">
      <w:pPr>
        <w:tabs>
          <w:tab w:val="left" w:pos="543"/>
        </w:tabs>
        <w:autoSpaceDE w:val="0"/>
        <w:autoSpaceDN w:val="0"/>
        <w:adjustRightInd w:val="0"/>
        <w:rPr>
          <w:ins w:id="1867" w:author="Petter Vang Brakalsvaalet [pev2]" w:date="2021-04-27T23:34:00Z"/>
          <w:rFonts w:eastAsiaTheme="minorEastAsia" w:cstheme="majorHAnsi"/>
          <w:color w:val="000000"/>
          <w:sz w:val="20"/>
          <w:szCs w:val="20"/>
          <w:lang w:eastAsia="ja-JP"/>
          <w:rPrChange w:id="1868" w:author="Petter Vang Brakalsvaalet [pev2]" w:date="2021-04-28T13:18:00Z">
            <w:rPr>
              <w:ins w:id="1869" w:author="Petter Vang Brakalsvaalet [pev2]" w:date="2021-04-27T23:34:00Z"/>
              <w:rFonts w:eastAsiaTheme="minorEastAsia" w:cstheme="majorHAnsi"/>
              <w:color w:val="000000"/>
              <w:sz w:val="21"/>
              <w:szCs w:val="21"/>
              <w:lang w:eastAsia="ja-JP"/>
            </w:rPr>
          </w:rPrChange>
        </w:rPr>
      </w:pPr>
      <w:ins w:id="1870" w:author="Petter Vang Brakalsvaalet [pev2]" w:date="2021-04-27T23:34:00Z">
        <w:r w:rsidRPr="00E90B95">
          <w:rPr>
            <w:rFonts w:eastAsiaTheme="minorEastAsia" w:cstheme="majorHAnsi"/>
            <w:color w:val="000000"/>
            <w:sz w:val="20"/>
            <w:szCs w:val="20"/>
            <w:lang w:eastAsia="ja-JP"/>
            <w:rPrChange w:id="187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872"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87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74"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875"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876"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877" w:author="Petter Vang Brakalsvaalet [pev2]" w:date="2021-04-28T13:18:00Z">
              <w:rPr>
                <w:rFonts w:eastAsiaTheme="minorEastAsia" w:cstheme="majorHAnsi"/>
                <w:color w:val="000000"/>
                <w:sz w:val="21"/>
                <w:szCs w:val="21"/>
                <w:lang w:eastAsia="ja-JP"/>
              </w:rPr>
            </w:rPrChange>
          </w:rPr>
          <w:t>[1</w:t>
        </w:r>
        <w:proofErr w:type="gramStart"/>
        <w:r w:rsidRPr="00E90B95">
          <w:rPr>
            <w:rFonts w:eastAsiaTheme="minorEastAsia" w:cstheme="majorHAnsi"/>
            <w:color w:val="000000"/>
            <w:sz w:val="20"/>
            <w:szCs w:val="20"/>
            <w:lang w:eastAsia="ja-JP"/>
            <w:rPrChange w:id="1878"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879" w:author="Petter Vang Brakalsvaalet [pev2]" w:date="2021-04-28T13:18:00Z">
              <w:rPr>
                <w:rFonts w:eastAsiaTheme="minorEastAsia" w:cstheme="majorHAnsi"/>
                <w:color w:val="2B839F"/>
                <w:sz w:val="21"/>
                <w:szCs w:val="21"/>
                <w:lang w:eastAsia="ja-JP"/>
              </w:rPr>
            </w:rPrChange>
          </w:rPr>
          <w:t>image</w:t>
        </w:r>
        <w:proofErr w:type="gramEnd"/>
        <w:r w:rsidRPr="00E90B95">
          <w:rPr>
            <w:rFonts w:eastAsiaTheme="minorEastAsia" w:cstheme="majorHAnsi"/>
            <w:color w:val="000000"/>
            <w:sz w:val="20"/>
            <w:szCs w:val="20"/>
            <w:lang w:eastAsia="ja-JP"/>
            <w:rPrChange w:id="188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881"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88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83"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884" w:author="Petter Vang Brakalsvaalet [pev2]" w:date="2021-04-28T13:18: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1885"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88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887" w:author="Petter Vang Brakalsvaalet [pev2]" w:date="2021-04-28T13:18:00Z">
              <w:rPr>
                <w:rFonts w:eastAsiaTheme="minorEastAsia" w:cstheme="majorHAnsi"/>
                <w:color w:val="2B839F"/>
                <w:sz w:val="21"/>
                <w:szCs w:val="21"/>
                <w:lang w:eastAsia="ja-JP"/>
              </w:rPr>
            </w:rPrChange>
          </w:rPr>
          <w:t>&amp;&amp;</w:t>
        </w:r>
      </w:ins>
    </w:p>
    <w:p w14:paraId="1828840F" w14:textId="77777777" w:rsidR="008E1C7E" w:rsidRPr="00E90B95" w:rsidRDefault="008E1C7E" w:rsidP="008E1C7E">
      <w:pPr>
        <w:tabs>
          <w:tab w:val="left" w:pos="543"/>
        </w:tabs>
        <w:autoSpaceDE w:val="0"/>
        <w:autoSpaceDN w:val="0"/>
        <w:adjustRightInd w:val="0"/>
        <w:rPr>
          <w:ins w:id="1888" w:author="Petter Vang Brakalsvaalet [pev2]" w:date="2021-04-27T23:34:00Z"/>
          <w:rFonts w:eastAsiaTheme="minorEastAsia" w:cstheme="majorHAnsi"/>
          <w:color w:val="000000"/>
          <w:sz w:val="20"/>
          <w:szCs w:val="20"/>
          <w:lang w:eastAsia="ja-JP"/>
          <w:rPrChange w:id="1889" w:author="Petter Vang Brakalsvaalet [pev2]" w:date="2021-04-28T13:18:00Z">
            <w:rPr>
              <w:ins w:id="1890" w:author="Petter Vang Brakalsvaalet [pev2]" w:date="2021-04-27T23:34:00Z"/>
              <w:rFonts w:eastAsiaTheme="minorEastAsia" w:cstheme="majorHAnsi"/>
              <w:color w:val="000000"/>
              <w:sz w:val="21"/>
              <w:szCs w:val="21"/>
              <w:lang w:eastAsia="ja-JP"/>
            </w:rPr>
          </w:rPrChange>
        </w:rPr>
      </w:pPr>
      <w:ins w:id="1891" w:author="Petter Vang Brakalsvaalet [pev2]" w:date="2021-04-27T23:34:00Z">
        <w:r w:rsidRPr="00E90B95">
          <w:rPr>
            <w:rFonts w:eastAsiaTheme="minorEastAsia" w:cstheme="majorHAnsi"/>
            <w:color w:val="000000"/>
            <w:sz w:val="20"/>
            <w:szCs w:val="20"/>
            <w:lang w:eastAsia="ja-JP"/>
            <w:rPrChange w:id="189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93"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894"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895"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896" w:author="Petter Vang Brakalsvaalet [pev2]" w:date="2021-04-28T13:18:00Z">
              <w:rPr>
                <w:rFonts w:eastAsiaTheme="minorEastAsia" w:cstheme="majorHAnsi"/>
                <w:color w:val="000000"/>
                <w:sz w:val="21"/>
                <w:szCs w:val="21"/>
                <w:lang w:eastAsia="ja-JP"/>
              </w:rPr>
            </w:rPrChange>
          </w:rPr>
          <w:t>[1</w:t>
        </w:r>
        <w:proofErr w:type="gramStart"/>
        <w:r w:rsidRPr="00E90B95">
          <w:rPr>
            <w:rFonts w:eastAsiaTheme="minorEastAsia" w:cstheme="majorHAnsi"/>
            <w:color w:val="000000"/>
            <w:sz w:val="20"/>
            <w:szCs w:val="20"/>
            <w:lang w:eastAsia="ja-JP"/>
            <w:rPrChange w:id="1897"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1898" w:author="Petter Vang Brakalsvaalet [pev2]" w:date="2021-04-28T13:18:00Z">
              <w:rPr>
                <w:rFonts w:eastAsiaTheme="minorEastAsia" w:cstheme="majorHAnsi"/>
                <w:color w:val="2B839F"/>
                <w:sz w:val="21"/>
                <w:szCs w:val="21"/>
                <w:lang w:eastAsia="ja-JP"/>
              </w:rPr>
            </w:rPrChange>
          </w:rPr>
          <w:t>explenation</w:t>
        </w:r>
        <w:proofErr w:type="spellEnd"/>
        <w:proofErr w:type="gramEnd"/>
        <w:r w:rsidRPr="00E90B95">
          <w:rPr>
            <w:rFonts w:eastAsiaTheme="minorEastAsia" w:cstheme="majorHAnsi"/>
            <w:color w:val="000000"/>
            <w:sz w:val="20"/>
            <w:szCs w:val="20"/>
            <w:lang w:eastAsia="ja-JP"/>
            <w:rPrChange w:id="189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900"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90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02"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903" w:author="Petter Vang Brakalsvaalet [pev2]" w:date="2021-04-28T13:18:00Z">
              <w:rPr>
                <w:rFonts w:eastAsiaTheme="minorEastAsia" w:cstheme="majorHAnsi"/>
                <w:color w:val="000000"/>
                <w:sz w:val="21"/>
                <w:szCs w:val="21"/>
                <w:lang w:eastAsia="ja-JP"/>
              </w:rPr>
            </w:rPrChange>
          </w:rPr>
          <w:t>[1].</w:t>
        </w:r>
        <w:proofErr w:type="spellStart"/>
        <w:r w:rsidRPr="00E90B95">
          <w:rPr>
            <w:rFonts w:eastAsiaTheme="minorEastAsia" w:cstheme="majorHAnsi"/>
            <w:color w:val="2B839F"/>
            <w:sz w:val="20"/>
            <w:szCs w:val="20"/>
            <w:lang w:eastAsia="ja-JP"/>
            <w:rPrChange w:id="1904"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905" w:author="Petter Vang Brakalsvaalet [pev2]" w:date="2021-04-28T13:18:00Z">
              <w:rPr>
                <w:rFonts w:eastAsiaTheme="minorEastAsia" w:cstheme="majorHAnsi"/>
                <w:color w:val="000000"/>
                <w:sz w:val="21"/>
                <w:szCs w:val="21"/>
                <w:lang w:eastAsia="ja-JP"/>
              </w:rPr>
            </w:rPrChange>
          </w:rPr>
          <w:t>{</w:t>
        </w:r>
      </w:ins>
    </w:p>
    <w:p w14:paraId="655EE38D" w14:textId="77777777" w:rsidR="008E1C7E" w:rsidRPr="00E90B95" w:rsidRDefault="008E1C7E" w:rsidP="008E1C7E">
      <w:pPr>
        <w:tabs>
          <w:tab w:val="left" w:pos="543"/>
        </w:tabs>
        <w:autoSpaceDE w:val="0"/>
        <w:autoSpaceDN w:val="0"/>
        <w:adjustRightInd w:val="0"/>
        <w:rPr>
          <w:ins w:id="1906" w:author="Petter Vang Brakalsvaalet [pev2]" w:date="2021-04-27T23:34:00Z"/>
          <w:rFonts w:eastAsiaTheme="minorEastAsia" w:cstheme="majorHAnsi"/>
          <w:color w:val="000000"/>
          <w:sz w:val="20"/>
          <w:szCs w:val="20"/>
          <w:lang w:eastAsia="ja-JP"/>
          <w:rPrChange w:id="1907" w:author="Petter Vang Brakalsvaalet [pev2]" w:date="2021-04-28T13:18:00Z">
            <w:rPr>
              <w:ins w:id="1908" w:author="Petter Vang Brakalsvaalet [pev2]" w:date="2021-04-27T23:34:00Z"/>
              <w:rFonts w:eastAsiaTheme="minorEastAsia" w:cstheme="majorHAnsi"/>
              <w:color w:val="000000"/>
              <w:sz w:val="21"/>
              <w:szCs w:val="21"/>
              <w:lang w:eastAsia="ja-JP"/>
            </w:rPr>
          </w:rPrChange>
        </w:rPr>
      </w:pPr>
      <w:ins w:id="1909" w:author="Petter Vang Brakalsvaalet [pev2]" w:date="2021-04-27T23:34:00Z">
        <w:r w:rsidRPr="00E90B95">
          <w:rPr>
            <w:rFonts w:eastAsiaTheme="minorEastAsia" w:cstheme="majorHAnsi"/>
            <w:color w:val="000000"/>
            <w:sz w:val="20"/>
            <w:szCs w:val="20"/>
            <w:lang w:eastAsia="ja-JP"/>
            <w:rPrChange w:id="191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11"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91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913"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1914" w:author="Petter Vang Brakalsvaalet [pev2]" w:date="2021-04-28T13:18:00Z">
              <w:rPr>
                <w:rFonts w:eastAsiaTheme="minorEastAsia" w:cstheme="majorHAnsi"/>
                <w:color w:val="000000"/>
                <w:sz w:val="21"/>
                <w:szCs w:val="21"/>
                <w:lang w:eastAsia="ja-JP"/>
              </w:rPr>
            </w:rPrChange>
          </w:rPr>
          <w:t>)</w:t>
        </w:r>
      </w:ins>
    </w:p>
    <w:p w14:paraId="044C8998" w14:textId="77777777" w:rsidR="008E1C7E" w:rsidRPr="00E90B95" w:rsidRDefault="008E1C7E" w:rsidP="008E1C7E">
      <w:pPr>
        <w:tabs>
          <w:tab w:val="left" w:pos="543"/>
        </w:tabs>
        <w:autoSpaceDE w:val="0"/>
        <w:autoSpaceDN w:val="0"/>
        <w:adjustRightInd w:val="0"/>
        <w:rPr>
          <w:ins w:id="1915" w:author="Petter Vang Brakalsvaalet [pev2]" w:date="2021-04-27T23:34:00Z"/>
          <w:rFonts w:eastAsiaTheme="minorEastAsia" w:cstheme="majorHAnsi"/>
          <w:color w:val="000000"/>
          <w:sz w:val="20"/>
          <w:szCs w:val="20"/>
          <w:lang w:eastAsia="ja-JP"/>
          <w:rPrChange w:id="1916" w:author="Petter Vang Brakalsvaalet [pev2]" w:date="2021-04-28T13:18:00Z">
            <w:rPr>
              <w:ins w:id="1917" w:author="Petter Vang Brakalsvaalet [pev2]" w:date="2021-04-27T23:34:00Z"/>
              <w:rFonts w:eastAsiaTheme="minorEastAsia" w:cstheme="majorHAnsi"/>
              <w:color w:val="000000"/>
              <w:sz w:val="21"/>
              <w:szCs w:val="21"/>
              <w:lang w:eastAsia="ja-JP"/>
            </w:rPr>
          </w:rPrChange>
        </w:rPr>
      </w:pPr>
      <w:ins w:id="1918" w:author="Petter Vang Brakalsvaalet [pev2]" w:date="2021-04-27T23:34:00Z">
        <w:r w:rsidRPr="00E90B95">
          <w:rPr>
            <w:rFonts w:eastAsiaTheme="minorEastAsia" w:cstheme="majorHAnsi"/>
            <w:color w:val="000000"/>
            <w:sz w:val="20"/>
            <w:szCs w:val="20"/>
            <w:lang w:eastAsia="ja-JP"/>
            <w:rPrChange w:id="1919"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1920"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1921" w:author="Petter Vang Brakalsvaalet [pev2]" w:date="2021-04-28T13:18:00Z">
              <w:rPr>
                <w:rFonts w:eastAsiaTheme="minorEastAsia" w:cstheme="majorHAnsi"/>
                <w:color w:val="000000"/>
                <w:sz w:val="21"/>
                <w:szCs w:val="21"/>
                <w:lang w:eastAsia="ja-JP"/>
              </w:rPr>
            </w:rPrChange>
          </w:rPr>
          <w:t xml:space="preserve"> {</w:t>
        </w:r>
      </w:ins>
    </w:p>
    <w:p w14:paraId="074738E1" w14:textId="77777777" w:rsidR="008E1C7E" w:rsidRPr="00E90B95" w:rsidRDefault="008E1C7E" w:rsidP="008E1C7E">
      <w:pPr>
        <w:tabs>
          <w:tab w:val="left" w:pos="543"/>
        </w:tabs>
        <w:autoSpaceDE w:val="0"/>
        <w:autoSpaceDN w:val="0"/>
        <w:adjustRightInd w:val="0"/>
        <w:rPr>
          <w:ins w:id="1922" w:author="Petter Vang Brakalsvaalet [pev2]" w:date="2021-04-27T23:34:00Z"/>
          <w:rFonts w:eastAsiaTheme="minorEastAsia" w:cstheme="majorHAnsi"/>
          <w:color w:val="000000"/>
          <w:sz w:val="20"/>
          <w:szCs w:val="20"/>
          <w:lang w:eastAsia="ja-JP"/>
          <w:rPrChange w:id="1923" w:author="Petter Vang Brakalsvaalet [pev2]" w:date="2021-04-28T13:18:00Z">
            <w:rPr>
              <w:ins w:id="1924" w:author="Petter Vang Brakalsvaalet [pev2]" w:date="2021-04-27T23:34:00Z"/>
              <w:rFonts w:eastAsiaTheme="minorEastAsia" w:cstheme="majorHAnsi"/>
              <w:color w:val="000000"/>
              <w:sz w:val="21"/>
              <w:szCs w:val="21"/>
              <w:lang w:eastAsia="ja-JP"/>
            </w:rPr>
          </w:rPrChange>
        </w:rPr>
      </w:pPr>
      <w:ins w:id="1925" w:author="Petter Vang Brakalsvaalet [pev2]" w:date="2021-04-27T23:34:00Z">
        <w:r w:rsidRPr="00E90B95">
          <w:rPr>
            <w:rFonts w:eastAsiaTheme="minorEastAsia" w:cstheme="majorHAnsi"/>
            <w:color w:val="000000"/>
            <w:sz w:val="20"/>
            <w:szCs w:val="20"/>
            <w:lang w:eastAsia="ja-JP"/>
            <w:rPrChange w:id="1926"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1927"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928"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FF"/>
            <w:sz w:val="20"/>
            <w:szCs w:val="20"/>
            <w:lang w:eastAsia="ja-JP"/>
            <w:rPrChange w:id="1929"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193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931" w:author="Petter Vang Brakalsvaalet [pev2]" w:date="2021-04-28T13:18:00Z">
              <w:rPr>
                <w:rFonts w:eastAsiaTheme="minorEastAsia" w:cstheme="majorHAnsi"/>
                <w:color w:val="A31515"/>
                <w:sz w:val="21"/>
                <w:szCs w:val="21"/>
                <w:lang w:eastAsia="ja-JP"/>
              </w:rPr>
            </w:rPrChange>
          </w:rPr>
          <w:t>"Seeker item is not as expected."</w:t>
        </w:r>
        <w:r w:rsidRPr="00E90B95">
          <w:rPr>
            <w:rFonts w:eastAsiaTheme="minorEastAsia" w:cstheme="majorHAnsi"/>
            <w:color w:val="000000"/>
            <w:sz w:val="20"/>
            <w:szCs w:val="20"/>
            <w:lang w:eastAsia="ja-JP"/>
            <w:rPrChange w:id="1932" w:author="Petter Vang Brakalsvaalet [pev2]" w:date="2021-04-28T13:18:00Z">
              <w:rPr>
                <w:rFonts w:eastAsiaTheme="minorEastAsia" w:cstheme="majorHAnsi"/>
                <w:color w:val="000000"/>
                <w:sz w:val="21"/>
                <w:szCs w:val="21"/>
                <w:lang w:eastAsia="ja-JP"/>
              </w:rPr>
            </w:rPrChange>
          </w:rPr>
          <w:t>)</w:t>
        </w:r>
      </w:ins>
    </w:p>
    <w:p w14:paraId="525DCD1B" w14:textId="77777777" w:rsidR="008E1C7E" w:rsidRPr="00E90B95" w:rsidRDefault="008E1C7E" w:rsidP="008E1C7E">
      <w:pPr>
        <w:tabs>
          <w:tab w:val="left" w:pos="543"/>
        </w:tabs>
        <w:autoSpaceDE w:val="0"/>
        <w:autoSpaceDN w:val="0"/>
        <w:adjustRightInd w:val="0"/>
        <w:rPr>
          <w:ins w:id="1933" w:author="Petter Vang Brakalsvaalet [pev2]" w:date="2021-04-27T23:34:00Z"/>
          <w:rFonts w:eastAsiaTheme="minorEastAsia" w:cstheme="majorHAnsi"/>
          <w:color w:val="000000"/>
          <w:sz w:val="20"/>
          <w:szCs w:val="20"/>
          <w:lang w:eastAsia="ja-JP"/>
          <w:rPrChange w:id="1934" w:author="Petter Vang Brakalsvaalet [pev2]" w:date="2021-04-28T13:18:00Z">
            <w:rPr>
              <w:ins w:id="1935" w:author="Petter Vang Brakalsvaalet [pev2]" w:date="2021-04-27T23:34:00Z"/>
              <w:rFonts w:eastAsiaTheme="minorEastAsia" w:cstheme="majorHAnsi"/>
              <w:color w:val="000000"/>
              <w:sz w:val="21"/>
              <w:szCs w:val="21"/>
              <w:lang w:eastAsia="ja-JP"/>
            </w:rPr>
          </w:rPrChange>
        </w:rPr>
      </w:pPr>
      <w:ins w:id="1936" w:author="Petter Vang Brakalsvaalet [pev2]" w:date="2021-04-27T23:34:00Z">
        <w:r w:rsidRPr="00E90B95">
          <w:rPr>
            <w:rFonts w:eastAsiaTheme="minorEastAsia" w:cstheme="majorHAnsi"/>
            <w:color w:val="000000"/>
            <w:sz w:val="20"/>
            <w:szCs w:val="20"/>
            <w:lang w:eastAsia="ja-JP"/>
            <w:rPrChange w:id="1937" w:author="Petter Vang Brakalsvaalet [pev2]" w:date="2021-04-28T13:18:00Z">
              <w:rPr>
                <w:rFonts w:eastAsiaTheme="minorEastAsia" w:cstheme="majorHAnsi"/>
                <w:color w:val="000000"/>
                <w:sz w:val="21"/>
                <w:szCs w:val="21"/>
                <w:lang w:eastAsia="ja-JP"/>
              </w:rPr>
            </w:rPrChange>
          </w:rPr>
          <w:t xml:space="preserve">        }</w:t>
        </w:r>
      </w:ins>
    </w:p>
    <w:p w14:paraId="73925594" w14:textId="77777777" w:rsidR="008E1C7E" w:rsidRPr="00E90B95" w:rsidRDefault="008E1C7E" w:rsidP="008E1C7E">
      <w:pPr>
        <w:tabs>
          <w:tab w:val="left" w:pos="543"/>
        </w:tabs>
        <w:autoSpaceDE w:val="0"/>
        <w:autoSpaceDN w:val="0"/>
        <w:adjustRightInd w:val="0"/>
        <w:rPr>
          <w:ins w:id="1938" w:author="Petter Vang Brakalsvaalet [pev2]" w:date="2021-04-27T23:34:00Z"/>
          <w:rFonts w:eastAsiaTheme="minorEastAsia" w:cstheme="majorHAnsi"/>
          <w:color w:val="000000"/>
          <w:sz w:val="20"/>
          <w:szCs w:val="20"/>
          <w:lang w:eastAsia="ja-JP"/>
          <w:rPrChange w:id="1939" w:author="Petter Vang Brakalsvaalet [pev2]" w:date="2021-04-28T13:18:00Z">
            <w:rPr>
              <w:ins w:id="1940" w:author="Petter Vang Brakalsvaalet [pev2]" w:date="2021-04-27T23:34:00Z"/>
              <w:rFonts w:eastAsiaTheme="minorEastAsia" w:cstheme="majorHAnsi"/>
              <w:color w:val="000000"/>
              <w:sz w:val="21"/>
              <w:szCs w:val="21"/>
              <w:lang w:eastAsia="ja-JP"/>
            </w:rPr>
          </w:rPrChange>
        </w:rPr>
      </w:pPr>
      <w:ins w:id="1941" w:author="Petter Vang Brakalsvaalet [pev2]" w:date="2021-04-27T23:34:00Z">
        <w:r w:rsidRPr="00E90B95">
          <w:rPr>
            <w:rFonts w:eastAsiaTheme="minorEastAsia" w:cstheme="majorHAnsi"/>
            <w:color w:val="000000"/>
            <w:sz w:val="20"/>
            <w:szCs w:val="20"/>
            <w:lang w:eastAsia="ja-JP"/>
            <w:rPrChange w:id="1942" w:author="Petter Vang Brakalsvaalet [pev2]" w:date="2021-04-28T13:18:00Z">
              <w:rPr>
                <w:rFonts w:eastAsiaTheme="minorEastAsia" w:cstheme="majorHAnsi"/>
                <w:color w:val="000000"/>
                <w:sz w:val="21"/>
                <w:szCs w:val="21"/>
                <w:lang w:eastAsia="ja-JP"/>
              </w:rPr>
            </w:rPrChange>
          </w:rPr>
          <w:t xml:space="preserve">    }</w:t>
        </w:r>
      </w:ins>
    </w:p>
    <w:p w14:paraId="4FEA07A0" w14:textId="77777777" w:rsidR="008E1C7E" w:rsidRPr="00E90B95" w:rsidRDefault="008E1C7E" w:rsidP="008E1C7E">
      <w:pPr>
        <w:tabs>
          <w:tab w:val="left" w:pos="543"/>
        </w:tabs>
        <w:autoSpaceDE w:val="0"/>
        <w:autoSpaceDN w:val="0"/>
        <w:adjustRightInd w:val="0"/>
        <w:rPr>
          <w:ins w:id="1943" w:author="Petter Vang Brakalsvaalet [pev2]" w:date="2021-04-27T23:34:00Z"/>
          <w:rFonts w:eastAsiaTheme="minorEastAsia" w:cstheme="majorHAnsi"/>
          <w:color w:val="000000"/>
          <w:sz w:val="20"/>
          <w:szCs w:val="20"/>
          <w:lang w:eastAsia="ja-JP"/>
          <w:rPrChange w:id="1944" w:author="Petter Vang Brakalsvaalet [pev2]" w:date="2021-04-28T13:18:00Z">
            <w:rPr>
              <w:ins w:id="1945" w:author="Petter Vang Brakalsvaalet [pev2]" w:date="2021-04-27T23:34:00Z"/>
              <w:rFonts w:eastAsiaTheme="minorEastAsia" w:cstheme="majorHAnsi"/>
              <w:color w:val="000000"/>
              <w:sz w:val="21"/>
              <w:szCs w:val="21"/>
              <w:lang w:eastAsia="ja-JP"/>
            </w:rPr>
          </w:rPrChange>
        </w:rPr>
      </w:pPr>
      <w:ins w:id="1946" w:author="Petter Vang Brakalsvaalet [pev2]" w:date="2021-04-27T23:34:00Z">
        <w:r w:rsidRPr="00E90B95">
          <w:rPr>
            <w:rFonts w:eastAsiaTheme="minorEastAsia" w:cstheme="majorHAnsi"/>
            <w:color w:val="000000"/>
            <w:sz w:val="20"/>
            <w:szCs w:val="20"/>
            <w:lang w:eastAsia="ja-JP"/>
            <w:rPrChange w:id="1947" w:author="Petter Vang Brakalsvaalet [pev2]" w:date="2021-04-28T13:18:00Z">
              <w:rPr>
                <w:rFonts w:eastAsiaTheme="minorEastAsia" w:cstheme="majorHAnsi"/>
                <w:color w:val="000000"/>
                <w:sz w:val="21"/>
                <w:szCs w:val="21"/>
                <w:lang w:eastAsia="ja-JP"/>
              </w:rPr>
            </w:rPrChange>
          </w:rPr>
          <w:t xml:space="preserve">    </w:t>
        </w:r>
      </w:ins>
    </w:p>
    <w:p w14:paraId="60335E83" w14:textId="77777777" w:rsidR="008E1C7E" w:rsidRPr="00E90B95" w:rsidRDefault="008E1C7E" w:rsidP="008E1C7E">
      <w:pPr>
        <w:tabs>
          <w:tab w:val="left" w:pos="543"/>
        </w:tabs>
        <w:autoSpaceDE w:val="0"/>
        <w:autoSpaceDN w:val="0"/>
        <w:adjustRightInd w:val="0"/>
        <w:rPr>
          <w:ins w:id="1948" w:author="Petter Vang Brakalsvaalet [pev2]" w:date="2021-04-27T23:34:00Z"/>
          <w:rFonts w:eastAsiaTheme="minorEastAsia" w:cstheme="majorHAnsi"/>
          <w:color w:val="000000"/>
          <w:sz w:val="20"/>
          <w:szCs w:val="20"/>
          <w:lang w:eastAsia="ja-JP"/>
          <w:rPrChange w:id="1949" w:author="Petter Vang Brakalsvaalet [pev2]" w:date="2021-04-28T13:18:00Z">
            <w:rPr>
              <w:ins w:id="1950" w:author="Petter Vang Brakalsvaalet [pev2]" w:date="2021-04-27T23:34:00Z"/>
              <w:rFonts w:eastAsiaTheme="minorEastAsia" w:cstheme="majorHAnsi"/>
              <w:color w:val="000000"/>
              <w:sz w:val="21"/>
              <w:szCs w:val="21"/>
              <w:lang w:eastAsia="ja-JP"/>
            </w:rPr>
          </w:rPrChange>
        </w:rPr>
      </w:pPr>
      <w:ins w:id="1951" w:author="Petter Vang Brakalsvaalet [pev2]" w:date="2021-04-27T23:34:00Z">
        <w:r w:rsidRPr="00E90B95">
          <w:rPr>
            <w:rFonts w:eastAsiaTheme="minorEastAsia" w:cstheme="majorHAnsi"/>
            <w:color w:val="000000"/>
            <w:sz w:val="20"/>
            <w:szCs w:val="20"/>
            <w:lang w:eastAsia="ja-JP"/>
            <w:rPrChange w:id="195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953"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954"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1955" w:author="Petter Vang Brakalsvaalet [pev2]" w:date="2021-04-28T13:18:00Z">
              <w:rPr>
                <w:rFonts w:eastAsiaTheme="minorEastAsia" w:cstheme="majorHAnsi"/>
                <w:color w:val="000000"/>
                <w:sz w:val="21"/>
                <w:szCs w:val="21"/>
                <w:lang w:eastAsia="ja-JP"/>
              </w:rPr>
            </w:rPrChange>
          </w:rPr>
          <w:t>testTentNewHelp</w:t>
        </w:r>
        <w:proofErr w:type="spellEnd"/>
        <w:r w:rsidRPr="00E90B95">
          <w:rPr>
            <w:rFonts w:eastAsiaTheme="minorEastAsia" w:cstheme="majorHAnsi"/>
            <w:color w:val="000000"/>
            <w:sz w:val="20"/>
            <w:szCs w:val="20"/>
            <w:lang w:eastAsia="ja-JP"/>
            <w:rPrChange w:id="1956"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1957" w:author="Petter Vang Brakalsvaalet [pev2]" w:date="2021-04-28T13:18:00Z">
              <w:rPr>
                <w:rFonts w:eastAsiaTheme="minorEastAsia" w:cstheme="majorHAnsi"/>
                <w:color w:val="000000"/>
                <w:sz w:val="21"/>
                <w:szCs w:val="21"/>
                <w:lang w:eastAsia="ja-JP"/>
              </w:rPr>
            </w:rPrChange>
          </w:rPr>
          <w:t>) {</w:t>
        </w:r>
      </w:ins>
    </w:p>
    <w:p w14:paraId="2DBDBC2E" w14:textId="77777777" w:rsidR="008E1C7E" w:rsidRPr="00E90B95" w:rsidRDefault="008E1C7E" w:rsidP="008E1C7E">
      <w:pPr>
        <w:tabs>
          <w:tab w:val="left" w:pos="543"/>
        </w:tabs>
        <w:autoSpaceDE w:val="0"/>
        <w:autoSpaceDN w:val="0"/>
        <w:adjustRightInd w:val="0"/>
        <w:rPr>
          <w:ins w:id="1958" w:author="Petter Vang Brakalsvaalet [pev2]" w:date="2021-04-27T23:34:00Z"/>
          <w:rFonts w:eastAsiaTheme="minorEastAsia" w:cstheme="majorHAnsi"/>
          <w:color w:val="000000"/>
          <w:sz w:val="20"/>
          <w:szCs w:val="20"/>
          <w:lang w:eastAsia="ja-JP"/>
          <w:rPrChange w:id="1959" w:author="Petter Vang Brakalsvaalet [pev2]" w:date="2021-04-28T13:18:00Z">
            <w:rPr>
              <w:ins w:id="1960" w:author="Petter Vang Brakalsvaalet [pev2]" w:date="2021-04-27T23:34:00Z"/>
              <w:rFonts w:eastAsiaTheme="minorEastAsia" w:cstheme="majorHAnsi"/>
              <w:color w:val="000000"/>
              <w:sz w:val="21"/>
              <w:szCs w:val="21"/>
              <w:lang w:eastAsia="ja-JP"/>
            </w:rPr>
          </w:rPrChange>
        </w:rPr>
      </w:pPr>
      <w:ins w:id="1961" w:author="Petter Vang Brakalsvaalet [pev2]" w:date="2021-04-27T23:34:00Z">
        <w:r w:rsidRPr="00E90B95">
          <w:rPr>
            <w:rFonts w:eastAsiaTheme="minorEastAsia" w:cstheme="majorHAnsi"/>
            <w:color w:val="000000"/>
            <w:sz w:val="20"/>
            <w:szCs w:val="20"/>
            <w:lang w:eastAsia="ja-JP"/>
            <w:rPrChange w:id="196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963"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96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65"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96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967"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968" w:author="Petter Vang Brakalsvaalet [pev2]" w:date="2021-04-28T13:18:00Z">
              <w:rPr>
                <w:rFonts w:eastAsiaTheme="minorEastAsia" w:cstheme="majorHAnsi"/>
                <w:color w:val="000000"/>
                <w:sz w:val="21"/>
                <w:szCs w:val="21"/>
                <w:lang w:eastAsia="ja-JP"/>
              </w:rPr>
            </w:rPrChange>
          </w:rPr>
          <w:t>[2</w:t>
        </w:r>
        <w:proofErr w:type="gramStart"/>
        <w:r w:rsidRPr="00E90B95">
          <w:rPr>
            <w:rFonts w:eastAsiaTheme="minorEastAsia" w:cstheme="majorHAnsi"/>
            <w:color w:val="000000"/>
            <w:sz w:val="20"/>
            <w:szCs w:val="20"/>
            <w:lang w:eastAsia="ja-JP"/>
            <w:rPrChange w:id="196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970" w:author="Petter Vang Brakalsvaalet [pev2]" w:date="2021-04-28T13:18:00Z">
              <w:rPr>
                <w:rFonts w:eastAsiaTheme="minorEastAsia" w:cstheme="majorHAnsi"/>
                <w:color w:val="2B839F"/>
                <w:sz w:val="21"/>
                <w:szCs w:val="21"/>
                <w:lang w:eastAsia="ja-JP"/>
              </w:rPr>
            </w:rPrChange>
          </w:rPr>
          <w:t>image</w:t>
        </w:r>
        <w:proofErr w:type="gramEnd"/>
        <w:r w:rsidRPr="00E90B95">
          <w:rPr>
            <w:rFonts w:eastAsiaTheme="minorEastAsia" w:cstheme="majorHAnsi"/>
            <w:color w:val="000000"/>
            <w:sz w:val="20"/>
            <w:szCs w:val="20"/>
            <w:lang w:eastAsia="ja-JP"/>
            <w:rPrChange w:id="197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972"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97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74"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975" w:author="Petter Vang Brakalsvaalet [pev2]" w:date="2021-04-28T13:18: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1976"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97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978" w:author="Petter Vang Brakalsvaalet [pev2]" w:date="2021-04-28T13:18:00Z">
              <w:rPr>
                <w:rFonts w:eastAsiaTheme="minorEastAsia" w:cstheme="majorHAnsi"/>
                <w:color w:val="2B839F"/>
                <w:sz w:val="21"/>
                <w:szCs w:val="21"/>
                <w:lang w:eastAsia="ja-JP"/>
              </w:rPr>
            </w:rPrChange>
          </w:rPr>
          <w:t>&amp;&amp;</w:t>
        </w:r>
      </w:ins>
    </w:p>
    <w:p w14:paraId="62E8FC76" w14:textId="77777777" w:rsidR="008E1C7E" w:rsidRPr="00E90B95" w:rsidRDefault="008E1C7E" w:rsidP="008E1C7E">
      <w:pPr>
        <w:tabs>
          <w:tab w:val="left" w:pos="543"/>
        </w:tabs>
        <w:autoSpaceDE w:val="0"/>
        <w:autoSpaceDN w:val="0"/>
        <w:adjustRightInd w:val="0"/>
        <w:rPr>
          <w:ins w:id="1979" w:author="Petter Vang Brakalsvaalet [pev2]" w:date="2021-04-27T23:34:00Z"/>
          <w:rFonts w:eastAsiaTheme="minorEastAsia" w:cstheme="majorHAnsi"/>
          <w:color w:val="000000"/>
          <w:sz w:val="20"/>
          <w:szCs w:val="20"/>
          <w:lang w:eastAsia="ja-JP"/>
          <w:rPrChange w:id="1980" w:author="Petter Vang Brakalsvaalet [pev2]" w:date="2021-04-28T13:18:00Z">
            <w:rPr>
              <w:ins w:id="1981" w:author="Petter Vang Brakalsvaalet [pev2]" w:date="2021-04-27T23:34:00Z"/>
              <w:rFonts w:eastAsiaTheme="minorEastAsia" w:cstheme="majorHAnsi"/>
              <w:color w:val="000000"/>
              <w:sz w:val="21"/>
              <w:szCs w:val="21"/>
              <w:lang w:eastAsia="ja-JP"/>
            </w:rPr>
          </w:rPrChange>
        </w:rPr>
      </w:pPr>
      <w:ins w:id="1982" w:author="Petter Vang Brakalsvaalet [pev2]" w:date="2021-04-27T23:34:00Z">
        <w:r w:rsidRPr="00E90B95">
          <w:rPr>
            <w:rFonts w:eastAsiaTheme="minorEastAsia" w:cstheme="majorHAnsi"/>
            <w:color w:val="000000"/>
            <w:sz w:val="20"/>
            <w:szCs w:val="20"/>
            <w:lang w:eastAsia="ja-JP"/>
            <w:rPrChange w:id="198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84"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985"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986"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987" w:author="Petter Vang Brakalsvaalet [pev2]" w:date="2021-04-28T13:18:00Z">
              <w:rPr>
                <w:rFonts w:eastAsiaTheme="minorEastAsia" w:cstheme="majorHAnsi"/>
                <w:color w:val="000000"/>
                <w:sz w:val="21"/>
                <w:szCs w:val="21"/>
                <w:lang w:eastAsia="ja-JP"/>
              </w:rPr>
            </w:rPrChange>
          </w:rPr>
          <w:t>[2</w:t>
        </w:r>
        <w:proofErr w:type="gramStart"/>
        <w:r w:rsidRPr="00E90B95">
          <w:rPr>
            <w:rFonts w:eastAsiaTheme="minorEastAsia" w:cstheme="majorHAnsi"/>
            <w:color w:val="000000"/>
            <w:sz w:val="20"/>
            <w:szCs w:val="20"/>
            <w:lang w:eastAsia="ja-JP"/>
            <w:rPrChange w:id="1988"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1989" w:author="Petter Vang Brakalsvaalet [pev2]" w:date="2021-04-28T13:18:00Z">
              <w:rPr>
                <w:rFonts w:eastAsiaTheme="minorEastAsia" w:cstheme="majorHAnsi"/>
                <w:color w:val="2B839F"/>
                <w:sz w:val="21"/>
                <w:szCs w:val="21"/>
                <w:lang w:eastAsia="ja-JP"/>
              </w:rPr>
            </w:rPrChange>
          </w:rPr>
          <w:t>explenation</w:t>
        </w:r>
        <w:proofErr w:type="spellEnd"/>
        <w:proofErr w:type="gramEnd"/>
        <w:r w:rsidRPr="00E90B95">
          <w:rPr>
            <w:rFonts w:eastAsiaTheme="minorEastAsia" w:cstheme="majorHAnsi"/>
            <w:color w:val="000000"/>
            <w:sz w:val="20"/>
            <w:szCs w:val="20"/>
            <w:lang w:eastAsia="ja-JP"/>
            <w:rPrChange w:id="199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991"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99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93"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994" w:author="Petter Vang Brakalsvaalet [pev2]" w:date="2021-04-28T13:18:00Z">
              <w:rPr>
                <w:rFonts w:eastAsiaTheme="minorEastAsia" w:cstheme="majorHAnsi"/>
                <w:color w:val="000000"/>
                <w:sz w:val="21"/>
                <w:szCs w:val="21"/>
                <w:lang w:eastAsia="ja-JP"/>
              </w:rPr>
            </w:rPrChange>
          </w:rPr>
          <w:t>[2].</w:t>
        </w:r>
        <w:proofErr w:type="spellStart"/>
        <w:r w:rsidRPr="00E90B95">
          <w:rPr>
            <w:rFonts w:eastAsiaTheme="minorEastAsia" w:cstheme="majorHAnsi"/>
            <w:color w:val="2B839F"/>
            <w:sz w:val="20"/>
            <w:szCs w:val="20"/>
            <w:lang w:eastAsia="ja-JP"/>
            <w:rPrChange w:id="1995"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996" w:author="Petter Vang Brakalsvaalet [pev2]" w:date="2021-04-28T13:18:00Z">
              <w:rPr>
                <w:rFonts w:eastAsiaTheme="minorEastAsia" w:cstheme="majorHAnsi"/>
                <w:color w:val="000000"/>
                <w:sz w:val="21"/>
                <w:szCs w:val="21"/>
                <w:lang w:eastAsia="ja-JP"/>
              </w:rPr>
            </w:rPrChange>
          </w:rPr>
          <w:t>{</w:t>
        </w:r>
      </w:ins>
    </w:p>
    <w:p w14:paraId="1F2A2D36" w14:textId="77777777" w:rsidR="008E1C7E" w:rsidRPr="00E90B95" w:rsidRDefault="008E1C7E" w:rsidP="008E1C7E">
      <w:pPr>
        <w:tabs>
          <w:tab w:val="left" w:pos="543"/>
        </w:tabs>
        <w:autoSpaceDE w:val="0"/>
        <w:autoSpaceDN w:val="0"/>
        <w:adjustRightInd w:val="0"/>
        <w:rPr>
          <w:ins w:id="1997" w:author="Petter Vang Brakalsvaalet [pev2]" w:date="2021-04-27T23:34:00Z"/>
          <w:rFonts w:eastAsiaTheme="minorEastAsia" w:cstheme="majorHAnsi"/>
          <w:color w:val="000000"/>
          <w:sz w:val="20"/>
          <w:szCs w:val="20"/>
          <w:lang w:eastAsia="ja-JP"/>
          <w:rPrChange w:id="1998" w:author="Petter Vang Brakalsvaalet [pev2]" w:date="2021-04-28T13:18:00Z">
            <w:rPr>
              <w:ins w:id="1999" w:author="Petter Vang Brakalsvaalet [pev2]" w:date="2021-04-27T23:34:00Z"/>
              <w:rFonts w:eastAsiaTheme="minorEastAsia" w:cstheme="majorHAnsi"/>
              <w:color w:val="000000"/>
              <w:sz w:val="21"/>
              <w:szCs w:val="21"/>
              <w:lang w:eastAsia="ja-JP"/>
            </w:rPr>
          </w:rPrChange>
        </w:rPr>
      </w:pPr>
      <w:ins w:id="2000" w:author="Petter Vang Brakalsvaalet [pev2]" w:date="2021-04-27T23:34:00Z">
        <w:r w:rsidRPr="00E90B95">
          <w:rPr>
            <w:rFonts w:eastAsiaTheme="minorEastAsia" w:cstheme="majorHAnsi"/>
            <w:color w:val="000000"/>
            <w:sz w:val="20"/>
            <w:szCs w:val="20"/>
            <w:lang w:eastAsia="ja-JP"/>
            <w:rPrChange w:id="200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002"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003"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2004"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005" w:author="Petter Vang Brakalsvaalet [pev2]" w:date="2021-04-28T13:18:00Z">
              <w:rPr>
                <w:rFonts w:eastAsiaTheme="minorEastAsia" w:cstheme="majorHAnsi"/>
                <w:color w:val="000000"/>
                <w:sz w:val="21"/>
                <w:szCs w:val="21"/>
                <w:lang w:eastAsia="ja-JP"/>
              </w:rPr>
            </w:rPrChange>
          </w:rPr>
          <w:t>)</w:t>
        </w:r>
      </w:ins>
    </w:p>
    <w:p w14:paraId="30152B23" w14:textId="77777777" w:rsidR="008E1C7E" w:rsidRPr="00E90B95" w:rsidRDefault="008E1C7E" w:rsidP="008E1C7E">
      <w:pPr>
        <w:tabs>
          <w:tab w:val="left" w:pos="543"/>
        </w:tabs>
        <w:autoSpaceDE w:val="0"/>
        <w:autoSpaceDN w:val="0"/>
        <w:adjustRightInd w:val="0"/>
        <w:rPr>
          <w:ins w:id="2006" w:author="Petter Vang Brakalsvaalet [pev2]" w:date="2021-04-27T23:34:00Z"/>
          <w:rFonts w:eastAsiaTheme="minorEastAsia" w:cstheme="majorHAnsi"/>
          <w:color w:val="000000"/>
          <w:sz w:val="20"/>
          <w:szCs w:val="20"/>
          <w:lang w:eastAsia="ja-JP"/>
          <w:rPrChange w:id="2007" w:author="Petter Vang Brakalsvaalet [pev2]" w:date="2021-04-28T13:18:00Z">
            <w:rPr>
              <w:ins w:id="2008" w:author="Petter Vang Brakalsvaalet [pev2]" w:date="2021-04-27T23:34:00Z"/>
              <w:rFonts w:eastAsiaTheme="minorEastAsia" w:cstheme="majorHAnsi"/>
              <w:color w:val="000000"/>
              <w:sz w:val="21"/>
              <w:szCs w:val="21"/>
              <w:lang w:eastAsia="ja-JP"/>
            </w:rPr>
          </w:rPrChange>
        </w:rPr>
      </w:pPr>
      <w:ins w:id="2009" w:author="Petter Vang Brakalsvaalet [pev2]" w:date="2021-04-27T23:34:00Z">
        <w:r w:rsidRPr="00E90B95">
          <w:rPr>
            <w:rFonts w:eastAsiaTheme="minorEastAsia" w:cstheme="majorHAnsi"/>
            <w:color w:val="000000"/>
            <w:sz w:val="20"/>
            <w:szCs w:val="20"/>
            <w:lang w:eastAsia="ja-JP"/>
            <w:rPrChange w:id="2010"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2011"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2012" w:author="Petter Vang Brakalsvaalet [pev2]" w:date="2021-04-28T13:18:00Z">
              <w:rPr>
                <w:rFonts w:eastAsiaTheme="minorEastAsia" w:cstheme="majorHAnsi"/>
                <w:color w:val="000000"/>
                <w:sz w:val="21"/>
                <w:szCs w:val="21"/>
                <w:lang w:eastAsia="ja-JP"/>
              </w:rPr>
            </w:rPrChange>
          </w:rPr>
          <w:t xml:space="preserve"> {</w:t>
        </w:r>
      </w:ins>
    </w:p>
    <w:p w14:paraId="3724B23C" w14:textId="77777777" w:rsidR="008E1C7E" w:rsidRPr="00E90B95" w:rsidRDefault="008E1C7E" w:rsidP="008E1C7E">
      <w:pPr>
        <w:tabs>
          <w:tab w:val="left" w:pos="543"/>
        </w:tabs>
        <w:autoSpaceDE w:val="0"/>
        <w:autoSpaceDN w:val="0"/>
        <w:adjustRightInd w:val="0"/>
        <w:rPr>
          <w:ins w:id="2013" w:author="Petter Vang Brakalsvaalet [pev2]" w:date="2021-04-27T23:34:00Z"/>
          <w:rFonts w:eastAsiaTheme="minorEastAsia" w:cstheme="majorHAnsi"/>
          <w:color w:val="000000"/>
          <w:sz w:val="20"/>
          <w:szCs w:val="20"/>
          <w:lang w:eastAsia="ja-JP"/>
          <w:rPrChange w:id="2014" w:author="Petter Vang Brakalsvaalet [pev2]" w:date="2021-04-28T13:18:00Z">
            <w:rPr>
              <w:ins w:id="2015" w:author="Petter Vang Brakalsvaalet [pev2]" w:date="2021-04-27T23:34:00Z"/>
              <w:rFonts w:eastAsiaTheme="minorEastAsia" w:cstheme="majorHAnsi"/>
              <w:color w:val="000000"/>
              <w:sz w:val="21"/>
              <w:szCs w:val="21"/>
              <w:lang w:eastAsia="ja-JP"/>
            </w:rPr>
          </w:rPrChange>
        </w:rPr>
      </w:pPr>
      <w:ins w:id="2016" w:author="Petter Vang Brakalsvaalet [pev2]" w:date="2021-04-27T23:34:00Z">
        <w:r w:rsidRPr="00E90B95">
          <w:rPr>
            <w:rFonts w:eastAsiaTheme="minorEastAsia" w:cstheme="majorHAnsi"/>
            <w:color w:val="000000"/>
            <w:sz w:val="20"/>
            <w:szCs w:val="20"/>
            <w:lang w:eastAsia="ja-JP"/>
            <w:rPrChange w:id="2017"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018"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019"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FF"/>
            <w:sz w:val="20"/>
            <w:szCs w:val="20"/>
            <w:lang w:eastAsia="ja-JP"/>
            <w:rPrChange w:id="2020"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02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022"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2023" w:author="Petter Vang Brakalsvaalet [pev2]" w:date="2021-04-28T13:18:00Z">
              <w:rPr>
                <w:rFonts w:eastAsiaTheme="minorEastAsia" w:cstheme="majorHAnsi"/>
                <w:color w:val="A31515"/>
                <w:sz w:val="21"/>
                <w:szCs w:val="21"/>
                <w:lang w:eastAsia="ja-JP"/>
              </w:rPr>
            </w:rPrChange>
          </w:rPr>
          <w:t>TentNew</w:t>
        </w:r>
        <w:proofErr w:type="spellEnd"/>
        <w:r w:rsidRPr="00E90B95">
          <w:rPr>
            <w:rFonts w:eastAsiaTheme="minorEastAsia" w:cstheme="majorHAnsi"/>
            <w:color w:val="A31515"/>
            <w:sz w:val="20"/>
            <w:szCs w:val="20"/>
            <w:lang w:eastAsia="ja-JP"/>
            <w:rPrChange w:id="2024" w:author="Petter Vang Brakalsvaalet [pev2]" w:date="2021-04-28T13:18:00Z">
              <w:rPr>
                <w:rFonts w:eastAsiaTheme="minorEastAsia" w:cstheme="majorHAnsi"/>
                <w:color w:val="A31515"/>
                <w:sz w:val="21"/>
                <w:szCs w:val="21"/>
                <w:lang w:eastAsia="ja-JP"/>
              </w:rPr>
            </w:rPrChange>
          </w:rPr>
          <w:t xml:space="preserve"> item is not as expected."</w:t>
        </w:r>
        <w:r w:rsidRPr="00E90B95">
          <w:rPr>
            <w:rFonts w:eastAsiaTheme="minorEastAsia" w:cstheme="majorHAnsi"/>
            <w:color w:val="000000"/>
            <w:sz w:val="20"/>
            <w:szCs w:val="20"/>
            <w:lang w:eastAsia="ja-JP"/>
            <w:rPrChange w:id="2025" w:author="Petter Vang Brakalsvaalet [pev2]" w:date="2021-04-28T13:18:00Z">
              <w:rPr>
                <w:rFonts w:eastAsiaTheme="minorEastAsia" w:cstheme="majorHAnsi"/>
                <w:color w:val="000000"/>
                <w:sz w:val="21"/>
                <w:szCs w:val="21"/>
                <w:lang w:eastAsia="ja-JP"/>
              </w:rPr>
            </w:rPrChange>
          </w:rPr>
          <w:t>)</w:t>
        </w:r>
      </w:ins>
    </w:p>
    <w:p w14:paraId="15D67D71" w14:textId="77777777" w:rsidR="008E1C7E" w:rsidRPr="00E90B95" w:rsidRDefault="008E1C7E" w:rsidP="008E1C7E">
      <w:pPr>
        <w:tabs>
          <w:tab w:val="left" w:pos="543"/>
        </w:tabs>
        <w:autoSpaceDE w:val="0"/>
        <w:autoSpaceDN w:val="0"/>
        <w:adjustRightInd w:val="0"/>
        <w:rPr>
          <w:ins w:id="2026" w:author="Petter Vang Brakalsvaalet [pev2]" w:date="2021-04-27T23:34:00Z"/>
          <w:rFonts w:eastAsiaTheme="minorEastAsia" w:cstheme="majorHAnsi"/>
          <w:color w:val="000000"/>
          <w:sz w:val="20"/>
          <w:szCs w:val="20"/>
          <w:lang w:eastAsia="ja-JP"/>
          <w:rPrChange w:id="2027" w:author="Petter Vang Brakalsvaalet [pev2]" w:date="2021-04-28T13:18:00Z">
            <w:rPr>
              <w:ins w:id="2028" w:author="Petter Vang Brakalsvaalet [pev2]" w:date="2021-04-27T23:34:00Z"/>
              <w:rFonts w:eastAsiaTheme="minorEastAsia" w:cstheme="majorHAnsi"/>
              <w:color w:val="000000"/>
              <w:sz w:val="21"/>
              <w:szCs w:val="21"/>
              <w:lang w:eastAsia="ja-JP"/>
            </w:rPr>
          </w:rPrChange>
        </w:rPr>
      </w:pPr>
      <w:ins w:id="2029" w:author="Petter Vang Brakalsvaalet [pev2]" w:date="2021-04-27T23:34:00Z">
        <w:r w:rsidRPr="00E90B95">
          <w:rPr>
            <w:rFonts w:eastAsiaTheme="minorEastAsia" w:cstheme="majorHAnsi"/>
            <w:color w:val="000000"/>
            <w:sz w:val="20"/>
            <w:szCs w:val="20"/>
            <w:lang w:eastAsia="ja-JP"/>
            <w:rPrChange w:id="2030" w:author="Petter Vang Brakalsvaalet [pev2]" w:date="2021-04-28T13:18:00Z">
              <w:rPr>
                <w:rFonts w:eastAsiaTheme="minorEastAsia" w:cstheme="majorHAnsi"/>
                <w:color w:val="000000"/>
                <w:sz w:val="21"/>
                <w:szCs w:val="21"/>
                <w:lang w:eastAsia="ja-JP"/>
              </w:rPr>
            </w:rPrChange>
          </w:rPr>
          <w:t xml:space="preserve">        }</w:t>
        </w:r>
      </w:ins>
    </w:p>
    <w:p w14:paraId="60972321" w14:textId="77777777" w:rsidR="008E1C7E" w:rsidRPr="00E90B95" w:rsidRDefault="008E1C7E" w:rsidP="008E1C7E">
      <w:pPr>
        <w:tabs>
          <w:tab w:val="left" w:pos="543"/>
        </w:tabs>
        <w:autoSpaceDE w:val="0"/>
        <w:autoSpaceDN w:val="0"/>
        <w:adjustRightInd w:val="0"/>
        <w:rPr>
          <w:ins w:id="2031" w:author="Petter Vang Brakalsvaalet [pev2]" w:date="2021-04-27T23:34:00Z"/>
          <w:rFonts w:eastAsiaTheme="minorEastAsia" w:cstheme="majorHAnsi"/>
          <w:color w:val="000000"/>
          <w:sz w:val="20"/>
          <w:szCs w:val="20"/>
          <w:lang w:eastAsia="ja-JP"/>
          <w:rPrChange w:id="2032" w:author="Petter Vang Brakalsvaalet [pev2]" w:date="2021-04-28T13:18:00Z">
            <w:rPr>
              <w:ins w:id="2033" w:author="Petter Vang Brakalsvaalet [pev2]" w:date="2021-04-27T23:34:00Z"/>
              <w:rFonts w:eastAsiaTheme="minorEastAsia" w:cstheme="majorHAnsi"/>
              <w:color w:val="000000"/>
              <w:sz w:val="21"/>
              <w:szCs w:val="21"/>
              <w:lang w:eastAsia="ja-JP"/>
            </w:rPr>
          </w:rPrChange>
        </w:rPr>
      </w:pPr>
      <w:ins w:id="2034" w:author="Petter Vang Brakalsvaalet [pev2]" w:date="2021-04-27T23:34:00Z">
        <w:r w:rsidRPr="00E90B95">
          <w:rPr>
            <w:rFonts w:eastAsiaTheme="minorEastAsia" w:cstheme="majorHAnsi"/>
            <w:color w:val="000000"/>
            <w:sz w:val="20"/>
            <w:szCs w:val="20"/>
            <w:lang w:eastAsia="ja-JP"/>
            <w:rPrChange w:id="2035" w:author="Petter Vang Brakalsvaalet [pev2]" w:date="2021-04-28T13:18:00Z">
              <w:rPr>
                <w:rFonts w:eastAsiaTheme="minorEastAsia" w:cstheme="majorHAnsi"/>
                <w:color w:val="000000"/>
                <w:sz w:val="21"/>
                <w:szCs w:val="21"/>
                <w:lang w:eastAsia="ja-JP"/>
              </w:rPr>
            </w:rPrChange>
          </w:rPr>
          <w:t xml:space="preserve">    }</w:t>
        </w:r>
      </w:ins>
    </w:p>
    <w:p w14:paraId="212B82FB" w14:textId="77777777" w:rsidR="008E1C7E" w:rsidRPr="00E90B95" w:rsidRDefault="008E1C7E" w:rsidP="008E1C7E">
      <w:pPr>
        <w:tabs>
          <w:tab w:val="left" w:pos="543"/>
        </w:tabs>
        <w:autoSpaceDE w:val="0"/>
        <w:autoSpaceDN w:val="0"/>
        <w:adjustRightInd w:val="0"/>
        <w:rPr>
          <w:ins w:id="2036" w:author="Petter Vang Brakalsvaalet [pev2]" w:date="2021-04-27T23:34:00Z"/>
          <w:rFonts w:eastAsiaTheme="minorEastAsia" w:cstheme="majorHAnsi"/>
          <w:color w:val="000000"/>
          <w:sz w:val="20"/>
          <w:szCs w:val="20"/>
          <w:lang w:eastAsia="ja-JP"/>
          <w:rPrChange w:id="2037" w:author="Petter Vang Brakalsvaalet [pev2]" w:date="2021-04-28T13:18:00Z">
            <w:rPr>
              <w:ins w:id="2038" w:author="Petter Vang Brakalsvaalet [pev2]" w:date="2021-04-27T23:34:00Z"/>
              <w:rFonts w:eastAsiaTheme="minorEastAsia" w:cstheme="majorHAnsi"/>
              <w:color w:val="000000"/>
              <w:sz w:val="21"/>
              <w:szCs w:val="21"/>
              <w:lang w:eastAsia="ja-JP"/>
            </w:rPr>
          </w:rPrChange>
        </w:rPr>
      </w:pPr>
      <w:ins w:id="2039" w:author="Petter Vang Brakalsvaalet [pev2]" w:date="2021-04-27T23:34:00Z">
        <w:r w:rsidRPr="00E90B95">
          <w:rPr>
            <w:rFonts w:eastAsiaTheme="minorEastAsia" w:cstheme="majorHAnsi"/>
            <w:color w:val="000000"/>
            <w:sz w:val="20"/>
            <w:szCs w:val="20"/>
            <w:lang w:eastAsia="ja-JP"/>
            <w:rPrChange w:id="2040" w:author="Petter Vang Brakalsvaalet [pev2]" w:date="2021-04-28T13:18:00Z">
              <w:rPr>
                <w:rFonts w:eastAsiaTheme="minorEastAsia" w:cstheme="majorHAnsi"/>
                <w:color w:val="000000"/>
                <w:sz w:val="21"/>
                <w:szCs w:val="21"/>
                <w:lang w:eastAsia="ja-JP"/>
              </w:rPr>
            </w:rPrChange>
          </w:rPr>
          <w:t xml:space="preserve">    </w:t>
        </w:r>
      </w:ins>
    </w:p>
    <w:p w14:paraId="1D4C906E" w14:textId="77777777" w:rsidR="008E1C7E" w:rsidRPr="00E90B95" w:rsidRDefault="008E1C7E" w:rsidP="008E1C7E">
      <w:pPr>
        <w:tabs>
          <w:tab w:val="left" w:pos="543"/>
        </w:tabs>
        <w:autoSpaceDE w:val="0"/>
        <w:autoSpaceDN w:val="0"/>
        <w:adjustRightInd w:val="0"/>
        <w:rPr>
          <w:ins w:id="2041" w:author="Petter Vang Brakalsvaalet [pev2]" w:date="2021-04-27T23:34:00Z"/>
          <w:rFonts w:eastAsiaTheme="minorEastAsia" w:cstheme="majorHAnsi"/>
          <w:color w:val="000000"/>
          <w:sz w:val="20"/>
          <w:szCs w:val="20"/>
          <w:lang w:eastAsia="ja-JP"/>
          <w:rPrChange w:id="2042" w:author="Petter Vang Brakalsvaalet [pev2]" w:date="2021-04-28T13:18:00Z">
            <w:rPr>
              <w:ins w:id="2043" w:author="Petter Vang Brakalsvaalet [pev2]" w:date="2021-04-27T23:34:00Z"/>
              <w:rFonts w:eastAsiaTheme="minorEastAsia" w:cstheme="majorHAnsi"/>
              <w:color w:val="000000"/>
              <w:sz w:val="21"/>
              <w:szCs w:val="21"/>
              <w:lang w:eastAsia="ja-JP"/>
            </w:rPr>
          </w:rPrChange>
        </w:rPr>
      </w:pPr>
      <w:ins w:id="2044" w:author="Petter Vang Brakalsvaalet [pev2]" w:date="2021-04-27T23:34:00Z">
        <w:r w:rsidRPr="00E90B95">
          <w:rPr>
            <w:rFonts w:eastAsiaTheme="minorEastAsia" w:cstheme="majorHAnsi"/>
            <w:color w:val="000000"/>
            <w:sz w:val="20"/>
            <w:szCs w:val="20"/>
            <w:lang w:eastAsia="ja-JP"/>
            <w:rPrChange w:id="204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046"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047"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2048" w:author="Petter Vang Brakalsvaalet [pev2]" w:date="2021-04-28T13:18:00Z">
              <w:rPr>
                <w:rFonts w:eastAsiaTheme="minorEastAsia" w:cstheme="majorHAnsi"/>
                <w:color w:val="000000"/>
                <w:sz w:val="21"/>
                <w:szCs w:val="21"/>
                <w:lang w:eastAsia="ja-JP"/>
              </w:rPr>
            </w:rPrChange>
          </w:rPr>
          <w:t>testTentOldHelp</w:t>
        </w:r>
        <w:proofErr w:type="spellEnd"/>
        <w:r w:rsidRPr="00E90B95">
          <w:rPr>
            <w:rFonts w:eastAsiaTheme="minorEastAsia" w:cstheme="majorHAnsi"/>
            <w:color w:val="000000"/>
            <w:sz w:val="20"/>
            <w:szCs w:val="20"/>
            <w:lang w:eastAsia="ja-JP"/>
            <w:rPrChange w:id="2049"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050" w:author="Petter Vang Brakalsvaalet [pev2]" w:date="2021-04-28T13:18:00Z">
              <w:rPr>
                <w:rFonts w:eastAsiaTheme="minorEastAsia" w:cstheme="majorHAnsi"/>
                <w:color w:val="000000"/>
                <w:sz w:val="21"/>
                <w:szCs w:val="21"/>
                <w:lang w:eastAsia="ja-JP"/>
              </w:rPr>
            </w:rPrChange>
          </w:rPr>
          <w:t>) {</w:t>
        </w:r>
      </w:ins>
    </w:p>
    <w:p w14:paraId="1D4D9D1C" w14:textId="77777777" w:rsidR="008E1C7E" w:rsidRPr="00E90B95" w:rsidRDefault="008E1C7E" w:rsidP="008E1C7E">
      <w:pPr>
        <w:tabs>
          <w:tab w:val="left" w:pos="543"/>
        </w:tabs>
        <w:autoSpaceDE w:val="0"/>
        <w:autoSpaceDN w:val="0"/>
        <w:adjustRightInd w:val="0"/>
        <w:rPr>
          <w:ins w:id="2051" w:author="Petter Vang Brakalsvaalet [pev2]" w:date="2021-04-27T23:34:00Z"/>
          <w:rFonts w:eastAsiaTheme="minorEastAsia" w:cstheme="majorHAnsi"/>
          <w:color w:val="000000"/>
          <w:sz w:val="20"/>
          <w:szCs w:val="20"/>
          <w:lang w:eastAsia="ja-JP"/>
          <w:rPrChange w:id="2052" w:author="Petter Vang Brakalsvaalet [pev2]" w:date="2021-04-28T13:18:00Z">
            <w:rPr>
              <w:ins w:id="2053" w:author="Petter Vang Brakalsvaalet [pev2]" w:date="2021-04-27T23:34:00Z"/>
              <w:rFonts w:eastAsiaTheme="minorEastAsia" w:cstheme="majorHAnsi"/>
              <w:color w:val="000000"/>
              <w:sz w:val="21"/>
              <w:szCs w:val="21"/>
              <w:lang w:eastAsia="ja-JP"/>
            </w:rPr>
          </w:rPrChange>
        </w:rPr>
      </w:pPr>
      <w:ins w:id="2054" w:author="Petter Vang Brakalsvaalet [pev2]" w:date="2021-04-27T23:34:00Z">
        <w:r w:rsidRPr="00E90B95">
          <w:rPr>
            <w:rFonts w:eastAsiaTheme="minorEastAsia" w:cstheme="majorHAnsi"/>
            <w:color w:val="000000"/>
            <w:sz w:val="20"/>
            <w:szCs w:val="20"/>
            <w:lang w:eastAsia="ja-JP"/>
            <w:rPrChange w:id="205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056"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205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058"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205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060"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2061" w:author="Petter Vang Brakalsvaalet [pev2]" w:date="2021-04-28T13:18:00Z">
              <w:rPr>
                <w:rFonts w:eastAsiaTheme="minorEastAsia" w:cstheme="majorHAnsi"/>
                <w:color w:val="000000"/>
                <w:sz w:val="21"/>
                <w:szCs w:val="21"/>
                <w:lang w:eastAsia="ja-JP"/>
              </w:rPr>
            </w:rPrChange>
          </w:rPr>
          <w:t>[3</w:t>
        </w:r>
        <w:proofErr w:type="gramStart"/>
        <w:r w:rsidRPr="00E90B95">
          <w:rPr>
            <w:rFonts w:eastAsiaTheme="minorEastAsia" w:cstheme="majorHAnsi"/>
            <w:color w:val="000000"/>
            <w:sz w:val="20"/>
            <w:szCs w:val="20"/>
            <w:lang w:eastAsia="ja-JP"/>
            <w:rPrChange w:id="206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063" w:author="Petter Vang Brakalsvaalet [pev2]" w:date="2021-04-28T13:18:00Z">
              <w:rPr>
                <w:rFonts w:eastAsiaTheme="minorEastAsia" w:cstheme="majorHAnsi"/>
                <w:color w:val="2B839F"/>
                <w:sz w:val="21"/>
                <w:szCs w:val="21"/>
                <w:lang w:eastAsia="ja-JP"/>
              </w:rPr>
            </w:rPrChange>
          </w:rPr>
          <w:t>image</w:t>
        </w:r>
        <w:proofErr w:type="gramEnd"/>
        <w:r w:rsidRPr="00E90B95">
          <w:rPr>
            <w:rFonts w:eastAsiaTheme="minorEastAsia" w:cstheme="majorHAnsi"/>
            <w:color w:val="000000"/>
            <w:sz w:val="20"/>
            <w:szCs w:val="20"/>
            <w:lang w:eastAsia="ja-JP"/>
            <w:rPrChange w:id="206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065"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06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067"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2068" w:author="Petter Vang Brakalsvaalet [pev2]" w:date="2021-04-28T13:18: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2069"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207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071" w:author="Petter Vang Brakalsvaalet [pev2]" w:date="2021-04-28T13:18:00Z">
              <w:rPr>
                <w:rFonts w:eastAsiaTheme="minorEastAsia" w:cstheme="majorHAnsi"/>
                <w:color w:val="2B839F"/>
                <w:sz w:val="21"/>
                <w:szCs w:val="21"/>
                <w:lang w:eastAsia="ja-JP"/>
              </w:rPr>
            </w:rPrChange>
          </w:rPr>
          <w:t>&amp;&amp;</w:t>
        </w:r>
      </w:ins>
    </w:p>
    <w:p w14:paraId="45910A25" w14:textId="77777777" w:rsidR="008E1C7E" w:rsidRPr="00E90B95" w:rsidRDefault="008E1C7E" w:rsidP="008E1C7E">
      <w:pPr>
        <w:tabs>
          <w:tab w:val="left" w:pos="543"/>
        </w:tabs>
        <w:autoSpaceDE w:val="0"/>
        <w:autoSpaceDN w:val="0"/>
        <w:adjustRightInd w:val="0"/>
        <w:rPr>
          <w:ins w:id="2072" w:author="Petter Vang Brakalsvaalet [pev2]" w:date="2021-04-27T23:34:00Z"/>
          <w:rFonts w:eastAsiaTheme="minorEastAsia" w:cstheme="majorHAnsi"/>
          <w:color w:val="000000"/>
          <w:sz w:val="20"/>
          <w:szCs w:val="20"/>
          <w:lang w:eastAsia="ja-JP"/>
          <w:rPrChange w:id="2073" w:author="Petter Vang Brakalsvaalet [pev2]" w:date="2021-04-28T13:18:00Z">
            <w:rPr>
              <w:ins w:id="2074" w:author="Petter Vang Brakalsvaalet [pev2]" w:date="2021-04-27T23:34:00Z"/>
              <w:rFonts w:eastAsiaTheme="minorEastAsia" w:cstheme="majorHAnsi"/>
              <w:color w:val="000000"/>
              <w:sz w:val="21"/>
              <w:szCs w:val="21"/>
              <w:lang w:eastAsia="ja-JP"/>
            </w:rPr>
          </w:rPrChange>
        </w:rPr>
      </w:pPr>
      <w:ins w:id="2075" w:author="Petter Vang Brakalsvaalet [pev2]" w:date="2021-04-27T23:34:00Z">
        <w:r w:rsidRPr="00E90B95">
          <w:rPr>
            <w:rFonts w:eastAsiaTheme="minorEastAsia" w:cstheme="majorHAnsi"/>
            <w:color w:val="000000"/>
            <w:sz w:val="20"/>
            <w:szCs w:val="20"/>
            <w:lang w:eastAsia="ja-JP"/>
            <w:rPrChange w:id="207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077"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2078"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079"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2080" w:author="Petter Vang Brakalsvaalet [pev2]" w:date="2021-04-28T13:18:00Z">
              <w:rPr>
                <w:rFonts w:eastAsiaTheme="minorEastAsia" w:cstheme="majorHAnsi"/>
                <w:color w:val="000000"/>
                <w:sz w:val="21"/>
                <w:szCs w:val="21"/>
                <w:lang w:eastAsia="ja-JP"/>
              </w:rPr>
            </w:rPrChange>
          </w:rPr>
          <w:t>[3</w:t>
        </w:r>
        <w:proofErr w:type="gramStart"/>
        <w:r w:rsidRPr="00E90B95">
          <w:rPr>
            <w:rFonts w:eastAsiaTheme="minorEastAsia" w:cstheme="majorHAnsi"/>
            <w:color w:val="000000"/>
            <w:sz w:val="20"/>
            <w:szCs w:val="20"/>
            <w:lang w:eastAsia="ja-JP"/>
            <w:rPrChange w:id="2081"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2082" w:author="Petter Vang Brakalsvaalet [pev2]" w:date="2021-04-28T13:18:00Z">
              <w:rPr>
                <w:rFonts w:eastAsiaTheme="minorEastAsia" w:cstheme="majorHAnsi"/>
                <w:color w:val="2B839F"/>
                <w:sz w:val="21"/>
                <w:szCs w:val="21"/>
                <w:lang w:eastAsia="ja-JP"/>
              </w:rPr>
            </w:rPrChange>
          </w:rPr>
          <w:t>explenation</w:t>
        </w:r>
        <w:proofErr w:type="spellEnd"/>
        <w:proofErr w:type="gramEnd"/>
        <w:r w:rsidRPr="00E90B95">
          <w:rPr>
            <w:rFonts w:eastAsiaTheme="minorEastAsia" w:cstheme="majorHAnsi"/>
            <w:color w:val="000000"/>
            <w:sz w:val="20"/>
            <w:szCs w:val="20"/>
            <w:lang w:eastAsia="ja-JP"/>
            <w:rPrChange w:id="208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084"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08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086"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2087" w:author="Petter Vang Brakalsvaalet [pev2]" w:date="2021-04-28T13:18:00Z">
              <w:rPr>
                <w:rFonts w:eastAsiaTheme="minorEastAsia" w:cstheme="majorHAnsi"/>
                <w:color w:val="000000"/>
                <w:sz w:val="21"/>
                <w:szCs w:val="21"/>
                <w:lang w:eastAsia="ja-JP"/>
              </w:rPr>
            </w:rPrChange>
          </w:rPr>
          <w:t>[3].</w:t>
        </w:r>
        <w:proofErr w:type="spellStart"/>
        <w:r w:rsidRPr="00E90B95">
          <w:rPr>
            <w:rFonts w:eastAsiaTheme="minorEastAsia" w:cstheme="majorHAnsi"/>
            <w:color w:val="2B839F"/>
            <w:sz w:val="20"/>
            <w:szCs w:val="20"/>
            <w:lang w:eastAsia="ja-JP"/>
            <w:rPrChange w:id="2088"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2089" w:author="Petter Vang Brakalsvaalet [pev2]" w:date="2021-04-28T13:18:00Z">
              <w:rPr>
                <w:rFonts w:eastAsiaTheme="minorEastAsia" w:cstheme="majorHAnsi"/>
                <w:color w:val="000000"/>
                <w:sz w:val="21"/>
                <w:szCs w:val="21"/>
                <w:lang w:eastAsia="ja-JP"/>
              </w:rPr>
            </w:rPrChange>
          </w:rPr>
          <w:t>{</w:t>
        </w:r>
      </w:ins>
    </w:p>
    <w:p w14:paraId="683F1883" w14:textId="77777777" w:rsidR="008E1C7E" w:rsidRPr="00E90B95" w:rsidRDefault="008E1C7E" w:rsidP="008E1C7E">
      <w:pPr>
        <w:tabs>
          <w:tab w:val="left" w:pos="543"/>
        </w:tabs>
        <w:autoSpaceDE w:val="0"/>
        <w:autoSpaceDN w:val="0"/>
        <w:adjustRightInd w:val="0"/>
        <w:rPr>
          <w:ins w:id="2090" w:author="Petter Vang Brakalsvaalet [pev2]" w:date="2021-04-27T23:34:00Z"/>
          <w:rFonts w:eastAsiaTheme="minorEastAsia" w:cstheme="majorHAnsi"/>
          <w:color w:val="000000"/>
          <w:sz w:val="20"/>
          <w:szCs w:val="20"/>
          <w:lang w:eastAsia="ja-JP"/>
          <w:rPrChange w:id="2091" w:author="Petter Vang Brakalsvaalet [pev2]" w:date="2021-04-28T13:18:00Z">
            <w:rPr>
              <w:ins w:id="2092" w:author="Petter Vang Brakalsvaalet [pev2]" w:date="2021-04-27T23:34:00Z"/>
              <w:rFonts w:eastAsiaTheme="minorEastAsia" w:cstheme="majorHAnsi"/>
              <w:color w:val="000000"/>
              <w:sz w:val="21"/>
              <w:szCs w:val="21"/>
              <w:lang w:eastAsia="ja-JP"/>
            </w:rPr>
          </w:rPrChange>
        </w:rPr>
      </w:pPr>
      <w:ins w:id="2093" w:author="Petter Vang Brakalsvaalet [pev2]" w:date="2021-04-27T23:34:00Z">
        <w:r w:rsidRPr="00E90B95">
          <w:rPr>
            <w:rFonts w:eastAsiaTheme="minorEastAsia" w:cstheme="majorHAnsi"/>
            <w:color w:val="000000"/>
            <w:sz w:val="20"/>
            <w:szCs w:val="20"/>
            <w:lang w:eastAsia="ja-JP"/>
            <w:rPrChange w:id="209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095"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09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2097"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098" w:author="Petter Vang Brakalsvaalet [pev2]" w:date="2021-04-28T13:18:00Z">
              <w:rPr>
                <w:rFonts w:eastAsiaTheme="minorEastAsia" w:cstheme="majorHAnsi"/>
                <w:color w:val="000000"/>
                <w:sz w:val="21"/>
                <w:szCs w:val="21"/>
                <w:lang w:eastAsia="ja-JP"/>
              </w:rPr>
            </w:rPrChange>
          </w:rPr>
          <w:t>)</w:t>
        </w:r>
      </w:ins>
    </w:p>
    <w:p w14:paraId="579C4915" w14:textId="77777777" w:rsidR="008E1C7E" w:rsidRPr="00E90B95" w:rsidRDefault="008E1C7E" w:rsidP="008E1C7E">
      <w:pPr>
        <w:tabs>
          <w:tab w:val="left" w:pos="543"/>
        </w:tabs>
        <w:autoSpaceDE w:val="0"/>
        <w:autoSpaceDN w:val="0"/>
        <w:adjustRightInd w:val="0"/>
        <w:rPr>
          <w:ins w:id="2099" w:author="Petter Vang Brakalsvaalet [pev2]" w:date="2021-04-27T23:34:00Z"/>
          <w:rFonts w:eastAsiaTheme="minorEastAsia" w:cstheme="majorHAnsi"/>
          <w:color w:val="000000"/>
          <w:sz w:val="20"/>
          <w:szCs w:val="20"/>
          <w:lang w:eastAsia="ja-JP"/>
          <w:rPrChange w:id="2100" w:author="Petter Vang Brakalsvaalet [pev2]" w:date="2021-04-28T13:18:00Z">
            <w:rPr>
              <w:ins w:id="2101" w:author="Petter Vang Brakalsvaalet [pev2]" w:date="2021-04-27T23:34:00Z"/>
              <w:rFonts w:eastAsiaTheme="minorEastAsia" w:cstheme="majorHAnsi"/>
              <w:color w:val="000000"/>
              <w:sz w:val="21"/>
              <w:szCs w:val="21"/>
              <w:lang w:eastAsia="ja-JP"/>
            </w:rPr>
          </w:rPrChange>
        </w:rPr>
      </w:pPr>
      <w:ins w:id="2102" w:author="Petter Vang Brakalsvaalet [pev2]" w:date="2021-04-27T23:34:00Z">
        <w:r w:rsidRPr="00E90B95">
          <w:rPr>
            <w:rFonts w:eastAsiaTheme="minorEastAsia" w:cstheme="majorHAnsi"/>
            <w:color w:val="000000"/>
            <w:sz w:val="20"/>
            <w:szCs w:val="20"/>
            <w:lang w:eastAsia="ja-JP"/>
            <w:rPrChange w:id="2103"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2104"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2105" w:author="Petter Vang Brakalsvaalet [pev2]" w:date="2021-04-28T13:18:00Z">
              <w:rPr>
                <w:rFonts w:eastAsiaTheme="minorEastAsia" w:cstheme="majorHAnsi"/>
                <w:color w:val="000000"/>
                <w:sz w:val="21"/>
                <w:szCs w:val="21"/>
                <w:lang w:eastAsia="ja-JP"/>
              </w:rPr>
            </w:rPrChange>
          </w:rPr>
          <w:t xml:space="preserve"> {</w:t>
        </w:r>
      </w:ins>
    </w:p>
    <w:p w14:paraId="21AC8F43" w14:textId="77777777" w:rsidR="008E1C7E" w:rsidRPr="00E90B95" w:rsidRDefault="008E1C7E" w:rsidP="008E1C7E">
      <w:pPr>
        <w:tabs>
          <w:tab w:val="left" w:pos="543"/>
        </w:tabs>
        <w:autoSpaceDE w:val="0"/>
        <w:autoSpaceDN w:val="0"/>
        <w:adjustRightInd w:val="0"/>
        <w:rPr>
          <w:ins w:id="2106" w:author="Petter Vang Brakalsvaalet [pev2]" w:date="2021-04-27T23:34:00Z"/>
          <w:rFonts w:eastAsiaTheme="minorEastAsia" w:cstheme="majorHAnsi"/>
          <w:color w:val="000000"/>
          <w:sz w:val="20"/>
          <w:szCs w:val="20"/>
          <w:lang w:eastAsia="ja-JP"/>
          <w:rPrChange w:id="2107" w:author="Petter Vang Brakalsvaalet [pev2]" w:date="2021-04-28T13:18:00Z">
            <w:rPr>
              <w:ins w:id="2108" w:author="Petter Vang Brakalsvaalet [pev2]" w:date="2021-04-27T23:34:00Z"/>
              <w:rFonts w:eastAsiaTheme="minorEastAsia" w:cstheme="majorHAnsi"/>
              <w:color w:val="000000"/>
              <w:sz w:val="21"/>
              <w:szCs w:val="21"/>
              <w:lang w:eastAsia="ja-JP"/>
            </w:rPr>
          </w:rPrChange>
        </w:rPr>
      </w:pPr>
      <w:ins w:id="2109" w:author="Petter Vang Brakalsvaalet [pev2]" w:date="2021-04-27T23:34:00Z">
        <w:r w:rsidRPr="00E90B95">
          <w:rPr>
            <w:rFonts w:eastAsiaTheme="minorEastAsia" w:cstheme="majorHAnsi"/>
            <w:color w:val="000000"/>
            <w:sz w:val="20"/>
            <w:szCs w:val="20"/>
            <w:lang w:eastAsia="ja-JP"/>
            <w:rPrChange w:id="2110" w:author="Petter Vang Brakalsvaalet [pev2]" w:date="2021-04-28T13:18:00Z">
              <w:rPr>
                <w:rFonts w:eastAsiaTheme="minorEastAsia" w:cstheme="majorHAnsi"/>
                <w:color w:val="000000"/>
                <w:sz w:val="21"/>
                <w:szCs w:val="21"/>
                <w:lang w:eastAsia="ja-JP"/>
              </w:rPr>
            </w:rPrChange>
          </w:rPr>
          <w:lastRenderedPageBreak/>
          <w:t xml:space="preserve">            </w:t>
        </w:r>
        <w:proofErr w:type="spellStart"/>
        <w:proofErr w:type="gramStart"/>
        <w:r w:rsidRPr="00E90B95">
          <w:rPr>
            <w:rFonts w:eastAsiaTheme="minorEastAsia" w:cstheme="majorHAnsi"/>
            <w:color w:val="2B839F"/>
            <w:sz w:val="20"/>
            <w:szCs w:val="20"/>
            <w:lang w:eastAsia="ja-JP"/>
            <w:rPrChange w:id="2111"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112"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FF"/>
            <w:sz w:val="20"/>
            <w:szCs w:val="20"/>
            <w:lang w:eastAsia="ja-JP"/>
            <w:rPrChange w:id="2113"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11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115"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2116" w:author="Petter Vang Brakalsvaalet [pev2]" w:date="2021-04-28T13:18:00Z">
              <w:rPr>
                <w:rFonts w:eastAsiaTheme="minorEastAsia" w:cstheme="majorHAnsi"/>
                <w:color w:val="A31515"/>
                <w:sz w:val="21"/>
                <w:szCs w:val="21"/>
                <w:lang w:eastAsia="ja-JP"/>
              </w:rPr>
            </w:rPrChange>
          </w:rPr>
          <w:t>TentOld</w:t>
        </w:r>
        <w:proofErr w:type="spellEnd"/>
        <w:r w:rsidRPr="00E90B95">
          <w:rPr>
            <w:rFonts w:eastAsiaTheme="minorEastAsia" w:cstheme="majorHAnsi"/>
            <w:color w:val="A31515"/>
            <w:sz w:val="20"/>
            <w:szCs w:val="20"/>
            <w:lang w:eastAsia="ja-JP"/>
            <w:rPrChange w:id="2117" w:author="Petter Vang Brakalsvaalet [pev2]" w:date="2021-04-28T13:18:00Z">
              <w:rPr>
                <w:rFonts w:eastAsiaTheme="minorEastAsia" w:cstheme="majorHAnsi"/>
                <w:color w:val="A31515"/>
                <w:sz w:val="21"/>
                <w:szCs w:val="21"/>
                <w:lang w:eastAsia="ja-JP"/>
              </w:rPr>
            </w:rPrChange>
          </w:rPr>
          <w:t xml:space="preserve"> item is not as expected."</w:t>
        </w:r>
        <w:r w:rsidRPr="00E90B95">
          <w:rPr>
            <w:rFonts w:eastAsiaTheme="minorEastAsia" w:cstheme="majorHAnsi"/>
            <w:color w:val="000000"/>
            <w:sz w:val="20"/>
            <w:szCs w:val="20"/>
            <w:lang w:eastAsia="ja-JP"/>
            <w:rPrChange w:id="2118" w:author="Petter Vang Brakalsvaalet [pev2]" w:date="2021-04-28T13:18:00Z">
              <w:rPr>
                <w:rFonts w:eastAsiaTheme="minorEastAsia" w:cstheme="majorHAnsi"/>
                <w:color w:val="000000"/>
                <w:sz w:val="21"/>
                <w:szCs w:val="21"/>
                <w:lang w:eastAsia="ja-JP"/>
              </w:rPr>
            </w:rPrChange>
          </w:rPr>
          <w:t>)</w:t>
        </w:r>
      </w:ins>
    </w:p>
    <w:p w14:paraId="7400AEA4" w14:textId="77777777" w:rsidR="008E1C7E" w:rsidRPr="00E90B95" w:rsidRDefault="008E1C7E" w:rsidP="008E1C7E">
      <w:pPr>
        <w:tabs>
          <w:tab w:val="left" w:pos="543"/>
        </w:tabs>
        <w:autoSpaceDE w:val="0"/>
        <w:autoSpaceDN w:val="0"/>
        <w:adjustRightInd w:val="0"/>
        <w:rPr>
          <w:ins w:id="2119" w:author="Petter Vang Brakalsvaalet [pev2]" w:date="2021-04-27T23:34:00Z"/>
          <w:rFonts w:eastAsiaTheme="minorEastAsia" w:cstheme="majorHAnsi"/>
          <w:color w:val="000000"/>
          <w:sz w:val="20"/>
          <w:szCs w:val="20"/>
          <w:lang w:eastAsia="ja-JP"/>
          <w:rPrChange w:id="2120" w:author="Petter Vang Brakalsvaalet [pev2]" w:date="2021-04-28T13:18:00Z">
            <w:rPr>
              <w:ins w:id="2121" w:author="Petter Vang Brakalsvaalet [pev2]" w:date="2021-04-27T23:34:00Z"/>
              <w:rFonts w:eastAsiaTheme="minorEastAsia" w:cstheme="majorHAnsi"/>
              <w:color w:val="000000"/>
              <w:sz w:val="21"/>
              <w:szCs w:val="21"/>
              <w:lang w:eastAsia="ja-JP"/>
            </w:rPr>
          </w:rPrChange>
        </w:rPr>
      </w:pPr>
      <w:ins w:id="2122" w:author="Petter Vang Brakalsvaalet [pev2]" w:date="2021-04-27T23:34:00Z">
        <w:r w:rsidRPr="00E90B95">
          <w:rPr>
            <w:rFonts w:eastAsiaTheme="minorEastAsia" w:cstheme="majorHAnsi"/>
            <w:color w:val="000000"/>
            <w:sz w:val="20"/>
            <w:szCs w:val="20"/>
            <w:lang w:eastAsia="ja-JP"/>
            <w:rPrChange w:id="2123" w:author="Petter Vang Brakalsvaalet [pev2]" w:date="2021-04-28T13:18:00Z">
              <w:rPr>
                <w:rFonts w:eastAsiaTheme="minorEastAsia" w:cstheme="majorHAnsi"/>
                <w:color w:val="000000"/>
                <w:sz w:val="21"/>
                <w:szCs w:val="21"/>
                <w:lang w:eastAsia="ja-JP"/>
              </w:rPr>
            </w:rPrChange>
          </w:rPr>
          <w:t xml:space="preserve">        }</w:t>
        </w:r>
      </w:ins>
    </w:p>
    <w:p w14:paraId="5938B759" w14:textId="77777777" w:rsidR="008E1C7E" w:rsidRPr="00E90B95" w:rsidRDefault="008E1C7E" w:rsidP="008E1C7E">
      <w:pPr>
        <w:tabs>
          <w:tab w:val="left" w:pos="543"/>
        </w:tabs>
        <w:autoSpaceDE w:val="0"/>
        <w:autoSpaceDN w:val="0"/>
        <w:adjustRightInd w:val="0"/>
        <w:rPr>
          <w:ins w:id="2124" w:author="Petter Vang Brakalsvaalet [pev2]" w:date="2021-04-27T23:34:00Z"/>
          <w:rFonts w:eastAsiaTheme="minorEastAsia" w:cstheme="majorHAnsi"/>
          <w:color w:val="000000"/>
          <w:sz w:val="20"/>
          <w:szCs w:val="20"/>
          <w:lang w:eastAsia="ja-JP"/>
          <w:rPrChange w:id="2125" w:author="Petter Vang Brakalsvaalet [pev2]" w:date="2021-04-28T13:18:00Z">
            <w:rPr>
              <w:ins w:id="2126" w:author="Petter Vang Brakalsvaalet [pev2]" w:date="2021-04-27T23:34:00Z"/>
              <w:rFonts w:eastAsiaTheme="minorEastAsia" w:cstheme="majorHAnsi"/>
              <w:color w:val="000000"/>
              <w:sz w:val="21"/>
              <w:szCs w:val="21"/>
              <w:lang w:eastAsia="ja-JP"/>
            </w:rPr>
          </w:rPrChange>
        </w:rPr>
      </w:pPr>
      <w:ins w:id="2127" w:author="Petter Vang Brakalsvaalet [pev2]" w:date="2021-04-27T23:34:00Z">
        <w:r w:rsidRPr="00E90B95">
          <w:rPr>
            <w:rFonts w:eastAsiaTheme="minorEastAsia" w:cstheme="majorHAnsi"/>
            <w:color w:val="000000"/>
            <w:sz w:val="20"/>
            <w:szCs w:val="20"/>
            <w:lang w:eastAsia="ja-JP"/>
            <w:rPrChange w:id="2128" w:author="Petter Vang Brakalsvaalet [pev2]" w:date="2021-04-28T13:18:00Z">
              <w:rPr>
                <w:rFonts w:eastAsiaTheme="minorEastAsia" w:cstheme="majorHAnsi"/>
                <w:color w:val="000000"/>
                <w:sz w:val="21"/>
                <w:szCs w:val="21"/>
                <w:lang w:eastAsia="ja-JP"/>
              </w:rPr>
            </w:rPrChange>
          </w:rPr>
          <w:t xml:space="preserve">    }</w:t>
        </w:r>
      </w:ins>
    </w:p>
    <w:p w14:paraId="6FDEAF37" w14:textId="77777777" w:rsidR="008E1C7E" w:rsidRPr="00E90B95" w:rsidRDefault="008E1C7E" w:rsidP="008E1C7E">
      <w:pPr>
        <w:tabs>
          <w:tab w:val="left" w:pos="543"/>
        </w:tabs>
        <w:autoSpaceDE w:val="0"/>
        <w:autoSpaceDN w:val="0"/>
        <w:adjustRightInd w:val="0"/>
        <w:rPr>
          <w:ins w:id="2129" w:author="Petter Vang Brakalsvaalet [pev2]" w:date="2021-04-27T23:34:00Z"/>
          <w:rFonts w:eastAsiaTheme="minorEastAsia" w:cstheme="majorHAnsi"/>
          <w:color w:val="000000"/>
          <w:sz w:val="20"/>
          <w:szCs w:val="20"/>
          <w:lang w:eastAsia="ja-JP"/>
          <w:rPrChange w:id="2130" w:author="Petter Vang Brakalsvaalet [pev2]" w:date="2021-04-28T13:18:00Z">
            <w:rPr>
              <w:ins w:id="2131" w:author="Petter Vang Brakalsvaalet [pev2]" w:date="2021-04-27T23:34:00Z"/>
              <w:rFonts w:eastAsiaTheme="minorEastAsia" w:cstheme="majorHAnsi"/>
              <w:color w:val="000000"/>
              <w:sz w:val="21"/>
              <w:szCs w:val="21"/>
              <w:lang w:eastAsia="ja-JP"/>
            </w:rPr>
          </w:rPrChange>
        </w:rPr>
      </w:pPr>
      <w:ins w:id="2132" w:author="Petter Vang Brakalsvaalet [pev2]" w:date="2021-04-27T23:34:00Z">
        <w:r w:rsidRPr="00E90B95">
          <w:rPr>
            <w:rFonts w:eastAsiaTheme="minorEastAsia" w:cstheme="majorHAnsi"/>
            <w:color w:val="000000"/>
            <w:sz w:val="20"/>
            <w:szCs w:val="20"/>
            <w:lang w:eastAsia="ja-JP"/>
            <w:rPrChange w:id="2133" w:author="Petter Vang Brakalsvaalet [pev2]" w:date="2021-04-28T13:18:00Z">
              <w:rPr>
                <w:rFonts w:eastAsiaTheme="minorEastAsia" w:cstheme="majorHAnsi"/>
                <w:color w:val="000000"/>
                <w:sz w:val="21"/>
                <w:szCs w:val="21"/>
                <w:lang w:eastAsia="ja-JP"/>
              </w:rPr>
            </w:rPrChange>
          </w:rPr>
          <w:t xml:space="preserve">    </w:t>
        </w:r>
      </w:ins>
    </w:p>
    <w:p w14:paraId="4CF4C1AC" w14:textId="77777777" w:rsidR="008E1C7E" w:rsidRPr="00E90B95" w:rsidRDefault="008E1C7E" w:rsidP="008E1C7E">
      <w:pPr>
        <w:tabs>
          <w:tab w:val="left" w:pos="543"/>
        </w:tabs>
        <w:autoSpaceDE w:val="0"/>
        <w:autoSpaceDN w:val="0"/>
        <w:adjustRightInd w:val="0"/>
        <w:rPr>
          <w:ins w:id="2134" w:author="Petter Vang Brakalsvaalet [pev2]" w:date="2021-04-27T23:34:00Z"/>
          <w:rFonts w:eastAsiaTheme="minorEastAsia" w:cstheme="majorHAnsi"/>
          <w:color w:val="000000"/>
          <w:sz w:val="20"/>
          <w:szCs w:val="20"/>
          <w:lang w:eastAsia="ja-JP"/>
          <w:rPrChange w:id="2135" w:author="Petter Vang Brakalsvaalet [pev2]" w:date="2021-04-28T13:18:00Z">
            <w:rPr>
              <w:ins w:id="2136" w:author="Petter Vang Brakalsvaalet [pev2]" w:date="2021-04-27T23:34:00Z"/>
              <w:rFonts w:eastAsiaTheme="minorEastAsia" w:cstheme="majorHAnsi"/>
              <w:color w:val="000000"/>
              <w:sz w:val="21"/>
              <w:szCs w:val="21"/>
              <w:lang w:eastAsia="ja-JP"/>
            </w:rPr>
          </w:rPrChange>
        </w:rPr>
      </w:pPr>
      <w:ins w:id="2137" w:author="Petter Vang Brakalsvaalet [pev2]" w:date="2021-04-27T23:34:00Z">
        <w:r w:rsidRPr="00E90B95">
          <w:rPr>
            <w:rFonts w:eastAsiaTheme="minorEastAsia" w:cstheme="majorHAnsi"/>
            <w:color w:val="000000"/>
            <w:sz w:val="20"/>
            <w:szCs w:val="20"/>
            <w:lang w:eastAsia="ja-JP"/>
            <w:rPrChange w:id="213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139"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140"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2141" w:author="Petter Vang Brakalsvaalet [pev2]" w:date="2021-04-28T13:18:00Z">
              <w:rPr>
                <w:rFonts w:eastAsiaTheme="minorEastAsia" w:cstheme="majorHAnsi"/>
                <w:color w:val="000000"/>
                <w:sz w:val="21"/>
                <w:szCs w:val="21"/>
                <w:lang w:eastAsia="ja-JP"/>
              </w:rPr>
            </w:rPrChange>
          </w:rPr>
          <w:t>testHouseHelp</w:t>
        </w:r>
        <w:proofErr w:type="spellEnd"/>
        <w:r w:rsidRPr="00E90B95">
          <w:rPr>
            <w:rFonts w:eastAsiaTheme="minorEastAsia" w:cstheme="majorHAnsi"/>
            <w:color w:val="000000"/>
            <w:sz w:val="20"/>
            <w:szCs w:val="20"/>
            <w:lang w:eastAsia="ja-JP"/>
            <w:rPrChange w:id="2142"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143" w:author="Petter Vang Brakalsvaalet [pev2]" w:date="2021-04-28T13:18:00Z">
              <w:rPr>
                <w:rFonts w:eastAsiaTheme="minorEastAsia" w:cstheme="majorHAnsi"/>
                <w:color w:val="000000"/>
                <w:sz w:val="21"/>
                <w:szCs w:val="21"/>
                <w:lang w:eastAsia="ja-JP"/>
              </w:rPr>
            </w:rPrChange>
          </w:rPr>
          <w:t>) {</w:t>
        </w:r>
      </w:ins>
    </w:p>
    <w:p w14:paraId="64B6C484" w14:textId="77777777" w:rsidR="008E1C7E" w:rsidRPr="00E90B95" w:rsidRDefault="008E1C7E" w:rsidP="008E1C7E">
      <w:pPr>
        <w:tabs>
          <w:tab w:val="left" w:pos="543"/>
        </w:tabs>
        <w:autoSpaceDE w:val="0"/>
        <w:autoSpaceDN w:val="0"/>
        <w:adjustRightInd w:val="0"/>
        <w:rPr>
          <w:ins w:id="2144" w:author="Petter Vang Brakalsvaalet [pev2]" w:date="2021-04-27T23:34:00Z"/>
          <w:rFonts w:eastAsiaTheme="minorEastAsia" w:cstheme="majorHAnsi"/>
          <w:color w:val="000000"/>
          <w:sz w:val="20"/>
          <w:szCs w:val="20"/>
          <w:lang w:eastAsia="ja-JP"/>
          <w:rPrChange w:id="2145" w:author="Petter Vang Brakalsvaalet [pev2]" w:date="2021-04-28T13:18:00Z">
            <w:rPr>
              <w:ins w:id="2146" w:author="Petter Vang Brakalsvaalet [pev2]" w:date="2021-04-27T23:34:00Z"/>
              <w:rFonts w:eastAsiaTheme="minorEastAsia" w:cstheme="majorHAnsi"/>
              <w:color w:val="000000"/>
              <w:sz w:val="21"/>
              <w:szCs w:val="21"/>
              <w:lang w:eastAsia="ja-JP"/>
            </w:rPr>
          </w:rPrChange>
        </w:rPr>
      </w:pPr>
      <w:ins w:id="2147" w:author="Petter Vang Brakalsvaalet [pev2]" w:date="2021-04-27T23:34:00Z">
        <w:r w:rsidRPr="00E90B95">
          <w:rPr>
            <w:rFonts w:eastAsiaTheme="minorEastAsia" w:cstheme="majorHAnsi"/>
            <w:color w:val="000000"/>
            <w:sz w:val="20"/>
            <w:szCs w:val="20"/>
            <w:lang w:eastAsia="ja-JP"/>
            <w:rPrChange w:id="214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149"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215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51"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215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53"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2154" w:author="Petter Vang Brakalsvaalet [pev2]" w:date="2021-04-28T13:18:00Z">
              <w:rPr>
                <w:rFonts w:eastAsiaTheme="minorEastAsia" w:cstheme="majorHAnsi"/>
                <w:color w:val="000000"/>
                <w:sz w:val="21"/>
                <w:szCs w:val="21"/>
                <w:lang w:eastAsia="ja-JP"/>
              </w:rPr>
            </w:rPrChange>
          </w:rPr>
          <w:t>[4</w:t>
        </w:r>
        <w:proofErr w:type="gramStart"/>
        <w:r w:rsidRPr="00E90B95">
          <w:rPr>
            <w:rFonts w:eastAsiaTheme="minorEastAsia" w:cstheme="majorHAnsi"/>
            <w:color w:val="000000"/>
            <w:sz w:val="20"/>
            <w:szCs w:val="20"/>
            <w:lang w:eastAsia="ja-JP"/>
            <w:rPrChange w:id="2155"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56" w:author="Petter Vang Brakalsvaalet [pev2]" w:date="2021-04-28T13:18:00Z">
              <w:rPr>
                <w:rFonts w:eastAsiaTheme="minorEastAsia" w:cstheme="majorHAnsi"/>
                <w:color w:val="2B839F"/>
                <w:sz w:val="21"/>
                <w:szCs w:val="21"/>
                <w:lang w:eastAsia="ja-JP"/>
              </w:rPr>
            </w:rPrChange>
          </w:rPr>
          <w:t>image</w:t>
        </w:r>
        <w:proofErr w:type="gramEnd"/>
        <w:r w:rsidRPr="00E90B95">
          <w:rPr>
            <w:rFonts w:eastAsiaTheme="minorEastAsia" w:cstheme="majorHAnsi"/>
            <w:color w:val="000000"/>
            <w:sz w:val="20"/>
            <w:szCs w:val="20"/>
            <w:lang w:eastAsia="ja-JP"/>
            <w:rPrChange w:id="215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158"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15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60"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2161" w:author="Petter Vang Brakalsvaalet [pev2]" w:date="2021-04-28T13:18:00Z">
              <w:rPr>
                <w:rFonts w:eastAsiaTheme="minorEastAsia" w:cstheme="majorHAnsi"/>
                <w:color w:val="000000"/>
                <w:sz w:val="21"/>
                <w:szCs w:val="21"/>
                <w:lang w:eastAsia="ja-JP"/>
              </w:rPr>
            </w:rPrChange>
          </w:rPr>
          <w:t>[4].</w:t>
        </w:r>
        <w:r w:rsidRPr="00E90B95">
          <w:rPr>
            <w:rFonts w:eastAsiaTheme="minorEastAsia" w:cstheme="majorHAnsi"/>
            <w:color w:val="2B839F"/>
            <w:sz w:val="20"/>
            <w:szCs w:val="20"/>
            <w:lang w:eastAsia="ja-JP"/>
            <w:rPrChange w:id="2162"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216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164" w:author="Petter Vang Brakalsvaalet [pev2]" w:date="2021-04-28T13:18:00Z">
              <w:rPr>
                <w:rFonts w:eastAsiaTheme="minorEastAsia" w:cstheme="majorHAnsi"/>
                <w:color w:val="2B839F"/>
                <w:sz w:val="21"/>
                <w:szCs w:val="21"/>
                <w:lang w:eastAsia="ja-JP"/>
              </w:rPr>
            </w:rPrChange>
          </w:rPr>
          <w:t>&amp;&amp;</w:t>
        </w:r>
      </w:ins>
    </w:p>
    <w:p w14:paraId="529DDE68" w14:textId="77777777" w:rsidR="008E1C7E" w:rsidRPr="00E90B95" w:rsidRDefault="008E1C7E" w:rsidP="008E1C7E">
      <w:pPr>
        <w:tabs>
          <w:tab w:val="left" w:pos="543"/>
        </w:tabs>
        <w:autoSpaceDE w:val="0"/>
        <w:autoSpaceDN w:val="0"/>
        <w:adjustRightInd w:val="0"/>
        <w:rPr>
          <w:ins w:id="2165" w:author="Petter Vang Brakalsvaalet [pev2]" w:date="2021-04-27T23:34:00Z"/>
          <w:rFonts w:eastAsiaTheme="minorEastAsia" w:cstheme="majorHAnsi"/>
          <w:color w:val="000000"/>
          <w:sz w:val="20"/>
          <w:szCs w:val="20"/>
          <w:lang w:eastAsia="ja-JP"/>
          <w:rPrChange w:id="2166" w:author="Petter Vang Brakalsvaalet [pev2]" w:date="2021-04-28T13:18:00Z">
            <w:rPr>
              <w:ins w:id="2167" w:author="Petter Vang Brakalsvaalet [pev2]" w:date="2021-04-27T23:34:00Z"/>
              <w:rFonts w:eastAsiaTheme="minorEastAsia" w:cstheme="majorHAnsi"/>
              <w:color w:val="000000"/>
              <w:sz w:val="21"/>
              <w:szCs w:val="21"/>
              <w:lang w:eastAsia="ja-JP"/>
            </w:rPr>
          </w:rPrChange>
        </w:rPr>
      </w:pPr>
      <w:ins w:id="2168" w:author="Petter Vang Brakalsvaalet [pev2]" w:date="2021-04-27T23:34:00Z">
        <w:r w:rsidRPr="00E90B95">
          <w:rPr>
            <w:rFonts w:eastAsiaTheme="minorEastAsia" w:cstheme="majorHAnsi"/>
            <w:color w:val="000000"/>
            <w:sz w:val="20"/>
            <w:szCs w:val="20"/>
            <w:lang w:eastAsia="ja-JP"/>
            <w:rPrChange w:id="216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70"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217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72"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2173" w:author="Petter Vang Brakalsvaalet [pev2]" w:date="2021-04-28T13:18:00Z">
              <w:rPr>
                <w:rFonts w:eastAsiaTheme="minorEastAsia" w:cstheme="majorHAnsi"/>
                <w:color w:val="000000"/>
                <w:sz w:val="21"/>
                <w:szCs w:val="21"/>
                <w:lang w:eastAsia="ja-JP"/>
              </w:rPr>
            </w:rPrChange>
          </w:rPr>
          <w:t>[4</w:t>
        </w:r>
        <w:proofErr w:type="gramStart"/>
        <w:r w:rsidRPr="00E90B95">
          <w:rPr>
            <w:rFonts w:eastAsiaTheme="minorEastAsia" w:cstheme="majorHAnsi"/>
            <w:color w:val="000000"/>
            <w:sz w:val="20"/>
            <w:szCs w:val="20"/>
            <w:lang w:eastAsia="ja-JP"/>
            <w:rPrChange w:id="2174"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2175" w:author="Petter Vang Brakalsvaalet [pev2]" w:date="2021-04-28T13:18:00Z">
              <w:rPr>
                <w:rFonts w:eastAsiaTheme="minorEastAsia" w:cstheme="majorHAnsi"/>
                <w:color w:val="2B839F"/>
                <w:sz w:val="21"/>
                <w:szCs w:val="21"/>
                <w:lang w:eastAsia="ja-JP"/>
              </w:rPr>
            </w:rPrChange>
          </w:rPr>
          <w:t>explenation</w:t>
        </w:r>
        <w:proofErr w:type="spellEnd"/>
        <w:proofErr w:type="gramEnd"/>
        <w:r w:rsidRPr="00E90B95">
          <w:rPr>
            <w:rFonts w:eastAsiaTheme="minorEastAsia" w:cstheme="majorHAnsi"/>
            <w:color w:val="000000"/>
            <w:sz w:val="20"/>
            <w:szCs w:val="20"/>
            <w:lang w:eastAsia="ja-JP"/>
            <w:rPrChange w:id="217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177"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17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79"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2180" w:author="Petter Vang Brakalsvaalet [pev2]" w:date="2021-04-28T13:18:00Z">
              <w:rPr>
                <w:rFonts w:eastAsiaTheme="minorEastAsia" w:cstheme="majorHAnsi"/>
                <w:color w:val="000000"/>
                <w:sz w:val="21"/>
                <w:szCs w:val="21"/>
                <w:lang w:eastAsia="ja-JP"/>
              </w:rPr>
            </w:rPrChange>
          </w:rPr>
          <w:t>[4].</w:t>
        </w:r>
        <w:proofErr w:type="spellStart"/>
        <w:r w:rsidRPr="00E90B95">
          <w:rPr>
            <w:rFonts w:eastAsiaTheme="minorEastAsia" w:cstheme="majorHAnsi"/>
            <w:color w:val="2B839F"/>
            <w:sz w:val="20"/>
            <w:szCs w:val="20"/>
            <w:lang w:eastAsia="ja-JP"/>
            <w:rPrChange w:id="2181"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2182" w:author="Petter Vang Brakalsvaalet [pev2]" w:date="2021-04-28T13:18:00Z">
              <w:rPr>
                <w:rFonts w:eastAsiaTheme="minorEastAsia" w:cstheme="majorHAnsi"/>
                <w:color w:val="000000"/>
                <w:sz w:val="21"/>
                <w:szCs w:val="21"/>
                <w:lang w:eastAsia="ja-JP"/>
              </w:rPr>
            </w:rPrChange>
          </w:rPr>
          <w:t>{</w:t>
        </w:r>
      </w:ins>
    </w:p>
    <w:p w14:paraId="0D6A2F8D" w14:textId="77777777" w:rsidR="008E1C7E" w:rsidRPr="00E90B95" w:rsidRDefault="008E1C7E" w:rsidP="008E1C7E">
      <w:pPr>
        <w:tabs>
          <w:tab w:val="left" w:pos="543"/>
        </w:tabs>
        <w:autoSpaceDE w:val="0"/>
        <w:autoSpaceDN w:val="0"/>
        <w:adjustRightInd w:val="0"/>
        <w:rPr>
          <w:ins w:id="2183" w:author="Petter Vang Brakalsvaalet [pev2]" w:date="2021-04-27T23:34:00Z"/>
          <w:rFonts w:eastAsiaTheme="minorEastAsia" w:cstheme="majorHAnsi"/>
          <w:color w:val="000000"/>
          <w:sz w:val="20"/>
          <w:szCs w:val="20"/>
          <w:lang w:eastAsia="ja-JP"/>
          <w:rPrChange w:id="2184" w:author="Petter Vang Brakalsvaalet [pev2]" w:date="2021-04-28T13:18:00Z">
            <w:rPr>
              <w:ins w:id="2185" w:author="Petter Vang Brakalsvaalet [pev2]" w:date="2021-04-27T23:34:00Z"/>
              <w:rFonts w:eastAsiaTheme="minorEastAsia" w:cstheme="majorHAnsi"/>
              <w:color w:val="000000"/>
              <w:sz w:val="21"/>
              <w:szCs w:val="21"/>
              <w:lang w:eastAsia="ja-JP"/>
            </w:rPr>
          </w:rPrChange>
        </w:rPr>
      </w:pPr>
      <w:ins w:id="2186" w:author="Petter Vang Brakalsvaalet [pev2]" w:date="2021-04-27T23:34:00Z">
        <w:r w:rsidRPr="00E90B95">
          <w:rPr>
            <w:rFonts w:eastAsiaTheme="minorEastAsia" w:cstheme="majorHAnsi"/>
            <w:color w:val="000000"/>
            <w:sz w:val="20"/>
            <w:szCs w:val="20"/>
            <w:lang w:eastAsia="ja-JP"/>
            <w:rPrChange w:id="218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88"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18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2190"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191" w:author="Petter Vang Brakalsvaalet [pev2]" w:date="2021-04-28T13:18:00Z">
              <w:rPr>
                <w:rFonts w:eastAsiaTheme="minorEastAsia" w:cstheme="majorHAnsi"/>
                <w:color w:val="000000"/>
                <w:sz w:val="21"/>
                <w:szCs w:val="21"/>
                <w:lang w:eastAsia="ja-JP"/>
              </w:rPr>
            </w:rPrChange>
          </w:rPr>
          <w:t>)</w:t>
        </w:r>
      </w:ins>
    </w:p>
    <w:p w14:paraId="3DAED9B0" w14:textId="77777777" w:rsidR="008E1C7E" w:rsidRPr="00E90B95" w:rsidRDefault="008E1C7E" w:rsidP="008E1C7E">
      <w:pPr>
        <w:tabs>
          <w:tab w:val="left" w:pos="543"/>
        </w:tabs>
        <w:autoSpaceDE w:val="0"/>
        <w:autoSpaceDN w:val="0"/>
        <w:adjustRightInd w:val="0"/>
        <w:rPr>
          <w:ins w:id="2192" w:author="Petter Vang Brakalsvaalet [pev2]" w:date="2021-04-27T23:34:00Z"/>
          <w:rFonts w:eastAsiaTheme="minorEastAsia" w:cstheme="majorHAnsi"/>
          <w:color w:val="000000"/>
          <w:sz w:val="20"/>
          <w:szCs w:val="20"/>
          <w:lang w:eastAsia="ja-JP"/>
          <w:rPrChange w:id="2193" w:author="Petter Vang Brakalsvaalet [pev2]" w:date="2021-04-28T13:18:00Z">
            <w:rPr>
              <w:ins w:id="2194" w:author="Petter Vang Brakalsvaalet [pev2]" w:date="2021-04-27T23:34:00Z"/>
              <w:rFonts w:eastAsiaTheme="minorEastAsia" w:cstheme="majorHAnsi"/>
              <w:color w:val="000000"/>
              <w:sz w:val="21"/>
              <w:szCs w:val="21"/>
              <w:lang w:eastAsia="ja-JP"/>
            </w:rPr>
          </w:rPrChange>
        </w:rPr>
      </w:pPr>
      <w:ins w:id="2195" w:author="Petter Vang Brakalsvaalet [pev2]" w:date="2021-04-27T23:34:00Z">
        <w:r w:rsidRPr="00E90B95">
          <w:rPr>
            <w:rFonts w:eastAsiaTheme="minorEastAsia" w:cstheme="majorHAnsi"/>
            <w:color w:val="000000"/>
            <w:sz w:val="20"/>
            <w:szCs w:val="20"/>
            <w:lang w:eastAsia="ja-JP"/>
            <w:rPrChange w:id="2196"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2197"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2198" w:author="Petter Vang Brakalsvaalet [pev2]" w:date="2021-04-28T13:18:00Z">
              <w:rPr>
                <w:rFonts w:eastAsiaTheme="minorEastAsia" w:cstheme="majorHAnsi"/>
                <w:color w:val="000000"/>
                <w:sz w:val="21"/>
                <w:szCs w:val="21"/>
                <w:lang w:eastAsia="ja-JP"/>
              </w:rPr>
            </w:rPrChange>
          </w:rPr>
          <w:t xml:space="preserve"> {</w:t>
        </w:r>
      </w:ins>
    </w:p>
    <w:p w14:paraId="77E207E1" w14:textId="77777777" w:rsidR="008E1C7E" w:rsidRPr="00E90B95" w:rsidRDefault="008E1C7E" w:rsidP="008E1C7E">
      <w:pPr>
        <w:tabs>
          <w:tab w:val="left" w:pos="543"/>
        </w:tabs>
        <w:autoSpaceDE w:val="0"/>
        <w:autoSpaceDN w:val="0"/>
        <w:adjustRightInd w:val="0"/>
        <w:rPr>
          <w:ins w:id="2199" w:author="Petter Vang Brakalsvaalet [pev2]" w:date="2021-04-27T23:34:00Z"/>
          <w:rFonts w:eastAsiaTheme="minorEastAsia" w:cstheme="majorHAnsi"/>
          <w:color w:val="000000"/>
          <w:sz w:val="20"/>
          <w:szCs w:val="20"/>
          <w:lang w:eastAsia="ja-JP"/>
          <w:rPrChange w:id="2200" w:author="Petter Vang Brakalsvaalet [pev2]" w:date="2021-04-28T13:18:00Z">
            <w:rPr>
              <w:ins w:id="2201" w:author="Petter Vang Brakalsvaalet [pev2]" w:date="2021-04-27T23:34:00Z"/>
              <w:rFonts w:eastAsiaTheme="minorEastAsia" w:cstheme="majorHAnsi"/>
              <w:color w:val="000000"/>
              <w:sz w:val="21"/>
              <w:szCs w:val="21"/>
              <w:lang w:eastAsia="ja-JP"/>
            </w:rPr>
          </w:rPrChange>
        </w:rPr>
      </w:pPr>
      <w:ins w:id="2202" w:author="Petter Vang Brakalsvaalet [pev2]" w:date="2021-04-27T23:34:00Z">
        <w:r w:rsidRPr="00E90B95">
          <w:rPr>
            <w:rFonts w:eastAsiaTheme="minorEastAsia" w:cstheme="majorHAnsi"/>
            <w:color w:val="000000"/>
            <w:sz w:val="20"/>
            <w:szCs w:val="20"/>
            <w:lang w:eastAsia="ja-JP"/>
            <w:rPrChange w:id="2203"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204"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205"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FF"/>
            <w:sz w:val="20"/>
            <w:szCs w:val="20"/>
            <w:lang w:eastAsia="ja-JP"/>
            <w:rPrChange w:id="2206"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20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208" w:author="Petter Vang Brakalsvaalet [pev2]" w:date="2021-04-28T13:18:00Z">
              <w:rPr>
                <w:rFonts w:eastAsiaTheme="minorEastAsia" w:cstheme="majorHAnsi"/>
                <w:color w:val="A31515"/>
                <w:sz w:val="21"/>
                <w:szCs w:val="21"/>
                <w:lang w:eastAsia="ja-JP"/>
              </w:rPr>
            </w:rPrChange>
          </w:rPr>
          <w:t>"House item is not as expected."</w:t>
        </w:r>
        <w:r w:rsidRPr="00E90B95">
          <w:rPr>
            <w:rFonts w:eastAsiaTheme="minorEastAsia" w:cstheme="majorHAnsi"/>
            <w:color w:val="000000"/>
            <w:sz w:val="20"/>
            <w:szCs w:val="20"/>
            <w:lang w:eastAsia="ja-JP"/>
            <w:rPrChange w:id="2209" w:author="Petter Vang Brakalsvaalet [pev2]" w:date="2021-04-28T13:18:00Z">
              <w:rPr>
                <w:rFonts w:eastAsiaTheme="minorEastAsia" w:cstheme="majorHAnsi"/>
                <w:color w:val="000000"/>
                <w:sz w:val="21"/>
                <w:szCs w:val="21"/>
                <w:lang w:eastAsia="ja-JP"/>
              </w:rPr>
            </w:rPrChange>
          </w:rPr>
          <w:t>)</w:t>
        </w:r>
      </w:ins>
    </w:p>
    <w:p w14:paraId="355545DD" w14:textId="77777777" w:rsidR="008E1C7E" w:rsidRPr="00E90B95" w:rsidRDefault="008E1C7E" w:rsidP="008E1C7E">
      <w:pPr>
        <w:tabs>
          <w:tab w:val="left" w:pos="543"/>
        </w:tabs>
        <w:autoSpaceDE w:val="0"/>
        <w:autoSpaceDN w:val="0"/>
        <w:adjustRightInd w:val="0"/>
        <w:rPr>
          <w:ins w:id="2210" w:author="Petter Vang Brakalsvaalet [pev2]" w:date="2021-04-27T23:34:00Z"/>
          <w:rFonts w:eastAsiaTheme="minorEastAsia" w:cstheme="majorHAnsi"/>
          <w:color w:val="000000"/>
          <w:sz w:val="20"/>
          <w:szCs w:val="20"/>
          <w:lang w:eastAsia="ja-JP"/>
          <w:rPrChange w:id="2211" w:author="Petter Vang Brakalsvaalet [pev2]" w:date="2021-04-28T13:18:00Z">
            <w:rPr>
              <w:ins w:id="2212" w:author="Petter Vang Brakalsvaalet [pev2]" w:date="2021-04-27T23:34:00Z"/>
              <w:rFonts w:eastAsiaTheme="minorEastAsia" w:cstheme="majorHAnsi"/>
              <w:color w:val="000000"/>
              <w:sz w:val="21"/>
              <w:szCs w:val="21"/>
              <w:lang w:eastAsia="ja-JP"/>
            </w:rPr>
          </w:rPrChange>
        </w:rPr>
      </w:pPr>
      <w:ins w:id="2213" w:author="Petter Vang Brakalsvaalet [pev2]" w:date="2021-04-27T23:34:00Z">
        <w:r w:rsidRPr="00E90B95">
          <w:rPr>
            <w:rFonts w:eastAsiaTheme="minorEastAsia" w:cstheme="majorHAnsi"/>
            <w:color w:val="000000"/>
            <w:sz w:val="20"/>
            <w:szCs w:val="20"/>
            <w:lang w:eastAsia="ja-JP"/>
            <w:rPrChange w:id="2214" w:author="Petter Vang Brakalsvaalet [pev2]" w:date="2021-04-28T13:18:00Z">
              <w:rPr>
                <w:rFonts w:eastAsiaTheme="minorEastAsia" w:cstheme="majorHAnsi"/>
                <w:color w:val="000000"/>
                <w:sz w:val="21"/>
                <w:szCs w:val="21"/>
                <w:lang w:eastAsia="ja-JP"/>
              </w:rPr>
            </w:rPrChange>
          </w:rPr>
          <w:t xml:space="preserve">        }</w:t>
        </w:r>
      </w:ins>
    </w:p>
    <w:p w14:paraId="23660455" w14:textId="77777777" w:rsidR="008E1C7E" w:rsidRPr="00E90B95" w:rsidRDefault="008E1C7E" w:rsidP="008E1C7E">
      <w:pPr>
        <w:tabs>
          <w:tab w:val="left" w:pos="543"/>
        </w:tabs>
        <w:autoSpaceDE w:val="0"/>
        <w:autoSpaceDN w:val="0"/>
        <w:adjustRightInd w:val="0"/>
        <w:rPr>
          <w:ins w:id="2215" w:author="Petter Vang Brakalsvaalet [pev2]" w:date="2021-04-27T23:34:00Z"/>
          <w:rFonts w:eastAsiaTheme="minorEastAsia" w:cstheme="majorHAnsi"/>
          <w:color w:val="000000"/>
          <w:sz w:val="20"/>
          <w:szCs w:val="20"/>
          <w:lang w:eastAsia="ja-JP"/>
          <w:rPrChange w:id="2216" w:author="Petter Vang Brakalsvaalet [pev2]" w:date="2021-04-28T13:18:00Z">
            <w:rPr>
              <w:ins w:id="2217" w:author="Petter Vang Brakalsvaalet [pev2]" w:date="2021-04-27T23:34:00Z"/>
              <w:rFonts w:eastAsiaTheme="minorEastAsia" w:cstheme="majorHAnsi"/>
              <w:color w:val="000000"/>
              <w:sz w:val="21"/>
              <w:szCs w:val="21"/>
              <w:lang w:eastAsia="ja-JP"/>
            </w:rPr>
          </w:rPrChange>
        </w:rPr>
      </w:pPr>
      <w:ins w:id="2218" w:author="Petter Vang Brakalsvaalet [pev2]" w:date="2021-04-27T23:34:00Z">
        <w:r w:rsidRPr="00E90B95">
          <w:rPr>
            <w:rFonts w:eastAsiaTheme="minorEastAsia" w:cstheme="majorHAnsi"/>
            <w:color w:val="000000"/>
            <w:sz w:val="20"/>
            <w:szCs w:val="20"/>
            <w:lang w:eastAsia="ja-JP"/>
            <w:rPrChange w:id="2219" w:author="Petter Vang Brakalsvaalet [pev2]" w:date="2021-04-28T13:18:00Z">
              <w:rPr>
                <w:rFonts w:eastAsiaTheme="minorEastAsia" w:cstheme="majorHAnsi"/>
                <w:color w:val="000000"/>
                <w:sz w:val="21"/>
                <w:szCs w:val="21"/>
                <w:lang w:eastAsia="ja-JP"/>
              </w:rPr>
            </w:rPrChange>
          </w:rPr>
          <w:t xml:space="preserve">    }</w:t>
        </w:r>
      </w:ins>
    </w:p>
    <w:p w14:paraId="1BC0EA94" w14:textId="77777777" w:rsidR="008E1C7E" w:rsidRPr="00E90B95" w:rsidRDefault="008E1C7E" w:rsidP="008E1C7E">
      <w:pPr>
        <w:tabs>
          <w:tab w:val="left" w:pos="543"/>
        </w:tabs>
        <w:autoSpaceDE w:val="0"/>
        <w:autoSpaceDN w:val="0"/>
        <w:adjustRightInd w:val="0"/>
        <w:rPr>
          <w:ins w:id="2220" w:author="Petter Vang Brakalsvaalet [pev2]" w:date="2021-04-27T23:34:00Z"/>
          <w:rFonts w:eastAsiaTheme="minorEastAsia" w:cstheme="majorHAnsi"/>
          <w:color w:val="000000"/>
          <w:sz w:val="20"/>
          <w:szCs w:val="20"/>
          <w:lang w:eastAsia="ja-JP"/>
          <w:rPrChange w:id="2221" w:author="Petter Vang Brakalsvaalet [pev2]" w:date="2021-04-28T13:18:00Z">
            <w:rPr>
              <w:ins w:id="2222" w:author="Petter Vang Brakalsvaalet [pev2]" w:date="2021-04-27T23:34:00Z"/>
              <w:rFonts w:eastAsiaTheme="minorEastAsia" w:cstheme="majorHAnsi"/>
              <w:color w:val="000000"/>
              <w:sz w:val="21"/>
              <w:szCs w:val="21"/>
              <w:lang w:eastAsia="ja-JP"/>
            </w:rPr>
          </w:rPrChange>
        </w:rPr>
      </w:pPr>
      <w:ins w:id="2223" w:author="Petter Vang Brakalsvaalet [pev2]" w:date="2021-04-27T23:34:00Z">
        <w:r w:rsidRPr="00E90B95">
          <w:rPr>
            <w:rFonts w:eastAsiaTheme="minorEastAsia" w:cstheme="majorHAnsi"/>
            <w:color w:val="000000"/>
            <w:sz w:val="20"/>
            <w:szCs w:val="20"/>
            <w:lang w:eastAsia="ja-JP"/>
            <w:rPrChange w:id="2224" w:author="Petter Vang Brakalsvaalet [pev2]" w:date="2021-04-28T13:18:00Z">
              <w:rPr>
                <w:rFonts w:eastAsiaTheme="minorEastAsia" w:cstheme="majorHAnsi"/>
                <w:color w:val="000000"/>
                <w:sz w:val="21"/>
                <w:szCs w:val="21"/>
                <w:lang w:eastAsia="ja-JP"/>
              </w:rPr>
            </w:rPrChange>
          </w:rPr>
          <w:t xml:space="preserve">    </w:t>
        </w:r>
      </w:ins>
    </w:p>
    <w:p w14:paraId="52F3DDFF" w14:textId="77777777" w:rsidR="008E1C7E" w:rsidRPr="00E90B95" w:rsidRDefault="008E1C7E" w:rsidP="008E1C7E">
      <w:pPr>
        <w:tabs>
          <w:tab w:val="left" w:pos="543"/>
        </w:tabs>
        <w:autoSpaceDE w:val="0"/>
        <w:autoSpaceDN w:val="0"/>
        <w:adjustRightInd w:val="0"/>
        <w:rPr>
          <w:ins w:id="2225" w:author="Petter Vang Brakalsvaalet [pev2]" w:date="2021-04-27T23:34:00Z"/>
          <w:rFonts w:eastAsiaTheme="minorEastAsia" w:cstheme="majorHAnsi"/>
          <w:color w:val="000000"/>
          <w:sz w:val="20"/>
          <w:szCs w:val="20"/>
          <w:lang w:eastAsia="ja-JP"/>
          <w:rPrChange w:id="2226" w:author="Petter Vang Brakalsvaalet [pev2]" w:date="2021-04-28T13:18:00Z">
            <w:rPr>
              <w:ins w:id="2227" w:author="Petter Vang Brakalsvaalet [pev2]" w:date="2021-04-27T23:34:00Z"/>
              <w:rFonts w:eastAsiaTheme="minorEastAsia" w:cstheme="majorHAnsi"/>
              <w:color w:val="000000"/>
              <w:sz w:val="21"/>
              <w:szCs w:val="21"/>
              <w:lang w:eastAsia="ja-JP"/>
            </w:rPr>
          </w:rPrChange>
        </w:rPr>
      </w:pPr>
      <w:ins w:id="2228" w:author="Petter Vang Brakalsvaalet [pev2]" w:date="2021-04-27T23:34:00Z">
        <w:r w:rsidRPr="00E90B95">
          <w:rPr>
            <w:rFonts w:eastAsiaTheme="minorEastAsia" w:cstheme="majorHAnsi"/>
            <w:color w:val="000000"/>
            <w:sz w:val="20"/>
            <w:szCs w:val="20"/>
            <w:lang w:eastAsia="ja-JP"/>
            <w:rPrChange w:id="222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230"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231"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2232" w:author="Petter Vang Brakalsvaalet [pev2]" w:date="2021-04-28T13:18:00Z">
              <w:rPr>
                <w:rFonts w:eastAsiaTheme="minorEastAsia" w:cstheme="majorHAnsi"/>
                <w:color w:val="000000"/>
                <w:sz w:val="21"/>
                <w:szCs w:val="21"/>
                <w:lang w:eastAsia="ja-JP"/>
              </w:rPr>
            </w:rPrChange>
          </w:rPr>
          <w:t>testJoystickHelp</w:t>
        </w:r>
        <w:proofErr w:type="spellEnd"/>
        <w:r w:rsidRPr="00E90B95">
          <w:rPr>
            <w:rFonts w:eastAsiaTheme="minorEastAsia" w:cstheme="majorHAnsi"/>
            <w:color w:val="000000"/>
            <w:sz w:val="20"/>
            <w:szCs w:val="20"/>
            <w:lang w:eastAsia="ja-JP"/>
            <w:rPrChange w:id="2233"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234" w:author="Petter Vang Brakalsvaalet [pev2]" w:date="2021-04-28T13:18:00Z">
              <w:rPr>
                <w:rFonts w:eastAsiaTheme="minorEastAsia" w:cstheme="majorHAnsi"/>
                <w:color w:val="000000"/>
                <w:sz w:val="21"/>
                <w:szCs w:val="21"/>
                <w:lang w:eastAsia="ja-JP"/>
              </w:rPr>
            </w:rPrChange>
          </w:rPr>
          <w:t>) {</w:t>
        </w:r>
      </w:ins>
    </w:p>
    <w:p w14:paraId="70985C3F" w14:textId="77777777" w:rsidR="008E1C7E" w:rsidRPr="00E90B95" w:rsidRDefault="008E1C7E" w:rsidP="008E1C7E">
      <w:pPr>
        <w:tabs>
          <w:tab w:val="left" w:pos="543"/>
        </w:tabs>
        <w:autoSpaceDE w:val="0"/>
        <w:autoSpaceDN w:val="0"/>
        <w:adjustRightInd w:val="0"/>
        <w:rPr>
          <w:ins w:id="2235" w:author="Petter Vang Brakalsvaalet [pev2]" w:date="2021-04-27T23:34:00Z"/>
          <w:rFonts w:eastAsiaTheme="minorEastAsia" w:cstheme="majorHAnsi"/>
          <w:color w:val="000000"/>
          <w:sz w:val="20"/>
          <w:szCs w:val="20"/>
          <w:lang w:eastAsia="ja-JP"/>
          <w:rPrChange w:id="2236" w:author="Petter Vang Brakalsvaalet [pev2]" w:date="2021-04-28T13:18:00Z">
            <w:rPr>
              <w:ins w:id="2237" w:author="Petter Vang Brakalsvaalet [pev2]" w:date="2021-04-27T23:34:00Z"/>
              <w:rFonts w:eastAsiaTheme="minorEastAsia" w:cstheme="majorHAnsi"/>
              <w:color w:val="000000"/>
              <w:sz w:val="21"/>
              <w:szCs w:val="21"/>
              <w:lang w:eastAsia="ja-JP"/>
            </w:rPr>
          </w:rPrChange>
        </w:rPr>
      </w:pPr>
      <w:ins w:id="2238" w:author="Petter Vang Brakalsvaalet [pev2]" w:date="2021-04-27T23:34:00Z">
        <w:r w:rsidRPr="00E90B95">
          <w:rPr>
            <w:rFonts w:eastAsiaTheme="minorEastAsia" w:cstheme="majorHAnsi"/>
            <w:color w:val="000000"/>
            <w:sz w:val="20"/>
            <w:szCs w:val="20"/>
            <w:lang w:eastAsia="ja-JP"/>
            <w:rPrChange w:id="223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240"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224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42"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2243"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244"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2245" w:author="Petter Vang Brakalsvaalet [pev2]" w:date="2021-04-28T13:18:00Z">
              <w:rPr>
                <w:rFonts w:eastAsiaTheme="minorEastAsia" w:cstheme="majorHAnsi"/>
                <w:color w:val="000000"/>
                <w:sz w:val="21"/>
                <w:szCs w:val="21"/>
                <w:lang w:eastAsia="ja-JP"/>
              </w:rPr>
            </w:rPrChange>
          </w:rPr>
          <w:t>[5</w:t>
        </w:r>
        <w:proofErr w:type="gramStart"/>
        <w:r w:rsidRPr="00E90B95">
          <w:rPr>
            <w:rFonts w:eastAsiaTheme="minorEastAsia" w:cstheme="majorHAnsi"/>
            <w:color w:val="000000"/>
            <w:sz w:val="20"/>
            <w:szCs w:val="20"/>
            <w:lang w:eastAsia="ja-JP"/>
            <w:rPrChange w:id="224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247" w:author="Petter Vang Brakalsvaalet [pev2]" w:date="2021-04-28T13:18:00Z">
              <w:rPr>
                <w:rFonts w:eastAsiaTheme="minorEastAsia" w:cstheme="majorHAnsi"/>
                <w:color w:val="2B839F"/>
                <w:sz w:val="21"/>
                <w:szCs w:val="21"/>
                <w:lang w:eastAsia="ja-JP"/>
              </w:rPr>
            </w:rPrChange>
          </w:rPr>
          <w:t>image</w:t>
        </w:r>
        <w:proofErr w:type="gramEnd"/>
        <w:r w:rsidRPr="00E90B95">
          <w:rPr>
            <w:rFonts w:eastAsiaTheme="minorEastAsia" w:cstheme="majorHAnsi"/>
            <w:color w:val="000000"/>
            <w:sz w:val="20"/>
            <w:szCs w:val="20"/>
            <w:lang w:eastAsia="ja-JP"/>
            <w:rPrChange w:id="224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249"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25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51"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2252" w:author="Petter Vang Brakalsvaalet [pev2]" w:date="2021-04-28T13:18:00Z">
              <w:rPr>
                <w:rFonts w:eastAsiaTheme="minorEastAsia" w:cstheme="majorHAnsi"/>
                <w:color w:val="000000"/>
                <w:sz w:val="21"/>
                <w:szCs w:val="21"/>
                <w:lang w:eastAsia="ja-JP"/>
              </w:rPr>
            </w:rPrChange>
          </w:rPr>
          <w:t>[5].</w:t>
        </w:r>
        <w:r w:rsidRPr="00E90B95">
          <w:rPr>
            <w:rFonts w:eastAsiaTheme="minorEastAsia" w:cstheme="majorHAnsi"/>
            <w:color w:val="2B839F"/>
            <w:sz w:val="20"/>
            <w:szCs w:val="20"/>
            <w:lang w:eastAsia="ja-JP"/>
            <w:rPrChange w:id="2253"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225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255" w:author="Petter Vang Brakalsvaalet [pev2]" w:date="2021-04-28T13:18:00Z">
              <w:rPr>
                <w:rFonts w:eastAsiaTheme="minorEastAsia" w:cstheme="majorHAnsi"/>
                <w:color w:val="2B839F"/>
                <w:sz w:val="21"/>
                <w:szCs w:val="21"/>
                <w:lang w:eastAsia="ja-JP"/>
              </w:rPr>
            </w:rPrChange>
          </w:rPr>
          <w:t>&amp;&amp;</w:t>
        </w:r>
      </w:ins>
    </w:p>
    <w:p w14:paraId="2017CA36" w14:textId="77777777" w:rsidR="008E1C7E" w:rsidRPr="00E90B95" w:rsidRDefault="008E1C7E" w:rsidP="008E1C7E">
      <w:pPr>
        <w:tabs>
          <w:tab w:val="left" w:pos="543"/>
        </w:tabs>
        <w:autoSpaceDE w:val="0"/>
        <w:autoSpaceDN w:val="0"/>
        <w:adjustRightInd w:val="0"/>
        <w:rPr>
          <w:ins w:id="2256" w:author="Petter Vang Brakalsvaalet [pev2]" w:date="2021-04-27T23:34:00Z"/>
          <w:rFonts w:eastAsiaTheme="minorEastAsia" w:cstheme="majorHAnsi"/>
          <w:color w:val="000000"/>
          <w:sz w:val="20"/>
          <w:szCs w:val="20"/>
          <w:lang w:eastAsia="ja-JP"/>
          <w:rPrChange w:id="2257" w:author="Petter Vang Brakalsvaalet [pev2]" w:date="2021-04-28T13:18:00Z">
            <w:rPr>
              <w:ins w:id="2258" w:author="Petter Vang Brakalsvaalet [pev2]" w:date="2021-04-27T23:34:00Z"/>
              <w:rFonts w:eastAsiaTheme="minorEastAsia" w:cstheme="majorHAnsi"/>
              <w:color w:val="000000"/>
              <w:sz w:val="21"/>
              <w:szCs w:val="21"/>
              <w:lang w:eastAsia="ja-JP"/>
            </w:rPr>
          </w:rPrChange>
        </w:rPr>
      </w:pPr>
      <w:ins w:id="2259" w:author="Petter Vang Brakalsvaalet [pev2]" w:date="2021-04-27T23:34:00Z">
        <w:r w:rsidRPr="00E90B95">
          <w:rPr>
            <w:rFonts w:eastAsiaTheme="minorEastAsia" w:cstheme="majorHAnsi"/>
            <w:color w:val="000000"/>
            <w:sz w:val="20"/>
            <w:szCs w:val="20"/>
            <w:lang w:eastAsia="ja-JP"/>
            <w:rPrChange w:id="226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61"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226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263"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2264" w:author="Petter Vang Brakalsvaalet [pev2]" w:date="2021-04-28T13:18:00Z">
              <w:rPr>
                <w:rFonts w:eastAsiaTheme="minorEastAsia" w:cstheme="majorHAnsi"/>
                <w:color w:val="000000"/>
                <w:sz w:val="21"/>
                <w:szCs w:val="21"/>
                <w:lang w:eastAsia="ja-JP"/>
              </w:rPr>
            </w:rPrChange>
          </w:rPr>
          <w:t>[5</w:t>
        </w:r>
        <w:proofErr w:type="gramStart"/>
        <w:r w:rsidRPr="00E90B95">
          <w:rPr>
            <w:rFonts w:eastAsiaTheme="minorEastAsia" w:cstheme="majorHAnsi"/>
            <w:color w:val="000000"/>
            <w:sz w:val="20"/>
            <w:szCs w:val="20"/>
            <w:lang w:eastAsia="ja-JP"/>
            <w:rPrChange w:id="2265"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2266" w:author="Petter Vang Brakalsvaalet [pev2]" w:date="2021-04-28T13:18:00Z">
              <w:rPr>
                <w:rFonts w:eastAsiaTheme="minorEastAsia" w:cstheme="majorHAnsi"/>
                <w:color w:val="2B839F"/>
                <w:sz w:val="21"/>
                <w:szCs w:val="21"/>
                <w:lang w:eastAsia="ja-JP"/>
              </w:rPr>
            </w:rPrChange>
          </w:rPr>
          <w:t>secondImage</w:t>
        </w:r>
        <w:proofErr w:type="spellEnd"/>
        <w:proofErr w:type="gramEnd"/>
        <w:r w:rsidRPr="00E90B95">
          <w:rPr>
            <w:rFonts w:eastAsiaTheme="minorEastAsia" w:cstheme="majorHAnsi"/>
            <w:color w:val="000000"/>
            <w:sz w:val="20"/>
            <w:szCs w:val="20"/>
            <w:lang w:eastAsia="ja-JP"/>
            <w:rPrChange w:id="226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268"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26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70"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2271" w:author="Petter Vang Brakalsvaalet [pev2]" w:date="2021-04-28T13:18:00Z">
              <w:rPr>
                <w:rFonts w:eastAsiaTheme="minorEastAsia" w:cstheme="majorHAnsi"/>
                <w:color w:val="000000"/>
                <w:sz w:val="21"/>
                <w:szCs w:val="21"/>
                <w:lang w:eastAsia="ja-JP"/>
              </w:rPr>
            </w:rPrChange>
          </w:rPr>
          <w:t>[5].</w:t>
        </w:r>
        <w:proofErr w:type="spellStart"/>
        <w:r w:rsidRPr="00E90B95">
          <w:rPr>
            <w:rFonts w:eastAsiaTheme="minorEastAsia" w:cstheme="majorHAnsi"/>
            <w:color w:val="2B839F"/>
            <w:sz w:val="20"/>
            <w:szCs w:val="20"/>
            <w:lang w:eastAsia="ja-JP"/>
            <w:rPrChange w:id="2272" w:author="Petter Vang Brakalsvaalet [pev2]" w:date="2021-04-28T13:18:00Z">
              <w:rPr>
                <w:rFonts w:eastAsiaTheme="minorEastAsia" w:cstheme="majorHAnsi"/>
                <w:color w:val="2B839F"/>
                <w:sz w:val="21"/>
                <w:szCs w:val="21"/>
                <w:lang w:eastAsia="ja-JP"/>
              </w:rPr>
            </w:rPrChange>
          </w:rPr>
          <w:t>secondImage</w:t>
        </w:r>
        <w:proofErr w:type="spellEnd"/>
        <w:r w:rsidRPr="00E90B95">
          <w:rPr>
            <w:rFonts w:eastAsiaTheme="minorEastAsia" w:cstheme="majorHAnsi"/>
            <w:color w:val="000000"/>
            <w:sz w:val="20"/>
            <w:szCs w:val="20"/>
            <w:lang w:eastAsia="ja-JP"/>
            <w:rPrChange w:id="227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274" w:author="Petter Vang Brakalsvaalet [pev2]" w:date="2021-04-28T13:18:00Z">
              <w:rPr>
                <w:rFonts w:eastAsiaTheme="minorEastAsia" w:cstheme="majorHAnsi"/>
                <w:color w:val="2B839F"/>
                <w:sz w:val="21"/>
                <w:szCs w:val="21"/>
                <w:lang w:eastAsia="ja-JP"/>
              </w:rPr>
            </w:rPrChange>
          </w:rPr>
          <w:t>&amp;&amp;</w:t>
        </w:r>
      </w:ins>
    </w:p>
    <w:p w14:paraId="4BB52DB1" w14:textId="77777777" w:rsidR="008E1C7E" w:rsidRPr="00E90B95" w:rsidRDefault="008E1C7E" w:rsidP="008E1C7E">
      <w:pPr>
        <w:tabs>
          <w:tab w:val="left" w:pos="543"/>
        </w:tabs>
        <w:autoSpaceDE w:val="0"/>
        <w:autoSpaceDN w:val="0"/>
        <w:adjustRightInd w:val="0"/>
        <w:rPr>
          <w:ins w:id="2275" w:author="Petter Vang Brakalsvaalet [pev2]" w:date="2021-04-27T23:34:00Z"/>
          <w:rFonts w:eastAsiaTheme="minorEastAsia" w:cstheme="majorHAnsi"/>
          <w:color w:val="000000"/>
          <w:sz w:val="20"/>
          <w:szCs w:val="20"/>
          <w:lang w:eastAsia="ja-JP"/>
          <w:rPrChange w:id="2276" w:author="Petter Vang Brakalsvaalet [pev2]" w:date="2021-04-28T13:18:00Z">
            <w:rPr>
              <w:ins w:id="2277" w:author="Petter Vang Brakalsvaalet [pev2]" w:date="2021-04-27T23:34:00Z"/>
              <w:rFonts w:eastAsiaTheme="minorEastAsia" w:cstheme="majorHAnsi"/>
              <w:color w:val="000000"/>
              <w:sz w:val="21"/>
              <w:szCs w:val="21"/>
              <w:lang w:eastAsia="ja-JP"/>
            </w:rPr>
          </w:rPrChange>
        </w:rPr>
      </w:pPr>
      <w:ins w:id="2278" w:author="Petter Vang Brakalsvaalet [pev2]" w:date="2021-04-27T23:34:00Z">
        <w:r w:rsidRPr="00E90B95">
          <w:rPr>
            <w:rFonts w:eastAsiaTheme="minorEastAsia" w:cstheme="majorHAnsi"/>
            <w:color w:val="000000"/>
            <w:sz w:val="20"/>
            <w:szCs w:val="20"/>
            <w:lang w:eastAsia="ja-JP"/>
            <w:rPrChange w:id="227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80"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228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282"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2283" w:author="Petter Vang Brakalsvaalet [pev2]" w:date="2021-04-28T13:18:00Z">
              <w:rPr>
                <w:rFonts w:eastAsiaTheme="minorEastAsia" w:cstheme="majorHAnsi"/>
                <w:color w:val="000000"/>
                <w:sz w:val="21"/>
                <w:szCs w:val="21"/>
                <w:lang w:eastAsia="ja-JP"/>
              </w:rPr>
            </w:rPrChange>
          </w:rPr>
          <w:t>[5</w:t>
        </w:r>
        <w:proofErr w:type="gramStart"/>
        <w:r w:rsidRPr="00E90B95">
          <w:rPr>
            <w:rFonts w:eastAsiaTheme="minorEastAsia" w:cstheme="majorHAnsi"/>
            <w:color w:val="000000"/>
            <w:sz w:val="20"/>
            <w:szCs w:val="20"/>
            <w:lang w:eastAsia="ja-JP"/>
            <w:rPrChange w:id="2284"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2285" w:author="Petter Vang Brakalsvaalet [pev2]" w:date="2021-04-28T13:18:00Z">
              <w:rPr>
                <w:rFonts w:eastAsiaTheme="minorEastAsia" w:cstheme="majorHAnsi"/>
                <w:color w:val="2B839F"/>
                <w:sz w:val="21"/>
                <w:szCs w:val="21"/>
                <w:lang w:eastAsia="ja-JP"/>
              </w:rPr>
            </w:rPrChange>
          </w:rPr>
          <w:t>explenation</w:t>
        </w:r>
        <w:proofErr w:type="spellEnd"/>
        <w:proofErr w:type="gramEnd"/>
        <w:r w:rsidRPr="00E90B95">
          <w:rPr>
            <w:rFonts w:eastAsiaTheme="minorEastAsia" w:cstheme="majorHAnsi"/>
            <w:color w:val="000000"/>
            <w:sz w:val="20"/>
            <w:szCs w:val="20"/>
            <w:lang w:eastAsia="ja-JP"/>
            <w:rPrChange w:id="228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287"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28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89"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2290" w:author="Petter Vang Brakalsvaalet [pev2]" w:date="2021-04-28T13:18:00Z">
              <w:rPr>
                <w:rFonts w:eastAsiaTheme="minorEastAsia" w:cstheme="majorHAnsi"/>
                <w:color w:val="000000"/>
                <w:sz w:val="21"/>
                <w:szCs w:val="21"/>
                <w:lang w:eastAsia="ja-JP"/>
              </w:rPr>
            </w:rPrChange>
          </w:rPr>
          <w:t>[5].</w:t>
        </w:r>
        <w:proofErr w:type="spellStart"/>
        <w:r w:rsidRPr="00E90B95">
          <w:rPr>
            <w:rFonts w:eastAsiaTheme="minorEastAsia" w:cstheme="majorHAnsi"/>
            <w:color w:val="2B839F"/>
            <w:sz w:val="20"/>
            <w:szCs w:val="20"/>
            <w:lang w:eastAsia="ja-JP"/>
            <w:rPrChange w:id="2291"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2292" w:author="Petter Vang Brakalsvaalet [pev2]" w:date="2021-04-28T13:18:00Z">
              <w:rPr>
                <w:rFonts w:eastAsiaTheme="minorEastAsia" w:cstheme="majorHAnsi"/>
                <w:color w:val="000000"/>
                <w:sz w:val="21"/>
                <w:szCs w:val="21"/>
                <w:lang w:eastAsia="ja-JP"/>
              </w:rPr>
            </w:rPrChange>
          </w:rPr>
          <w:t>{</w:t>
        </w:r>
      </w:ins>
    </w:p>
    <w:p w14:paraId="00A6C25C" w14:textId="77777777" w:rsidR="008E1C7E" w:rsidRPr="00E90B95" w:rsidRDefault="008E1C7E" w:rsidP="008E1C7E">
      <w:pPr>
        <w:tabs>
          <w:tab w:val="left" w:pos="543"/>
        </w:tabs>
        <w:autoSpaceDE w:val="0"/>
        <w:autoSpaceDN w:val="0"/>
        <w:adjustRightInd w:val="0"/>
        <w:rPr>
          <w:ins w:id="2293" w:author="Petter Vang Brakalsvaalet [pev2]" w:date="2021-04-27T23:34:00Z"/>
          <w:rFonts w:eastAsiaTheme="minorEastAsia" w:cstheme="majorHAnsi"/>
          <w:color w:val="000000"/>
          <w:sz w:val="20"/>
          <w:szCs w:val="20"/>
          <w:lang w:eastAsia="ja-JP"/>
          <w:rPrChange w:id="2294" w:author="Petter Vang Brakalsvaalet [pev2]" w:date="2021-04-28T13:18:00Z">
            <w:rPr>
              <w:ins w:id="2295" w:author="Petter Vang Brakalsvaalet [pev2]" w:date="2021-04-27T23:34:00Z"/>
              <w:rFonts w:eastAsiaTheme="minorEastAsia" w:cstheme="majorHAnsi"/>
              <w:color w:val="000000"/>
              <w:sz w:val="21"/>
              <w:szCs w:val="21"/>
              <w:lang w:eastAsia="ja-JP"/>
            </w:rPr>
          </w:rPrChange>
        </w:rPr>
      </w:pPr>
      <w:ins w:id="2296" w:author="Petter Vang Brakalsvaalet [pev2]" w:date="2021-04-27T23:34:00Z">
        <w:r w:rsidRPr="00E90B95">
          <w:rPr>
            <w:rFonts w:eastAsiaTheme="minorEastAsia" w:cstheme="majorHAnsi"/>
            <w:color w:val="000000"/>
            <w:sz w:val="20"/>
            <w:szCs w:val="20"/>
            <w:lang w:eastAsia="ja-JP"/>
            <w:rPrChange w:id="229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98"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29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2300"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301" w:author="Petter Vang Brakalsvaalet [pev2]" w:date="2021-04-28T13:18:00Z">
              <w:rPr>
                <w:rFonts w:eastAsiaTheme="minorEastAsia" w:cstheme="majorHAnsi"/>
                <w:color w:val="000000"/>
                <w:sz w:val="21"/>
                <w:szCs w:val="21"/>
                <w:lang w:eastAsia="ja-JP"/>
              </w:rPr>
            </w:rPrChange>
          </w:rPr>
          <w:t>)</w:t>
        </w:r>
      </w:ins>
    </w:p>
    <w:p w14:paraId="187AFBD8" w14:textId="77777777" w:rsidR="008E1C7E" w:rsidRPr="00E90B95" w:rsidRDefault="008E1C7E" w:rsidP="008E1C7E">
      <w:pPr>
        <w:tabs>
          <w:tab w:val="left" w:pos="543"/>
        </w:tabs>
        <w:autoSpaceDE w:val="0"/>
        <w:autoSpaceDN w:val="0"/>
        <w:adjustRightInd w:val="0"/>
        <w:rPr>
          <w:ins w:id="2302" w:author="Petter Vang Brakalsvaalet [pev2]" w:date="2021-04-27T23:34:00Z"/>
          <w:rFonts w:eastAsiaTheme="minorEastAsia" w:cstheme="majorHAnsi"/>
          <w:color w:val="000000"/>
          <w:sz w:val="20"/>
          <w:szCs w:val="20"/>
          <w:lang w:eastAsia="ja-JP"/>
          <w:rPrChange w:id="2303" w:author="Petter Vang Brakalsvaalet [pev2]" w:date="2021-04-28T13:18:00Z">
            <w:rPr>
              <w:ins w:id="2304" w:author="Petter Vang Brakalsvaalet [pev2]" w:date="2021-04-27T23:34:00Z"/>
              <w:rFonts w:eastAsiaTheme="minorEastAsia" w:cstheme="majorHAnsi"/>
              <w:color w:val="000000"/>
              <w:sz w:val="21"/>
              <w:szCs w:val="21"/>
              <w:lang w:eastAsia="ja-JP"/>
            </w:rPr>
          </w:rPrChange>
        </w:rPr>
      </w:pPr>
      <w:ins w:id="2305" w:author="Petter Vang Brakalsvaalet [pev2]" w:date="2021-04-27T23:34:00Z">
        <w:r w:rsidRPr="00E90B95">
          <w:rPr>
            <w:rFonts w:eastAsiaTheme="minorEastAsia" w:cstheme="majorHAnsi"/>
            <w:color w:val="000000"/>
            <w:sz w:val="20"/>
            <w:szCs w:val="20"/>
            <w:lang w:eastAsia="ja-JP"/>
            <w:rPrChange w:id="2306"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2307"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2308" w:author="Petter Vang Brakalsvaalet [pev2]" w:date="2021-04-28T13:18:00Z">
              <w:rPr>
                <w:rFonts w:eastAsiaTheme="minorEastAsia" w:cstheme="majorHAnsi"/>
                <w:color w:val="000000"/>
                <w:sz w:val="21"/>
                <w:szCs w:val="21"/>
                <w:lang w:eastAsia="ja-JP"/>
              </w:rPr>
            </w:rPrChange>
          </w:rPr>
          <w:t xml:space="preserve"> {</w:t>
        </w:r>
      </w:ins>
    </w:p>
    <w:p w14:paraId="411C5EB1" w14:textId="77777777" w:rsidR="008E1C7E" w:rsidRPr="00E90B95" w:rsidRDefault="008E1C7E" w:rsidP="008E1C7E">
      <w:pPr>
        <w:tabs>
          <w:tab w:val="left" w:pos="543"/>
        </w:tabs>
        <w:autoSpaceDE w:val="0"/>
        <w:autoSpaceDN w:val="0"/>
        <w:adjustRightInd w:val="0"/>
        <w:rPr>
          <w:ins w:id="2309" w:author="Petter Vang Brakalsvaalet [pev2]" w:date="2021-04-27T23:34:00Z"/>
          <w:rFonts w:eastAsiaTheme="minorEastAsia" w:cstheme="majorHAnsi"/>
          <w:color w:val="000000"/>
          <w:sz w:val="20"/>
          <w:szCs w:val="20"/>
          <w:lang w:eastAsia="ja-JP"/>
          <w:rPrChange w:id="2310" w:author="Petter Vang Brakalsvaalet [pev2]" w:date="2021-04-28T13:18:00Z">
            <w:rPr>
              <w:ins w:id="2311" w:author="Petter Vang Brakalsvaalet [pev2]" w:date="2021-04-27T23:34:00Z"/>
              <w:rFonts w:eastAsiaTheme="minorEastAsia" w:cstheme="majorHAnsi"/>
              <w:color w:val="000000"/>
              <w:sz w:val="21"/>
              <w:szCs w:val="21"/>
              <w:lang w:eastAsia="ja-JP"/>
            </w:rPr>
          </w:rPrChange>
        </w:rPr>
      </w:pPr>
      <w:ins w:id="2312" w:author="Petter Vang Brakalsvaalet [pev2]" w:date="2021-04-27T23:34:00Z">
        <w:r w:rsidRPr="00E90B95">
          <w:rPr>
            <w:rFonts w:eastAsiaTheme="minorEastAsia" w:cstheme="majorHAnsi"/>
            <w:color w:val="000000"/>
            <w:sz w:val="20"/>
            <w:szCs w:val="20"/>
            <w:lang w:eastAsia="ja-JP"/>
            <w:rPrChange w:id="2313"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314"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315"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FF"/>
            <w:sz w:val="20"/>
            <w:szCs w:val="20"/>
            <w:lang w:eastAsia="ja-JP"/>
            <w:rPrChange w:id="2316"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31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318" w:author="Petter Vang Brakalsvaalet [pev2]" w:date="2021-04-28T13:18:00Z">
              <w:rPr>
                <w:rFonts w:eastAsiaTheme="minorEastAsia" w:cstheme="majorHAnsi"/>
                <w:color w:val="A31515"/>
                <w:sz w:val="21"/>
                <w:szCs w:val="21"/>
                <w:lang w:eastAsia="ja-JP"/>
              </w:rPr>
            </w:rPrChange>
          </w:rPr>
          <w:t>"Joystick item is not as expected."</w:t>
        </w:r>
        <w:r w:rsidRPr="00E90B95">
          <w:rPr>
            <w:rFonts w:eastAsiaTheme="minorEastAsia" w:cstheme="majorHAnsi"/>
            <w:color w:val="000000"/>
            <w:sz w:val="20"/>
            <w:szCs w:val="20"/>
            <w:lang w:eastAsia="ja-JP"/>
            <w:rPrChange w:id="2319" w:author="Petter Vang Brakalsvaalet [pev2]" w:date="2021-04-28T13:18:00Z">
              <w:rPr>
                <w:rFonts w:eastAsiaTheme="minorEastAsia" w:cstheme="majorHAnsi"/>
                <w:color w:val="000000"/>
                <w:sz w:val="21"/>
                <w:szCs w:val="21"/>
                <w:lang w:eastAsia="ja-JP"/>
              </w:rPr>
            </w:rPrChange>
          </w:rPr>
          <w:t>)</w:t>
        </w:r>
      </w:ins>
    </w:p>
    <w:p w14:paraId="78698DBE" w14:textId="77777777" w:rsidR="008E1C7E" w:rsidRPr="00E90B95" w:rsidRDefault="008E1C7E" w:rsidP="008E1C7E">
      <w:pPr>
        <w:tabs>
          <w:tab w:val="left" w:pos="543"/>
        </w:tabs>
        <w:autoSpaceDE w:val="0"/>
        <w:autoSpaceDN w:val="0"/>
        <w:adjustRightInd w:val="0"/>
        <w:rPr>
          <w:ins w:id="2320" w:author="Petter Vang Brakalsvaalet [pev2]" w:date="2021-04-27T23:34:00Z"/>
          <w:rFonts w:eastAsiaTheme="minorEastAsia" w:cstheme="majorHAnsi"/>
          <w:color w:val="000000"/>
          <w:sz w:val="20"/>
          <w:szCs w:val="20"/>
          <w:lang w:eastAsia="ja-JP"/>
          <w:rPrChange w:id="2321" w:author="Petter Vang Brakalsvaalet [pev2]" w:date="2021-04-28T13:18:00Z">
            <w:rPr>
              <w:ins w:id="2322" w:author="Petter Vang Brakalsvaalet [pev2]" w:date="2021-04-27T23:34:00Z"/>
              <w:rFonts w:eastAsiaTheme="minorEastAsia" w:cstheme="majorHAnsi"/>
              <w:color w:val="000000"/>
              <w:sz w:val="21"/>
              <w:szCs w:val="21"/>
              <w:lang w:eastAsia="ja-JP"/>
            </w:rPr>
          </w:rPrChange>
        </w:rPr>
      </w:pPr>
      <w:ins w:id="2323" w:author="Petter Vang Brakalsvaalet [pev2]" w:date="2021-04-27T23:34:00Z">
        <w:r w:rsidRPr="00E90B95">
          <w:rPr>
            <w:rFonts w:eastAsiaTheme="minorEastAsia" w:cstheme="majorHAnsi"/>
            <w:color w:val="000000"/>
            <w:sz w:val="20"/>
            <w:szCs w:val="20"/>
            <w:lang w:eastAsia="ja-JP"/>
            <w:rPrChange w:id="2324" w:author="Petter Vang Brakalsvaalet [pev2]" w:date="2021-04-28T13:18:00Z">
              <w:rPr>
                <w:rFonts w:eastAsiaTheme="minorEastAsia" w:cstheme="majorHAnsi"/>
                <w:color w:val="000000"/>
                <w:sz w:val="21"/>
                <w:szCs w:val="21"/>
                <w:lang w:eastAsia="ja-JP"/>
              </w:rPr>
            </w:rPrChange>
          </w:rPr>
          <w:t xml:space="preserve">        }</w:t>
        </w:r>
      </w:ins>
    </w:p>
    <w:p w14:paraId="046FA7AA" w14:textId="77777777" w:rsidR="008E1C7E" w:rsidRPr="00E90B95" w:rsidRDefault="008E1C7E" w:rsidP="008E1C7E">
      <w:pPr>
        <w:tabs>
          <w:tab w:val="left" w:pos="543"/>
        </w:tabs>
        <w:autoSpaceDE w:val="0"/>
        <w:autoSpaceDN w:val="0"/>
        <w:adjustRightInd w:val="0"/>
        <w:rPr>
          <w:ins w:id="2325" w:author="Petter Vang Brakalsvaalet [pev2]" w:date="2021-04-27T23:34:00Z"/>
          <w:rFonts w:eastAsiaTheme="minorEastAsia" w:cstheme="majorHAnsi"/>
          <w:color w:val="000000"/>
          <w:sz w:val="20"/>
          <w:szCs w:val="20"/>
          <w:lang w:eastAsia="ja-JP"/>
          <w:rPrChange w:id="2326" w:author="Petter Vang Brakalsvaalet [pev2]" w:date="2021-04-28T13:18:00Z">
            <w:rPr>
              <w:ins w:id="2327" w:author="Petter Vang Brakalsvaalet [pev2]" w:date="2021-04-27T23:34:00Z"/>
              <w:rFonts w:eastAsiaTheme="minorEastAsia" w:cstheme="majorHAnsi"/>
              <w:color w:val="000000"/>
              <w:sz w:val="21"/>
              <w:szCs w:val="21"/>
              <w:lang w:eastAsia="ja-JP"/>
            </w:rPr>
          </w:rPrChange>
        </w:rPr>
      </w:pPr>
      <w:ins w:id="2328" w:author="Petter Vang Brakalsvaalet [pev2]" w:date="2021-04-27T23:34:00Z">
        <w:r w:rsidRPr="00E90B95">
          <w:rPr>
            <w:rFonts w:eastAsiaTheme="minorEastAsia" w:cstheme="majorHAnsi"/>
            <w:color w:val="000000"/>
            <w:sz w:val="20"/>
            <w:szCs w:val="20"/>
            <w:lang w:eastAsia="ja-JP"/>
            <w:rPrChange w:id="2329" w:author="Petter Vang Brakalsvaalet [pev2]" w:date="2021-04-28T13:18:00Z">
              <w:rPr>
                <w:rFonts w:eastAsiaTheme="minorEastAsia" w:cstheme="majorHAnsi"/>
                <w:color w:val="000000"/>
                <w:sz w:val="21"/>
                <w:szCs w:val="21"/>
                <w:lang w:eastAsia="ja-JP"/>
              </w:rPr>
            </w:rPrChange>
          </w:rPr>
          <w:t xml:space="preserve">    }</w:t>
        </w:r>
      </w:ins>
    </w:p>
    <w:p w14:paraId="4A7FDF20" w14:textId="77777777" w:rsidR="008E1C7E" w:rsidRPr="00E90B95" w:rsidRDefault="008E1C7E" w:rsidP="008E1C7E">
      <w:pPr>
        <w:tabs>
          <w:tab w:val="left" w:pos="543"/>
        </w:tabs>
        <w:autoSpaceDE w:val="0"/>
        <w:autoSpaceDN w:val="0"/>
        <w:adjustRightInd w:val="0"/>
        <w:rPr>
          <w:ins w:id="2330" w:author="Petter Vang Brakalsvaalet [pev2]" w:date="2021-04-27T23:34:00Z"/>
          <w:rFonts w:eastAsiaTheme="minorEastAsia" w:cstheme="majorHAnsi"/>
          <w:color w:val="000000"/>
          <w:sz w:val="20"/>
          <w:szCs w:val="20"/>
          <w:lang w:eastAsia="ja-JP"/>
          <w:rPrChange w:id="2331" w:author="Petter Vang Brakalsvaalet [pev2]" w:date="2021-04-28T13:18:00Z">
            <w:rPr>
              <w:ins w:id="2332" w:author="Petter Vang Brakalsvaalet [pev2]" w:date="2021-04-27T23:34:00Z"/>
              <w:rFonts w:eastAsiaTheme="minorEastAsia" w:cstheme="majorHAnsi"/>
              <w:color w:val="000000"/>
              <w:sz w:val="21"/>
              <w:szCs w:val="21"/>
              <w:lang w:eastAsia="ja-JP"/>
            </w:rPr>
          </w:rPrChange>
        </w:rPr>
      </w:pPr>
      <w:ins w:id="2333" w:author="Petter Vang Brakalsvaalet [pev2]" w:date="2021-04-27T23:34:00Z">
        <w:r w:rsidRPr="00E90B95">
          <w:rPr>
            <w:rFonts w:eastAsiaTheme="minorEastAsia" w:cstheme="majorHAnsi"/>
            <w:color w:val="000000"/>
            <w:sz w:val="20"/>
            <w:szCs w:val="20"/>
            <w:lang w:eastAsia="ja-JP"/>
            <w:rPrChange w:id="2334" w:author="Petter Vang Brakalsvaalet [pev2]" w:date="2021-04-28T13:18:00Z">
              <w:rPr>
                <w:rFonts w:eastAsiaTheme="minorEastAsia" w:cstheme="majorHAnsi"/>
                <w:color w:val="000000"/>
                <w:sz w:val="21"/>
                <w:szCs w:val="21"/>
                <w:lang w:eastAsia="ja-JP"/>
              </w:rPr>
            </w:rPrChange>
          </w:rPr>
          <w:t xml:space="preserve">    </w:t>
        </w:r>
      </w:ins>
    </w:p>
    <w:p w14:paraId="269FBB93" w14:textId="77777777" w:rsidR="008E1C7E" w:rsidRPr="00E90B95" w:rsidRDefault="008E1C7E" w:rsidP="008E1C7E">
      <w:pPr>
        <w:tabs>
          <w:tab w:val="left" w:pos="543"/>
        </w:tabs>
        <w:autoSpaceDE w:val="0"/>
        <w:autoSpaceDN w:val="0"/>
        <w:adjustRightInd w:val="0"/>
        <w:rPr>
          <w:ins w:id="2335" w:author="Petter Vang Brakalsvaalet [pev2]" w:date="2021-04-27T23:34:00Z"/>
          <w:rFonts w:eastAsiaTheme="minorEastAsia" w:cstheme="majorHAnsi"/>
          <w:color w:val="000000"/>
          <w:sz w:val="20"/>
          <w:szCs w:val="20"/>
          <w:lang w:eastAsia="ja-JP"/>
          <w:rPrChange w:id="2336" w:author="Petter Vang Brakalsvaalet [pev2]" w:date="2021-04-28T13:18:00Z">
            <w:rPr>
              <w:ins w:id="2337" w:author="Petter Vang Brakalsvaalet [pev2]" w:date="2021-04-27T23:34:00Z"/>
              <w:rFonts w:eastAsiaTheme="minorEastAsia" w:cstheme="majorHAnsi"/>
              <w:color w:val="000000"/>
              <w:sz w:val="21"/>
              <w:szCs w:val="21"/>
              <w:lang w:eastAsia="ja-JP"/>
            </w:rPr>
          </w:rPrChange>
        </w:rPr>
      </w:pPr>
      <w:ins w:id="2338" w:author="Petter Vang Brakalsvaalet [pev2]" w:date="2021-04-27T23:34:00Z">
        <w:r w:rsidRPr="00E90B95">
          <w:rPr>
            <w:rFonts w:eastAsiaTheme="minorEastAsia" w:cstheme="majorHAnsi"/>
            <w:color w:val="000000"/>
            <w:sz w:val="20"/>
            <w:szCs w:val="20"/>
            <w:lang w:eastAsia="ja-JP"/>
            <w:rPrChange w:id="233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340"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341"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00000"/>
            <w:sz w:val="20"/>
            <w:szCs w:val="20"/>
            <w:lang w:eastAsia="ja-JP"/>
            <w:rPrChange w:id="2342" w:author="Petter Vang Brakalsvaalet [pev2]" w:date="2021-04-28T13:18:00Z">
              <w:rPr>
                <w:rFonts w:eastAsiaTheme="minorEastAsia" w:cstheme="majorHAnsi"/>
                <w:color w:val="000000"/>
                <w:sz w:val="21"/>
                <w:szCs w:val="21"/>
                <w:lang w:eastAsia="ja-JP"/>
              </w:rPr>
            </w:rPrChange>
          </w:rPr>
          <w:t>testButtonHelp</w:t>
        </w:r>
        <w:proofErr w:type="spellEnd"/>
        <w:r w:rsidRPr="00E90B95">
          <w:rPr>
            <w:rFonts w:eastAsiaTheme="minorEastAsia" w:cstheme="majorHAnsi"/>
            <w:color w:val="000000"/>
            <w:sz w:val="20"/>
            <w:szCs w:val="20"/>
            <w:lang w:eastAsia="ja-JP"/>
            <w:rPrChange w:id="2343"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344" w:author="Petter Vang Brakalsvaalet [pev2]" w:date="2021-04-28T13:18:00Z">
              <w:rPr>
                <w:rFonts w:eastAsiaTheme="minorEastAsia" w:cstheme="majorHAnsi"/>
                <w:color w:val="000000"/>
                <w:sz w:val="21"/>
                <w:szCs w:val="21"/>
                <w:lang w:eastAsia="ja-JP"/>
              </w:rPr>
            </w:rPrChange>
          </w:rPr>
          <w:t>) {</w:t>
        </w:r>
      </w:ins>
    </w:p>
    <w:p w14:paraId="58EBADEC" w14:textId="77777777" w:rsidR="008E1C7E" w:rsidRPr="00E90B95" w:rsidRDefault="008E1C7E" w:rsidP="008E1C7E">
      <w:pPr>
        <w:tabs>
          <w:tab w:val="left" w:pos="543"/>
        </w:tabs>
        <w:autoSpaceDE w:val="0"/>
        <w:autoSpaceDN w:val="0"/>
        <w:adjustRightInd w:val="0"/>
        <w:rPr>
          <w:ins w:id="2345" w:author="Petter Vang Brakalsvaalet [pev2]" w:date="2021-04-27T23:34:00Z"/>
          <w:rFonts w:eastAsiaTheme="minorEastAsia" w:cstheme="majorHAnsi"/>
          <w:color w:val="000000"/>
          <w:sz w:val="20"/>
          <w:szCs w:val="20"/>
          <w:lang w:eastAsia="ja-JP"/>
          <w:rPrChange w:id="2346" w:author="Petter Vang Brakalsvaalet [pev2]" w:date="2021-04-28T13:18:00Z">
            <w:rPr>
              <w:ins w:id="2347" w:author="Petter Vang Brakalsvaalet [pev2]" w:date="2021-04-27T23:34:00Z"/>
              <w:rFonts w:eastAsiaTheme="minorEastAsia" w:cstheme="majorHAnsi"/>
              <w:color w:val="000000"/>
              <w:sz w:val="21"/>
              <w:szCs w:val="21"/>
              <w:lang w:eastAsia="ja-JP"/>
            </w:rPr>
          </w:rPrChange>
        </w:rPr>
      </w:pPr>
      <w:ins w:id="2348" w:author="Petter Vang Brakalsvaalet [pev2]" w:date="2021-04-27T23:34:00Z">
        <w:r w:rsidRPr="00E90B95">
          <w:rPr>
            <w:rFonts w:eastAsiaTheme="minorEastAsia" w:cstheme="majorHAnsi"/>
            <w:color w:val="000000"/>
            <w:sz w:val="20"/>
            <w:szCs w:val="20"/>
            <w:lang w:eastAsia="ja-JP"/>
            <w:rPrChange w:id="234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350"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235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352"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2353"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354"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2355" w:author="Petter Vang Brakalsvaalet [pev2]" w:date="2021-04-28T13:18:00Z">
              <w:rPr>
                <w:rFonts w:eastAsiaTheme="minorEastAsia" w:cstheme="majorHAnsi"/>
                <w:color w:val="000000"/>
                <w:sz w:val="21"/>
                <w:szCs w:val="21"/>
                <w:lang w:eastAsia="ja-JP"/>
              </w:rPr>
            </w:rPrChange>
          </w:rPr>
          <w:t>[6</w:t>
        </w:r>
        <w:proofErr w:type="gramStart"/>
        <w:r w:rsidRPr="00E90B95">
          <w:rPr>
            <w:rFonts w:eastAsiaTheme="minorEastAsia" w:cstheme="majorHAnsi"/>
            <w:color w:val="000000"/>
            <w:sz w:val="20"/>
            <w:szCs w:val="20"/>
            <w:lang w:eastAsia="ja-JP"/>
            <w:rPrChange w:id="235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357" w:author="Petter Vang Brakalsvaalet [pev2]" w:date="2021-04-28T13:18:00Z">
              <w:rPr>
                <w:rFonts w:eastAsiaTheme="minorEastAsia" w:cstheme="majorHAnsi"/>
                <w:color w:val="2B839F"/>
                <w:sz w:val="21"/>
                <w:szCs w:val="21"/>
                <w:lang w:eastAsia="ja-JP"/>
              </w:rPr>
            </w:rPrChange>
          </w:rPr>
          <w:t>image</w:t>
        </w:r>
        <w:proofErr w:type="gramEnd"/>
        <w:r w:rsidRPr="00E90B95">
          <w:rPr>
            <w:rFonts w:eastAsiaTheme="minorEastAsia" w:cstheme="majorHAnsi"/>
            <w:color w:val="000000"/>
            <w:sz w:val="20"/>
            <w:szCs w:val="20"/>
            <w:lang w:eastAsia="ja-JP"/>
            <w:rPrChange w:id="235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359"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36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361"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2362" w:author="Petter Vang Brakalsvaalet [pev2]" w:date="2021-04-28T13:18:00Z">
              <w:rPr>
                <w:rFonts w:eastAsiaTheme="minorEastAsia" w:cstheme="majorHAnsi"/>
                <w:color w:val="000000"/>
                <w:sz w:val="21"/>
                <w:szCs w:val="21"/>
                <w:lang w:eastAsia="ja-JP"/>
              </w:rPr>
            </w:rPrChange>
          </w:rPr>
          <w:t>[6].</w:t>
        </w:r>
        <w:r w:rsidRPr="00E90B95">
          <w:rPr>
            <w:rFonts w:eastAsiaTheme="minorEastAsia" w:cstheme="majorHAnsi"/>
            <w:color w:val="2B839F"/>
            <w:sz w:val="20"/>
            <w:szCs w:val="20"/>
            <w:lang w:eastAsia="ja-JP"/>
            <w:rPrChange w:id="2363"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236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365" w:author="Petter Vang Brakalsvaalet [pev2]" w:date="2021-04-28T13:18:00Z">
              <w:rPr>
                <w:rFonts w:eastAsiaTheme="minorEastAsia" w:cstheme="majorHAnsi"/>
                <w:color w:val="2B839F"/>
                <w:sz w:val="21"/>
                <w:szCs w:val="21"/>
                <w:lang w:eastAsia="ja-JP"/>
              </w:rPr>
            </w:rPrChange>
          </w:rPr>
          <w:t>&amp;&amp;</w:t>
        </w:r>
      </w:ins>
    </w:p>
    <w:p w14:paraId="647C276D" w14:textId="77777777" w:rsidR="008E1C7E" w:rsidRPr="00E90B95" w:rsidRDefault="008E1C7E" w:rsidP="008E1C7E">
      <w:pPr>
        <w:tabs>
          <w:tab w:val="left" w:pos="543"/>
        </w:tabs>
        <w:autoSpaceDE w:val="0"/>
        <w:autoSpaceDN w:val="0"/>
        <w:adjustRightInd w:val="0"/>
        <w:rPr>
          <w:ins w:id="2366" w:author="Petter Vang Brakalsvaalet [pev2]" w:date="2021-04-27T23:34:00Z"/>
          <w:rFonts w:eastAsiaTheme="minorEastAsia" w:cstheme="majorHAnsi"/>
          <w:color w:val="000000"/>
          <w:sz w:val="20"/>
          <w:szCs w:val="20"/>
          <w:lang w:eastAsia="ja-JP"/>
          <w:rPrChange w:id="2367" w:author="Petter Vang Brakalsvaalet [pev2]" w:date="2021-04-28T13:18:00Z">
            <w:rPr>
              <w:ins w:id="2368" w:author="Petter Vang Brakalsvaalet [pev2]" w:date="2021-04-27T23:34:00Z"/>
              <w:rFonts w:eastAsiaTheme="minorEastAsia" w:cstheme="majorHAnsi"/>
              <w:color w:val="000000"/>
              <w:sz w:val="21"/>
              <w:szCs w:val="21"/>
              <w:lang w:eastAsia="ja-JP"/>
            </w:rPr>
          </w:rPrChange>
        </w:rPr>
      </w:pPr>
      <w:ins w:id="2369" w:author="Petter Vang Brakalsvaalet [pev2]" w:date="2021-04-27T23:34:00Z">
        <w:r w:rsidRPr="00E90B95">
          <w:rPr>
            <w:rFonts w:eastAsiaTheme="minorEastAsia" w:cstheme="majorHAnsi"/>
            <w:color w:val="000000"/>
            <w:sz w:val="20"/>
            <w:szCs w:val="20"/>
            <w:lang w:eastAsia="ja-JP"/>
            <w:rPrChange w:id="237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371"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237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373"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2374" w:author="Petter Vang Brakalsvaalet [pev2]" w:date="2021-04-28T13:18:00Z">
              <w:rPr>
                <w:rFonts w:eastAsiaTheme="minorEastAsia" w:cstheme="majorHAnsi"/>
                <w:color w:val="000000"/>
                <w:sz w:val="21"/>
                <w:szCs w:val="21"/>
                <w:lang w:eastAsia="ja-JP"/>
              </w:rPr>
            </w:rPrChange>
          </w:rPr>
          <w:t>[6</w:t>
        </w:r>
        <w:proofErr w:type="gramStart"/>
        <w:r w:rsidRPr="00E90B95">
          <w:rPr>
            <w:rFonts w:eastAsiaTheme="minorEastAsia" w:cstheme="majorHAnsi"/>
            <w:color w:val="000000"/>
            <w:sz w:val="20"/>
            <w:szCs w:val="20"/>
            <w:lang w:eastAsia="ja-JP"/>
            <w:rPrChange w:id="2375"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2376" w:author="Petter Vang Brakalsvaalet [pev2]" w:date="2021-04-28T13:18:00Z">
              <w:rPr>
                <w:rFonts w:eastAsiaTheme="minorEastAsia" w:cstheme="majorHAnsi"/>
                <w:color w:val="2B839F"/>
                <w:sz w:val="21"/>
                <w:szCs w:val="21"/>
                <w:lang w:eastAsia="ja-JP"/>
              </w:rPr>
            </w:rPrChange>
          </w:rPr>
          <w:t>explenation</w:t>
        </w:r>
        <w:proofErr w:type="spellEnd"/>
        <w:proofErr w:type="gramEnd"/>
        <w:r w:rsidRPr="00E90B95">
          <w:rPr>
            <w:rFonts w:eastAsiaTheme="minorEastAsia" w:cstheme="majorHAnsi"/>
            <w:color w:val="000000"/>
            <w:sz w:val="20"/>
            <w:szCs w:val="20"/>
            <w:lang w:eastAsia="ja-JP"/>
            <w:rPrChange w:id="237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378"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37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380"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2381" w:author="Petter Vang Brakalsvaalet [pev2]" w:date="2021-04-28T13:18:00Z">
              <w:rPr>
                <w:rFonts w:eastAsiaTheme="minorEastAsia" w:cstheme="majorHAnsi"/>
                <w:color w:val="000000"/>
                <w:sz w:val="21"/>
                <w:szCs w:val="21"/>
                <w:lang w:eastAsia="ja-JP"/>
              </w:rPr>
            </w:rPrChange>
          </w:rPr>
          <w:t>[6].</w:t>
        </w:r>
        <w:proofErr w:type="spellStart"/>
        <w:r w:rsidRPr="00E90B95">
          <w:rPr>
            <w:rFonts w:eastAsiaTheme="minorEastAsia" w:cstheme="majorHAnsi"/>
            <w:color w:val="2B839F"/>
            <w:sz w:val="20"/>
            <w:szCs w:val="20"/>
            <w:lang w:eastAsia="ja-JP"/>
            <w:rPrChange w:id="2382"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2383" w:author="Petter Vang Brakalsvaalet [pev2]" w:date="2021-04-28T13:18:00Z">
              <w:rPr>
                <w:rFonts w:eastAsiaTheme="minorEastAsia" w:cstheme="majorHAnsi"/>
                <w:color w:val="000000"/>
                <w:sz w:val="21"/>
                <w:szCs w:val="21"/>
                <w:lang w:eastAsia="ja-JP"/>
              </w:rPr>
            </w:rPrChange>
          </w:rPr>
          <w:t>{</w:t>
        </w:r>
      </w:ins>
    </w:p>
    <w:p w14:paraId="0A0161A2" w14:textId="77777777" w:rsidR="008E1C7E" w:rsidRPr="00E90B95" w:rsidRDefault="008E1C7E" w:rsidP="008E1C7E">
      <w:pPr>
        <w:tabs>
          <w:tab w:val="left" w:pos="543"/>
        </w:tabs>
        <w:autoSpaceDE w:val="0"/>
        <w:autoSpaceDN w:val="0"/>
        <w:adjustRightInd w:val="0"/>
        <w:rPr>
          <w:ins w:id="2384" w:author="Petter Vang Brakalsvaalet [pev2]" w:date="2021-04-27T23:34:00Z"/>
          <w:rFonts w:eastAsiaTheme="minorEastAsia" w:cstheme="majorHAnsi"/>
          <w:color w:val="000000"/>
          <w:sz w:val="20"/>
          <w:szCs w:val="20"/>
          <w:lang w:eastAsia="ja-JP"/>
          <w:rPrChange w:id="2385" w:author="Petter Vang Brakalsvaalet [pev2]" w:date="2021-04-28T13:18:00Z">
            <w:rPr>
              <w:ins w:id="2386" w:author="Petter Vang Brakalsvaalet [pev2]" w:date="2021-04-27T23:34:00Z"/>
              <w:rFonts w:eastAsiaTheme="minorEastAsia" w:cstheme="majorHAnsi"/>
              <w:color w:val="000000"/>
              <w:sz w:val="21"/>
              <w:szCs w:val="21"/>
              <w:lang w:eastAsia="ja-JP"/>
            </w:rPr>
          </w:rPrChange>
        </w:rPr>
      </w:pPr>
      <w:ins w:id="2387" w:author="Petter Vang Brakalsvaalet [pev2]" w:date="2021-04-27T23:34:00Z">
        <w:r w:rsidRPr="00E90B95">
          <w:rPr>
            <w:rFonts w:eastAsiaTheme="minorEastAsia" w:cstheme="majorHAnsi"/>
            <w:color w:val="000000"/>
            <w:sz w:val="20"/>
            <w:szCs w:val="20"/>
            <w:lang w:eastAsia="ja-JP"/>
            <w:rPrChange w:id="238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389"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390"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2391"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392" w:author="Petter Vang Brakalsvaalet [pev2]" w:date="2021-04-28T13:18:00Z">
              <w:rPr>
                <w:rFonts w:eastAsiaTheme="minorEastAsia" w:cstheme="majorHAnsi"/>
                <w:color w:val="000000"/>
                <w:sz w:val="21"/>
                <w:szCs w:val="21"/>
                <w:lang w:eastAsia="ja-JP"/>
              </w:rPr>
            </w:rPrChange>
          </w:rPr>
          <w:t>)</w:t>
        </w:r>
      </w:ins>
    </w:p>
    <w:p w14:paraId="720B3FF1" w14:textId="77777777" w:rsidR="008E1C7E" w:rsidRPr="00E90B95" w:rsidRDefault="008E1C7E" w:rsidP="008E1C7E">
      <w:pPr>
        <w:tabs>
          <w:tab w:val="left" w:pos="543"/>
        </w:tabs>
        <w:autoSpaceDE w:val="0"/>
        <w:autoSpaceDN w:val="0"/>
        <w:adjustRightInd w:val="0"/>
        <w:rPr>
          <w:ins w:id="2393" w:author="Petter Vang Brakalsvaalet [pev2]" w:date="2021-04-27T23:34:00Z"/>
          <w:rFonts w:eastAsiaTheme="minorEastAsia" w:cstheme="majorHAnsi"/>
          <w:color w:val="000000"/>
          <w:sz w:val="20"/>
          <w:szCs w:val="20"/>
          <w:lang w:eastAsia="ja-JP"/>
          <w:rPrChange w:id="2394" w:author="Petter Vang Brakalsvaalet [pev2]" w:date="2021-04-28T13:18:00Z">
            <w:rPr>
              <w:ins w:id="2395" w:author="Petter Vang Brakalsvaalet [pev2]" w:date="2021-04-27T23:34:00Z"/>
              <w:rFonts w:eastAsiaTheme="minorEastAsia" w:cstheme="majorHAnsi"/>
              <w:color w:val="000000"/>
              <w:sz w:val="21"/>
              <w:szCs w:val="21"/>
              <w:lang w:eastAsia="ja-JP"/>
            </w:rPr>
          </w:rPrChange>
        </w:rPr>
      </w:pPr>
      <w:ins w:id="2396" w:author="Petter Vang Brakalsvaalet [pev2]" w:date="2021-04-27T23:34:00Z">
        <w:r w:rsidRPr="00E90B95">
          <w:rPr>
            <w:rFonts w:eastAsiaTheme="minorEastAsia" w:cstheme="majorHAnsi"/>
            <w:color w:val="000000"/>
            <w:sz w:val="20"/>
            <w:szCs w:val="20"/>
            <w:lang w:eastAsia="ja-JP"/>
            <w:rPrChange w:id="2397"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2398"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2399" w:author="Petter Vang Brakalsvaalet [pev2]" w:date="2021-04-28T13:18:00Z">
              <w:rPr>
                <w:rFonts w:eastAsiaTheme="minorEastAsia" w:cstheme="majorHAnsi"/>
                <w:color w:val="000000"/>
                <w:sz w:val="21"/>
                <w:szCs w:val="21"/>
                <w:lang w:eastAsia="ja-JP"/>
              </w:rPr>
            </w:rPrChange>
          </w:rPr>
          <w:t xml:space="preserve"> {</w:t>
        </w:r>
      </w:ins>
    </w:p>
    <w:p w14:paraId="34A0F451" w14:textId="77777777" w:rsidR="008E1C7E" w:rsidRPr="00E90B95" w:rsidRDefault="008E1C7E" w:rsidP="008E1C7E">
      <w:pPr>
        <w:tabs>
          <w:tab w:val="left" w:pos="543"/>
        </w:tabs>
        <w:autoSpaceDE w:val="0"/>
        <w:autoSpaceDN w:val="0"/>
        <w:adjustRightInd w:val="0"/>
        <w:rPr>
          <w:ins w:id="2400" w:author="Petter Vang Brakalsvaalet [pev2]" w:date="2021-04-27T23:34:00Z"/>
          <w:rFonts w:eastAsiaTheme="minorEastAsia" w:cstheme="majorHAnsi"/>
          <w:color w:val="000000"/>
          <w:sz w:val="20"/>
          <w:szCs w:val="20"/>
          <w:lang w:eastAsia="ja-JP"/>
          <w:rPrChange w:id="2401" w:author="Petter Vang Brakalsvaalet [pev2]" w:date="2021-04-28T13:18:00Z">
            <w:rPr>
              <w:ins w:id="2402" w:author="Petter Vang Brakalsvaalet [pev2]" w:date="2021-04-27T23:34:00Z"/>
              <w:rFonts w:eastAsiaTheme="minorEastAsia" w:cstheme="majorHAnsi"/>
              <w:color w:val="000000"/>
              <w:sz w:val="21"/>
              <w:szCs w:val="21"/>
              <w:lang w:eastAsia="ja-JP"/>
            </w:rPr>
          </w:rPrChange>
        </w:rPr>
      </w:pPr>
      <w:ins w:id="2403" w:author="Petter Vang Brakalsvaalet [pev2]" w:date="2021-04-27T23:34:00Z">
        <w:r w:rsidRPr="00E90B95">
          <w:rPr>
            <w:rFonts w:eastAsiaTheme="minorEastAsia" w:cstheme="majorHAnsi"/>
            <w:color w:val="000000"/>
            <w:sz w:val="20"/>
            <w:szCs w:val="20"/>
            <w:lang w:eastAsia="ja-JP"/>
            <w:rPrChange w:id="2404" w:author="Petter Vang Brakalsvaalet [pev2]" w:date="2021-04-28T13:18: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405"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406" w:author="Petter Vang Brakalsvaalet [pev2]" w:date="2021-04-28T13:18:00Z">
              <w:rPr>
                <w:rFonts w:eastAsiaTheme="minorEastAsia" w:cstheme="majorHAnsi"/>
                <w:color w:val="000000"/>
                <w:sz w:val="21"/>
                <w:szCs w:val="21"/>
                <w:lang w:eastAsia="ja-JP"/>
              </w:rPr>
            </w:rPrChange>
          </w:rPr>
          <w:t>(</w:t>
        </w:r>
        <w:proofErr w:type="gramEnd"/>
        <w:r w:rsidRPr="00E90B95">
          <w:rPr>
            <w:rFonts w:eastAsiaTheme="minorEastAsia" w:cstheme="majorHAnsi"/>
            <w:color w:val="0000FF"/>
            <w:sz w:val="20"/>
            <w:szCs w:val="20"/>
            <w:lang w:eastAsia="ja-JP"/>
            <w:rPrChange w:id="2407"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40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409" w:author="Petter Vang Brakalsvaalet [pev2]" w:date="2021-04-28T13:18:00Z">
              <w:rPr>
                <w:rFonts w:eastAsiaTheme="minorEastAsia" w:cstheme="majorHAnsi"/>
                <w:color w:val="A31515"/>
                <w:sz w:val="21"/>
                <w:szCs w:val="21"/>
                <w:lang w:eastAsia="ja-JP"/>
              </w:rPr>
            </w:rPrChange>
          </w:rPr>
          <w:t>"Button item is not as expected."</w:t>
        </w:r>
        <w:r w:rsidRPr="00E90B95">
          <w:rPr>
            <w:rFonts w:eastAsiaTheme="minorEastAsia" w:cstheme="majorHAnsi"/>
            <w:color w:val="000000"/>
            <w:sz w:val="20"/>
            <w:szCs w:val="20"/>
            <w:lang w:eastAsia="ja-JP"/>
            <w:rPrChange w:id="2410" w:author="Petter Vang Brakalsvaalet [pev2]" w:date="2021-04-28T13:18:00Z">
              <w:rPr>
                <w:rFonts w:eastAsiaTheme="minorEastAsia" w:cstheme="majorHAnsi"/>
                <w:color w:val="000000"/>
                <w:sz w:val="21"/>
                <w:szCs w:val="21"/>
                <w:lang w:eastAsia="ja-JP"/>
              </w:rPr>
            </w:rPrChange>
          </w:rPr>
          <w:t>)</w:t>
        </w:r>
      </w:ins>
    </w:p>
    <w:p w14:paraId="1DC99355" w14:textId="77777777" w:rsidR="008E1C7E" w:rsidRPr="00E90B95" w:rsidRDefault="008E1C7E" w:rsidP="008E1C7E">
      <w:pPr>
        <w:tabs>
          <w:tab w:val="left" w:pos="543"/>
        </w:tabs>
        <w:autoSpaceDE w:val="0"/>
        <w:autoSpaceDN w:val="0"/>
        <w:adjustRightInd w:val="0"/>
        <w:rPr>
          <w:ins w:id="2411" w:author="Petter Vang Brakalsvaalet [pev2]" w:date="2021-04-27T23:34:00Z"/>
          <w:rFonts w:eastAsiaTheme="minorEastAsia" w:cstheme="majorHAnsi"/>
          <w:color w:val="000000"/>
          <w:sz w:val="20"/>
          <w:szCs w:val="20"/>
          <w:lang w:eastAsia="ja-JP"/>
          <w:rPrChange w:id="2412" w:author="Petter Vang Brakalsvaalet [pev2]" w:date="2021-04-28T13:18:00Z">
            <w:rPr>
              <w:ins w:id="2413" w:author="Petter Vang Brakalsvaalet [pev2]" w:date="2021-04-27T23:34:00Z"/>
              <w:rFonts w:eastAsiaTheme="minorEastAsia" w:cstheme="majorHAnsi"/>
              <w:color w:val="000000"/>
              <w:sz w:val="21"/>
              <w:szCs w:val="21"/>
              <w:lang w:eastAsia="ja-JP"/>
            </w:rPr>
          </w:rPrChange>
        </w:rPr>
      </w:pPr>
      <w:ins w:id="2414" w:author="Petter Vang Brakalsvaalet [pev2]" w:date="2021-04-27T23:34:00Z">
        <w:r w:rsidRPr="00E90B95">
          <w:rPr>
            <w:rFonts w:eastAsiaTheme="minorEastAsia" w:cstheme="majorHAnsi"/>
            <w:color w:val="000000"/>
            <w:sz w:val="20"/>
            <w:szCs w:val="20"/>
            <w:lang w:eastAsia="ja-JP"/>
            <w:rPrChange w:id="2415" w:author="Petter Vang Brakalsvaalet [pev2]" w:date="2021-04-28T13:18:00Z">
              <w:rPr>
                <w:rFonts w:eastAsiaTheme="minorEastAsia" w:cstheme="majorHAnsi"/>
                <w:color w:val="000000"/>
                <w:sz w:val="21"/>
                <w:szCs w:val="21"/>
                <w:lang w:eastAsia="ja-JP"/>
              </w:rPr>
            </w:rPrChange>
          </w:rPr>
          <w:t xml:space="preserve">        }</w:t>
        </w:r>
      </w:ins>
    </w:p>
    <w:p w14:paraId="5925D76E" w14:textId="77777777" w:rsidR="008E1C7E" w:rsidRPr="00E90B95" w:rsidRDefault="008E1C7E" w:rsidP="008E1C7E">
      <w:pPr>
        <w:tabs>
          <w:tab w:val="left" w:pos="543"/>
        </w:tabs>
        <w:autoSpaceDE w:val="0"/>
        <w:autoSpaceDN w:val="0"/>
        <w:adjustRightInd w:val="0"/>
        <w:rPr>
          <w:ins w:id="2416" w:author="Petter Vang Brakalsvaalet [pev2]" w:date="2021-04-27T23:34:00Z"/>
          <w:rFonts w:eastAsiaTheme="minorEastAsia" w:cstheme="majorHAnsi"/>
          <w:color w:val="000000"/>
          <w:sz w:val="20"/>
          <w:szCs w:val="20"/>
          <w:lang w:eastAsia="ja-JP"/>
          <w:rPrChange w:id="2417" w:author="Petter Vang Brakalsvaalet [pev2]" w:date="2021-04-28T13:18:00Z">
            <w:rPr>
              <w:ins w:id="2418" w:author="Petter Vang Brakalsvaalet [pev2]" w:date="2021-04-27T23:34:00Z"/>
              <w:rFonts w:eastAsiaTheme="minorEastAsia" w:cstheme="majorHAnsi"/>
              <w:color w:val="000000"/>
              <w:sz w:val="21"/>
              <w:szCs w:val="21"/>
              <w:lang w:eastAsia="ja-JP"/>
            </w:rPr>
          </w:rPrChange>
        </w:rPr>
      </w:pPr>
      <w:ins w:id="2419" w:author="Petter Vang Brakalsvaalet [pev2]" w:date="2021-04-27T23:34:00Z">
        <w:r w:rsidRPr="00E90B95">
          <w:rPr>
            <w:rFonts w:eastAsiaTheme="minorEastAsia" w:cstheme="majorHAnsi"/>
            <w:color w:val="000000"/>
            <w:sz w:val="20"/>
            <w:szCs w:val="20"/>
            <w:lang w:eastAsia="ja-JP"/>
            <w:rPrChange w:id="2420" w:author="Petter Vang Brakalsvaalet [pev2]" w:date="2021-04-28T13:18:00Z">
              <w:rPr>
                <w:rFonts w:eastAsiaTheme="minorEastAsia" w:cstheme="majorHAnsi"/>
                <w:color w:val="000000"/>
                <w:sz w:val="21"/>
                <w:szCs w:val="21"/>
                <w:lang w:eastAsia="ja-JP"/>
              </w:rPr>
            </w:rPrChange>
          </w:rPr>
          <w:t xml:space="preserve">    }</w:t>
        </w:r>
      </w:ins>
    </w:p>
    <w:p w14:paraId="603D61AF" w14:textId="67489DC5" w:rsidR="008E1C7E" w:rsidRPr="00E90B95" w:rsidRDefault="008E1C7E" w:rsidP="008E1C7E">
      <w:pPr>
        <w:rPr>
          <w:ins w:id="2421" w:author="Petter Vang Brakalsvaalet [pev2]" w:date="2021-04-27T23:29:00Z"/>
          <w:rFonts w:cstheme="majorHAnsi"/>
          <w:sz w:val="20"/>
          <w:szCs w:val="20"/>
          <w:lang w:eastAsia="ja-JP"/>
          <w:rPrChange w:id="2422" w:author="Petter Vang Brakalsvaalet [pev2]" w:date="2021-04-28T13:18:00Z">
            <w:rPr>
              <w:ins w:id="2423" w:author="Petter Vang Brakalsvaalet [pev2]" w:date="2021-04-27T23:29:00Z"/>
              <w:rFonts w:cstheme="majorHAnsi"/>
              <w:sz w:val="21"/>
              <w:szCs w:val="21"/>
              <w:lang w:eastAsia="ja-JP"/>
            </w:rPr>
          </w:rPrChange>
        </w:rPr>
      </w:pPr>
      <w:ins w:id="2424" w:author="Petter Vang Brakalsvaalet [pev2]" w:date="2021-04-27T23:34:00Z">
        <w:r w:rsidRPr="00E90B95">
          <w:rPr>
            <w:rFonts w:eastAsiaTheme="minorEastAsia" w:cstheme="majorHAnsi"/>
            <w:color w:val="000000"/>
            <w:sz w:val="20"/>
            <w:szCs w:val="20"/>
            <w:lang w:eastAsia="ja-JP"/>
            <w:rPrChange w:id="2425" w:author="Petter Vang Brakalsvaalet [pev2]" w:date="2021-04-28T13:18:00Z">
              <w:rPr>
                <w:rFonts w:eastAsiaTheme="minorEastAsia" w:cstheme="majorHAnsi"/>
                <w:color w:val="000000"/>
                <w:sz w:val="21"/>
                <w:szCs w:val="21"/>
                <w:lang w:eastAsia="ja-JP"/>
              </w:rPr>
            </w:rPrChange>
          </w:rPr>
          <w:t>}</w:t>
        </w:r>
      </w:ins>
    </w:p>
    <w:p w14:paraId="660DBF16" w14:textId="32600910" w:rsidR="008E1C7E" w:rsidRPr="00AB2066" w:rsidRDefault="008E1C7E" w:rsidP="008E1C7E">
      <w:pPr>
        <w:pStyle w:val="Heading3"/>
        <w:rPr>
          <w:ins w:id="2426" w:author="Petter Vang Brakalsvaalet [pev2]" w:date="2021-04-27T23:30:00Z"/>
          <w:lang w:val="en-GB"/>
        </w:rPr>
      </w:pPr>
      <w:bookmarkStart w:id="2427" w:name="_Toc70522501"/>
      <w:ins w:id="2428" w:author="Petter Vang Brakalsvaalet [pev2]" w:date="2021-04-27T23:29:00Z">
        <w:r w:rsidRPr="00AB2066">
          <w:rPr>
            <w:lang w:val="en-GB"/>
          </w:rPr>
          <w:t>SetU</w:t>
        </w:r>
      </w:ins>
      <w:ins w:id="2429" w:author="Petter Vang Brakalsvaalet [pev2]" w:date="2021-04-27T23:30:00Z">
        <w:r w:rsidRPr="00AB2066">
          <w:rPr>
            <w:lang w:val="en-GB"/>
          </w:rPr>
          <w:t>p</w:t>
        </w:r>
        <w:bookmarkEnd w:id="2427"/>
      </w:ins>
    </w:p>
    <w:p w14:paraId="59B01A9D" w14:textId="77777777" w:rsidR="008E1C7E" w:rsidRPr="00E90B95" w:rsidRDefault="008E1C7E" w:rsidP="008E1C7E">
      <w:pPr>
        <w:tabs>
          <w:tab w:val="left" w:pos="543"/>
        </w:tabs>
        <w:autoSpaceDE w:val="0"/>
        <w:autoSpaceDN w:val="0"/>
        <w:adjustRightInd w:val="0"/>
        <w:rPr>
          <w:ins w:id="2430" w:author="Petter Vang Brakalsvaalet [pev2]" w:date="2021-04-27T23:31:00Z"/>
          <w:rFonts w:eastAsiaTheme="minorEastAsia" w:cstheme="majorHAnsi"/>
          <w:color w:val="000000"/>
          <w:sz w:val="20"/>
          <w:szCs w:val="20"/>
          <w:lang w:eastAsia="ja-JP"/>
          <w:rPrChange w:id="2431" w:author="Petter Vang Brakalsvaalet [pev2]" w:date="2021-04-28T13:17:00Z">
            <w:rPr>
              <w:ins w:id="2432" w:author="Petter Vang Brakalsvaalet [pev2]" w:date="2021-04-27T23:31:00Z"/>
              <w:rFonts w:eastAsiaTheme="minorEastAsia" w:cstheme="majorHAnsi"/>
              <w:color w:val="000000"/>
              <w:sz w:val="21"/>
              <w:szCs w:val="21"/>
              <w:lang w:eastAsia="ja-JP"/>
            </w:rPr>
          </w:rPrChange>
        </w:rPr>
      </w:pPr>
      <w:ins w:id="2433" w:author="Petter Vang Brakalsvaalet [pev2]" w:date="2021-04-27T23:31:00Z">
        <w:r w:rsidRPr="00E90B95">
          <w:rPr>
            <w:rFonts w:eastAsiaTheme="minorEastAsia" w:cstheme="majorHAnsi"/>
            <w:color w:val="0000FF"/>
            <w:sz w:val="20"/>
            <w:szCs w:val="20"/>
            <w:lang w:eastAsia="ja-JP"/>
            <w:rPrChange w:id="2434" w:author="Petter Vang Brakalsvaalet [pev2]" w:date="2021-04-28T13:17:00Z">
              <w:rPr>
                <w:rFonts w:eastAsiaTheme="minorEastAsia" w:cstheme="majorHAnsi"/>
                <w:color w:val="0000FF"/>
                <w:sz w:val="21"/>
                <w:szCs w:val="21"/>
                <w:lang w:eastAsia="ja-JP"/>
              </w:rPr>
            </w:rPrChange>
          </w:rPr>
          <w:t>class</w:t>
        </w:r>
        <w:r w:rsidRPr="00E90B95">
          <w:rPr>
            <w:rFonts w:eastAsiaTheme="minorEastAsia" w:cstheme="majorHAnsi"/>
            <w:color w:val="000000"/>
            <w:sz w:val="20"/>
            <w:szCs w:val="20"/>
            <w:lang w:eastAsia="ja-JP"/>
            <w:rPrChange w:id="243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B4F79"/>
            <w:sz w:val="20"/>
            <w:szCs w:val="20"/>
            <w:lang w:eastAsia="ja-JP"/>
            <w:rPrChange w:id="2436" w:author="Petter Vang Brakalsvaalet [pev2]" w:date="2021-04-28T13:17:00Z">
              <w:rPr>
                <w:rFonts w:eastAsiaTheme="minorEastAsia" w:cstheme="majorHAnsi"/>
                <w:color w:val="0B4F79"/>
                <w:sz w:val="21"/>
                <w:szCs w:val="21"/>
                <w:lang w:eastAsia="ja-JP"/>
              </w:rPr>
            </w:rPrChange>
          </w:rPr>
          <w:t>SetUpTests</w:t>
        </w:r>
        <w:proofErr w:type="spellEnd"/>
        <w:r w:rsidRPr="00E90B95">
          <w:rPr>
            <w:rFonts w:eastAsiaTheme="minorEastAsia" w:cstheme="majorHAnsi"/>
            <w:color w:val="000000"/>
            <w:sz w:val="20"/>
            <w:szCs w:val="20"/>
            <w:lang w:eastAsia="ja-JP"/>
            <w:rPrChange w:id="243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438" w:author="Petter Vang Brakalsvaalet [pev2]" w:date="2021-04-28T13:17:00Z">
              <w:rPr>
                <w:rFonts w:eastAsiaTheme="minorEastAsia" w:cstheme="majorHAnsi"/>
                <w:color w:val="2B839F"/>
                <w:sz w:val="21"/>
                <w:szCs w:val="21"/>
                <w:lang w:eastAsia="ja-JP"/>
              </w:rPr>
            </w:rPrChange>
          </w:rPr>
          <w:t>XCTestCase</w:t>
        </w:r>
        <w:proofErr w:type="spellEnd"/>
        <w:r w:rsidRPr="00E90B95">
          <w:rPr>
            <w:rFonts w:eastAsiaTheme="minorEastAsia" w:cstheme="majorHAnsi"/>
            <w:color w:val="000000"/>
            <w:sz w:val="20"/>
            <w:szCs w:val="20"/>
            <w:lang w:eastAsia="ja-JP"/>
            <w:rPrChange w:id="2439" w:author="Petter Vang Brakalsvaalet [pev2]" w:date="2021-04-28T13:17:00Z">
              <w:rPr>
                <w:rFonts w:eastAsiaTheme="minorEastAsia" w:cstheme="majorHAnsi"/>
                <w:color w:val="000000"/>
                <w:sz w:val="21"/>
                <w:szCs w:val="21"/>
                <w:lang w:eastAsia="ja-JP"/>
              </w:rPr>
            </w:rPrChange>
          </w:rPr>
          <w:t xml:space="preserve"> {</w:t>
        </w:r>
      </w:ins>
    </w:p>
    <w:p w14:paraId="53F9E767" w14:textId="77777777" w:rsidR="008E1C7E" w:rsidRPr="00E90B95" w:rsidRDefault="008E1C7E" w:rsidP="008E1C7E">
      <w:pPr>
        <w:tabs>
          <w:tab w:val="left" w:pos="543"/>
        </w:tabs>
        <w:autoSpaceDE w:val="0"/>
        <w:autoSpaceDN w:val="0"/>
        <w:adjustRightInd w:val="0"/>
        <w:rPr>
          <w:ins w:id="2440" w:author="Petter Vang Brakalsvaalet [pev2]" w:date="2021-04-27T23:31:00Z"/>
          <w:rFonts w:eastAsiaTheme="minorEastAsia" w:cstheme="majorHAnsi"/>
          <w:color w:val="000000"/>
          <w:sz w:val="20"/>
          <w:szCs w:val="20"/>
          <w:lang w:eastAsia="ja-JP"/>
          <w:rPrChange w:id="2441" w:author="Petter Vang Brakalsvaalet [pev2]" w:date="2021-04-28T13:17:00Z">
            <w:rPr>
              <w:ins w:id="2442" w:author="Petter Vang Brakalsvaalet [pev2]" w:date="2021-04-27T23:31:00Z"/>
              <w:rFonts w:eastAsiaTheme="minorEastAsia" w:cstheme="majorHAnsi"/>
              <w:color w:val="000000"/>
              <w:sz w:val="21"/>
              <w:szCs w:val="21"/>
              <w:lang w:eastAsia="ja-JP"/>
            </w:rPr>
          </w:rPrChange>
        </w:rPr>
      </w:pPr>
      <w:ins w:id="2443" w:author="Petter Vang Brakalsvaalet [pev2]" w:date="2021-04-27T23:31:00Z">
        <w:r w:rsidRPr="00E90B95">
          <w:rPr>
            <w:rFonts w:eastAsiaTheme="minorEastAsia" w:cstheme="majorHAnsi"/>
            <w:color w:val="000000"/>
            <w:sz w:val="20"/>
            <w:szCs w:val="20"/>
            <w:lang w:eastAsia="ja-JP"/>
            <w:rPrChange w:id="244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445" w:author="Petter Vang Brakalsvaalet [pev2]" w:date="2021-04-28T13:17:00Z">
              <w:rPr>
                <w:rFonts w:eastAsiaTheme="minorEastAsia" w:cstheme="majorHAnsi"/>
                <w:color w:val="0000FF"/>
                <w:sz w:val="21"/>
                <w:szCs w:val="21"/>
                <w:lang w:eastAsia="ja-JP"/>
              </w:rPr>
            </w:rPrChange>
          </w:rPr>
          <w:t>private</w:t>
        </w:r>
        <w:r w:rsidRPr="00E90B95">
          <w:rPr>
            <w:rFonts w:eastAsiaTheme="minorEastAsia" w:cstheme="majorHAnsi"/>
            <w:color w:val="000000"/>
            <w:sz w:val="20"/>
            <w:szCs w:val="20"/>
            <w:lang w:eastAsia="ja-JP"/>
            <w:rPrChange w:id="2446"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447" w:author="Petter Vang Brakalsvaalet [pev2]" w:date="2021-04-28T13:17:00Z">
              <w:rPr>
                <w:rFonts w:eastAsiaTheme="minorEastAsia" w:cstheme="majorHAnsi"/>
                <w:color w:val="0000FF"/>
                <w:sz w:val="21"/>
                <w:szCs w:val="21"/>
                <w:lang w:eastAsia="ja-JP"/>
              </w:rPr>
            </w:rPrChange>
          </w:rPr>
          <w:t>struct</w:t>
        </w:r>
        <w:r w:rsidRPr="00E90B95">
          <w:rPr>
            <w:rFonts w:eastAsiaTheme="minorEastAsia" w:cstheme="majorHAnsi"/>
            <w:color w:val="000000"/>
            <w:sz w:val="20"/>
            <w:szCs w:val="20"/>
            <w:lang w:eastAsia="ja-JP"/>
            <w:rPrChange w:id="244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B4F79"/>
            <w:sz w:val="20"/>
            <w:szCs w:val="20"/>
            <w:lang w:eastAsia="ja-JP"/>
            <w:rPrChange w:id="2449" w:author="Petter Vang Brakalsvaalet [pev2]" w:date="2021-04-28T13:17:00Z">
              <w:rPr>
                <w:rFonts w:eastAsiaTheme="minorEastAsia" w:cstheme="majorHAnsi"/>
                <w:color w:val="0B4F79"/>
                <w:sz w:val="21"/>
                <w:szCs w:val="21"/>
                <w:lang w:eastAsia="ja-JP"/>
              </w:rPr>
            </w:rPrChange>
          </w:rPr>
          <w:t>GameOptions</w:t>
        </w:r>
        <w:proofErr w:type="spellEnd"/>
        <w:r w:rsidRPr="00E90B95">
          <w:rPr>
            <w:rFonts w:eastAsiaTheme="minorEastAsia" w:cstheme="majorHAnsi"/>
            <w:color w:val="000000"/>
            <w:sz w:val="20"/>
            <w:szCs w:val="20"/>
            <w:lang w:eastAsia="ja-JP"/>
            <w:rPrChange w:id="2450" w:author="Petter Vang Brakalsvaalet [pev2]" w:date="2021-04-28T13:17:00Z">
              <w:rPr>
                <w:rFonts w:eastAsiaTheme="minorEastAsia" w:cstheme="majorHAnsi"/>
                <w:color w:val="000000"/>
                <w:sz w:val="21"/>
                <w:szCs w:val="21"/>
                <w:lang w:eastAsia="ja-JP"/>
              </w:rPr>
            </w:rPrChange>
          </w:rPr>
          <w:t xml:space="preserve"> {</w:t>
        </w:r>
      </w:ins>
    </w:p>
    <w:p w14:paraId="352F499D" w14:textId="77777777" w:rsidR="008E1C7E" w:rsidRPr="00E90B95" w:rsidRDefault="008E1C7E" w:rsidP="008E1C7E">
      <w:pPr>
        <w:tabs>
          <w:tab w:val="left" w:pos="543"/>
        </w:tabs>
        <w:autoSpaceDE w:val="0"/>
        <w:autoSpaceDN w:val="0"/>
        <w:adjustRightInd w:val="0"/>
        <w:rPr>
          <w:ins w:id="2451" w:author="Petter Vang Brakalsvaalet [pev2]" w:date="2021-04-27T23:31:00Z"/>
          <w:rFonts w:eastAsiaTheme="minorEastAsia" w:cstheme="majorHAnsi"/>
          <w:color w:val="000000"/>
          <w:sz w:val="20"/>
          <w:szCs w:val="20"/>
          <w:lang w:eastAsia="ja-JP"/>
          <w:rPrChange w:id="2452" w:author="Petter Vang Brakalsvaalet [pev2]" w:date="2021-04-28T13:17:00Z">
            <w:rPr>
              <w:ins w:id="2453" w:author="Petter Vang Brakalsvaalet [pev2]" w:date="2021-04-27T23:31:00Z"/>
              <w:rFonts w:eastAsiaTheme="minorEastAsia" w:cstheme="majorHAnsi"/>
              <w:color w:val="000000"/>
              <w:sz w:val="21"/>
              <w:szCs w:val="21"/>
              <w:lang w:eastAsia="ja-JP"/>
            </w:rPr>
          </w:rPrChange>
        </w:rPr>
      </w:pPr>
      <w:ins w:id="2454" w:author="Petter Vang Brakalsvaalet [pev2]" w:date="2021-04-27T23:31:00Z">
        <w:r w:rsidRPr="00E90B95">
          <w:rPr>
            <w:rFonts w:eastAsiaTheme="minorEastAsia" w:cstheme="majorHAnsi"/>
            <w:color w:val="000000"/>
            <w:sz w:val="20"/>
            <w:szCs w:val="20"/>
            <w:lang w:eastAsia="ja-JP"/>
            <w:rPrChange w:id="245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456"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45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F68A0"/>
            <w:sz w:val="20"/>
            <w:szCs w:val="20"/>
            <w:lang w:eastAsia="ja-JP"/>
            <w:rPrChange w:id="2458" w:author="Petter Vang Brakalsvaalet [pev2]" w:date="2021-04-28T13:17:00Z">
              <w:rPr>
                <w:rFonts w:eastAsiaTheme="minorEastAsia" w:cstheme="majorHAnsi"/>
                <w:color w:val="0F68A0"/>
                <w:sz w:val="21"/>
                <w:szCs w:val="21"/>
                <w:lang w:eastAsia="ja-JP"/>
              </w:rPr>
            </w:rPrChange>
          </w:rPr>
          <w:t>title</w:t>
        </w:r>
        <w:r w:rsidRPr="00E90B95">
          <w:rPr>
            <w:rFonts w:eastAsiaTheme="minorEastAsia" w:cstheme="majorHAnsi"/>
            <w:color w:val="000000"/>
            <w:sz w:val="20"/>
            <w:szCs w:val="20"/>
            <w:lang w:eastAsia="ja-JP"/>
            <w:rPrChange w:id="245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460" w:author="Petter Vang Brakalsvaalet [pev2]" w:date="2021-04-28T13:17:00Z">
              <w:rPr>
                <w:rFonts w:eastAsiaTheme="minorEastAsia" w:cstheme="majorHAnsi"/>
                <w:color w:val="2B839F"/>
                <w:sz w:val="21"/>
                <w:szCs w:val="21"/>
                <w:lang w:eastAsia="ja-JP"/>
              </w:rPr>
            </w:rPrChange>
          </w:rPr>
          <w:t>String</w:t>
        </w:r>
      </w:ins>
    </w:p>
    <w:p w14:paraId="7227D4CA" w14:textId="77777777" w:rsidR="008E1C7E" w:rsidRPr="00E90B95" w:rsidRDefault="008E1C7E" w:rsidP="008E1C7E">
      <w:pPr>
        <w:tabs>
          <w:tab w:val="left" w:pos="543"/>
        </w:tabs>
        <w:autoSpaceDE w:val="0"/>
        <w:autoSpaceDN w:val="0"/>
        <w:adjustRightInd w:val="0"/>
        <w:rPr>
          <w:ins w:id="2461" w:author="Petter Vang Brakalsvaalet [pev2]" w:date="2021-04-27T23:31:00Z"/>
          <w:rFonts w:eastAsiaTheme="minorEastAsia" w:cstheme="majorHAnsi"/>
          <w:color w:val="000000"/>
          <w:sz w:val="20"/>
          <w:szCs w:val="20"/>
          <w:lang w:eastAsia="ja-JP"/>
          <w:rPrChange w:id="2462" w:author="Petter Vang Brakalsvaalet [pev2]" w:date="2021-04-28T13:17:00Z">
            <w:rPr>
              <w:ins w:id="2463" w:author="Petter Vang Brakalsvaalet [pev2]" w:date="2021-04-27T23:31:00Z"/>
              <w:rFonts w:eastAsiaTheme="minorEastAsia" w:cstheme="majorHAnsi"/>
              <w:color w:val="000000"/>
              <w:sz w:val="21"/>
              <w:szCs w:val="21"/>
              <w:lang w:eastAsia="ja-JP"/>
            </w:rPr>
          </w:rPrChange>
        </w:rPr>
      </w:pPr>
      <w:ins w:id="2464" w:author="Petter Vang Brakalsvaalet [pev2]" w:date="2021-04-27T23:31:00Z">
        <w:r w:rsidRPr="00E90B95">
          <w:rPr>
            <w:rFonts w:eastAsiaTheme="minorEastAsia" w:cstheme="majorHAnsi"/>
            <w:color w:val="000000"/>
            <w:sz w:val="20"/>
            <w:szCs w:val="20"/>
            <w:lang w:eastAsia="ja-JP"/>
            <w:rPrChange w:id="246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466"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46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468" w:author="Petter Vang Brakalsvaalet [pev2]" w:date="2021-04-28T13:17:00Z">
              <w:rPr>
                <w:rFonts w:eastAsiaTheme="minorEastAsia" w:cstheme="majorHAnsi"/>
                <w:color w:val="0F68A0"/>
                <w:sz w:val="21"/>
                <w:szCs w:val="21"/>
                <w:lang w:eastAsia="ja-JP"/>
              </w:rPr>
            </w:rPrChange>
          </w:rPr>
          <w:t>hasSegments</w:t>
        </w:r>
        <w:proofErr w:type="spellEnd"/>
        <w:r w:rsidRPr="00E90B95">
          <w:rPr>
            <w:rFonts w:eastAsiaTheme="minorEastAsia" w:cstheme="majorHAnsi"/>
            <w:color w:val="000000"/>
            <w:sz w:val="20"/>
            <w:szCs w:val="20"/>
            <w:lang w:eastAsia="ja-JP"/>
            <w:rPrChange w:id="246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470" w:author="Petter Vang Brakalsvaalet [pev2]" w:date="2021-04-28T13:17:00Z">
              <w:rPr>
                <w:rFonts w:eastAsiaTheme="minorEastAsia" w:cstheme="majorHAnsi"/>
                <w:color w:val="2B839F"/>
                <w:sz w:val="21"/>
                <w:szCs w:val="21"/>
                <w:lang w:eastAsia="ja-JP"/>
              </w:rPr>
            </w:rPrChange>
          </w:rPr>
          <w:t>Bool</w:t>
        </w:r>
      </w:ins>
    </w:p>
    <w:p w14:paraId="7D1B3188" w14:textId="77777777" w:rsidR="008E1C7E" w:rsidRPr="00E90B95" w:rsidRDefault="008E1C7E" w:rsidP="008E1C7E">
      <w:pPr>
        <w:tabs>
          <w:tab w:val="left" w:pos="543"/>
        </w:tabs>
        <w:autoSpaceDE w:val="0"/>
        <w:autoSpaceDN w:val="0"/>
        <w:adjustRightInd w:val="0"/>
        <w:rPr>
          <w:ins w:id="2471" w:author="Petter Vang Brakalsvaalet [pev2]" w:date="2021-04-27T23:31:00Z"/>
          <w:rFonts w:eastAsiaTheme="minorEastAsia" w:cstheme="majorHAnsi"/>
          <w:color w:val="000000"/>
          <w:sz w:val="20"/>
          <w:szCs w:val="20"/>
          <w:lang w:eastAsia="ja-JP"/>
          <w:rPrChange w:id="2472" w:author="Petter Vang Brakalsvaalet [pev2]" w:date="2021-04-28T13:17:00Z">
            <w:rPr>
              <w:ins w:id="2473" w:author="Petter Vang Brakalsvaalet [pev2]" w:date="2021-04-27T23:31:00Z"/>
              <w:rFonts w:eastAsiaTheme="minorEastAsia" w:cstheme="majorHAnsi"/>
              <w:color w:val="000000"/>
              <w:sz w:val="21"/>
              <w:szCs w:val="21"/>
              <w:lang w:eastAsia="ja-JP"/>
            </w:rPr>
          </w:rPrChange>
        </w:rPr>
      </w:pPr>
      <w:ins w:id="2474" w:author="Petter Vang Brakalsvaalet [pev2]" w:date="2021-04-27T23:31:00Z">
        <w:r w:rsidRPr="00E90B95">
          <w:rPr>
            <w:rFonts w:eastAsiaTheme="minorEastAsia" w:cstheme="majorHAnsi"/>
            <w:color w:val="000000"/>
            <w:sz w:val="20"/>
            <w:szCs w:val="20"/>
            <w:lang w:eastAsia="ja-JP"/>
            <w:rPrChange w:id="247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476"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47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F68A0"/>
            <w:sz w:val="20"/>
            <w:szCs w:val="20"/>
            <w:lang w:eastAsia="ja-JP"/>
            <w:rPrChange w:id="2478" w:author="Petter Vang Brakalsvaalet [pev2]" w:date="2021-04-28T13:17:00Z">
              <w:rPr>
                <w:rFonts w:eastAsiaTheme="minorEastAsia" w:cstheme="majorHAnsi"/>
                <w:color w:val="0F68A0"/>
                <w:sz w:val="21"/>
                <w:szCs w:val="21"/>
                <w:lang w:eastAsia="ja-JP"/>
              </w:rPr>
            </w:rPrChange>
          </w:rPr>
          <w:t>options</w:t>
        </w:r>
        <w:r w:rsidRPr="00E90B95">
          <w:rPr>
            <w:rFonts w:eastAsiaTheme="minorEastAsia" w:cstheme="majorHAnsi"/>
            <w:color w:val="000000"/>
            <w:sz w:val="20"/>
            <w:szCs w:val="20"/>
            <w:lang w:eastAsia="ja-JP"/>
            <w:rPrChange w:id="2479" w:author="Petter Vang Brakalsvaalet [pev2]" w:date="2021-04-28T13:17:00Z">
              <w:rPr>
                <w:rFonts w:eastAsiaTheme="minorEastAsia" w:cstheme="majorHAnsi"/>
                <w:color w:val="000000"/>
                <w:sz w:val="21"/>
                <w:szCs w:val="21"/>
                <w:lang w:eastAsia="ja-JP"/>
              </w:rPr>
            </w:rPrChange>
          </w:rPr>
          <w:t>: [</w:t>
        </w:r>
        <w:r w:rsidRPr="00E90B95">
          <w:rPr>
            <w:rFonts w:eastAsiaTheme="minorEastAsia" w:cstheme="majorHAnsi"/>
            <w:color w:val="2B839F"/>
            <w:sz w:val="20"/>
            <w:szCs w:val="20"/>
            <w:lang w:eastAsia="ja-JP"/>
            <w:rPrChange w:id="2480" w:author="Petter Vang Brakalsvaalet [pev2]" w:date="2021-04-28T13:17:00Z">
              <w:rPr>
                <w:rFonts w:eastAsiaTheme="minorEastAsia" w:cstheme="majorHAnsi"/>
                <w:color w:val="2B839F"/>
                <w:sz w:val="21"/>
                <w:szCs w:val="21"/>
                <w:lang w:eastAsia="ja-JP"/>
              </w:rPr>
            </w:rPrChange>
          </w:rPr>
          <w:t>String</w:t>
        </w:r>
        <w:r w:rsidRPr="00E90B95">
          <w:rPr>
            <w:rFonts w:eastAsiaTheme="minorEastAsia" w:cstheme="majorHAnsi"/>
            <w:color w:val="000000"/>
            <w:sz w:val="20"/>
            <w:szCs w:val="20"/>
            <w:lang w:eastAsia="ja-JP"/>
            <w:rPrChange w:id="2481" w:author="Petter Vang Brakalsvaalet [pev2]" w:date="2021-04-28T13:17:00Z">
              <w:rPr>
                <w:rFonts w:eastAsiaTheme="minorEastAsia" w:cstheme="majorHAnsi"/>
                <w:color w:val="000000"/>
                <w:sz w:val="21"/>
                <w:szCs w:val="21"/>
                <w:lang w:eastAsia="ja-JP"/>
              </w:rPr>
            </w:rPrChange>
          </w:rPr>
          <w:t>]?</w:t>
        </w:r>
      </w:ins>
    </w:p>
    <w:p w14:paraId="17481AD5" w14:textId="77777777" w:rsidR="008E1C7E" w:rsidRPr="00E90B95" w:rsidRDefault="008E1C7E" w:rsidP="008E1C7E">
      <w:pPr>
        <w:tabs>
          <w:tab w:val="left" w:pos="543"/>
        </w:tabs>
        <w:autoSpaceDE w:val="0"/>
        <w:autoSpaceDN w:val="0"/>
        <w:adjustRightInd w:val="0"/>
        <w:rPr>
          <w:ins w:id="2482" w:author="Petter Vang Brakalsvaalet [pev2]" w:date="2021-04-27T23:31:00Z"/>
          <w:rFonts w:eastAsiaTheme="minorEastAsia" w:cstheme="majorHAnsi"/>
          <w:color w:val="000000"/>
          <w:sz w:val="20"/>
          <w:szCs w:val="20"/>
          <w:lang w:eastAsia="ja-JP"/>
          <w:rPrChange w:id="2483" w:author="Petter Vang Brakalsvaalet [pev2]" w:date="2021-04-28T13:17:00Z">
            <w:rPr>
              <w:ins w:id="2484" w:author="Petter Vang Brakalsvaalet [pev2]" w:date="2021-04-27T23:31:00Z"/>
              <w:rFonts w:eastAsiaTheme="minorEastAsia" w:cstheme="majorHAnsi"/>
              <w:color w:val="000000"/>
              <w:sz w:val="21"/>
              <w:szCs w:val="21"/>
              <w:lang w:eastAsia="ja-JP"/>
            </w:rPr>
          </w:rPrChange>
        </w:rPr>
      </w:pPr>
      <w:ins w:id="2485" w:author="Petter Vang Brakalsvaalet [pev2]" w:date="2021-04-27T23:31:00Z">
        <w:r w:rsidRPr="00E90B95">
          <w:rPr>
            <w:rFonts w:eastAsiaTheme="minorEastAsia" w:cstheme="majorHAnsi"/>
            <w:color w:val="000000"/>
            <w:sz w:val="20"/>
            <w:szCs w:val="20"/>
            <w:lang w:eastAsia="ja-JP"/>
            <w:rPrChange w:id="2486" w:author="Petter Vang Brakalsvaalet [pev2]" w:date="2021-04-28T13:17:00Z">
              <w:rPr>
                <w:rFonts w:eastAsiaTheme="minorEastAsia" w:cstheme="majorHAnsi"/>
                <w:color w:val="000000"/>
                <w:sz w:val="21"/>
                <w:szCs w:val="21"/>
                <w:lang w:eastAsia="ja-JP"/>
              </w:rPr>
            </w:rPrChange>
          </w:rPr>
          <w:t xml:space="preserve">    }</w:t>
        </w:r>
      </w:ins>
    </w:p>
    <w:p w14:paraId="443A0A90" w14:textId="77777777" w:rsidR="008E1C7E" w:rsidRPr="00E90B95" w:rsidRDefault="008E1C7E" w:rsidP="008E1C7E">
      <w:pPr>
        <w:tabs>
          <w:tab w:val="left" w:pos="543"/>
        </w:tabs>
        <w:autoSpaceDE w:val="0"/>
        <w:autoSpaceDN w:val="0"/>
        <w:adjustRightInd w:val="0"/>
        <w:rPr>
          <w:ins w:id="2487" w:author="Petter Vang Brakalsvaalet [pev2]" w:date="2021-04-27T23:31:00Z"/>
          <w:rFonts w:eastAsiaTheme="minorEastAsia" w:cstheme="majorHAnsi"/>
          <w:color w:val="000000"/>
          <w:sz w:val="20"/>
          <w:szCs w:val="20"/>
          <w:lang w:eastAsia="ja-JP"/>
          <w:rPrChange w:id="2488" w:author="Petter Vang Brakalsvaalet [pev2]" w:date="2021-04-28T13:17:00Z">
            <w:rPr>
              <w:ins w:id="2489" w:author="Petter Vang Brakalsvaalet [pev2]" w:date="2021-04-27T23:31:00Z"/>
              <w:rFonts w:eastAsiaTheme="minorEastAsia" w:cstheme="majorHAnsi"/>
              <w:color w:val="000000"/>
              <w:sz w:val="21"/>
              <w:szCs w:val="21"/>
              <w:lang w:eastAsia="ja-JP"/>
            </w:rPr>
          </w:rPrChange>
        </w:rPr>
      </w:pPr>
      <w:ins w:id="2490" w:author="Petter Vang Brakalsvaalet [pev2]" w:date="2021-04-27T23:31:00Z">
        <w:r w:rsidRPr="00E90B95">
          <w:rPr>
            <w:rFonts w:eastAsiaTheme="minorEastAsia" w:cstheme="majorHAnsi"/>
            <w:color w:val="000000"/>
            <w:sz w:val="20"/>
            <w:szCs w:val="20"/>
            <w:lang w:eastAsia="ja-JP"/>
            <w:rPrChange w:id="249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492"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49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494" w:author="Petter Vang Brakalsvaalet [pev2]" w:date="2021-04-28T13:17:00Z">
              <w:rPr>
                <w:rFonts w:eastAsiaTheme="minorEastAsia" w:cstheme="majorHAnsi"/>
                <w:color w:val="0F68A0"/>
                <w:sz w:val="21"/>
                <w:szCs w:val="21"/>
                <w:lang w:eastAsia="ja-JP"/>
              </w:rPr>
            </w:rPrChange>
          </w:rPr>
          <w:t>setUpVC</w:t>
        </w:r>
        <w:proofErr w:type="spellEnd"/>
        <w:r w:rsidRPr="00E90B95">
          <w:rPr>
            <w:rFonts w:eastAsiaTheme="minorEastAsia" w:cstheme="majorHAnsi"/>
            <w:color w:val="000000"/>
            <w:sz w:val="20"/>
            <w:szCs w:val="20"/>
            <w:lang w:eastAsia="ja-JP"/>
            <w:rPrChange w:id="249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496" w:author="Petter Vang Brakalsvaalet [pev2]" w:date="2021-04-28T13:17:00Z">
              <w:rPr>
                <w:rFonts w:eastAsiaTheme="minorEastAsia" w:cstheme="majorHAnsi"/>
                <w:color w:val="2B839F"/>
                <w:sz w:val="21"/>
                <w:szCs w:val="21"/>
                <w:lang w:eastAsia="ja-JP"/>
              </w:rPr>
            </w:rPrChange>
          </w:rPr>
          <w:t>SetUpVC</w:t>
        </w:r>
        <w:proofErr w:type="spellEnd"/>
        <w:r w:rsidRPr="00E90B95">
          <w:rPr>
            <w:rFonts w:eastAsiaTheme="minorEastAsia" w:cstheme="majorHAnsi"/>
            <w:color w:val="000000"/>
            <w:sz w:val="20"/>
            <w:szCs w:val="20"/>
            <w:lang w:eastAsia="ja-JP"/>
            <w:rPrChange w:id="2497" w:author="Petter Vang Brakalsvaalet [pev2]" w:date="2021-04-28T13:17:00Z">
              <w:rPr>
                <w:rFonts w:eastAsiaTheme="minorEastAsia" w:cstheme="majorHAnsi"/>
                <w:color w:val="000000"/>
                <w:sz w:val="21"/>
                <w:szCs w:val="21"/>
                <w:lang w:eastAsia="ja-JP"/>
              </w:rPr>
            </w:rPrChange>
          </w:rPr>
          <w:t>!</w:t>
        </w:r>
      </w:ins>
    </w:p>
    <w:p w14:paraId="01B3FE19" w14:textId="77777777" w:rsidR="008E1C7E" w:rsidRPr="00E90B95" w:rsidRDefault="008E1C7E" w:rsidP="008E1C7E">
      <w:pPr>
        <w:tabs>
          <w:tab w:val="left" w:pos="543"/>
        </w:tabs>
        <w:autoSpaceDE w:val="0"/>
        <w:autoSpaceDN w:val="0"/>
        <w:adjustRightInd w:val="0"/>
        <w:rPr>
          <w:ins w:id="2498" w:author="Petter Vang Brakalsvaalet [pev2]" w:date="2021-04-27T23:31:00Z"/>
          <w:rFonts w:eastAsiaTheme="minorEastAsia" w:cstheme="majorHAnsi"/>
          <w:color w:val="000000"/>
          <w:sz w:val="20"/>
          <w:szCs w:val="20"/>
          <w:lang w:eastAsia="ja-JP"/>
          <w:rPrChange w:id="2499" w:author="Petter Vang Brakalsvaalet [pev2]" w:date="2021-04-28T13:17:00Z">
            <w:rPr>
              <w:ins w:id="2500" w:author="Petter Vang Brakalsvaalet [pev2]" w:date="2021-04-27T23:31:00Z"/>
              <w:rFonts w:eastAsiaTheme="minorEastAsia" w:cstheme="majorHAnsi"/>
              <w:color w:val="000000"/>
              <w:sz w:val="21"/>
              <w:szCs w:val="21"/>
              <w:lang w:eastAsia="ja-JP"/>
            </w:rPr>
          </w:rPrChange>
        </w:rPr>
      </w:pPr>
      <w:ins w:id="2501" w:author="Petter Vang Brakalsvaalet [pev2]" w:date="2021-04-27T23:31:00Z">
        <w:r w:rsidRPr="00E90B95">
          <w:rPr>
            <w:rFonts w:eastAsiaTheme="minorEastAsia" w:cstheme="majorHAnsi"/>
            <w:color w:val="000000"/>
            <w:sz w:val="20"/>
            <w:szCs w:val="20"/>
            <w:lang w:eastAsia="ja-JP"/>
            <w:rPrChange w:id="250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503" w:author="Petter Vang Brakalsvaalet [pev2]" w:date="2021-04-28T13:17:00Z">
              <w:rPr>
                <w:rFonts w:eastAsiaTheme="minorEastAsia" w:cstheme="majorHAnsi"/>
                <w:color w:val="0000FF"/>
                <w:sz w:val="21"/>
                <w:szCs w:val="21"/>
                <w:lang w:eastAsia="ja-JP"/>
              </w:rPr>
            </w:rPrChange>
          </w:rPr>
          <w:t>private</w:t>
        </w:r>
        <w:r w:rsidRPr="00E90B95">
          <w:rPr>
            <w:rFonts w:eastAsiaTheme="minorEastAsia" w:cstheme="majorHAnsi"/>
            <w:color w:val="000000"/>
            <w:sz w:val="20"/>
            <w:szCs w:val="20"/>
            <w:lang w:eastAsia="ja-JP"/>
            <w:rPrChange w:id="250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505"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50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507" w:author="Petter Vang Brakalsvaalet [pev2]" w:date="2021-04-28T13:17:00Z">
              <w:rPr>
                <w:rFonts w:eastAsiaTheme="minorEastAsia" w:cstheme="majorHAnsi"/>
                <w:color w:val="0F68A0"/>
                <w:sz w:val="21"/>
                <w:szCs w:val="21"/>
                <w:lang w:eastAsia="ja-JP"/>
              </w:rPr>
            </w:rPrChange>
          </w:rPr>
          <w:t>defaultOptions</w:t>
        </w:r>
        <w:proofErr w:type="spellEnd"/>
        <w:r w:rsidRPr="00E90B95">
          <w:rPr>
            <w:rFonts w:eastAsiaTheme="minorEastAsia" w:cstheme="majorHAnsi"/>
            <w:color w:val="000000"/>
            <w:sz w:val="20"/>
            <w:szCs w:val="20"/>
            <w:lang w:eastAsia="ja-JP"/>
            <w:rPrChange w:id="2508" w:author="Petter Vang Brakalsvaalet [pev2]" w:date="2021-04-28T13:17:00Z">
              <w:rPr>
                <w:rFonts w:eastAsiaTheme="minorEastAsia" w:cstheme="majorHAnsi"/>
                <w:color w:val="000000"/>
                <w:sz w:val="21"/>
                <w:szCs w:val="21"/>
                <w:lang w:eastAsia="ja-JP"/>
              </w:rPr>
            </w:rPrChange>
          </w:rPr>
          <w:t xml:space="preserve"> = [</w:t>
        </w:r>
      </w:ins>
    </w:p>
    <w:p w14:paraId="7127B901" w14:textId="77777777" w:rsidR="008E1C7E" w:rsidRPr="00E90B95" w:rsidRDefault="008E1C7E" w:rsidP="008E1C7E">
      <w:pPr>
        <w:tabs>
          <w:tab w:val="left" w:pos="543"/>
        </w:tabs>
        <w:autoSpaceDE w:val="0"/>
        <w:autoSpaceDN w:val="0"/>
        <w:adjustRightInd w:val="0"/>
        <w:rPr>
          <w:ins w:id="2509" w:author="Petter Vang Brakalsvaalet [pev2]" w:date="2021-04-27T23:31:00Z"/>
          <w:rFonts w:eastAsiaTheme="minorEastAsia" w:cstheme="majorHAnsi"/>
          <w:color w:val="000000"/>
          <w:sz w:val="20"/>
          <w:szCs w:val="20"/>
          <w:lang w:eastAsia="ja-JP"/>
          <w:rPrChange w:id="2510" w:author="Petter Vang Brakalsvaalet [pev2]" w:date="2021-04-28T13:17:00Z">
            <w:rPr>
              <w:ins w:id="2511" w:author="Petter Vang Brakalsvaalet [pev2]" w:date="2021-04-27T23:31:00Z"/>
              <w:rFonts w:eastAsiaTheme="minorEastAsia" w:cstheme="majorHAnsi"/>
              <w:color w:val="000000"/>
              <w:sz w:val="21"/>
              <w:szCs w:val="21"/>
              <w:lang w:eastAsia="ja-JP"/>
            </w:rPr>
          </w:rPrChange>
        </w:rPr>
      </w:pPr>
      <w:ins w:id="2512" w:author="Petter Vang Brakalsvaalet [pev2]" w:date="2021-04-27T23:31:00Z">
        <w:r w:rsidRPr="00E90B95">
          <w:rPr>
            <w:rFonts w:eastAsiaTheme="minorEastAsia" w:cstheme="majorHAnsi"/>
            <w:color w:val="000000"/>
            <w:sz w:val="20"/>
            <w:szCs w:val="20"/>
            <w:lang w:eastAsia="ja-JP"/>
            <w:rPrChange w:id="2513"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514"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515"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516"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517" w:author="Petter Vang Brakalsvaalet [pev2]" w:date="2021-04-28T13:17:00Z">
              <w:rPr>
                <w:rFonts w:eastAsiaTheme="minorEastAsia" w:cstheme="majorHAnsi"/>
                <w:color w:val="A31515"/>
                <w:sz w:val="21"/>
                <w:szCs w:val="21"/>
                <w:lang w:eastAsia="ja-JP"/>
              </w:rPr>
            </w:rPrChange>
          </w:rPr>
          <w:t>"Role"</w:t>
        </w:r>
        <w:r w:rsidRPr="00E90B95">
          <w:rPr>
            <w:rFonts w:eastAsiaTheme="minorEastAsia" w:cstheme="majorHAnsi"/>
            <w:color w:val="000000"/>
            <w:sz w:val="20"/>
            <w:szCs w:val="20"/>
            <w:lang w:eastAsia="ja-JP"/>
            <w:rPrChange w:id="251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519"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520"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521" w:author="Petter Vang Brakalsvaalet [pev2]" w:date="2021-04-28T13:17: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522" w:author="Petter Vang Brakalsvaalet [pev2]" w:date="2021-04-28T13:17:00Z">
              <w:rPr>
                <w:rFonts w:eastAsiaTheme="minorEastAsia" w:cstheme="majorHAnsi"/>
                <w:color w:val="000000"/>
                <w:sz w:val="21"/>
                <w:szCs w:val="21"/>
                <w:lang w:eastAsia="ja-JP"/>
              </w:rPr>
            </w:rPrChange>
          </w:rPr>
          <w:t>, options: [</w:t>
        </w:r>
        <w:proofErr w:type="spellStart"/>
        <w:r w:rsidRPr="00E90B95">
          <w:rPr>
            <w:rFonts w:eastAsiaTheme="minorEastAsia" w:cstheme="majorHAnsi"/>
            <w:color w:val="2B839F"/>
            <w:sz w:val="20"/>
            <w:szCs w:val="20"/>
            <w:lang w:eastAsia="ja-JP"/>
            <w:rPrChange w:id="2523" w:author="Petter Vang Brakalsvaalet [pev2]" w:date="2021-04-28T13:17:00Z">
              <w:rPr>
                <w:rFonts w:eastAsiaTheme="minorEastAsia" w:cstheme="majorHAnsi"/>
                <w:color w:val="2B839F"/>
                <w:sz w:val="21"/>
                <w:szCs w:val="21"/>
                <w:lang w:eastAsia="ja-JP"/>
              </w:rPr>
            </w:rPrChange>
          </w:rPr>
          <w:t>Player</w:t>
        </w:r>
        <w:r w:rsidRPr="00E90B95">
          <w:rPr>
            <w:rFonts w:eastAsiaTheme="minorEastAsia" w:cstheme="majorHAnsi"/>
            <w:color w:val="000000"/>
            <w:sz w:val="20"/>
            <w:szCs w:val="20"/>
            <w:lang w:eastAsia="ja-JP"/>
            <w:rPrChange w:id="2524"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25" w:author="Petter Vang Brakalsvaalet [pev2]" w:date="2021-04-28T13:17:00Z">
              <w:rPr>
                <w:rFonts w:eastAsiaTheme="minorEastAsia" w:cstheme="majorHAnsi"/>
                <w:color w:val="2B839F"/>
                <w:sz w:val="21"/>
                <w:szCs w:val="21"/>
                <w:lang w:eastAsia="ja-JP"/>
              </w:rPr>
            </w:rPrChange>
          </w:rPr>
          <w:t>Role</w:t>
        </w:r>
        <w:r w:rsidRPr="00E90B95">
          <w:rPr>
            <w:rFonts w:eastAsiaTheme="minorEastAsia" w:cstheme="majorHAnsi"/>
            <w:color w:val="000000"/>
            <w:sz w:val="20"/>
            <w:szCs w:val="20"/>
            <w:lang w:eastAsia="ja-JP"/>
            <w:rPrChange w:id="2526"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27" w:author="Petter Vang Brakalsvaalet [pev2]" w:date="2021-04-28T13:17:00Z">
              <w:rPr>
                <w:rFonts w:eastAsiaTheme="minorEastAsia" w:cstheme="majorHAnsi"/>
                <w:color w:val="2B839F"/>
                <w:sz w:val="21"/>
                <w:szCs w:val="21"/>
                <w:lang w:eastAsia="ja-JP"/>
              </w:rPr>
            </w:rPrChange>
          </w:rPr>
          <w:t>hider</w:t>
        </w:r>
        <w:r w:rsidRPr="00E90B95">
          <w:rPr>
            <w:rFonts w:eastAsiaTheme="minorEastAsia" w:cstheme="majorHAnsi"/>
            <w:color w:val="000000"/>
            <w:sz w:val="20"/>
            <w:szCs w:val="20"/>
            <w:lang w:eastAsia="ja-JP"/>
            <w:rPrChange w:id="2528"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29" w:author="Petter Vang Brakalsvaalet [pev2]" w:date="2021-04-28T13:17:00Z">
              <w:rPr>
                <w:rFonts w:eastAsiaTheme="minorEastAsia" w:cstheme="majorHAnsi"/>
                <w:color w:val="2B839F"/>
                <w:sz w:val="21"/>
                <w:szCs w:val="21"/>
                <w:lang w:eastAsia="ja-JP"/>
              </w:rPr>
            </w:rPrChange>
          </w:rPr>
          <w:t>rawValue</w:t>
        </w:r>
        <w:proofErr w:type="spellEnd"/>
        <w:r w:rsidRPr="00E90B95">
          <w:rPr>
            <w:rFonts w:eastAsiaTheme="minorEastAsia" w:cstheme="majorHAnsi"/>
            <w:color w:val="000000"/>
            <w:sz w:val="20"/>
            <w:szCs w:val="20"/>
            <w:lang w:eastAsia="ja-JP"/>
            <w:rPrChange w:id="253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531" w:author="Petter Vang Brakalsvaalet [pev2]" w:date="2021-04-28T13:17:00Z">
              <w:rPr>
                <w:rFonts w:eastAsiaTheme="minorEastAsia" w:cstheme="majorHAnsi"/>
                <w:color w:val="2B839F"/>
                <w:sz w:val="21"/>
                <w:szCs w:val="21"/>
                <w:lang w:eastAsia="ja-JP"/>
              </w:rPr>
            </w:rPrChange>
          </w:rPr>
          <w:t>Player</w:t>
        </w:r>
        <w:r w:rsidRPr="00E90B95">
          <w:rPr>
            <w:rFonts w:eastAsiaTheme="minorEastAsia" w:cstheme="majorHAnsi"/>
            <w:color w:val="000000"/>
            <w:sz w:val="20"/>
            <w:szCs w:val="20"/>
            <w:lang w:eastAsia="ja-JP"/>
            <w:rPrChange w:id="2532"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33" w:author="Petter Vang Brakalsvaalet [pev2]" w:date="2021-04-28T13:17:00Z">
              <w:rPr>
                <w:rFonts w:eastAsiaTheme="minorEastAsia" w:cstheme="majorHAnsi"/>
                <w:color w:val="2B839F"/>
                <w:sz w:val="21"/>
                <w:szCs w:val="21"/>
                <w:lang w:eastAsia="ja-JP"/>
              </w:rPr>
            </w:rPrChange>
          </w:rPr>
          <w:t>Role</w:t>
        </w:r>
        <w:r w:rsidRPr="00E90B95">
          <w:rPr>
            <w:rFonts w:eastAsiaTheme="minorEastAsia" w:cstheme="majorHAnsi"/>
            <w:color w:val="000000"/>
            <w:sz w:val="20"/>
            <w:szCs w:val="20"/>
            <w:lang w:eastAsia="ja-JP"/>
            <w:rPrChange w:id="2534"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35" w:author="Petter Vang Brakalsvaalet [pev2]" w:date="2021-04-28T13:17:00Z">
              <w:rPr>
                <w:rFonts w:eastAsiaTheme="minorEastAsia" w:cstheme="majorHAnsi"/>
                <w:color w:val="2B839F"/>
                <w:sz w:val="21"/>
                <w:szCs w:val="21"/>
                <w:lang w:eastAsia="ja-JP"/>
              </w:rPr>
            </w:rPrChange>
          </w:rPr>
          <w:t>seeker</w:t>
        </w:r>
        <w:r w:rsidRPr="00E90B95">
          <w:rPr>
            <w:rFonts w:eastAsiaTheme="minorEastAsia" w:cstheme="majorHAnsi"/>
            <w:color w:val="000000"/>
            <w:sz w:val="20"/>
            <w:szCs w:val="20"/>
            <w:lang w:eastAsia="ja-JP"/>
            <w:rPrChange w:id="2536"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37" w:author="Petter Vang Brakalsvaalet [pev2]" w:date="2021-04-28T13:17:00Z">
              <w:rPr>
                <w:rFonts w:eastAsiaTheme="minorEastAsia" w:cstheme="majorHAnsi"/>
                <w:color w:val="2B839F"/>
                <w:sz w:val="21"/>
                <w:szCs w:val="21"/>
                <w:lang w:eastAsia="ja-JP"/>
              </w:rPr>
            </w:rPrChange>
          </w:rPr>
          <w:t>rawValue</w:t>
        </w:r>
        <w:proofErr w:type="spellEnd"/>
        <w:r w:rsidRPr="00E90B95">
          <w:rPr>
            <w:rFonts w:eastAsiaTheme="minorEastAsia" w:cstheme="majorHAnsi"/>
            <w:color w:val="000000"/>
            <w:sz w:val="20"/>
            <w:szCs w:val="20"/>
            <w:lang w:eastAsia="ja-JP"/>
            <w:rPrChange w:id="2538" w:author="Petter Vang Brakalsvaalet [pev2]" w:date="2021-04-28T13:17:00Z">
              <w:rPr>
                <w:rFonts w:eastAsiaTheme="minorEastAsia" w:cstheme="majorHAnsi"/>
                <w:color w:val="000000"/>
                <w:sz w:val="21"/>
                <w:szCs w:val="21"/>
                <w:lang w:eastAsia="ja-JP"/>
              </w:rPr>
            </w:rPrChange>
          </w:rPr>
          <w:t>]),</w:t>
        </w:r>
      </w:ins>
    </w:p>
    <w:p w14:paraId="1BF156DA" w14:textId="77777777" w:rsidR="008E1C7E" w:rsidRPr="00E90B95" w:rsidRDefault="008E1C7E" w:rsidP="008E1C7E">
      <w:pPr>
        <w:tabs>
          <w:tab w:val="left" w:pos="543"/>
        </w:tabs>
        <w:autoSpaceDE w:val="0"/>
        <w:autoSpaceDN w:val="0"/>
        <w:adjustRightInd w:val="0"/>
        <w:rPr>
          <w:ins w:id="2539" w:author="Petter Vang Brakalsvaalet [pev2]" w:date="2021-04-27T23:31:00Z"/>
          <w:rFonts w:eastAsiaTheme="minorEastAsia" w:cstheme="majorHAnsi"/>
          <w:color w:val="000000"/>
          <w:sz w:val="20"/>
          <w:szCs w:val="20"/>
          <w:lang w:eastAsia="ja-JP"/>
          <w:rPrChange w:id="2540" w:author="Petter Vang Brakalsvaalet [pev2]" w:date="2021-04-28T13:17:00Z">
            <w:rPr>
              <w:ins w:id="2541" w:author="Petter Vang Brakalsvaalet [pev2]" w:date="2021-04-27T23:31:00Z"/>
              <w:rFonts w:eastAsiaTheme="minorEastAsia" w:cstheme="majorHAnsi"/>
              <w:color w:val="000000"/>
              <w:sz w:val="21"/>
              <w:szCs w:val="21"/>
              <w:lang w:eastAsia="ja-JP"/>
            </w:rPr>
          </w:rPrChange>
        </w:rPr>
      </w:pPr>
      <w:ins w:id="2542" w:author="Petter Vang Brakalsvaalet [pev2]" w:date="2021-04-27T23:31:00Z">
        <w:r w:rsidRPr="00E90B95">
          <w:rPr>
            <w:rFonts w:eastAsiaTheme="minorEastAsia" w:cstheme="majorHAnsi"/>
            <w:color w:val="000000"/>
            <w:sz w:val="20"/>
            <w:szCs w:val="20"/>
            <w:lang w:eastAsia="ja-JP"/>
            <w:rPrChange w:id="2543"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544"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545"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546"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547" w:author="Petter Vang Brakalsvaalet [pev2]" w:date="2021-04-28T13:17:00Z">
              <w:rPr>
                <w:rFonts w:eastAsiaTheme="minorEastAsia" w:cstheme="majorHAnsi"/>
                <w:color w:val="A31515"/>
                <w:sz w:val="21"/>
                <w:szCs w:val="21"/>
                <w:lang w:eastAsia="ja-JP"/>
              </w:rPr>
            </w:rPrChange>
          </w:rPr>
          <w:t>"Difficulty"</w:t>
        </w:r>
        <w:r w:rsidRPr="00E90B95">
          <w:rPr>
            <w:rFonts w:eastAsiaTheme="minorEastAsia" w:cstheme="majorHAnsi"/>
            <w:color w:val="000000"/>
            <w:sz w:val="20"/>
            <w:szCs w:val="20"/>
            <w:lang w:eastAsia="ja-JP"/>
            <w:rPrChange w:id="254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549"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550"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551" w:author="Petter Vang Brakalsvaalet [pev2]" w:date="2021-04-28T13:17: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552" w:author="Petter Vang Brakalsvaalet [pev2]" w:date="2021-04-28T13:17:00Z">
              <w:rPr>
                <w:rFonts w:eastAsiaTheme="minorEastAsia" w:cstheme="majorHAnsi"/>
                <w:color w:val="000000"/>
                <w:sz w:val="21"/>
                <w:szCs w:val="21"/>
                <w:lang w:eastAsia="ja-JP"/>
              </w:rPr>
            </w:rPrChange>
          </w:rPr>
          <w:t>,</w:t>
        </w:r>
      </w:ins>
    </w:p>
    <w:p w14:paraId="149D9A93" w14:textId="77777777" w:rsidR="008E1C7E" w:rsidRPr="00E90B95" w:rsidRDefault="008E1C7E" w:rsidP="008E1C7E">
      <w:pPr>
        <w:tabs>
          <w:tab w:val="left" w:pos="543"/>
        </w:tabs>
        <w:autoSpaceDE w:val="0"/>
        <w:autoSpaceDN w:val="0"/>
        <w:adjustRightInd w:val="0"/>
        <w:rPr>
          <w:ins w:id="2553" w:author="Petter Vang Brakalsvaalet [pev2]" w:date="2021-04-27T23:31:00Z"/>
          <w:rFonts w:eastAsiaTheme="minorEastAsia" w:cstheme="majorHAnsi"/>
          <w:color w:val="000000"/>
          <w:sz w:val="20"/>
          <w:szCs w:val="20"/>
          <w:lang w:eastAsia="ja-JP"/>
          <w:rPrChange w:id="2554" w:author="Petter Vang Brakalsvaalet [pev2]" w:date="2021-04-28T13:17:00Z">
            <w:rPr>
              <w:ins w:id="2555" w:author="Petter Vang Brakalsvaalet [pev2]" w:date="2021-04-27T23:31:00Z"/>
              <w:rFonts w:eastAsiaTheme="minorEastAsia" w:cstheme="majorHAnsi"/>
              <w:color w:val="000000"/>
              <w:sz w:val="21"/>
              <w:szCs w:val="21"/>
              <w:lang w:eastAsia="ja-JP"/>
            </w:rPr>
          </w:rPrChange>
        </w:rPr>
      </w:pPr>
      <w:ins w:id="2556" w:author="Petter Vang Brakalsvaalet [pev2]" w:date="2021-04-27T23:31:00Z">
        <w:r w:rsidRPr="00E90B95">
          <w:rPr>
            <w:rFonts w:eastAsiaTheme="minorEastAsia" w:cstheme="majorHAnsi"/>
            <w:color w:val="000000"/>
            <w:sz w:val="20"/>
            <w:szCs w:val="20"/>
            <w:lang w:eastAsia="ja-JP"/>
            <w:rPrChange w:id="2557" w:author="Petter Vang Brakalsvaalet [pev2]" w:date="2021-04-28T13:17:00Z">
              <w:rPr>
                <w:rFonts w:eastAsiaTheme="minorEastAsia" w:cstheme="majorHAnsi"/>
                <w:color w:val="000000"/>
                <w:sz w:val="21"/>
                <w:szCs w:val="21"/>
                <w:lang w:eastAsia="ja-JP"/>
              </w:rPr>
            </w:rPrChange>
          </w:rPr>
          <w:t xml:space="preserve">                    options: [</w:t>
        </w:r>
        <w:proofErr w:type="spellStart"/>
        <w:proofErr w:type="gramStart"/>
        <w:r w:rsidRPr="00E90B95">
          <w:rPr>
            <w:rFonts w:eastAsiaTheme="minorEastAsia" w:cstheme="majorHAnsi"/>
            <w:color w:val="2B839F"/>
            <w:sz w:val="20"/>
            <w:szCs w:val="20"/>
            <w:lang w:eastAsia="ja-JP"/>
            <w:rPrChange w:id="2558" w:author="Petter Vang Brakalsvaalet [pev2]" w:date="2021-04-28T13:17:00Z">
              <w:rPr>
                <w:rFonts w:eastAsiaTheme="minorEastAsia" w:cstheme="majorHAnsi"/>
                <w:color w:val="2B839F"/>
                <w:sz w:val="21"/>
                <w:szCs w:val="21"/>
                <w:lang w:eastAsia="ja-JP"/>
              </w:rPr>
            </w:rPrChange>
          </w:rPr>
          <w:t>ChallangeRating</w:t>
        </w:r>
        <w:r w:rsidRPr="00E90B95">
          <w:rPr>
            <w:rFonts w:eastAsiaTheme="minorEastAsia" w:cstheme="majorHAnsi"/>
            <w:color w:val="000000"/>
            <w:sz w:val="20"/>
            <w:szCs w:val="20"/>
            <w:lang w:eastAsia="ja-JP"/>
            <w:rPrChange w:id="255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60" w:author="Petter Vang Brakalsvaalet [pev2]" w:date="2021-04-28T13:17:00Z">
              <w:rPr>
                <w:rFonts w:eastAsiaTheme="minorEastAsia" w:cstheme="majorHAnsi"/>
                <w:color w:val="2B839F"/>
                <w:sz w:val="21"/>
                <w:szCs w:val="21"/>
                <w:lang w:eastAsia="ja-JP"/>
              </w:rPr>
            </w:rPrChange>
          </w:rPr>
          <w:t>easy</w:t>
        </w:r>
        <w:r w:rsidRPr="00E90B95">
          <w:rPr>
            <w:rFonts w:eastAsiaTheme="minorEastAsia" w:cstheme="majorHAnsi"/>
            <w:color w:val="000000"/>
            <w:sz w:val="20"/>
            <w:szCs w:val="20"/>
            <w:lang w:eastAsia="ja-JP"/>
            <w:rPrChange w:id="2561"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62" w:author="Petter Vang Brakalsvaalet [pev2]" w:date="2021-04-28T13:17:00Z">
              <w:rPr>
                <w:rFonts w:eastAsiaTheme="minorEastAsia" w:cstheme="majorHAnsi"/>
                <w:color w:val="2B839F"/>
                <w:sz w:val="21"/>
                <w:szCs w:val="21"/>
                <w:lang w:eastAsia="ja-JP"/>
              </w:rPr>
            </w:rPrChange>
          </w:rPr>
          <w:t>rawValue</w:t>
        </w:r>
        <w:proofErr w:type="spellEnd"/>
        <w:proofErr w:type="gramEnd"/>
        <w:r w:rsidRPr="00E90B95">
          <w:rPr>
            <w:rFonts w:eastAsiaTheme="minorEastAsia" w:cstheme="majorHAnsi"/>
            <w:color w:val="000000"/>
            <w:sz w:val="20"/>
            <w:szCs w:val="20"/>
            <w:lang w:eastAsia="ja-JP"/>
            <w:rPrChange w:id="2563" w:author="Petter Vang Brakalsvaalet [pev2]" w:date="2021-04-28T13:17:00Z">
              <w:rPr>
                <w:rFonts w:eastAsiaTheme="minorEastAsia" w:cstheme="majorHAnsi"/>
                <w:color w:val="000000"/>
                <w:sz w:val="21"/>
                <w:szCs w:val="21"/>
                <w:lang w:eastAsia="ja-JP"/>
              </w:rPr>
            </w:rPrChange>
          </w:rPr>
          <w:t>,</w:t>
        </w:r>
      </w:ins>
    </w:p>
    <w:p w14:paraId="7D3FC7C6" w14:textId="77777777" w:rsidR="008E1C7E" w:rsidRPr="00E90B95" w:rsidRDefault="008E1C7E" w:rsidP="008E1C7E">
      <w:pPr>
        <w:tabs>
          <w:tab w:val="left" w:pos="543"/>
        </w:tabs>
        <w:autoSpaceDE w:val="0"/>
        <w:autoSpaceDN w:val="0"/>
        <w:adjustRightInd w:val="0"/>
        <w:rPr>
          <w:ins w:id="2564" w:author="Petter Vang Brakalsvaalet [pev2]" w:date="2021-04-27T23:31:00Z"/>
          <w:rFonts w:eastAsiaTheme="minorEastAsia" w:cstheme="majorHAnsi"/>
          <w:color w:val="000000"/>
          <w:sz w:val="20"/>
          <w:szCs w:val="20"/>
          <w:lang w:eastAsia="ja-JP"/>
          <w:rPrChange w:id="2565" w:author="Petter Vang Brakalsvaalet [pev2]" w:date="2021-04-28T13:17:00Z">
            <w:rPr>
              <w:ins w:id="2566" w:author="Petter Vang Brakalsvaalet [pev2]" w:date="2021-04-27T23:31:00Z"/>
              <w:rFonts w:eastAsiaTheme="minorEastAsia" w:cstheme="majorHAnsi"/>
              <w:color w:val="000000"/>
              <w:sz w:val="21"/>
              <w:szCs w:val="21"/>
              <w:lang w:eastAsia="ja-JP"/>
            </w:rPr>
          </w:rPrChange>
        </w:rPr>
      </w:pPr>
      <w:ins w:id="2567" w:author="Petter Vang Brakalsvaalet [pev2]" w:date="2021-04-27T23:31:00Z">
        <w:r w:rsidRPr="00E90B95">
          <w:rPr>
            <w:rFonts w:eastAsiaTheme="minorEastAsia" w:cstheme="majorHAnsi"/>
            <w:color w:val="000000"/>
            <w:sz w:val="20"/>
            <w:szCs w:val="20"/>
            <w:lang w:eastAsia="ja-JP"/>
            <w:rPrChange w:id="2568"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569" w:author="Petter Vang Brakalsvaalet [pev2]" w:date="2021-04-28T13:17:00Z">
              <w:rPr>
                <w:rFonts w:eastAsiaTheme="minorEastAsia" w:cstheme="majorHAnsi"/>
                <w:color w:val="2B839F"/>
                <w:sz w:val="21"/>
                <w:szCs w:val="21"/>
                <w:lang w:eastAsia="ja-JP"/>
              </w:rPr>
            </w:rPrChange>
          </w:rPr>
          <w:t>ChallangeRating</w:t>
        </w:r>
        <w:r w:rsidRPr="00E90B95">
          <w:rPr>
            <w:rFonts w:eastAsiaTheme="minorEastAsia" w:cstheme="majorHAnsi"/>
            <w:color w:val="000000"/>
            <w:sz w:val="20"/>
            <w:szCs w:val="20"/>
            <w:lang w:eastAsia="ja-JP"/>
            <w:rPrChange w:id="2570"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71" w:author="Petter Vang Brakalsvaalet [pev2]" w:date="2021-04-28T13:17:00Z">
              <w:rPr>
                <w:rFonts w:eastAsiaTheme="minorEastAsia" w:cstheme="majorHAnsi"/>
                <w:color w:val="2B839F"/>
                <w:sz w:val="21"/>
                <w:szCs w:val="21"/>
                <w:lang w:eastAsia="ja-JP"/>
              </w:rPr>
            </w:rPrChange>
          </w:rPr>
          <w:t>normal</w:t>
        </w:r>
        <w:r w:rsidRPr="00E90B95">
          <w:rPr>
            <w:rFonts w:eastAsiaTheme="minorEastAsia" w:cstheme="majorHAnsi"/>
            <w:color w:val="000000"/>
            <w:sz w:val="20"/>
            <w:szCs w:val="20"/>
            <w:lang w:eastAsia="ja-JP"/>
            <w:rPrChange w:id="2572"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73" w:author="Petter Vang Brakalsvaalet [pev2]" w:date="2021-04-28T13:17:00Z">
              <w:rPr>
                <w:rFonts w:eastAsiaTheme="minorEastAsia" w:cstheme="majorHAnsi"/>
                <w:color w:val="2B839F"/>
                <w:sz w:val="21"/>
                <w:szCs w:val="21"/>
                <w:lang w:eastAsia="ja-JP"/>
              </w:rPr>
            </w:rPrChange>
          </w:rPr>
          <w:t>rawValue</w:t>
        </w:r>
        <w:proofErr w:type="spellEnd"/>
        <w:proofErr w:type="gramEnd"/>
        <w:r w:rsidRPr="00E90B95">
          <w:rPr>
            <w:rFonts w:eastAsiaTheme="minorEastAsia" w:cstheme="majorHAnsi"/>
            <w:color w:val="000000"/>
            <w:sz w:val="20"/>
            <w:szCs w:val="20"/>
            <w:lang w:eastAsia="ja-JP"/>
            <w:rPrChange w:id="2574" w:author="Petter Vang Brakalsvaalet [pev2]" w:date="2021-04-28T13:17:00Z">
              <w:rPr>
                <w:rFonts w:eastAsiaTheme="minorEastAsia" w:cstheme="majorHAnsi"/>
                <w:color w:val="000000"/>
                <w:sz w:val="21"/>
                <w:szCs w:val="21"/>
                <w:lang w:eastAsia="ja-JP"/>
              </w:rPr>
            </w:rPrChange>
          </w:rPr>
          <w:t>,</w:t>
        </w:r>
      </w:ins>
    </w:p>
    <w:p w14:paraId="12DFF6FC" w14:textId="77777777" w:rsidR="008E1C7E" w:rsidRPr="00E90B95" w:rsidRDefault="008E1C7E" w:rsidP="008E1C7E">
      <w:pPr>
        <w:tabs>
          <w:tab w:val="left" w:pos="543"/>
        </w:tabs>
        <w:autoSpaceDE w:val="0"/>
        <w:autoSpaceDN w:val="0"/>
        <w:adjustRightInd w:val="0"/>
        <w:rPr>
          <w:ins w:id="2575" w:author="Petter Vang Brakalsvaalet [pev2]" w:date="2021-04-27T23:31:00Z"/>
          <w:rFonts w:eastAsiaTheme="minorEastAsia" w:cstheme="majorHAnsi"/>
          <w:color w:val="000000"/>
          <w:sz w:val="20"/>
          <w:szCs w:val="20"/>
          <w:lang w:eastAsia="ja-JP"/>
          <w:rPrChange w:id="2576" w:author="Petter Vang Brakalsvaalet [pev2]" w:date="2021-04-28T13:17:00Z">
            <w:rPr>
              <w:ins w:id="2577" w:author="Petter Vang Brakalsvaalet [pev2]" w:date="2021-04-27T23:31:00Z"/>
              <w:rFonts w:eastAsiaTheme="minorEastAsia" w:cstheme="majorHAnsi"/>
              <w:color w:val="000000"/>
              <w:sz w:val="21"/>
              <w:szCs w:val="21"/>
              <w:lang w:eastAsia="ja-JP"/>
            </w:rPr>
          </w:rPrChange>
        </w:rPr>
      </w:pPr>
      <w:ins w:id="2578" w:author="Petter Vang Brakalsvaalet [pev2]" w:date="2021-04-27T23:31:00Z">
        <w:r w:rsidRPr="00E90B95">
          <w:rPr>
            <w:rFonts w:eastAsiaTheme="minorEastAsia" w:cstheme="majorHAnsi"/>
            <w:color w:val="000000"/>
            <w:sz w:val="20"/>
            <w:szCs w:val="20"/>
            <w:lang w:eastAsia="ja-JP"/>
            <w:rPrChange w:id="2579"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580" w:author="Petter Vang Brakalsvaalet [pev2]" w:date="2021-04-28T13:17:00Z">
              <w:rPr>
                <w:rFonts w:eastAsiaTheme="minorEastAsia" w:cstheme="majorHAnsi"/>
                <w:color w:val="2B839F"/>
                <w:sz w:val="21"/>
                <w:szCs w:val="21"/>
                <w:lang w:eastAsia="ja-JP"/>
              </w:rPr>
            </w:rPrChange>
          </w:rPr>
          <w:t>ChallangeRating</w:t>
        </w:r>
        <w:r w:rsidRPr="00E90B95">
          <w:rPr>
            <w:rFonts w:eastAsiaTheme="minorEastAsia" w:cstheme="majorHAnsi"/>
            <w:color w:val="000000"/>
            <w:sz w:val="20"/>
            <w:szCs w:val="20"/>
            <w:lang w:eastAsia="ja-JP"/>
            <w:rPrChange w:id="2581"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82" w:author="Petter Vang Brakalsvaalet [pev2]" w:date="2021-04-28T13:17:00Z">
              <w:rPr>
                <w:rFonts w:eastAsiaTheme="minorEastAsia" w:cstheme="majorHAnsi"/>
                <w:color w:val="2B839F"/>
                <w:sz w:val="21"/>
                <w:szCs w:val="21"/>
                <w:lang w:eastAsia="ja-JP"/>
              </w:rPr>
            </w:rPrChange>
          </w:rPr>
          <w:t>hard</w:t>
        </w:r>
        <w:r w:rsidRPr="00E90B95">
          <w:rPr>
            <w:rFonts w:eastAsiaTheme="minorEastAsia" w:cstheme="majorHAnsi"/>
            <w:color w:val="000000"/>
            <w:sz w:val="20"/>
            <w:szCs w:val="20"/>
            <w:lang w:eastAsia="ja-JP"/>
            <w:rPrChange w:id="2583"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84" w:author="Petter Vang Brakalsvaalet [pev2]" w:date="2021-04-28T13:17:00Z">
              <w:rPr>
                <w:rFonts w:eastAsiaTheme="minorEastAsia" w:cstheme="majorHAnsi"/>
                <w:color w:val="2B839F"/>
                <w:sz w:val="21"/>
                <w:szCs w:val="21"/>
                <w:lang w:eastAsia="ja-JP"/>
              </w:rPr>
            </w:rPrChange>
          </w:rPr>
          <w:t>rawValue</w:t>
        </w:r>
        <w:proofErr w:type="spellEnd"/>
        <w:proofErr w:type="gramEnd"/>
        <w:r w:rsidRPr="00E90B95">
          <w:rPr>
            <w:rFonts w:eastAsiaTheme="minorEastAsia" w:cstheme="majorHAnsi"/>
            <w:color w:val="000000"/>
            <w:sz w:val="20"/>
            <w:szCs w:val="20"/>
            <w:lang w:eastAsia="ja-JP"/>
            <w:rPrChange w:id="2585" w:author="Petter Vang Brakalsvaalet [pev2]" w:date="2021-04-28T13:17:00Z">
              <w:rPr>
                <w:rFonts w:eastAsiaTheme="minorEastAsia" w:cstheme="majorHAnsi"/>
                <w:color w:val="000000"/>
                <w:sz w:val="21"/>
                <w:szCs w:val="21"/>
                <w:lang w:eastAsia="ja-JP"/>
              </w:rPr>
            </w:rPrChange>
          </w:rPr>
          <w:t>]),</w:t>
        </w:r>
      </w:ins>
    </w:p>
    <w:p w14:paraId="3512E55C" w14:textId="77777777" w:rsidR="008E1C7E" w:rsidRPr="00E90B95" w:rsidRDefault="008E1C7E" w:rsidP="008E1C7E">
      <w:pPr>
        <w:tabs>
          <w:tab w:val="left" w:pos="543"/>
        </w:tabs>
        <w:autoSpaceDE w:val="0"/>
        <w:autoSpaceDN w:val="0"/>
        <w:adjustRightInd w:val="0"/>
        <w:rPr>
          <w:ins w:id="2586" w:author="Petter Vang Brakalsvaalet [pev2]" w:date="2021-04-27T23:31:00Z"/>
          <w:rFonts w:eastAsiaTheme="minorEastAsia" w:cstheme="majorHAnsi"/>
          <w:color w:val="000000"/>
          <w:sz w:val="20"/>
          <w:szCs w:val="20"/>
          <w:lang w:eastAsia="ja-JP"/>
          <w:rPrChange w:id="2587" w:author="Petter Vang Brakalsvaalet [pev2]" w:date="2021-04-28T13:17:00Z">
            <w:rPr>
              <w:ins w:id="2588" w:author="Petter Vang Brakalsvaalet [pev2]" w:date="2021-04-27T23:31:00Z"/>
              <w:rFonts w:eastAsiaTheme="minorEastAsia" w:cstheme="majorHAnsi"/>
              <w:color w:val="000000"/>
              <w:sz w:val="21"/>
              <w:szCs w:val="21"/>
              <w:lang w:eastAsia="ja-JP"/>
            </w:rPr>
          </w:rPrChange>
        </w:rPr>
      </w:pPr>
      <w:ins w:id="2589" w:author="Petter Vang Brakalsvaalet [pev2]" w:date="2021-04-27T23:31:00Z">
        <w:r w:rsidRPr="00E90B95">
          <w:rPr>
            <w:rFonts w:eastAsiaTheme="minorEastAsia" w:cstheme="majorHAnsi"/>
            <w:color w:val="000000"/>
            <w:sz w:val="20"/>
            <w:szCs w:val="20"/>
            <w:lang w:eastAsia="ja-JP"/>
            <w:rPrChange w:id="2590"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591"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592"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593"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594" w:author="Petter Vang Brakalsvaalet [pev2]" w:date="2021-04-28T13:17:00Z">
              <w:rPr>
                <w:rFonts w:eastAsiaTheme="minorEastAsia" w:cstheme="majorHAnsi"/>
                <w:color w:val="A31515"/>
                <w:sz w:val="21"/>
                <w:szCs w:val="21"/>
                <w:lang w:eastAsia="ja-JP"/>
              </w:rPr>
            </w:rPrChange>
          </w:rPr>
          <w:t>"Speed"</w:t>
        </w:r>
        <w:r w:rsidRPr="00E90B95">
          <w:rPr>
            <w:rFonts w:eastAsiaTheme="minorEastAsia" w:cstheme="majorHAnsi"/>
            <w:color w:val="000000"/>
            <w:sz w:val="20"/>
            <w:szCs w:val="20"/>
            <w:lang w:eastAsia="ja-JP"/>
            <w:rPrChange w:id="259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596"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59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598" w:author="Petter Vang Brakalsvaalet [pev2]" w:date="2021-04-28T13:17: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599" w:author="Petter Vang Brakalsvaalet [pev2]" w:date="2021-04-28T13:17:00Z">
              <w:rPr>
                <w:rFonts w:eastAsiaTheme="minorEastAsia" w:cstheme="majorHAnsi"/>
                <w:color w:val="000000"/>
                <w:sz w:val="21"/>
                <w:szCs w:val="21"/>
                <w:lang w:eastAsia="ja-JP"/>
              </w:rPr>
            </w:rPrChange>
          </w:rPr>
          <w:t>, options: [</w:t>
        </w:r>
        <w:r w:rsidRPr="00E90B95">
          <w:rPr>
            <w:rFonts w:eastAsiaTheme="minorEastAsia" w:cstheme="majorHAnsi"/>
            <w:color w:val="A31515"/>
            <w:sz w:val="20"/>
            <w:szCs w:val="20"/>
            <w:lang w:eastAsia="ja-JP"/>
            <w:rPrChange w:id="2600" w:author="Petter Vang Brakalsvaalet [pev2]" w:date="2021-04-28T13:17:00Z">
              <w:rPr>
                <w:rFonts w:eastAsiaTheme="minorEastAsia" w:cstheme="majorHAnsi"/>
                <w:color w:val="A31515"/>
                <w:sz w:val="21"/>
                <w:szCs w:val="21"/>
                <w:lang w:eastAsia="ja-JP"/>
              </w:rPr>
            </w:rPrChange>
          </w:rPr>
          <w:t>"Slow"</w:t>
        </w:r>
        <w:r w:rsidRPr="00E90B95">
          <w:rPr>
            <w:rFonts w:eastAsiaTheme="minorEastAsia" w:cstheme="majorHAnsi"/>
            <w:color w:val="000000"/>
            <w:sz w:val="20"/>
            <w:szCs w:val="20"/>
            <w:lang w:eastAsia="ja-JP"/>
            <w:rPrChange w:id="260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602" w:author="Petter Vang Brakalsvaalet [pev2]" w:date="2021-04-28T13:17:00Z">
              <w:rPr>
                <w:rFonts w:eastAsiaTheme="minorEastAsia" w:cstheme="majorHAnsi"/>
                <w:color w:val="A31515"/>
                <w:sz w:val="21"/>
                <w:szCs w:val="21"/>
                <w:lang w:eastAsia="ja-JP"/>
              </w:rPr>
            </w:rPrChange>
          </w:rPr>
          <w:t>"Normal"</w:t>
        </w:r>
        <w:r w:rsidRPr="00E90B95">
          <w:rPr>
            <w:rFonts w:eastAsiaTheme="minorEastAsia" w:cstheme="majorHAnsi"/>
            <w:color w:val="000000"/>
            <w:sz w:val="20"/>
            <w:szCs w:val="20"/>
            <w:lang w:eastAsia="ja-JP"/>
            <w:rPrChange w:id="260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604" w:author="Petter Vang Brakalsvaalet [pev2]" w:date="2021-04-28T13:17:00Z">
              <w:rPr>
                <w:rFonts w:eastAsiaTheme="minorEastAsia" w:cstheme="majorHAnsi"/>
                <w:color w:val="A31515"/>
                <w:sz w:val="21"/>
                <w:szCs w:val="21"/>
                <w:lang w:eastAsia="ja-JP"/>
              </w:rPr>
            </w:rPrChange>
          </w:rPr>
          <w:t>"Fast"</w:t>
        </w:r>
        <w:r w:rsidRPr="00E90B95">
          <w:rPr>
            <w:rFonts w:eastAsiaTheme="minorEastAsia" w:cstheme="majorHAnsi"/>
            <w:color w:val="000000"/>
            <w:sz w:val="20"/>
            <w:szCs w:val="20"/>
            <w:lang w:eastAsia="ja-JP"/>
            <w:rPrChange w:id="2605" w:author="Petter Vang Brakalsvaalet [pev2]" w:date="2021-04-28T13:17:00Z">
              <w:rPr>
                <w:rFonts w:eastAsiaTheme="minorEastAsia" w:cstheme="majorHAnsi"/>
                <w:color w:val="000000"/>
                <w:sz w:val="21"/>
                <w:szCs w:val="21"/>
                <w:lang w:eastAsia="ja-JP"/>
              </w:rPr>
            </w:rPrChange>
          </w:rPr>
          <w:t>]),</w:t>
        </w:r>
      </w:ins>
    </w:p>
    <w:p w14:paraId="30F5BCA9" w14:textId="77777777" w:rsidR="008E1C7E" w:rsidRPr="00E90B95" w:rsidRDefault="008E1C7E" w:rsidP="008E1C7E">
      <w:pPr>
        <w:tabs>
          <w:tab w:val="left" w:pos="543"/>
        </w:tabs>
        <w:autoSpaceDE w:val="0"/>
        <w:autoSpaceDN w:val="0"/>
        <w:adjustRightInd w:val="0"/>
        <w:rPr>
          <w:ins w:id="2606" w:author="Petter Vang Brakalsvaalet [pev2]" w:date="2021-04-27T23:31:00Z"/>
          <w:rFonts w:eastAsiaTheme="minorEastAsia" w:cstheme="majorHAnsi"/>
          <w:color w:val="000000"/>
          <w:sz w:val="20"/>
          <w:szCs w:val="20"/>
          <w:lang w:eastAsia="ja-JP"/>
          <w:rPrChange w:id="2607" w:author="Petter Vang Brakalsvaalet [pev2]" w:date="2021-04-28T13:17:00Z">
            <w:rPr>
              <w:ins w:id="2608" w:author="Petter Vang Brakalsvaalet [pev2]" w:date="2021-04-27T23:31:00Z"/>
              <w:rFonts w:eastAsiaTheme="minorEastAsia" w:cstheme="majorHAnsi"/>
              <w:color w:val="000000"/>
              <w:sz w:val="21"/>
              <w:szCs w:val="21"/>
              <w:lang w:eastAsia="ja-JP"/>
            </w:rPr>
          </w:rPrChange>
        </w:rPr>
      </w:pPr>
      <w:ins w:id="2609" w:author="Petter Vang Brakalsvaalet [pev2]" w:date="2021-04-27T23:31:00Z">
        <w:r w:rsidRPr="00E90B95">
          <w:rPr>
            <w:rFonts w:eastAsiaTheme="minorEastAsia" w:cstheme="majorHAnsi"/>
            <w:color w:val="000000"/>
            <w:sz w:val="20"/>
            <w:szCs w:val="20"/>
            <w:lang w:eastAsia="ja-JP"/>
            <w:rPrChange w:id="2610"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611"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612"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613"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614" w:author="Petter Vang Brakalsvaalet [pev2]" w:date="2021-04-28T13:17:00Z">
              <w:rPr>
                <w:rFonts w:eastAsiaTheme="minorEastAsia" w:cstheme="majorHAnsi"/>
                <w:color w:val="A31515"/>
                <w:sz w:val="21"/>
                <w:szCs w:val="21"/>
                <w:lang w:eastAsia="ja-JP"/>
              </w:rPr>
            </w:rPrChange>
          </w:rPr>
          <w:t>"Reach"</w:t>
        </w:r>
        <w:r w:rsidRPr="00E90B95">
          <w:rPr>
            <w:rFonts w:eastAsiaTheme="minorEastAsia" w:cstheme="majorHAnsi"/>
            <w:color w:val="000000"/>
            <w:sz w:val="20"/>
            <w:szCs w:val="20"/>
            <w:lang w:eastAsia="ja-JP"/>
            <w:rPrChange w:id="261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616"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61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618" w:author="Petter Vang Brakalsvaalet [pev2]" w:date="2021-04-28T13:17: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619" w:author="Petter Vang Brakalsvaalet [pev2]" w:date="2021-04-28T13:17:00Z">
              <w:rPr>
                <w:rFonts w:eastAsiaTheme="minorEastAsia" w:cstheme="majorHAnsi"/>
                <w:color w:val="000000"/>
                <w:sz w:val="21"/>
                <w:szCs w:val="21"/>
                <w:lang w:eastAsia="ja-JP"/>
              </w:rPr>
            </w:rPrChange>
          </w:rPr>
          <w:t>, options: [</w:t>
        </w:r>
        <w:r w:rsidRPr="00E90B95">
          <w:rPr>
            <w:rFonts w:eastAsiaTheme="minorEastAsia" w:cstheme="majorHAnsi"/>
            <w:color w:val="A31515"/>
            <w:sz w:val="20"/>
            <w:szCs w:val="20"/>
            <w:lang w:eastAsia="ja-JP"/>
            <w:rPrChange w:id="2620" w:author="Petter Vang Brakalsvaalet [pev2]" w:date="2021-04-28T13:17:00Z">
              <w:rPr>
                <w:rFonts w:eastAsiaTheme="minorEastAsia" w:cstheme="majorHAnsi"/>
                <w:color w:val="A31515"/>
                <w:sz w:val="21"/>
                <w:szCs w:val="21"/>
                <w:lang w:eastAsia="ja-JP"/>
              </w:rPr>
            </w:rPrChange>
          </w:rPr>
          <w:t>"Short"</w:t>
        </w:r>
        <w:r w:rsidRPr="00E90B95">
          <w:rPr>
            <w:rFonts w:eastAsiaTheme="minorEastAsia" w:cstheme="majorHAnsi"/>
            <w:color w:val="000000"/>
            <w:sz w:val="20"/>
            <w:szCs w:val="20"/>
            <w:lang w:eastAsia="ja-JP"/>
            <w:rPrChange w:id="262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622" w:author="Petter Vang Brakalsvaalet [pev2]" w:date="2021-04-28T13:17:00Z">
              <w:rPr>
                <w:rFonts w:eastAsiaTheme="minorEastAsia" w:cstheme="majorHAnsi"/>
                <w:color w:val="A31515"/>
                <w:sz w:val="21"/>
                <w:szCs w:val="21"/>
                <w:lang w:eastAsia="ja-JP"/>
              </w:rPr>
            </w:rPrChange>
          </w:rPr>
          <w:t>"Medium"</w:t>
        </w:r>
        <w:r w:rsidRPr="00E90B95">
          <w:rPr>
            <w:rFonts w:eastAsiaTheme="minorEastAsia" w:cstheme="majorHAnsi"/>
            <w:color w:val="000000"/>
            <w:sz w:val="20"/>
            <w:szCs w:val="20"/>
            <w:lang w:eastAsia="ja-JP"/>
            <w:rPrChange w:id="262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624" w:author="Petter Vang Brakalsvaalet [pev2]" w:date="2021-04-28T13:17:00Z">
              <w:rPr>
                <w:rFonts w:eastAsiaTheme="minorEastAsia" w:cstheme="majorHAnsi"/>
                <w:color w:val="A31515"/>
                <w:sz w:val="21"/>
                <w:szCs w:val="21"/>
                <w:lang w:eastAsia="ja-JP"/>
              </w:rPr>
            </w:rPrChange>
          </w:rPr>
          <w:t>"Far"</w:t>
        </w:r>
        <w:r w:rsidRPr="00E90B95">
          <w:rPr>
            <w:rFonts w:eastAsiaTheme="minorEastAsia" w:cstheme="majorHAnsi"/>
            <w:color w:val="000000"/>
            <w:sz w:val="20"/>
            <w:szCs w:val="20"/>
            <w:lang w:eastAsia="ja-JP"/>
            <w:rPrChange w:id="2625" w:author="Petter Vang Brakalsvaalet [pev2]" w:date="2021-04-28T13:17:00Z">
              <w:rPr>
                <w:rFonts w:eastAsiaTheme="minorEastAsia" w:cstheme="majorHAnsi"/>
                <w:color w:val="000000"/>
                <w:sz w:val="21"/>
                <w:szCs w:val="21"/>
                <w:lang w:eastAsia="ja-JP"/>
              </w:rPr>
            </w:rPrChange>
          </w:rPr>
          <w:t>]),</w:t>
        </w:r>
      </w:ins>
    </w:p>
    <w:p w14:paraId="5E5368BF" w14:textId="77777777" w:rsidR="008E1C7E" w:rsidRPr="00E90B95" w:rsidRDefault="008E1C7E" w:rsidP="008E1C7E">
      <w:pPr>
        <w:tabs>
          <w:tab w:val="left" w:pos="543"/>
        </w:tabs>
        <w:autoSpaceDE w:val="0"/>
        <w:autoSpaceDN w:val="0"/>
        <w:adjustRightInd w:val="0"/>
        <w:rPr>
          <w:ins w:id="2626" w:author="Petter Vang Brakalsvaalet [pev2]" w:date="2021-04-27T23:31:00Z"/>
          <w:rFonts w:eastAsiaTheme="minorEastAsia" w:cstheme="majorHAnsi"/>
          <w:color w:val="000000"/>
          <w:sz w:val="20"/>
          <w:szCs w:val="20"/>
          <w:lang w:eastAsia="ja-JP"/>
          <w:rPrChange w:id="2627" w:author="Petter Vang Brakalsvaalet [pev2]" w:date="2021-04-28T13:17:00Z">
            <w:rPr>
              <w:ins w:id="2628" w:author="Petter Vang Brakalsvaalet [pev2]" w:date="2021-04-27T23:31:00Z"/>
              <w:rFonts w:eastAsiaTheme="minorEastAsia" w:cstheme="majorHAnsi"/>
              <w:color w:val="000000"/>
              <w:sz w:val="21"/>
              <w:szCs w:val="21"/>
              <w:lang w:eastAsia="ja-JP"/>
            </w:rPr>
          </w:rPrChange>
        </w:rPr>
      </w:pPr>
      <w:ins w:id="2629" w:author="Petter Vang Brakalsvaalet [pev2]" w:date="2021-04-27T23:31:00Z">
        <w:r w:rsidRPr="00E90B95">
          <w:rPr>
            <w:rFonts w:eastAsiaTheme="minorEastAsia" w:cstheme="majorHAnsi"/>
            <w:color w:val="000000"/>
            <w:sz w:val="20"/>
            <w:szCs w:val="20"/>
            <w:lang w:eastAsia="ja-JP"/>
            <w:rPrChange w:id="2630"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631"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632"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633"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634" w:author="Petter Vang Brakalsvaalet [pev2]" w:date="2021-04-28T13:17:00Z">
              <w:rPr>
                <w:rFonts w:eastAsiaTheme="minorEastAsia" w:cstheme="majorHAnsi"/>
                <w:color w:val="A31515"/>
                <w:sz w:val="21"/>
                <w:szCs w:val="21"/>
                <w:lang w:eastAsia="ja-JP"/>
              </w:rPr>
            </w:rPrChange>
          </w:rPr>
          <w:t>"Duration"</w:t>
        </w:r>
        <w:r w:rsidRPr="00E90B95">
          <w:rPr>
            <w:rFonts w:eastAsiaTheme="minorEastAsia" w:cstheme="majorHAnsi"/>
            <w:color w:val="000000"/>
            <w:sz w:val="20"/>
            <w:szCs w:val="20"/>
            <w:lang w:eastAsia="ja-JP"/>
            <w:rPrChange w:id="263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636"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63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638" w:author="Petter Vang Brakalsvaalet [pev2]" w:date="2021-04-28T13:17: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639" w:author="Petter Vang Brakalsvaalet [pev2]" w:date="2021-04-28T13:17:00Z">
              <w:rPr>
                <w:rFonts w:eastAsiaTheme="minorEastAsia" w:cstheme="majorHAnsi"/>
                <w:color w:val="000000"/>
                <w:sz w:val="21"/>
                <w:szCs w:val="21"/>
                <w:lang w:eastAsia="ja-JP"/>
              </w:rPr>
            </w:rPrChange>
          </w:rPr>
          <w:t>),</w:t>
        </w:r>
      </w:ins>
    </w:p>
    <w:p w14:paraId="40E660EC" w14:textId="77777777" w:rsidR="008E1C7E" w:rsidRPr="00E90B95" w:rsidRDefault="008E1C7E" w:rsidP="008E1C7E">
      <w:pPr>
        <w:tabs>
          <w:tab w:val="left" w:pos="543"/>
        </w:tabs>
        <w:autoSpaceDE w:val="0"/>
        <w:autoSpaceDN w:val="0"/>
        <w:adjustRightInd w:val="0"/>
        <w:rPr>
          <w:ins w:id="2640" w:author="Petter Vang Brakalsvaalet [pev2]" w:date="2021-04-27T23:31:00Z"/>
          <w:rFonts w:eastAsiaTheme="minorEastAsia" w:cstheme="majorHAnsi"/>
          <w:color w:val="000000"/>
          <w:sz w:val="20"/>
          <w:szCs w:val="20"/>
          <w:lang w:eastAsia="ja-JP"/>
          <w:rPrChange w:id="2641" w:author="Petter Vang Brakalsvaalet [pev2]" w:date="2021-04-28T13:17:00Z">
            <w:rPr>
              <w:ins w:id="2642" w:author="Petter Vang Brakalsvaalet [pev2]" w:date="2021-04-27T23:31:00Z"/>
              <w:rFonts w:eastAsiaTheme="minorEastAsia" w:cstheme="majorHAnsi"/>
              <w:color w:val="000000"/>
              <w:sz w:val="21"/>
              <w:szCs w:val="21"/>
              <w:lang w:eastAsia="ja-JP"/>
            </w:rPr>
          </w:rPrChange>
        </w:rPr>
      </w:pPr>
      <w:ins w:id="2643" w:author="Petter Vang Brakalsvaalet [pev2]" w:date="2021-04-27T23:31:00Z">
        <w:r w:rsidRPr="00E90B95">
          <w:rPr>
            <w:rFonts w:eastAsiaTheme="minorEastAsia" w:cstheme="majorHAnsi"/>
            <w:color w:val="000000"/>
            <w:sz w:val="20"/>
            <w:szCs w:val="20"/>
            <w:lang w:eastAsia="ja-JP"/>
            <w:rPrChange w:id="2644"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645"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646"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647"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648" w:author="Petter Vang Brakalsvaalet [pev2]" w:date="2021-04-28T13:17:00Z">
              <w:rPr>
                <w:rFonts w:eastAsiaTheme="minorEastAsia" w:cstheme="majorHAnsi"/>
                <w:color w:val="A31515"/>
                <w:sz w:val="21"/>
                <w:szCs w:val="21"/>
                <w:lang w:eastAsia="ja-JP"/>
              </w:rPr>
            </w:rPrChange>
          </w:rPr>
          <w:t>"Bots"</w:t>
        </w:r>
        <w:r w:rsidRPr="00E90B95">
          <w:rPr>
            <w:rFonts w:eastAsiaTheme="minorEastAsia" w:cstheme="majorHAnsi"/>
            <w:color w:val="000000"/>
            <w:sz w:val="20"/>
            <w:szCs w:val="20"/>
            <w:lang w:eastAsia="ja-JP"/>
            <w:rPrChange w:id="264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650"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65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652" w:author="Petter Vang Brakalsvaalet [pev2]" w:date="2021-04-28T13:17: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653" w:author="Petter Vang Brakalsvaalet [pev2]" w:date="2021-04-28T13:17:00Z">
              <w:rPr>
                <w:rFonts w:eastAsiaTheme="minorEastAsia" w:cstheme="majorHAnsi"/>
                <w:color w:val="000000"/>
                <w:sz w:val="21"/>
                <w:szCs w:val="21"/>
                <w:lang w:eastAsia="ja-JP"/>
              </w:rPr>
            </w:rPrChange>
          </w:rPr>
          <w:t>)]</w:t>
        </w:r>
      </w:ins>
    </w:p>
    <w:p w14:paraId="61210909" w14:textId="77777777" w:rsidR="008E1C7E" w:rsidRPr="00E90B95" w:rsidRDefault="008E1C7E" w:rsidP="008E1C7E">
      <w:pPr>
        <w:tabs>
          <w:tab w:val="left" w:pos="543"/>
        </w:tabs>
        <w:autoSpaceDE w:val="0"/>
        <w:autoSpaceDN w:val="0"/>
        <w:adjustRightInd w:val="0"/>
        <w:rPr>
          <w:ins w:id="2654" w:author="Petter Vang Brakalsvaalet [pev2]" w:date="2021-04-27T23:31:00Z"/>
          <w:rFonts w:eastAsiaTheme="minorEastAsia" w:cstheme="majorHAnsi"/>
          <w:color w:val="000000"/>
          <w:sz w:val="20"/>
          <w:szCs w:val="20"/>
          <w:lang w:eastAsia="ja-JP"/>
          <w:rPrChange w:id="2655" w:author="Petter Vang Brakalsvaalet [pev2]" w:date="2021-04-28T13:17:00Z">
            <w:rPr>
              <w:ins w:id="2656" w:author="Petter Vang Brakalsvaalet [pev2]" w:date="2021-04-27T23:31:00Z"/>
              <w:rFonts w:eastAsiaTheme="minorEastAsia" w:cstheme="majorHAnsi"/>
              <w:color w:val="000000"/>
              <w:sz w:val="21"/>
              <w:szCs w:val="21"/>
              <w:lang w:eastAsia="ja-JP"/>
            </w:rPr>
          </w:rPrChange>
        </w:rPr>
      </w:pPr>
      <w:ins w:id="2657" w:author="Petter Vang Brakalsvaalet [pev2]" w:date="2021-04-27T23:31:00Z">
        <w:r w:rsidRPr="00E90B95">
          <w:rPr>
            <w:rFonts w:eastAsiaTheme="minorEastAsia" w:cstheme="majorHAnsi"/>
            <w:color w:val="000000"/>
            <w:sz w:val="20"/>
            <w:szCs w:val="20"/>
            <w:lang w:eastAsia="ja-JP"/>
            <w:rPrChange w:id="2658" w:author="Petter Vang Brakalsvaalet [pev2]" w:date="2021-04-28T13:17:00Z">
              <w:rPr>
                <w:rFonts w:eastAsiaTheme="minorEastAsia" w:cstheme="majorHAnsi"/>
                <w:color w:val="000000"/>
                <w:sz w:val="21"/>
                <w:szCs w:val="21"/>
                <w:lang w:eastAsia="ja-JP"/>
              </w:rPr>
            </w:rPrChange>
          </w:rPr>
          <w:t xml:space="preserve">    </w:t>
        </w:r>
      </w:ins>
    </w:p>
    <w:p w14:paraId="4B648D2A" w14:textId="77777777" w:rsidR="008E1C7E" w:rsidRPr="00E90B95" w:rsidRDefault="008E1C7E" w:rsidP="008E1C7E">
      <w:pPr>
        <w:tabs>
          <w:tab w:val="left" w:pos="543"/>
        </w:tabs>
        <w:autoSpaceDE w:val="0"/>
        <w:autoSpaceDN w:val="0"/>
        <w:adjustRightInd w:val="0"/>
        <w:rPr>
          <w:ins w:id="2659" w:author="Petter Vang Brakalsvaalet [pev2]" w:date="2021-04-27T23:31:00Z"/>
          <w:rFonts w:eastAsiaTheme="minorEastAsia" w:cstheme="majorHAnsi"/>
          <w:color w:val="000000"/>
          <w:sz w:val="20"/>
          <w:szCs w:val="20"/>
          <w:lang w:eastAsia="ja-JP"/>
          <w:rPrChange w:id="2660" w:author="Petter Vang Brakalsvaalet [pev2]" w:date="2021-04-28T13:17:00Z">
            <w:rPr>
              <w:ins w:id="2661" w:author="Petter Vang Brakalsvaalet [pev2]" w:date="2021-04-27T23:31:00Z"/>
              <w:rFonts w:eastAsiaTheme="minorEastAsia" w:cstheme="majorHAnsi"/>
              <w:color w:val="000000"/>
              <w:sz w:val="21"/>
              <w:szCs w:val="21"/>
              <w:lang w:eastAsia="ja-JP"/>
            </w:rPr>
          </w:rPrChange>
        </w:rPr>
      </w:pPr>
      <w:ins w:id="2662" w:author="Petter Vang Brakalsvaalet [pev2]" w:date="2021-04-27T23:31:00Z">
        <w:r w:rsidRPr="00E90B95">
          <w:rPr>
            <w:rFonts w:eastAsiaTheme="minorEastAsia" w:cstheme="majorHAnsi"/>
            <w:color w:val="000000"/>
            <w:sz w:val="20"/>
            <w:szCs w:val="20"/>
            <w:lang w:eastAsia="ja-JP"/>
            <w:rPrChange w:id="266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664" w:author="Petter Vang Brakalsvaalet [pev2]" w:date="2021-04-28T13:17: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266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666"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667"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2668" w:author="Petter Vang Brakalsvaalet [pev2]" w:date="2021-04-28T13:17:00Z">
              <w:rPr>
                <w:rFonts w:eastAsiaTheme="minorEastAsia" w:cstheme="majorHAnsi"/>
                <w:color w:val="0F68A0"/>
                <w:sz w:val="21"/>
                <w:szCs w:val="21"/>
                <w:lang w:eastAsia="ja-JP"/>
              </w:rPr>
            </w:rPrChange>
          </w:rPr>
          <w:t>setUpWithError</w:t>
        </w:r>
        <w:proofErr w:type="spellEnd"/>
        <w:r w:rsidRPr="00E90B95">
          <w:rPr>
            <w:rFonts w:eastAsiaTheme="minorEastAsia" w:cstheme="majorHAnsi"/>
            <w:color w:val="000000"/>
            <w:sz w:val="20"/>
            <w:szCs w:val="20"/>
            <w:lang w:eastAsia="ja-JP"/>
            <w:rPrChange w:id="2669"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670"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671" w:author="Petter Vang Brakalsvaalet [pev2]" w:date="2021-04-28T13:17: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2672" w:author="Petter Vang Brakalsvaalet [pev2]" w:date="2021-04-28T13:17:00Z">
              <w:rPr>
                <w:rFonts w:eastAsiaTheme="minorEastAsia" w:cstheme="majorHAnsi"/>
                <w:color w:val="000000"/>
                <w:sz w:val="21"/>
                <w:szCs w:val="21"/>
                <w:lang w:eastAsia="ja-JP"/>
              </w:rPr>
            </w:rPrChange>
          </w:rPr>
          <w:t xml:space="preserve"> {</w:t>
        </w:r>
      </w:ins>
    </w:p>
    <w:p w14:paraId="6B885780" w14:textId="77777777" w:rsidR="008E1C7E" w:rsidRPr="00E90B95" w:rsidRDefault="008E1C7E" w:rsidP="008E1C7E">
      <w:pPr>
        <w:tabs>
          <w:tab w:val="left" w:pos="543"/>
        </w:tabs>
        <w:autoSpaceDE w:val="0"/>
        <w:autoSpaceDN w:val="0"/>
        <w:adjustRightInd w:val="0"/>
        <w:rPr>
          <w:ins w:id="2673" w:author="Petter Vang Brakalsvaalet [pev2]" w:date="2021-04-27T23:31:00Z"/>
          <w:rFonts w:eastAsiaTheme="minorEastAsia" w:cstheme="majorHAnsi"/>
          <w:color w:val="000000"/>
          <w:sz w:val="20"/>
          <w:szCs w:val="20"/>
          <w:lang w:eastAsia="ja-JP"/>
          <w:rPrChange w:id="2674" w:author="Petter Vang Brakalsvaalet [pev2]" w:date="2021-04-28T13:17:00Z">
            <w:rPr>
              <w:ins w:id="2675" w:author="Petter Vang Brakalsvaalet [pev2]" w:date="2021-04-27T23:31:00Z"/>
              <w:rFonts w:eastAsiaTheme="minorEastAsia" w:cstheme="majorHAnsi"/>
              <w:color w:val="000000"/>
              <w:sz w:val="21"/>
              <w:szCs w:val="21"/>
              <w:lang w:eastAsia="ja-JP"/>
            </w:rPr>
          </w:rPrChange>
        </w:rPr>
      </w:pPr>
      <w:ins w:id="2676" w:author="Petter Vang Brakalsvaalet [pev2]" w:date="2021-04-27T23:31:00Z">
        <w:r w:rsidRPr="00E90B95">
          <w:rPr>
            <w:rFonts w:eastAsiaTheme="minorEastAsia" w:cstheme="majorHAnsi"/>
            <w:color w:val="000000"/>
            <w:sz w:val="20"/>
            <w:szCs w:val="20"/>
            <w:lang w:eastAsia="ja-JP"/>
            <w:rPrChange w:id="267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2678" w:author="Petter Vang Brakalsvaalet [pev2]" w:date="2021-04-28T13:17:00Z">
              <w:rPr>
                <w:rFonts w:eastAsiaTheme="minorEastAsia" w:cstheme="majorHAnsi"/>
                <w:color w:val="008000"/>
                <w:sz w:val="21"/>
                <w:szCs w:val="21"/>
                <w:lang w:eastAsia="ja-JP"/>
              </w:rPr>
            </w:rPrChange>
          </w:rPr>
          <w:t>// Put setup code here. This method is called before the invocation of each test method in the class.</w:t>
        </w:r>
      </w:ins>
    </w:p>
    <w:p w14:paraId="6891C222" w14:textId="77777777" w:rsidR="008E1C7E" w:rsidRPr="00E90B95" w:rsidRDefault="008E1C7E" w:rsidP="008E1C7E">
      <w:pPr>
        <w:tabs>
          <w:tab w:val="left" w:pos="543"/>
        </w:tabs>
        <w:autoSpaceDE w:val="0"/>
        <w:autoSpaceDN w:val="0"/>
        <w:adjustRightInd w:val="0"/>
        <w:rPr>
          <w:ins w:id="2679" w:author="Petter Vang Brakalsvaalet [pev2]" w:date="2021-04-27T23:31:00Z"/>
          <w:rFonts w:eastAsiaTheme="minorEastAsia" w:cstheme="majorHAnsi"/>
          <w:color w:val="000000"/>
          <w:sz w:val="20"/>
          <w:szCs w:val="20"/>
          <w:lang w:eastAsia="ja-JP"/>
          <w:rPrChange w:id="2680" w:author="Petter Vang Brakalsvaalet [pev2]" w:date="2021-04-28T13:17:00Z">
            <w:rPr>
              <w:ins w:id="2681" w:author="Petter Vang Brakalsvaalet [pev2]" w:date="2021-04-27T23:31:00Z"/>
              <w:rFonts w:eastAsiaTheme="minorEastAsia" w:cstheme="majorHAnsi"/>
              <w:color w:val="000000"/>
              <w:sz w:val="21"/>
              <w:szCs w:val="21"/>
              <w:lang w:eastAsia="ja-JP"/>
            </w:rPr>
          </w:rPrChange>
        </w:rPr>
      </w:pPr>
      <w:ins w:id="2682" w:author="Petter Vang Brakalsvaalet [pev2]" w:date="2021-04-27T23:31:00Z">
        <w:r w:rsidRPr="00E90B95">
          <w:rPr>
            <w:rFonts w:eastAsiaTheme="minorEastAsia" w:cstheme="majorHAnsi"/>
            <w:color w:val="000000"/>
            <w:sz w:val="20"/>
            <w:szCs w:val="20"/>
            <w:lang w:eastAsia="ja-JP"/>
            <w:rPrChange w:id="2683" w:author="Petter Vang Brakalsvaalet [pev2]" w:date="2021-04-28T13:17:00Z">
              <w:rPr>
                <w:rFonts w:eastAsiaTheme="minorEastAsia" w:cstheme="majorHAnsi"/>
                <w:color w:val="000000"/>
                <w:sz w:val="21"/>
                <w:szCs w:val="21"/>
                <w:lang w:eastAsia="ja-JP"/>
              </w:rPr>
            </w:rPrChange>
          </w:rPr>
          <w:lastRenderedPageBreak/>
          <w:t xml:space="preserve">        </w:t>
        </w:r>
        <w:proofErr w:type="spellStart"/>
        <w:r w:rsidRPr="00E90B95">
          <w:rPr>
            <w:rFonts w:eastAsiaTheme="minorEastAsia" w:cstheme="majorHAnsi"/>
            <w:color w:val="2B839F"/>
            <w:sz w:val="20"/>
            <w:szCs w:val="20"/>
            <w:lang w:eastAsia="ja-JP"/>
            <w:rPrChange w:id="2684" w:author="Petter Vang Brakalsvaalet [pev2]" w:date="2021-04-28T13:17:00Z">
              <w:rPr>
                <w:rFonts w:eastAsiaTheme="minorEastAsia" w:cstheme="majorHAnsi"/>
                <w:color w:val="2B839F"/>
                <w:sz w:val="21"/>
                <w:szCs w:val="21"/>
                <w:lang w:eastAsia="ja-JP"/>
              </w:rPr>
            </w:rPrChange>
          </w:rPr>
          <w:t>setUpVC</w:t>
        </w:r>
        <w:proofErr w:type="spellEnd"/>
        <w:r w:rsidRPr="00E90B95">
          <w:rPr>
            <w:rFonts w:eastAsiaTheme="minorEastAsia" w:cstheme="majorHAnsi"/>
            <w:color w:val="000000"/>
            <w:sz w:val="20"/>
            <w:szCs w:val="20"/>
            <w:lang w:eastAsia="ja-JP"/>
            <w:rPrChange w:id="2685" w:author="Petter Vang Brakalsvaalet [pev2]" w:date="2021-04-28T13:17:00Z">
              <w:rPr>
                <w:rFonts w:eastAsiaTheme="minorEastAsia" w:cstheme="majorHAnsi"/>
                <w:color w:val="000000"/>
                <w:sz w:val="21"/>
                <w:szCs w:val="21"/>
                <w:lang w:eastAsia="ja-JP"/>
              </w:rPr>
            </w:rPrChange>
          </w:rPr>
          <w:t xml:space="preserve"> = </w:t>
        </w:r>
        <w:proofErr w:type="spellStart"/>
        <w:proofErr w:type="gramStart"/>
        <w:r w:rsidRPr="00E90B95">
          <w:rPr>
            <w:rFonts w:eastAsiaTheme="minorEastAsia" w:cstheme="majorHAnsi"/>
            <w:color w:val="2B839F"/>
            <w:sz w:val="20"/>
            <w:szCs w:val="20"/>
            <w:lang w:eastAsia="ja-JP"/>
            <w:rPrChange w:id="2686" w:author="Petter Vang Brakalsvaalet [pev2]" w:date="2021-04-28T13:17:00Z">
              <w:rPr>
                <w:rFonts w:eastAsiaTheme="minorEastAsia" w:cstheme="majorHAnsi"/>
                <w:color w:val="2B839F"/>
                <w:sz w:val="21"/>
                <w:szCs w:val="21"/>
                <w:lang w:eastAsia="ja-JP"/>
              </w:rPr>
            </w:rPrChange>
          </w:rPr>
          <w:t>SetUpVC</w:t>
        </w:r>
        <w:proofErr w:type="spellEnd"/>
        <w:r w:rsidRPr="00E90B95">
          <w:rPr>
            <w:rFonts w:eastAsiaTheme="minorEastAsia" w:cstheme="majorHAnsi"/>
            <w:color w:val="000000"/>
            <w:sz w:val="20"/>
            <w:szCs w:val="20"/>
            <w:lang w:eastAsia="ja-JP"/>
            <w:rPrChange w:id="2687"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688" w:author="Petter Vang Brakalsvaalet [pev2]" w:date="2021-04-28T13:17:00Z">
              <w:rPr>
                <w:rFonts w:eastAsiaTheme="minorEastAsia" w:cstheme="majorHAnsi"/>
                <w:color w:val="000000"/>
                <w:sz w:val="21"/>
                <w:szCs w:val="21"/>
                <w:lang w:eastAsia="ja-JP"/>
              </w:rPr>
            </w:rPrChange>
          </w:rPr>
          <w:t>)</w:t>
        </w:r>
      </w:ins>
    </w:p>
    <w:p w14:paraId="3AD17D46" w14:textId="77777777" w:rsidR="008E1C7E" w:rsidRPr="00E90B95" w:rsidRDefault="008E1C7E" w:rsidP="008E1C7E">
      <w:pPr>
        <w:tabs>
          <w:tab w:val="left" w:pos="543"/>
        </w:tabs>
        <w:autoSpaceDE w:val="0"/>
        <w:autoSpaceDN w:val="0"/>
        <w:adjustRightInd w:val="0"/>
        <w:rPr>
          <w:ins w:id="2689" w:author="Petter Vang Brakalsvaalet [pev2]" w:date="2021-04-27T23:31:00Z"/>
          <w:rFonts w:eastAsiaTheme="minorEastAsia" w:cstheme="majorHAnsi"/>
          <w:color w:val="000000"/>
          <w:sz w:val="20"/>
          <w:szCs w:val="20"/>
          <w:lang w:eastAsia="ja-JP"/>
          <w:rPrChange w:id="2690" w:author="Petter Vang Brakalsvaalet [pev2]" w:date="2021-04-28T13:17:00Z">
            <w:rPr>
              <w:ins w:id="2691" w:author="Petter Vang Brakalsvaalet [pev2]" w:date="2021-04-27T23:31:00Z"/>
              <w:rFonts w:eastAsiaTheme="minorEastAsia" w:cstheme="majorHAnsi"/>
              <w:color w:val="000000"/>
              <w:sz w:val="21"/>
              <w:szCs w:val="21"/>
              <w:lang w:eastAsia="ja-JP"/>
            </w:rPr>
          </w:rPrChange>
        </w:rPr>
      </w:pPr>
      <w:ins w:id="2692" w:author="Petter Vang Brakalsvaalet [pev2]" w:date="2021-04-27T23:31:00Z">
        <w:r w:rsidRPr="00E90B95">
          <w:rPr>
            <w:rFonts w:eastAsiaTheme="minorEastAsia" w:cstheme="majorHAnsi"/>
            <w:color w:val="000000"/>
            <w:sz w:val="20"/>
            <w:szCs w:val="20"/>
            <w:lang w:eastAsia="ja-JP"/>
            <w:rPrChange w:id="2693" w:author="Petter Vang Brakalsvaalet [pev2]" w:date="2021-04-28T13:17:00Z">
              <w:rPr>
                <w:rFonts w:eastAsiaTheme="minorEastAsia" w:cstheme="majorHAnsi"/>
                <w:color w:val="000000"/>
                <w:sz w:val="21"/>
                <w:szCs w:val="21"/>
                <w:lang w:eastAsia="ja-JP"/>
              </w:rPr>
            </w:rPrChange>
          </w:rPr>
          <w:t xml:space="preserve">    }</w:t>
        </w:r>
      </w:ins>
    </w:p>
    <w:p w14:paraId="11BFC7FD" w14:textId="77777777" w:rsidR="008E1C7E" w:rsidRPr="00E90B95" w:rsidRDefault="008E1C7E" w:rsidP="008E1C7E">
      <w:pPr>
        <w:tabs>
          <w:tab w:val="left" w:pos="543"/>
        </w:tabs>
        <w:autoSpaceDE w:val="0"/>
        <w:autoSpaceDN w:val="0"/>
        <w:adjustRightInd w:val="0"/>
        <w:rPr>
          <w:ins w:id="2694" w:author="Petter Vang Brakalsvaalet [pev2]" w:date="2021-04-27T23:31:00Z"/>
          <w:rFonts w:eastAsiaTheme="minorEastAsia" w:cstheme="majorHAnsi"/>
          <w:color w:val="000000"/>
          <w:sz w:val="20"/>
          <w:szCs w:val="20"/>
          <w:lang w:eastAsia="ja-JP"/>
          <w:rPrChange w:id="2695" w:author="Petter Vang Brakalsvaalet [pev2]" w:date="2021-04-28T13:17:00Z">
            <w:rPr>
              <w:ins w:id="2696" w:author="Petter Vang Brakalsvaalet [pev2]" w:date="2021-04-27T23:31:00Z"/>
              <w:rFonts w:eastAsiaTheme="minorEastAsia" w:cstheme="majorHAnsi"/>
              <w:color w:val="000000"/>
              <w:sz w:val="21"/>
              <w:szCs w:val="21"/>
              <w:lang w:eastAsia="ja-JP"/>
            </w:rPr>
          </w:rPrChange>
        </w:rPr>
      </w:pPr>
      <w:ins w:id="2697" w:author="Petter Vang Brakalsvaalet [pev2]" w:date="2021-04-27T23:31:00Z">
        <w:r w:rsidRPr="00E90B95">
          <w:rPr>
            <w:rFonts w:eastAsiaTheme="minorEastAsia" w:cstheme="majorHAnsi"/>
            <w:color w:val="000000"/>
            <w:sz w:val="20"/>
            <w:szCs w:val="20"/>
            <w:lang w:eastAsia="ja-JP"/>
            <w:rPrChange w:id="2698" w:author="Petter Vang Brakalsvaalet [pev2]" w:date="2021-04-28T13:17:00Z">
              <w:rPr>
                <w:rFonts w:eastAsiaTheme="minorEastAsia" w:cstheme="majorHAnsi"/>
                <w:color w:val="000000"/>
                <w:sz w:val="21"/>
                <w:szCs w:val="21"/>
                <w:lang w:eastAsia="ja-JP"/>
              </w:rPr>
            </w:rPrChange>
          </w:rPr>
          <w:t xml:space="preserve">    </w:t>
        </w:r>
      </w:ins>
    </w:p>
    <w:p w14:paraId="0567FB6C" w14:textId="77777777" w:rsidR="008E1C7E" w:rsidRPr="00E90B95" w:rsidRDefault="008E1C7E" w:rsidP="008E1C7E">
      <w:pPr>
        <w:tabs>
          <w:tab w:val="left" w:pos="543"/>
        </w:tabs>
        <w:autoSpaceDE w:val="0"/>
        <w:autoSpaceDN w:val="0"/>
        <w:adjustRightInd w:val="0"/>
        <w:rPr>
          <w:ins w:id="2699" w:author="Petter Vang Brakalsvaalet [pev2]" w:date="2021-04-27T23:31:00Z"/>
          <w:rFonts w:eastAsiaTheme="minorEastAsia" w:cstheme="majorHAnsi"/>
          <w:color w:val="000000"/>
          <w:sz w:val="20"/>
          <w:szCs w:val="20"/>
          <w:lang w:eastAsia="ja-JP"/>
          <w:rPrChange w:id="2700" w:author="Petter Vang Brakalsvaalet [pev2]" w:date="2021-04-28T13:17:00Z">
            <w:rPr>
              <w:ins w:id="2701" w:author="Petter Vang Brakalsvaalet [pev2]" w:date="2021-04-27T23:31:00Z"/>
              <w:rFonts w:eastAsiaTheme="minorEastAsia" w:cstheme="majorHAnsi"/>
              <w:color w:val="000000"/>
              <w:sz w:val="21"/>
              <w:szCs w:val="21"/>
              <w:lang w:eastAsia="ja-JP"/>
            </w:rPr>
          </w:rPrChange>
        </w:rPr>
      </w:pPr>
      <w:ins w:id="2702" w:author="Petter Vang Brakalsvaalet [pev2]" w:date="2021-04-27T23:31:00Z">
        <w:r w:rsidRPr="00E90B95">
          <w:rPr>
            <w:rFonts w:eastAsiaTheme="minorEastAsia" w:cstheme="majorHAnsi"/>
            <w:color w:val="000000"/>
            <w:sz w:val="20"/>
            <w:szCs w:val="20"/>
            <w:lang w:eastAsia="ja-JP"/>
            <w:rPrChange w:id="270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704" w:author="Petter Vang Brakalsvaalet [pev2]" w:date="2021-04-28T13:17: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270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706"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707"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2708" w:author="Petter Vang Brakalsvaalet [pev2]" w:date="2021-04-28T13:17:00Z">
              <w:rPr>
                <w:rFonts w:eastAsiaTheme="minorEastAsia" w:cstheme="majorHAnsi"/>
                <w:color w:val="0F68A0"/>
                <w:sz w:val="21"/>
                <w:szCs w:val="21"/>
                <w:lang w:eastAsia="ja-JP"/>
              </w:rPr>
            </w:rPrChange>
          </w:rPr>
          <w:t>tearDownWithError</w:t>
        </w:r>
        <w:proofErr w:type="spellEnd"/>
        <w:r w:rsidRPr="00E90B95">
          <w:rPr>
            <w:rFonts w:eastAsiaTheme="minorEastAsia" w:cstheme="majorHAnsi"/>
            <w:color w:val="000000"/>
            <w:sz w:val="20"/>
            <w:szCs w:val="20"/>
            <w:lang w:eastAsia="ja-JP"/>
            <w:rPrChange w:id="2709"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710"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711" w:author="Petter Vang Brakalsvaalet [pev2]" w:date="2021-04-28T13:17: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2712" w:author="Petter Vang Brakalsvaalet [pev2]" w:date="2021-04-28T13:17:00Z">
              <w:rPr>
                <w:rFonts w:eastAsiaTheme="minorEastAsia" w:cstheme="majorHAnsi"/>
                <w:color w:val="000000"/>
                <w:sz w:val="21"/>
                <w:szCs w:val="21"/>
                <w:lang w:eastAsia="ja-JP"/>
              </w:rPr>
            </w:rPrChange>
          </w:rPr>
          <w:t xml:space="preserve"> {</w:t>
        </w:r>
      </w:ins>
    </w:p>
    <w:p w14:paraId="01250ECB" w14:textId="77777777" w:rsidR="008E1C7E" w:rsidRPr="00E90B95" w:rsidRDefault="008E1C7E" w:rsidP="008E1C7E">
      <w:pPr>
        <w:tabs>
          <w:tab w:val="left" w:pos="543"/>
        </w:tabs>
        <w:autoSpaceDE w:val="0"/>
        <w:autoSpaceDN w:val="0"/>
        <w:adjustRightInd w:val="0"/>
        <w:rPr>
          <w:ins w:id="2713" w:author="Petter Vang Brakalsvaalet [pev2]" w:date="2021-04-27T23:31:00Z"/>
          <w:rFonts w:eastAsiaTheme="minorEastAsia" w:cstheme="majorHAnsi"/>
          <w:color w:val="000000"/>
          <w:sz w:val="20"/>
          <w:szCs w:val="20"/>
          <w:lang w:eastAsia="ja-JP"/>
          <w:rPrChange w:id="2714" w:author="Petter Vang Brakalsvaalet [pev2]" w:date="2021-04-28T13:17:00Z">
            <w:rPr>
              <w:ins w:id="2715" w:author="Petter Vang Brakalsvaalet [pev2]" w:date="2021-04-27T23:31:00Z"/>
              <w:rFonts w:eastAsiaTheme="minorEastAsia" w:cstheme="majorHAnsi"/>
              <w:color w:val="000000"/>
              <w:sz w:val="21"/>
              <w:szCs w:val="21"/>
              <w:lang w:eastAsia="ja-JP"/>
            </w:rPr>
          </w:rPrChange>
        </w:rPr>
      </w:pPr>
      <w:ins w:id="2716" w:author="Petter Vang Brakalsvaalet [pev2]" w:date="2021-04-27T23:31:00Z">
        <w:r w:rsidRPr="00E90B95">
          <w:rPr>
            <w:rFonts w:eastAsiaTheme="minorEastAsia" w:cstheme="majorHAnsi"/>
            <w:color w:val="000000"/>
            <w:sz w:val="20"/>
            <w:szCs w:val="20"/>
            <w:lang w:eastAsia="ja-JP"/>
            <w:rPrChange w:id="271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2718" w:author="Petter Vang Brakalsvaalet [pev2]" w:date="2021-04-28T13:17:00Z">
              <w:rPr>
                <w:rFonts w:eastAsiaTheme="minorEastAsia" w:cstheme="majorHAnsi"/>
                <w:color w:val="008000"/>
                <w:sz w:val="21"/>
                <w:szCs w:val="21"/>
                <w:lang w:eastAsia="ja-JP"/>
              </w:rPr>
            </w:rPrChange>
          </w:rPr>
          <w:t>// Put teardown code here. This method is called after the invocation of each test method in the class.</w:t>
        </w:r>
      </w:ins>
    </w:p>
    <w:p w14:paraId="05B529D6" w14:textId="77777777" w:rsidR="008E1C7E" w:rsidRPr="00E90B95" w:rsidRDefault="008E1C7E" w:rsidP="008E1C7E">
      <w:pPr>
        <w:tabs>
          <w:tab w:val="left" w:pos="543"/>
        </w:tabs>
        <w:autoSpaceDE w:val="0"/>
        <w:autoSpaceDN w:val="0"/>
        <w:adjustRightInd w:val="0"/>
        <w:rPr>
          <w:ins w:id="2719" w:author="Petter Vang Brakalsvaalet [pev2]" w:date="2021-04-27T23:31:00Z"/>
          <w:rFonts w:eastAsiaTheme="minorEastAsia" w:cstheme="majorHAnsi"/>
          <w:color w:val="000000"/>
          <w:sz w:val="20"/>
          <w:szCs w:val="20"/>
          <w:lang w:eastAsia="ja-JP"/>
          <w:rPrChange w:id="2720" w:author="Petter Vang Brakalsvaalet [pev2]" w:date="2021-04-28T13:17:00Z">
            <w:rPr>
              <w:ins w:id="2721" w:author="Petter Vang Brakalsvaalet [pev2]" w:date="2021-04-27T23:31:00Z"/>
              <w:rFonts w:eastAsiaTheme="minorEastAsia" w:cstheme="majorHAnsi"/>
              <w:color w:val="000000"/>
              <w:sz w:val="21"/>
              <w:szCs w:val="21"/>
              <w:lang w:eastAsia="ja-JP"/>
            </w:rPr>
          </w:rPrChange>
        </w:rPr>
      </w:pPr>
      <w:ins w:id="2722" w:author="Petter Vang Brakalsvaalet [pev2]" w:date="2021-04-27T23:31:00Z">
        <w:r w:rsidRPr="00E90B95">
          <w:rPr>
            <w:rFonts w:eastAsiaTheme="minorEastAsia" w:cstheme="majorHAnsi"/>
            <w:color w:val="000000"/>
            <w:sz w:val="20"/>
            <w:szCs w:val="20"/>
            <w:lang w:eastAsia="ja-JP"/>
            <w:rPrChange w:id="2723" w:author="Petter Vang Brakalsvaalet [pev2]" w:date="2021-04-28T13:17:00Z">
              <w:rPr>
                <w:rFonts w:eastAsiaTheme="minorEastAsia" w:cstheme="majorHAnsi"/>
                <w:color w:val="000000"/>
                <w:sz w:val="21"/>
                <w:szCs w:val="21"/>
                <w:lang w:eastAsia="ja-JP"/>
              </w:rPr>
            </w:rPrChange>
          </w:rPr>
          <w:t xml:space="preserve">    }</w:t>
        </w:r>
      </w:ins>
    </w:p>
    <w:p w14:paraId="1212B10A" w14:textId="77777777" w:rsidR="008E1C7E" w:rsidRPr="00E90B95" w:rsidRDefault="008E1C7E" w:rsidP="008E1C7E">
      <w:pPr>
        <w:tabs>
          <w:tab w:val="left" w:pos="543"/>
        </w:tabs>
        <w:autoSpaceDE w:val="0"/>
        <w:autoSpaceDN w:val="0"/>
        <w:adjustRightInd w:val="0"/>
        <w:rPr>
          <w:ins w:id="2724" w:author="Petter Vang Brakalsvaalet [pev2]" w:date="2021-04-27T23:31:00Z"/>
          <w:rFonts w:eastAsiaTheme="minorEastAsia" w:cstheme="majorHAnsi"/>
          <w:color w:val="000000"/>
          <w:sz w:val="20"/>
          <w:szCs w:val="20"/>
          <w:lang w:eastAsia="ja-JP"/>
          <w:rPrChange w:id="2725" w:author="Petter Vang Brakalsvaalet [pev2]" w:date="2021-04-28T13:17:00Z">
            <w:rPr>
              <w:ins w:id="2726" w:author="Petter Vang Brakalsvaalet [pev2]" w:date="2021-04-27T23:31:00Z"/>
              <w:rFonts w:eastAsiaTheme="minorEastAsia" w:cstheme="majorHAnsi"/>
              <w:color w:val="000000"/>
              <w:sz w:val="21"/>
              <w:szCs w:val="21"/>
              <w:lang w:eastAsia="ja-JP"/>
            </w:rPr>
          </w:rPrChange>
        </w:rPr>
      </w:pPr>
      <w:ins w:id="2727" w:author="Petter Vang Brakalsvaalet [pev2]" w:date="2021-04-27T23:31:00Z">
        <w:r w:rsidRPr="00E90B95">
          <w:rPr>
            <w:rFonts w:eastAsiaTheme="minorEastAsia" w:cstheme="majorHAnsi"/>
            <w:color w:val="000000"/>
            <w:sz w:val="20"/>
            <w:szCs w:val="20"/>
            <w:lang w:eastAsia="ja-JP"/>
            <w:rPrChange w:id="2728" w:author="Petter Vang Brakalsvaalet [pev2]" w:date="2021-04-28T13:17:00Z">
              <w:rPr>
                <w:rFonts w:eastAsiaTheme="minorEastAsia" w:cstheme="majorHAnsi"/>
                <w:color w:val="000000"/>
                <w:sz w:val="21"/>
                <w:szCs w:val="21"/>
                <w:lang w:eastAsia="ja-JP"/>
              </w:rPr>
            </w:rPrChange>
          </w:rPr>
          <w:t xml:space="preserve">    </w:t>
        </w:r>
      </w:ins>
    </w:p>
    <w:p w14:paraId="721E97BE" w14:textId="77777777" w:rsidR="008E1C7E" w:rsidRPr="00E90B95" w:rsidRDefault="008E1C7E" w:rsidP="008E1C7E">
      <w:pPr>
        <w:tabs>
          <w:tab w:val="left" w:pos="543"/>
        </w:tabs>
        <w:autoSpaceDE w:val="0"/>
        <w:autoSpaceDN w:val="0"/>
        <w:adjustRightInd w:val="0"/>
        <w:rPr>
          <w:ins w:id="2729" w:author="Petter Vang Brakalsvaalet [pev2]" w:date="2021-04-27T23:31:00Z"/>
          <w:rFonts w:eastAsiaTheme="minorEastAsia" w:cstheme="majorHAnsi"/>
          <w:color w:val="000000"/>
          <w:sz w:val="20"/>
          <w:szCs w:val="20"/>
          <w:lang w:eastAsia="ja-JP"/>
          <w:rPrChange w:id="2730" w:author="Petter Vang Brakalsvaalet [pev2]" w:date="2021-04-28T13:17:00Z">
            <w:rPr>
              <w:ins w:id="2731" w:author="Petter Vang Brakalsvaalet [pev2]" w:date="2021-04-27T23:31:00Z"/>
              <w:rFonts w:eastAsiaTheme="minorEastAsia" w:cstheme="majorHAnsi"/>
              <w:color w:val="000000"/>
              <w:sz w:val="21"/>
              <w:szCs w:val="21"/>
              <w:lang w:eastAsia="ja-JP"/>
            </w:rPr>
          </w:rPrChange>
        </w:rPr>
      </w:pPr>
      <w:ins w:id="2732" w:author="Petter Vang Brakalsvaalet [pev2]" w:date="2021-04-27T23:31:00Z">
        <w:r w:rsidRPr="00E90B95">
          <w:rPr>
            <w:rFonts w:eastAsiaTheme="minorEastAsia" w:cstheme="majorHAnsi"/>
            <w:color w:val="000000"/>
            <w:sz w:val="20"/>
            <w:szCs w:val="20"/>
            <w:lang w:eastAsia="ja-JP"/>
            <w:rPrChange w:id="273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734"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735"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2736" w:author="Petter Vang Brakalsvaalet [pev2]" w:date="2021-04-28T13:17:00Z">
              <w:rPr>
                <w:rFonts w:eastAsiaTheme="minorEastAsia" w:cstheme="majorHAnsi"/>
                <w:color w:val="0F68A0"/>
                <w:sz w:val="21"/>
                <w:szCs w:val="21"/>
                <w:lang w:eastAsia="ja-JP"/>
              </w:rPr>
            </w:rPrChange>
          </w:rPr>
          <w:t>testNumberOfSetUpOptions</w:t>
        </w:r>
        <w:proofErr w:type="spellEnd"/>
        <w:r w:rsidRPr="00E90B95">
          <w:rPr>
            <w:rFonts w:eastAsiaTheme="minorEastAsia" w:cstheme="majorHAnsi"/>
            <w:color w:val="000000"/>
            <w:sz w:val="20"/>
            <w:szCs w:val="20"/>
            <w:lang w:eastAsia="ja-JP"/>
            <w:rPrChange w:id="2737"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738" w:author="Petter Vang Brakalsvaalet [pev2]" w:date="2021-04-28T13:17:00Z">
              <w:rPr>
                <w:rFonts w:eastAsiaTheme="minorEastAsia" w:cstheme="majorHAnsi"/>
                <w:color w:val="000000"/>
                <w:sz w:val="21"/>
                <w:szCs w:val="21"/>
                <w:lang w:eastAsia="ja-JP"/>
              </w:rPr>
            </w:rPrChange>
          </w:rPr>
          <w:t>) {</w:t>
        </w:r>
      </w:ins>
    </w:p>
    <w:p w14:paraId="1AB03D0F" w14:textId="77777777" w:rsidR="008E1C7E" w:rsidRPr="00E90B95" w:rsidRDefault="008E1C7E" w:rsidP="008E1C7E">
      <w:pPr>
        <w:tabs>
          <w:tab w:val="left" w:pos="543"/>
        </w:tabs>
        <w:autoSpaceDE w:val="0"/>
        <w:autoSpaceDN w:val="0"/>
        <w:adjustRightInd w:val="0"/>
        <w:rPr>
          <w:ins w:id="2739" w:author="Petter Vang Brakalsvaalet [pev2]" w:date="2021-04-27T23:31:00Z"/>
          <w:rFonts w:eastAsiaTheme="minorEastAsia" w:cstheme="majorHAnsi"/>
          <w:color w:val="000000"/>
          <w:sz w:val="20"/>
          <w:szCs w:val="20"/>
          <w:lang w:eastAsia="ja-JP"/>
          <w:rPrChange w:id="2740" w:author="Petter Vang Brakalsvaalet [pev2]" w:date="2021-04-28T13:17:00Z">
            <w:rPr>
              <w:ins w:id="2741" w:author="Petter Vang Brakalsvaalet [pev2]" w:date="2021-04-27T23:31:00Z"/>
              <w:rFonts w:eastAsiaTheme="minorEastAsia" w:cstheme="majorHAnsi"/>
              <w:color w:val="000000"/>
              <w:sz w:val="21"/>
              <w:szCs w:val="21"/>
              <w:lang w:eastAsia="ja-JP"/>
            </w:rPr>
          </w:rPrChange>
        </w:rPr>
      </w:pPr>
      <w:ins w:id="2742" w:author="Petter Vang Brakalsvaalet [pev2]" w:date="2021-04-27T23:31:00Z">
        <w:r w:rsidRPr="00E90B95">
          <w:rPr>
            <w:rFonts w:eastAsiaTheme="minorEastAsia" w:cstheme="majorHAnsi"/>
            <w:color w:val="000000"/>
            <w:sz w:val="20"/>
            <w:szCs w:val="20"/>
            <w:lang w:eastAsia="ja-JP"/>
            <w:rPrChange w:id="2743"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744"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745" w:author="Petter Vang Brakalsvaalet [pev2]" w:date="2021-04-28T13:17:00Z">
              <w:rPr>
                <w:rFonts w:eastAsiaTheme="minorEastAsia" w:cstheme="majorHAnsi"/>
                <w:color w:val="000000"/>
                <w:sz w:val="21"/>
                <w:szCs w:val="21"/>
                <w:lang w:eastAsia="ja-JP"/>
              </w:rPr>
            </w:rPrChange>
          </w:rPr>
          <w:t>(</w:t>
        </w:r>
        <w:proofErr w:type="spellStart"/>
        <w:proofErr w:type="gramEnd"/>
        <w:r w:rsidRPr="00E90B95">
          <w:rPr>
            <w:rFonts w:eastAsiaTheme="minorEastAsia" w:cstheme="majorHAnsi"/>
            <w:color w:val="2B839F"/>
            <w:sz w:val="20"/>
            <w:szCs w:val="20"/>
            <w:lang w:eastAsia="ja-JP"/>
            <w:rPrChange w:id="2746"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747"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748" w:author="Petter Vang Brakalsvaalet [pev2]" w:date="2021-04-28T13:17:00Z">
              <w:rPr>
                <w:rFonts w:eastAsiaTheme="minorEastAsia" w:cstheme="majorHAnsi"/>
                <w:color w:val="2B839F"/>
                <w:sz w:val="21"/>
                <w:szCs w:val="21"/>
                <w:lang w:eastAsia="ja-JP"/>
              </w:rPr>
            </w:rPrChange>
          </w:rPr>
          <w:t>gameOptions</w:t>
        </w:r>
        <w:r w:rsidRPr="00E90B95">
          <w:rPr>
            <w:rFonts w:eastAsiaTheme="minorEastAsia" w:cstheme="majorHAnsi"/>
            <w:color w:val="000000"/>
            <w:sz w:val="20"/>
            <w:szCs w:val="20"/>
            <w:lang w:eastAsia="ja-JP"/>
            <w:rPrChange w:id="274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750" w:author="Petter Vang Brakalsvaalet [pev2]" w:date="2021-04-28T13:17: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275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752"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75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754" w:author="Petter Vang Brakalsvaalet [pev2]" w:date="2021-04-28T13:17:00Z">
              <w:rPr>
                <w:rFonts w:eastAsiaTheme="minorEastAsia" w:cstheme="majorHAnsi"/>
                <w:color w:val="2B839F"/>
                <w:sz w:val="21"/>
                <w:szCs w:val="21"/>
                <w:lang w:eastAsia="ja-JP"/>
              </w:rPr>
            </w:rPrChange>
          </w:rPr>
          <w:t>defaultOptions</w:t>
        </w:r>
        <w:r w:rsidRPr="00E90B95">
          <w:rPr>
            <w:rFonts w:eastAsiaTheme="minorEastAsia" w:cstheme="majorHAnsi"/>
            <w:color w:val="000000"/>
            <w:sz w:val="20"/>
            <w:szCs w:val="20"/>
            <w:lang w:eastAsia="ja-JP"/>
            <w:rPrChange w:id="275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756" w:author="Petter Vang Brakalsvaalet [pev2]" w:date="2021-04-28T13:17: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275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758" w:author="Petter Vang Brakalsvaalet [pev2]" w:date="2021-04-28T13:17:00Z">
              <w:rPr>
                <w:rFonts w:eastAsiaTheme="minorEastAsia" w:cstheme="majorHAnsi"/>
                <w:color w:val="A31515"/>
                <w:sz w:val="21"/>
                <w:szCs w:val="21"/>
                <w:lang w:eastAsia="ja-JP"/>
              </w:rPr>
            </w:rPrChange>
          </w:rPr>
          <w:t>"Number of game options is not what's expected"</w:t>
        </w:r>
        <w:r w:rsidRPr="00E90B95">
          <w:rPr>
            <w:rFonts w:eastAsiaTheme="minorEastAsia" w:cstheme="majorHAnsi"/>
            <w:color w:val="000000"/>
            <w:sz w:val="20"/>
            <w:szCs w:val="20"/>
            <w:lang w:eastAsia="ja-JP"/>
            <w:rPrChange w:id="2759" w:author="Petter Vang Brakalsvaalet [pev2]" w:date="2021-04-28T13:17:00Z">
              <w:rPr>
                <w:rFonts w:eastAsiaTheme="minorEastAsia" w:cstheme="majorHAnsi"/>
                <w:color w:val="000000"/>
                <w:sz w:val="21"/>
                <w:szCs w:val="21"/>
                <w:lang w:eastAsia="ja-JP"/>
              </w:rPr>
            </w:rPrChange>
          </w:rPr>
          <w:t>)</w:t>
        </w:r>
      </w:ins>
    </w:p>
    <w:p w14:paraId="762316D4" w14:textId="77777777" w:rsidR="008E1C7E" w:rsidRPr="00E90B95" w:rsidRDefault="008E1C7E" w:rsidP="008E1C7E">
      <w:pPr>
        <w:tabs>
          <w:tab w:val="left" w:pos="543"/>
        </w:tabs>
        <w:autoSpaceDE w:val="0"/>
        <w:autoSpaceDN w:val="0"/>
        <w:adjustRightInd w:val="0"/>
        <w:rPr>
          <w:ins w:id="2760" w:author="Petter Vang Brakalsvaalet [pev2]" w:date="2021-04-27T23:31:00Z"/>
          <w:rFonts w:eastAsiaTheme="minorEastAsia" w:cstheme="majorHAnsi"/>
          <w:color w:val="000000"/>
          <w:sz w:val="20"/>
          <w:szCs w:val="20"/>
          <w:lang w:eastAsia="ja-JP"/>
          <w:rPrChange w:id="2761" w:author="Petter Vang Brakalsvaalet [pev2]" w:date="2021-04-28T13:17:00Z">
            <w:rPr>
              <w:ins w:id="2762" w:author="Petter Vang Brakalsvaalet [pev2]" w:date="2021-04-27T23:31:00Z"/>
              <w:rFonts w:eastAsiaTheme="minorEastAsia" w:cstheme="majorHAnsi"/>
              <w:color w:val="000000"/>
              <w:sz w:val="21"/>
              <w:szCs w:val="21"/>
              <w:lang w:eastAsia="ja-JP"/>
            </w:rPr>
          </w:rPrChange>
        </w:rPr>
      </w:pPr>
      <w:ins w:id="2763" w:author="Petter Vang Brakalsvaalet [pev2]" w:date="2021-04-27T23:31:00Z">
        <w:r w:rsidRPr="00E90B95">
          <w:rPr>
            <w:rFonts w:eastAsiaTheme="minorEastAsia" w:cstheme="majorHAnsi"/>
            <w:color w:val="000000"/>
            <w:sz w:val="20"/>
            <w:szCs w:val="20"/>
            <w:lang w:eastAsia="ja-JP"/>
            <w:rPrChange w:id="2764" w:author="Petter Vang Brakalsvaalet [pev2]" w:date="2021-04-28T13:17:00Z">
              <w:rPr>
                <w:rFonts w:eastAsiaTheme="minorEastAsia" w:cstheme="majorHAnsi"/>
                <w:color w:val="000000"/>
                <w:sz w:val="21"/>
                <w:szCs w:val="21"/>
                <w:lang w:eastAsia="ja-JP"/>
              </w:rPr>
            </w:rPrChange>
          </w:rPr>
          <w:t xml:space="preserve">    }</w:t>
        </w:r>
      </w:ins>
    </w:p>
    <w:p w14:paraId="3B2FAD90" w14:textId="77777777" w:rsidR="008E1C7E" w:rsidRPr="00E90B95" w:rsidRDefault="008E1C7E" w:rsidP="008E1C7E">
      <w:pPr>
        <w:tabs>
          <w:tab w:val="left" w:pos="543"/>
        </w:tabs>
        <w:autoSpaceDE w:val="0"/>
        <w:autoSpaceDN w:val="0"/>
        <w:adjustRightInd w:val="0"/>
        <w:rPr>
          <w:ins w:id="2765" w:author="Petter Vang Brakalsvaalet [pev2]" w:date="2021-04-27T23:31:00Z"/>
          <w:rFonts w:eastAsiaTheme="minorEastAsia" w:cstheme="majorHAnsi"/>
          <w:color w:val="000000"/>
          <w:sz w:val="20"/>
          <w:szCs w:val="20"/>
          <w:lang w:eastAsia="ja-JP"/>
          <w:rPrChange w:id="2766" w:author="Petter Vang Brakalsvaalet [pev2]" w:date="2021-04-28T13:17:00Z">
            <w:rPr>
              <w:ins w:id="2767" w:author="Petter Vang Brakalsvaalet [pev2]" w:date="2021-04-27T23:31:00Z"/>
              <w:rFonts w:eastAsiaTheme="minorEastAsia" w:cstheme="majorHAnsi"/>
              <w:color w:val="000000"/>
              <w:sz w:val="21"/>
              <w:szCs w:val="21"/>
              <w:lang w:eastAsia="ja-JP"/>
            </w:rPr>
          </w:rPrChange>
        </w:rPr>
      </w:pPr>
      <w:ins w:id="2768" w:author="Petter Vang Brakalsvaalet [pev2]" w:date="2021-04-27T23:31:00Z">
        <w:r w:rsidRPr="00E90B95">
          <w:rPr>
            <w:rFonts w:eastAsiaTheme="minorEastAsia" w:cstheme="majorHAnsi"/>
            <w:color w:val="000000"/>
            <w:sz w:val="20"/>
            <w:szCs w:val="20"/>
            <w:lang w:eastAsia="ja-JP"/>
            <w:rPrChange w:id="2769" w:author="Petter Vang Brakalsvaalet [pev2]" w:date="2021-04-28T13:17:00Z">
              <w:rPr>
                <w:rFonts w:eastAsiaTheme="minorEastAsia" w:cstheme="majorHAnsi"/>
                <w:color w:val="000000"/>
                <w:sz w:val="21"/>
                <w:szCs w:val="21"/>
                <w:lang w:eastAsia="ja-JP"/>
              </w:rPr>
            </w:rPrChange>
          </w:rPr>
          <w:t xml:space="preserve">    </w:t>
        </w:r>
      </w:ins>
    </w:p>
    <w:p w14:paraId="2F22528B" w14:textId="77777777" w:rsidR="008E1C7E" w:rsidRPr="00E90B95" w:rsidRDefault="008E1C7E" w:rsidP="008E1C7E">
      <w:pPr>
        <w:tabs>
          <w:tab w:val="left" w:pos="543"/>
        </w:tabs>
        <w:autoSpaceDE w:val="0"/>
        <w:autoSpaceDN w:val="0"/>
        <w:adjustRightInd w:val="0"/>
        <w:rPr>
          <w:ins w:id="2770" w:author="Petter Vang Brakalsvaalet [pev2]" w:date="2021-04-27T23:31:00Z"/>
          <w:rFonts w:eastAsiaTheme="minorEastAsia" w:cstheme="majorHAnsi"/>
          <w:color w:val="000000"/>
          <w:sz w:val="20"/>
          <w:szCs w:val="20"/>
          <w:lang w:eastAsia="ja-JP"/>
          <w:rPrChange w:id="2771" w:author="Petter Vang Brakalsvaalet [pev2]" w:date="2021-04-28T13:17:00Z">
            <w:rPr>
              <w:ins w:id="2772" w:author="Petter Vang Brakalsvaalet [pev2]" w:date="2021-04-27T23:31:00Z"/>
              <w:rFonts w:eastAsiaTheme="minorEastAsia" w:cstheme="majorHAnsi"/>
              <w:color w:val="000000"/>
              <w:sz w:val="21"/>
              <w:szCs w:val="21"/>
              <w:lang w:eastAsia="ja-JP"/>
            </w:rPr>
          </w:rPrChange>
        </w:rPr>
      </w:pPr>
      <w:ins w:id="2773" w:author="Petter Vang Brakalsvaalet [pev2]" w:date="2021-04-27T23:31:00Z">
        <w:r w:rsidRPr="00E90B95">
          <w:rPr>
            <w:rFonts w:eastAsiaTheme="minorEastAsia" w:cstheme="majorHAnsi"/>
            <w:color w:val="000000"/>
            <w:sz w:val="20"/>
            <w:szCs w:val="20"/>
            <w:lang w:eastAsia="ja-JP"/>
            <w:rPrChange w:id="277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2775" w:author="Petter Vang Brakalsvaalet [pev2]" w:date="2021-04-28T13:17:00Z">
              <w:rPr>
                <w:rFonts w:eastAsiaTheme="minorEastAsia" w:cstheme="majorHAnsi"/>
                <w:color w:val="008000"/>
                <w:sz w:val="21"/>
                <w:szCs w:val="21"/>
                <w:lang w:eastAsia="ja-JP"/>
              </w:rPr>
            </w:rPrChange>
          </w:rPr>
          <w:t>// Test position of game options</w:t>
        </w:r>
      </w:ins>
    </w:p>
    <w:p w14:paraId="52C5612E" w14:textId="77777777" w:rsidR="008E1C7E" w:rsidRPr="00E90B95" w:rsidRDefault="008E1C7E" w:rsidP="008E1C7E">
      <w:pPr>
        <w:tabs>
          <w:tab w:val="left" w:pos="543"/>
        </w:tabs>
        <w:autoSpaceDE w:val="0"/>
        <w:autoSpaceDN w:val="0"/>
        <w:adjustRightInd w:val="0"/>
        <w:rPr>
          <w:ins w:id="2776" w:author="Petter Vang Brakalsvaalet [pev2]" w:date="2021-04-27T23:31:00Z"/>
          <w:rFonts w:eastAsiaTheme="minorEastAsia" w:cstheme="majorHAnsi"/>
          <w:color w:val="000000"/>
          <w:sz w:val="20"/>
          <w:szCs w:val="20"/>
          <w:lang w:eastAsia="ja-JP"/>
          <w:rPrChange w:id="2777" w:author="Petter Vang Brakalsvaalet [pev2]" w:date="2021-04-28T13:17:00Z">
            <w:rPr>
              <w:ins w:id="2778" w:author="Petter Vang Brakalsvaalet [pev2]" w:date="2021-04-27T23:31:00Z"/>
              <w:rFonts w:eastAsiaTheme="minorEastAsia" w:cstheme="majorHAnsi"/>
              <w:color w:val="000000"/>
              <w:sz w:val="21"/>
              <w:szCs w:val="21"/>
              <w:lang w:eastAsia="ja-JP"/>
            </w:rPr>
          </w:rPrChange>
        </w:rPr>
      </w:pPr>
      <w:ins w:id="2779" w:author="Petter Vang Brakalsvaalet [pev2]" w:date="2021-04-27T23:31:00Z">
        <w:r w:rsidRPr="00E90B95">
          <w:rPr>
            <w:rFonts w:eastAsiaTheme="minorEastAsia" w:cstheme="majorHAnsi"/>
            <w:color w:val="000000"/>
            <w:sz w:val="20"/>
            <w:szCs w:val="20"/>
            <w:lang w:eastAsia="ja-JP"/>
            <w:rPrChange w:id="278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781"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782"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2783" w:author="Petter Vang Brakalsvaalet [pev2]" w:date="2021-04-28T13:17:00Z">
              <w:rPr>
                <w:rFonts w:eastAsiaTheme="minorEastAsia" w:cstheme="majorHAnsi"/>
                <w:color w:val="0F68A0"/>
                <w:sz w:val="21"/>
                <w:szCs w:val="21"/>
                <w:lang w:eastAsia="ja-JP"/>
              </w:rPr>
            </w:rPrChange>
          </w:rPr>
          <w:t>testPositionOfRoleOption</w:t>
        </w:r>
        <w:proofErr w:type="spellEnd"/>
        <w:r w:rsidRPr="00E90B95">
          <w:rPr>
            <w:rFonts w:eastAsiaTheme="minorEastAsia" w:cstheme="majorHAnsi"/>
            <w:color w:val="000000"/>
            <w:sz w:val="20"/>
            <w:szCs w:val="20"/>
            <w:lang w:eastAsia="ja-JP"/>
            <w:rPrChange w:id="2784"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785" w:author="Petter Vang Brakalsvaalet [pev2]" w:date="2021-04-28T13:17:00Z">
              <w:rPr>
                <w:rFonts w:eastAsiaTheme="minorEastAsia" w:cstheme="majorHAnsi"/>
                <w:color w:val="000000"/>
                <w:sz w:val="21"/>
                <w:szCs w:val="21"/>
                <w:lang w:eastAsia="ja-JP"/>
              </w:rPr>
            </w:rPrChange>
          </w:rPr>
          <w:t>){</w:t>
        </w:r>
      </w:ins>
    </w:p>
    <w:p w14:paraId="792E14DF" w14:textId="77777777" w:rsidR="008E1C7E" w:rsidRPr="00E90B95" w:rsidRDefault="008E1C7E" w:rsidP="008E1C7E">
      <w:pPr>
        <w:tabs>
          <w:tab w:val="left" w:pos="543"/>
        </w:tabs>
        <w:autoSpaceDE w:val="0"/>
        <w:autoSpaceDN w:val="0"/>
        <w:adjustRightInd w:val="0"/>
        <w:rPr>
          <w:ins w:id="2786" w:author="Petter Vang Brakalsvaalet [pev2]" w:date="2021-04-27T23:31:00Z"/>
          <w:rFonts w:eastAsiaTheme="minorEastAsia" w:cstheme="majorHAnsi"/>
          <w:color w:val="000000"/>
          <w:sz w:val="20"/>
          <w:szCs w:val="20"/>
          <w:lang w:eastAsia="ja-JP"/>
          <w:rPrChange w:id="2787" w:author="Petter Vang Brakalsvaalet [pev2]" w:date="2021-04-28T13:17:00Z">
            <w:rPr>
              <w:ins w:id="2788" w:author="Petter Vang Brakalsvaalet [pev2]" w:date="2021-04-27T23:31:00Z"/>
              <w:rFonts w:eastAsiaTheme="minorEastAsia" w:cstheme="majorHAnsi"/>
              <w:color w:val="000000"/>
              <w:sz w:val="21"/>
              <w:szCs w:val="21"/>
              <w:lang w:eastAsia="ja-JP"/>
            </w:rPr>
          </w:rPrChange>
        </w:rPr>
      </w:pPr>
      <w:ins w:id="2789" w:author="Petter Vang Brakalsvaalet [pev2]" w:date="2021-04-27T23:31:00Z">
        <w:r w:rsidRPr="00E90B95">
          <w:rPr>
            <w:rFonts w:eastAsiaTheme="minorEastAsia" w:cstheme="majorHAnsi"/>
            <w:color w:val="000000"/>
            <w:sz w:val="20"/>
            <w:szCs w:val="20"/>
            <w:lang w:eastAsia="ja-JP"/>
            <w:rPrChange w:id="2790"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791"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79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793"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794"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795"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796"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797" w:author="Petter Vang Brakalsvaalet [pev2]" w:date="2021-04-28T13:17:00Z">
              <w:rPr>
                <w:rFonts w:eastAsiaTheme="minorEastAsia" w:cstheme="majorHAnsi"/>
                <w:color w:val="2B839F"/>
                <w:sz w:val="21"/>
                <w:szCs w:val="21"/>
                <w:lang w:eastAsia="ja-JP"/>
              </w:rPr>
            </w:rPrChange>
          </w:rPr>
          <w:t>gameOptions</w:t>
        </w:r>
        <w:proofErr w:type="spellEnd"/>
      </w:ins>
    </w:p>
    <w:p w14:paraId="77E3B62E" w14:textId="77777777" w:rsidR="008E1C7E" w:rsidRPr="00E90B95" w:rsidRDefault="008E1C7E" w:rsidP="008E1C7E">
      <w:pPr>
        <w:tabs>
          <w:tab w:val="left" w:pos="543"/>
        </w:tabs>
        <w:autoSpaceDE w:val="0"/>
        <w:autoSpaceDN w:val="0"/>
        <w:adjustRightInd w:val="0"/>
        <w:rPr>
          <w:ins w:id="2798" w:author="Petter Vang Brakalsvaalet [pev2]" w:date="2021-04-27T23:31:00Z"/>
          <w:rFonts w:eastAsiaTheme="minorEastAsia" w:cstheme="majorHAnsi"/>
          <w:color w:val="000000"/>
          <w:sz w:val="20"/>
          <w:szCs w:val="20"/>
          <w:lang w:eastAsia="ja-JP"/>
          <w:rPrChange w:id="2799" w:author="Petter Vang Brakalsvaalet [pev2]" w:date="2021-04-28T13:17:00Z">
            <w:rPr>
              <w:ins w:id="2800" w:author="Petter Vang Brakalsvaalet [pev2]" w:date="2021-04-27T23:31:00Z"/>
              <w:rFonts w:eastAsiaTheme="minorEastAsia" w:cstheme="majorHAnsi"/>
              <w:color w:val="000000"/>
              <w:sz w:val="21"/>
              <w:szCs w:val="21"/>
              <w:lang w:eastAsia="ja-JP"/>
            </w:rPr>
          </w:rPrChange>
        </w:rPr>
      </w:pPr>
      <w:ins w:id="2801" w:author="Petter Vang Brakalsvaalet [pev2]" w:date="2021-04-27T23:31:00Z">
        <w:r w:rsidRPr="00E90B95">
          <w:rPr>
            <w:rFonts w:eastAsiaTheme="minorEastAsia" w:cstheme="majorHAnsi"/>
            <w:color w:val="000000"/>
            <w:sz w:val="20"/>
            <w:szCs w:val="20"/>
            <w:lang w:eastAsia="ja-JP"/>
            <w:rPrChange w:id="280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803"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804"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805"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806"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807" w:author="Petter Vang Brakalsvaalet [pev2]" w:date="2021-04-28T13:17:00Z">
              <w:rPr>
                <w:rFonts w:eastAsiaTheme="minorEastAsia" w:cstheme="majorHAnsi"/>
                <w:color w:val="000000"/>
                <w:sz w:val="21"/>
                <w:szCs w:val="21"/>
                <w:lang w:eastAsia="ja-JP"/>
              </w:rPr>
            </w:rPrChange>
          </w:rPr>
          <w:t>(where: {$</w:t>
        </w:r>
        <w:proofErr w:type="gramStart"/>
        <w:r w:rsidRPr="00E90B95">
          <w:rPr>
            <w:rFonts w:eastAsiaTheme="minorEastAsia" w:cstheme="majorHAnsi"/>
            <w:color w:val="000000"/>
            <w:sz w:val="20"/>
            <w:szCs w:val="20"/>
            <w:lang w:eastAsia="ja-JP"/>
            <w:rPrChange w:id="2808"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2809" w:author="Petter Vang Brakalsvaalet [pev2]" w:date="2021-04-28T13:17:00Z">
              <w:rPr>
                <w:rFonts w:eastAsiaTheme="minorEastAsia" w:cstheme="majorHAnsi"/>
                <w:color w:val="2B839F"/>
                <w:sz w:val="21"/>
                <w:szCs w:val="21"/>
                <w:lang w:eastAsia="ja-JP"/>
              </w:rPr>
            </w:rPrChange>
          </w:rPr>
          <w:t>title</w:t>
        </w:r>
        <w:proofErr w:type="gramEnd"/>
        <w:r w:rsidRPr="00E90B95">
          <w:rPr>
            <w:rFonts w:eastAsiaTheme="minorEastAsia" w:cstheme="majorHAnsi"/>
            <w:color w:val="000000"/>
            <w:sz w:val="20"/>
            <w:szCs w:val="20"/>
            <w:lang w:eastAsia="ja-JP"/>
            <w:rPrChange w:id="2810"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811"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81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813"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814"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2815"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816" w:author="Petter Vang Brakalsvaalet [pev2]" w:date="2021-04-28T13:17:00Z">
              <w:rPr>
                <w:rFonts w:eastAsiaTheme="minorEastAsia" w:cstheme="majorHAnsi"/>
                <w:color w:val="000000"/>
                <w:sz w:val="21"/>
                <w:szCs w:val="21"/>
                <w:lang w:eastAsia="ja-JP"/>
              </w:rPr>
            </w:rPrChange>
          </w:rPr>
          <w:t>})</w:t>
        </w:r>
      </w:ins>
    </w:p>
    <w:p w14:paraId="75D0F69F" w14:textId="77777777" w:rsidR="008E1C7E" w:rsidRPr="00E90B95" w:rsidRDefault="008E1C7E" w:rsidP="008E1C7E">
      <w:pPr>
        <w:tabs>
          <w:tab w:val="left" w:pos="543"/>
        </w:tabs>
        <w:autoSpaceDE w:val="0"/>
        <w:autoSpaceDN w:val="0"/>
        <w:adjustRightInd w:val="0"/>
        <w:rPr>
          <w:ins w:id="2817" w:author="Petter Vang Brakalsvaalet [pev2]" w:date="2021-04-27T23:31:00Z"/>
          <w:rFonts w:eastAsiaTheme="minorEastAsia" w:cstheme="majorHAnsi"/>
          <w:color w:val="000000"/>
          <w:sz w:val="20"/>
          <w:szCs w:val="20"/>
          <w:lang w:eastAsia="ja-JP"/>
          <w:rPrChange w:id="2818" w:author="Petter Vang Brakalsvaalet [pev2]" w:date="2021-04-28T13:17:00Z">
            <w:rPr>
              <w:ins w:id="2819" w:author="Petter Vang Brakalsvaalet [pev2]" w:date="2021-04-27T23:31:00Z"/>
              <w:rFonts w:eastAsiaTheme="minorEastAsia" w:cstheme="majorHAnsi"/>
              <w:color w:val="000000"/>
              <w:sz w:val="21"/>
              <w:szCs w:val="21"/>
              <w:lang w:eastAsia="ja-JP"/>
            </w:rPr>
          </w:rPrChange>
        </w:rPr>
      </w:pPr>
      <w:ins w:id="2820" w:author="Petter Vang Brakalsvaalet [pev2]" w:date="2021-04-27T23:31:00Z">
        <w:r w:rsidRPr="00E90B95">
          <w:rPr>
            <w:rFonts w:eastAsiaTheme="minorEastAsia" w:cstheme="majorHAnsi"/>
            <w:color w:val="000000"/>
            <w:sz w:val="20"/>
            <w:szCs w:val="20"/>
            <w:lang w:eastAsia="ja-JP"/>
            <w:rPrChange w:id="2821"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822"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823"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824" w:author="Petter Vang Brakalsvaalet [pev2]" w:date="2021-04-28T13:17:00Z">
              <w:rPr>
                <w:rFonts w:eastAsiaTheme="minorEastAsia" w:cstheme="majorHAnsi"/>
                <w:color w:val="000000"/>
                <w:sz w:val="21"/>
                <w:szCs w:val="21"/>
                <w:lang w:eastAsia="ja-JP"/>
              </w:rPr>
            </w:rPrChange>
          </w:rPr>
          <w:t xml:space="preserve">index, 0, </w:t>
        </w:r>
        <w:r w:rsidRPr="00E90B95">
          <w:rPr>
            <w:rFonts w:eastAsiaTheme="minorEastAsia" w:cstheme="majorHAnsi"/>
            <w:color w:val="A31515"/>
            <w:sz w:val="20"/>
            <w:szCs w:val="20"/>
            <w:lang w:eastAsia="ja-JP"/>
            <w:rPrChange w:id="2825" w:author="Petter Vang Brakalsvaalet [pev2]" w:date="2021-04-28T13:17:00Z">
              <w:rPr>
                <w:rFonts w:eastAsiaTheme="minorEastAsia" w:cstheme="majorHAnsi"/>
                <w:color w:val="A31515"/>
                <w:sz w:val="21"/>
                <w:szCs w:val="21"/>
                <w:lang w:eastAsia="ja-JP"/>
              </w:rPr>
            </w:rPrChange>
          </w:rPr>
          <w:t>"Role option is not at expected index"</w:t>
        </w:r>
        <w:r w:rsidRPr="00E90B95">
          <w:rPr>
            <w:rFonts w:eastAsiaTheme="minorEastAsia" w:cstheme="majorHAnsi"/>
            <w:color w:val="000000"/>
            <w:sz w:val="20"/>
            <w:szCs w:val="20"/>
            <w:lang w:eastAsia="ja-JP"/>
            <w:rPrChange w:id="2826" w:author="Petter Vang Brakalsvaalet [pev2]" w:date="2021-04-28T13:17:00Z">
              <w:rPr>
                <w:rFonts w:eastAsiaTheme="minorEastAsia" w:cstheme="majorHAnsi"/>
                <w:color w:val="000000"/>
                <w:sz w:val="21"/>
                <w:szCs w:val="21"/>
                <w:lang w:eastAsia="ja-JP"/>
              </w:rPr>
            </w:rPrChange>
          </w:rPr>
          <w:t>)</w:t>
        </w:r>
      </w:ins>
    </w:p>
    <w:p w14:paraId="6C9231F6" w14:textId="77777777" w:rsidR="008E1C7E" w:rsidRPr="00E90B95" w:rsidRDefault="008E1C7E" w:rsidP="008E1C7E">
      <w:pPr>
        <w:tabs>
          <w:tab w:val="left" w:pos="543"/>
        </w:tabs>
        <w:autoSpaceDE w:val="0"/>
        <w:autoSpaceDN w:val="0"/>
        <w:adjustRightInd w:val="0"/>
        <w:rPr>
          <w:ins w:id="2827" w:author="Petter Vang Brakalsvaalet [pev2]" w:date="2021-04-27T23:31:00Z"/>
          <w:rFonts w:eastAsiaTheme="minorEastAsia" w:cstheme="majorHAnsi"/>
          <w:color w:val="000000"/>
          <w:sz w:val="20"/>
          <w:szCs w:val="20"/>
          <w:lang w:eastAsia="ja-JP"/>
          <w:rPrChange w:id="2828" w:author="Petter Vang Brakalsvaalet [pev2]" w:date="2021-04-28T13:17:00Z">
            <w:rPr>
              <w:ins w:id="2829" w:author="Petter Vang Brakalsvaalet [pev2]" w:date="2021-04-27T23:31:00Z"/>
              <w:rFonts w:eastAsiaTheme="minorEastAsia" w:cstheme="majorHAnsi"/>
              <w:color w:val="000000"/>
              <w:sz w:val="21"/>
              <w:szCs w:val="21"/>
              <w:lang w:eastAsia="ja-JP"/>
            </w:rPr>
          </w:rPrChange>
        </w:rPr>
      </w:pPr>
      <w:ins w:id="2830" w:author="Petter Vang Brakalsvaalet [pev2]" w:date="2021-04-27T23:31:00Z">
        <w:r w:rsidRPr="00E90B95">
          <w:rPr>
            <w:rFonts w:eastAsiaTheme="minorEastAsia" w:cstheme="majorHAnsi"/>
            <w:color w:val="000000"/>
            <w:sz w:val="20"/>
            <w:szCs w:val="20"/>
            <w:lang w:eastAsia="ja-JP"/>
            <w:rPrChange w:id="2831" w:author="Petter Vang Brakalsvaalet [pev2]" w:date="2021-04-28T13:17:00Z">
              <w:rPr>
                <w:rFonts w:eastAsiaTheme="minorEastAsia" w:cstheme="majorHAnsi"/>
                <w:color w:val="000000"/>
                <w:sz w:val="21"/>
                <w:szCs w:val="21"/>
                <w:lang w:eastAsia="ja-JP"/>
              </w:rPr>
            </w:rPrChange>
          </w:rPr>
          <w:t xml:space="preserve">    }</w:t>
        </w:r>
      </w:ins>
    </w:p>
    <w:p w14:paraId="3F93A27A" w14:textId="77777777" w:rsidR="008E1C7E" w:rsidRPr="00E90B95" w:rsidRDefault="008E1C7E" w:rsidP="008E1C7E">
      <w:pPr>
        <w:tabs>
          <w:tab w:val="left" w:pos="543"/>
        </w:tabs>
        <w:autoSpaceDE w:val="0"/>
        <w:autoSpaceDN w:val="0"/>
        <w:adjustRightInd w:val="0"/>
        <w:rPr>
          <w:ins w:id="2832" w:author="Petter Vang Brakalsvaalet [pev2]" w:date="2021-04-27T23:31:00Z"/>
          <w:rFonts w:eastAsiaTheme="minorEastAsia" w:cstheme="majorHAnsi"/>
          <w:color w:val="000000"/>
          <w:sz w:val="20"/>
          <w:szCs w:val="20"/>
          <w:lang w:eastAsia="ja-JP"/>
          <w:rPrChange w:id="2833" w:author="Petter Vang Brakalsvaalet [pev2]" w:date="2021-04-28T13:17:00Z">
            <w:rPr>
              <w:ins w:id="2834" w:author="Petter Vang Brakalsvaalet [pev2]" w:date="2021-04-27T23:31:00Z"/>
              <w:rFonts w:eastAsiaTheme="minorEastAsia" w:cstheme="majorHAnsi"/>
              <w:color w:val="000000"/>
              <w:sz w:val="21"/>
              <w:szCs w:val="21"/>
              <w:lang w:eastAsia="ja-JP"/>
            </w:rPr>
          </w:rPrChange>
        </w:rPr>
      </w:pPr>
      <w:ins w:id="2835" w:author="Petter Vang Brakalsvaalet [pev2]" w:date="2021-04-27T23:31:00Z">
        <w:r w:rsidRPr="00E90B95">
          <w:rPr>
            <w:rFonts w:eastAsiaTheme="minorEastAsia" w:cstheme="majorHAnsi"/>
            <w:color w:val="000000"/>
            <w:sz w:val="20"/>
            <w:szCs w:val="20"/>
            <w:lang w:eastAsia="ja-JP"/>
            <w:rPrChange w:id="2836" w:author="Petter Vang Brakalsvaalet [pev2]" w:date="2021-04-28T13:17:00Z">
              <w:rPr>
                <w:rFonts w:eastAsiaTheme="minorEastAsia" w:cstheme="majorHAnsi"/>
                <w:color w:val="000000"/>
                <w:sz w:val="21"/>
                <w:szCs w:val="21"/>
                <w:lang w:eastAsia="ja-JP"/>
              </w:rPr>
            </w:rPrChange>
          </w:rPr>
          <w:t xml:space="preserve">    </w:t>
        </w:r>
      </w:ins>
    </w:p>
    <w:p w14:paraId="1DCD02C1" w14:textId="77777777" w:rsidR="008E1C7E" w:rsidRPr="00E90B95" w:rsidRDefault="008E1C7E" w:rsidP="008E1C7E">
      <w:pPr>
        <w:tabs>
          <w:tab w:val="left" w:pos="543"/>
        </w:tabs>
        <w:autoSpaceDE w:val="0"/>
        <w:autoSpaceDN w:val="0"/>
        <w:adjustRightInd w:val="0"/>
        <w:rPr>
          <w:ins w:id="2837" w:author="Petter Vang Brakalsvaalet [pev2]" w:date="2021-04-27T23:31:00Z"/>
          <w:rFonts w:eastAsiaTheme="minorEastAsia" w:cstheme="majorHAnsi"/>
          <w:color w:val="000000"/>
          <w:sz w:val="20"/>
          <w:szCs w:val="20"/>
          <w:lang w:eastAsia="ja-JP"/>
          <w:rPrChange w:id="2838" w:author="Petter Vang Brakalsvaalet [pev2]" w:date="2021-04-28T13:17:00Z">
            <w:rPr>
              <w:ins w:id="2839" w:author="Petter Vang Brakalsvaalet [pev2]" w:date="2021-04-27T23:31:00Z"/>
              <w:rFonts w:eastAsiaTheme="minorEastAsia" w:cstheme="majorHAnsi"/>
              <w:color w:val="000000"/>
              <w:sz w:val="21"/>
              <w:szCs w:val="21"/>
              <w:lang w:eastAsia="ja-JP"/>
            </w:rPr>
          </w:rPrChange>
        </w:rPr>
      </w:pPr>
      <w:ins w:id="2840" w:author="Petter Vang Brakalsvaalet [pev2]" w:date="2021-04-27T23:31:00Z">
        <w:r w:rsidRPr="00E90B95">
          <w:rPr>
            <w:rFonts w:eastAsiaTheme="minorEastAsia" w:cstheme="majorHAnsi"/>
            <w:color w:val="000000"/>
            <w:sz w:val="20"/>
            <w:szCs w:val="20"/>
            <w:lang w:eastAsia="ja-JP"/>
            <w:rPrChange w:id="284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842"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843"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2844" w:author="Petter Vang Brakalsvaalet [pev2]" w:date="2021-04-28T13:17:00Z">
              <w:rPr>
                <w:rFonts w:eastAsiaTheme="minorEastAsia" w:cstheme="majorHAnsi"/>
                <w:color w:val="0F68A0"/>
                <w:sz w:val="21"/>
                <w:szCs w:val="21"/>
                <w:lang w:eastAsia="ja-JP"/>
              </w:rPr>
            </w:rPrChange>
          </w:rPr>
          <w:t>testPositionOfDifficultyOption</w:t>
        </w:r>
        <w:proofErr w:type="spellEnd"/>
        <w:r w:rsidRPr="00E90B95">
          <w:rPr>
            <w:rFonts w:eastAsiaTheme="minorEastAsia" w:cstheme="majorHAnsi"/>
            <w:color w:val="000000"/>
            <w:sz w:val="20"/>
            <w:szCs w:val="20"/>
            <w:lang w:eastAsia="ja-JP"/>
            <w:rPrChange w:id="2845"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846" w:author="Petter Vang Brakalsvaalet [pev2]" w:date="2021-04-28T13:17:00Z">
              <w:rPr>
                <w:rFonts w:eastAsiaTheme="minorEastAsia" w:cstheme="majorHAnsi"/>
                <w:color w:val="000000"/>
                <w:sz w:val="21"/>
                <w:szCs w:val="21"/>
                <w:lang w:eastAsia="ja-JP"/>
              </w:rPr>
            </w:rPrChange>
          </w:rPr>
          <w:t>){</w:t>
        </w:r>
      </w:ins>
    </w:p>
    <w:p w14:paraId="5CEF772F" w14:textId="77777777" w:rsidR="008E1C7E" w:rsidRPr="00E90B95" w:rsidRDefault="008E1C7E" w:rsidP="008E1C7E">
      <w:pPr>
        <w:tabs>
          <w:tab w:val="left" w:pos="543"/>
        </w:tabs>
        <w:autoSpaceDE w:val="0"/>
        <w:autoSpaceDN w:val="0"/>
        <w:adjustRightInd w:val="0"/>
        <w:rPr>
          <w:ins w:id="2847" w:author="Petter Vang Brakalsvaalet [pev2]" w:date="2021-04-27T23:31:00Z"/>
          <w:rFonts w:eastAsiaTheme="minorEastAsia" w:cstheme="majorHAnsi"/>
          <w:color w:val="000000"/>
          <w:sz w:val="20"/>
          <w:szCs w:val="20"/>
          <w:lang w:eastAsia="ja-JP"/>
          <w:rPrChange w:id="2848" w:author="Petter Vang Brakalsvaalet [pev2]" w:date="2021-04-28T13:17:00Z">
            <w:rPr>
              <w:ins w:id="2849" w:author="Petter Vang Brakalsvaalet [pev2]" w:date="2021-04-27T23:31:00Z"/>
              <w:rFonts w:eastAsiaTheme="minorEastAsia" w:cstheme="majorHAnsi"/>
              <w:color w:val="000000"/>
              <w:sz w:val="21"/>
              <w:szCs w:val="21"/>
              <w:lang w:eastAsia="ja-JP"/>
            </w:rPr>
          </w:rPrChange>
        </w:rPr>
      </w:pPr>
      <w:ins w:id="2850" w:author="Petter Vang Brakalsvaalet [pev2]" w:date="2021-04-27T23:31:00Z">
        <w:r w:rsidRPr="00E90B95">
          <w:rPr>
            <w:rFonts w:eastAsiaTheme="minorEastAsia" w:cstheme="majorHAnsi"/>
            <w:color w:val="000000"/>
            <w:sz w:val="20"/>
            <w:szCs w:val="20"/>
            <w:lang w:eastAsia="ja-JP"/>
            <w:rPrChange w:id="285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852"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85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854"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855"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856"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857"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858" w:author="Petter Vang Brakalsvaalet [pev2]" w:date="2021-04-28T13:17:00Z">
              <w:rPr>
                <w:rFonts w:eastAsiaTheme="minorEastAsia" w:cstheme="majorHAnsi"/>
                <w:color w:val="2B839F"/>
                <w:sz w:val="21"/>
                <w:szCs w:val="21"/>
                <w:lang w:eastAsia="ja-JP"/>
              </w:rPr>
            </w:rPrChange>
          </w:rPr>
          <w:t>gameOptions</w:t>
        </w:r>
        <w:proofErr w:type="spellEnd"/>
      </w:ins>
    </w:p>
    <w:p w14:paraId="69BC3471" w14:textId="77777777" w:rsidR="008E1C7E" w:rsidRPr="00E90B95" w:rsidRDefault="008E1C7E" w:rsidP="008E1C7E">
      <w:pPr>
        <w:tabs>
          <w:tab w:val="left" w:pos="543"/>
        </w:tabs>
        <w:autoSpaceDE w:val="0"/>
        <w:autoSpaceDN w:val="0"/>
        <w:adjustRightInd w:val="0"/>
        <w:rPr>
          <w:ins w:id="2859" w:author="Petter Vang Brakalsvaalet [pev2]" w:date="2021-04-27T23:31:00Z"/>
          <w:rFonts w:eastAsiaTheme="minorEastAsia" w:cstheme="majorHAnsi"/>
          <w:color w:val="000000"/>
          <w:sz w:val="20"/>
          <w:szCs w:val="20"/>
          <w:lang w:eastAsia="ja-JP"/>
          <w:rPrChange w:id="2860" w:author="Petter Vang Brakalsvaalet [pev2]" w:date="2021-04-28T13:17:00Z">
            <w:rPr>
              <w:ins w:id="2861" w:author="Petter Vang Brakalsvaalet [pev2]" w:date="2021-04-27T23:31:00Z"/>
              <w:rFonts w:eastAsiaTheme="minorEastAsia" w:cstheme="majorHAnsi"/>
              <w:color w:val="000000"/>
              <w:sz w:val="21"/>
              <w:szCs w:val="21"/>
              <w:lang w:eastAsia="ja-JP"/>
            </w:rPr>
          </w:rPrChange>
        </w:rPr>
      </w:pPr>
      <w:ins w:id="2862" w:author="Petter Vang Brakalsvaalet [pev2]" w:date="2021-04-27T23:31:00Z">
        <w:r w:rsidRPr="00E90B95">
          <w:rPr>
            <w:rFonts w:eastAsiaTheme="minorEastAsia" w:cstheme="majorHAnsi"/>
            <w:color w:val="000000"/>
            <w:sz w:val="20"/>
            <w:szCs w:val="20"/>
            <w:lang w:eastAsia="ja-JP"/>
            <w:rPrChange w:id="286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864"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865"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866"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867"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868" w:author="Petter Vang Brakalsvaalet [pev2]" w:date="2021-04-28T13:17:00Z">
              <w:rPr>
                <w:rFonts w:eastAsiaTheme="minorEastAsia" w:cstheme="majorHAnsi"/>
                <w:color w:val="000000"/>
                <w:sz w:val="21"/>
                <w:szCs w:val="21"/>
                <w:lang w:eastAsia="ja-JP"/>
              </w:rPr>
            </w:rPrChange>
          </w:rPr>
          <w:t>(where: {$</w:t>
        </w:r>
        <w:proofErr w:type="gramStart"/>
        <w:r w:rsidRPr="00E90B95">
          <w:rPr>
            <w:rFonts w:eastAsiaTheme="minorEastAsia" w:cstheme="majorHAnsi"/>
            <w:color w:val="000000"/>
            <w:sz w:val="20"/>
            <w:szCs w:val="20"/>
            <w:lang w:eastAsia="ja-JP"/>
            <w:rPrChange w:id="2869"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2870" w:author="Petter Vang Brakalsvaalet [pev2]" w:date="2021-04-28T13:17:00Z">
              <w:rPr>
                <w:rFonts w:eastAsiaTheme="minorEastAsia" w:cstheme="majorHAnsi"/>
                <w:color w:val="2B839F"/>
                <w:sz w:val="21"/>
                <w:szCs w:val="21"/>
                <w:lang w:eastAsia="ja-JP"/>
              </w:rPr>
            </w:rPrChange>
          </w:rPr>
          <w:t>title</w:t>
        </w:r>
        <w:proofErr w:type="gramEnd"/>
        <w:r w:rsidRPr="00E90B95">
          <w:rPr>
            <w:rFonts w:eastAsiaTheme="minorEastAsia" w:cstheme="majorHAnsi"/>
            <w:color w:val="000000"/>
            <w:sz w:val="20"/>
            <w:szCs w:val="20"/>
            <w:lang w:eastAsia="ja-JP"/>
            <w:rPrChange w:id="287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872"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87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874"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875" w:author="Petter Vang Brakalsvaalet [pev2]" w:date="2021-04-28T13:17: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2876"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877" w:author="Petter Vang Brakalsvaalet [pev2]" w:date="2021-04-28T13:17:00Z">
              <w:rPr>
                <w:rFonts w:eastAsiaTheme="minorEastAsia" w:cstheme="majorHAnsi"/>
                <w:color w:val="000000"/>
                <w:sz w:val="21"/>
                <w:szCs w:val="21"/>
                <w:lang w:eastAsia="ja-JP"/>
              </w:rPr>
            </w:rPrChange>
          </w:rPr>
          <w:t>})</w:t>
        </w:r>
      </w:ins>
    </w:p>
    <w:p w14:paraId="7434C23E" w14:textId="77777777" w:rsidR="008E1C7E" w:rsidRPr="00E90B95" w:rsidRDefault="008E1C7E" w:rsidP="008E1C7E">
      <w:pPr>
        <w:tabs>
          <w:tab w:val="left" w:pos="543"/>
        </w:tabs>
        <w:autoSpaceDE w:val="0"/>
        <w:autoSpaceDN w:val="0"/>
        <w:adjustRightInd w:val="0"/>
        <w:rPr>
          <w:ins w:id="2878" w:author="Petter Vang Brakalsvaalet [pev2]" w:date="2021-04-27T23:31:00Z"/>
          <w:rFonts w:eastAsiaTheme="minorEastAsia" w:cstheme="majorHAnsi"/>
          <w:color w:val="000000"/>
          <w:sz w:val="20"/>
          <w:szCs w:val="20"/>
          <w:lang w:eastAsia="ja-JP"/>
          <w:rPrChange w:id="2879" w:author="Petter Vang Brakalsvaalet [pev2]" w:date="2021-04-28T13:17:00Z">
            <w:rPr>
              <w:ins w:id="2880" w:author="Petter Vang Brakalsvaalet [pev2]" w:date="2021-04-27T23:31:00Z"/>
              <w:rFonts w:eastAsiaTheme="minorEastAsia" w:cstheme="majorHAnsi"/>
              <w:color w:val="000000"/>
              <w:sz w:val="21"/>
              <w:szCs w:val="21"/>
              <w:lang w:eastAsia="ja-JP"/>
            </w:rPr>
          </w:rPrChange>
        </w:rPr>
      </w:pPr>
      <w:ins w:id="2881" w:author="Petter Vang Brakalsvaalet [pev2]" w:date="2021-04-27T23:31:00Z">
        <w:r w:rsidRPr="00E90B95">
          <w:rPr>
            <w:rFonts w:eastAsiaTheme="minorEastAsia" w:cstheme="majorHAnsi"/>
            <w:color w:val="000000"/>
            <w:sz w:val="20"/>
            <w:szCs w:val="20"/>
            <w:lang w:eastAsia="ja-JP"/>
            <w:rPrChange w:id="2882"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883"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884"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885" w:author="Petter Vang Brakalsvaalet [pev2]" w:date="2021-04-28T13:17:00Z">
              <w:rPr>
                <w:rFonts w:eastAsiaTheme="minorEastAsia" w:cstheme="majorHAnsi"/>
                <w:color w:val="000000"/>
                <w:sz w:val="21"/>
                <w:szCs w:val="21"/>
                <w:lang w:eastAsia="ja-JP"/>
              </w:rPr>
            </w:rPrChange>
          </w:rPr>
          <w:t xml:space="preserve">index, 1, </w:t>
        </w:r>
        <w:r w:rsidRPr="00E90B95">
          <w:rPr>
            <w:rFonts w:eastAsiaTheme="minorEastAsia" w:cstheme="majorHAnsi"/>
            <w:color w:val="A31515"/>
            <w:sz w:val="20"/>
            <w:szCs w:val="20"/>
            <w:lang w:eastAsia="ja-JP"/>
            <w:rPrChange w:id="2886" w:author="Petter Vang Brakalsvaalet [pev2]" w:date="2021-04-28T13:17:00Z">
              <w:rPr>
                <w:rFonts w:eastAsiaTheme="minorEastAsia" w:cstheme="majorHAnsi"/>
                <w:color w:val="A31515"/>
                <w:sz w:val="21"/>
                <w:szCs w:val="21"/>
                <w:lang w:eastAsia="ja-JP"/>
              </w:rPr>
            </w:rPrChange>
          </w:rPr>
          <w:t>"Difficulty option is not at expected index"</w:t>
        </w:r>
        <w:r w:rsidRPr="00E90B95">
          <w:rPr>
            <w:rFonts w:eastAsiaTheme="minorEastAsia" w:cstheme="majorHAnsi"/>
            <w:color w:val="000000"/>
            <w:sz w:val="20"/>
            <w:szCs w:val="20"/>
            <w:lang w:eastAsia="ja-JP"/>
            <w:rPrChange w:id="2887" w:author="Petter Vang Brakalsvaalet [pev2]" w:date="2021-04-28T13:17:00Z">
              <w:rPr>
                <w:rFonts w:eastAsiaTheme="minorEastAsia" w:cstheme="majorHAnsi"/>
                <w:color w:val="000000"/>
                <w:sz w:val="21"/>
                <w:szCs w:val="21"/>
                <w:lang w:eastAsia="ja-JP"/>
              </w:rPr>
            </w:rPrChange>
          </w:rPr>
          <w:t>)</w:t>
        </w:r>
      </w:ins>
    </w:p>
    <w:p w14:paraId="270CB3A5" w14:textId="77777777" w:rsidR="008E1C7E" w:rsidRPr="00E90B95" w:rsidRDefault="008E1C7E" w:rsidP="008E1C7E">
      <w:pPr>
        <w:tabs>
          <w:tab w:val="left" w:pos="543"/>
        </w:tabs>
        <w:autoSpaceDE w:val="0"/>
        <w:autoSpaceDN w:val="0"/>
        <w:adjustRightInd w:val="0"/>
        <w:rPr>
          <w:ins w:id="2888" w:author="Petter Vang Brakalsvaalet [pev2]" w:date="2021-04-27T23:31:00Z"/>
          <w:rFonts w:eastAsiaTheme="minorEastAsia" w:cstheme="majorHAnsi"/>
          <w:color w:val="000000"/>
          <w:sz w:val="20"/>
          <w:szCs w:val="20"/>
          <w:lang w:eastAsia="ja-JP"/>
          <w:rPrChange w:id="2889" w:author="Petter Vang Brakalsvaalet [pev2]" w:date="2021-04-28T13:17:00Z">
            <w:rPr>
              <w:ins w:id="2890" w:author="Petter Vang Brakalsvaalet [pev2]" w:date="2021-04-27T23:31:00Z"/>
              <w:rFonts w:eastAsiaTheme="minorEastAsia" w:cstheme="majorHAnsi"/>
              <w:color w:val="000000"/>
              <w:sz w:val="21"/>
              <w:szCs w:val="21"/>
              <w:lang w:eastAsia="ja-JP"/>
            </w:rPr>
          </w:rPrChange>
        </w:rPr>
      </w:pPr>
      <w:ins w:id="2891" w:author="Petter Vang Brakalsvaalet [pev2]" w:date="2021-04-27T23:31:00Z">
        <w:r w:rsidRPr="00E90B95">
          <w:rPr>
            <w:rFonts w:eastAsiaTheme="minorEastAsia" w:cstheme="majorHAnsi"/>
            <w:color w:val="000000"/>
            <w:sz w:val="20"/>
            <w:szCs w:val="20"/>
            <w:lang w:eastAsia="ja-JP"/>
            <w:rPrChange w:id="2892" w:author="Petter Vang Brakalsvaalet [pev2]" w:date="2021-04-28T13:17:00Z">
              <w:rPr>
                <w:rFonts w:eastAsiaTheme="minorEastAsia" w:cstheme="majorHAnsi"/>
                <w:color w:val="000000"/>
                <w:sz w:val="21"/>
                <w:szCs w:val="21"/>
                <w:lang w:eastAsia="ja-JP"/>
              </w:rPr>
            </w:rPrChange>
          </w:rPr>
          <w:t xml:space="preserve">    }</w:t>
        </w:r>
      </w:ins>
    </w:p>
    <w:p w14:paraId="2D5482CE" w14:textId="77777777" w:rsidR="008E1C7E" w:rsidRPr="00E90B95" w:rsidRDefault="008E1C7E" w:rsidP="008E1C7E">
      <w:pPr>
        <w:tabs>
          <w:tab w:val="left" w:pos="543"/>
        </w:tabs>
        <w:autoSpaceDE w:val="0"/>
        <w:autoSpaceDN w:val="0"/>
        <w:adjustRightInd w:val="0"/>
        <w:rPr>
          <w:ins w:id="2893" w:author="Petter Vang Brakalsvaalet [pev2]" w:date="2021-04-27T23:31:00Z"/>
          <w:rFonts w:eastAsiaTheme="minorEastAsia" w:cstheme="majorHAnsi"/>
          <w:color w:val="000000"/>
          <w:sz w:val="20"/>
          <w:szCs w:val="20"/>
          <w:lang w:eastAsia="ja-JP"/>
          <w:rPrChange w:id="2894" w:author="Petter Vang Brakalsvaalet [pev2]" w:date="2021-04-28T13:17:00Z">
            <w:rPr>
              <w:ins w:id="2895" w:author="Petter Vang Brakalsvaalet [pev2]" w:date="2021-04-27T23:31:00Z"/>
              <w:rFonts w:eastAsiaTheme="minorEastAsia" w:cstheme="majorHAnsi"/>
              <w:color w:val="000000"/>
              <w:sz w:val="21"/>
              <w:szCs w:val="21"/>
              <w:lang w:eastAsia="ja-JP"/>
            </w:rPr>
          </w:rPrChange>
        </w:rPr>
      </w:pPr>
      <w:ins w:id="2896" w:author="Petter Vang Brakalsvaalet [pev2]" w:date="2021-04-27T23:31:00Z">
        <w:r w:rsidRPr="00E90B95">
          <w:rPr>
            <w:rFonts w:eastAsiaTheme="minorEastAsia" w:cstheme="majorHAnsi"/>
            <w:color w:val="000000"/>
            <w:sz w:val="20"/>
            <w:szCs w:val="20"/>
            <w:lang w:eastAsia="ja-JP"/>
            <w:rPrChange w:id="2897" w:author="Petter Vang Brakalsvaalet [pev2]" w:date="2021-04-28T13:17:00Z">
              <w:rPr>
                <w:rFonts w:eastAsiaTheme="minorEastAsia" w:cstheme="majorHAnsi"/>
                <w:color w:val="000000"/>
                <w:sz w:val="21"/>
                <w:szCs w:val="21"/>
                <w:lang w:eastAsia="ja-JP"/>
              </w:rPr>
            </w:rPrChange>
          </w:rPr>
          <w:t xml:space="preserve">    </w:t>
        </w:r>
      </w:ins>
    </w:p>
    <w:p w14:paraId="1E2AE5B7" w14:textId="77777777" w:rsidR="008E1C7E" w:rsidRPr="00E90B95" w:rsidRDefault="008E1C7E" w:rsidP="008E1C7E">
      <w:pPr>
        <w:tabs>
          <w:tab w:val="left" w:pos="543"/>
        </w:tabs>
        <w:autoSpaceDE w:val="0"/>
        <w:autoSpaceDN w:val="0"/>
        <w:adjustRightInd w:val="0"/>
        <w:rPr>
          <w:ins w:id="2898" w:author="Petter Vang Brakalsvaalet [pev2]" w:date="2021-04-27T23:31:00Z"/>
          <w:rFonts w:eastAsiaTheme="minorEastAsia" w:cstheme="majorHAnsi"/>
          <w:color w:val="000000"/>
          <w:sz w:val="20"/>
          <w:szCs w:val="20"/>
          <w:lang w:eastAsia="ja-JP"/>
          <w:rPrChange w:id="2899" w:author="Petter Vang Brakalsvaalet [pev2]" w:date="2021-04-28T13:17:00Z">
            <w:rPr>
              <w:ins w:id="2900" w:author="Petter Vang Brakalsvaalet [pev2]" w:date="2021-04-27T23:31:00Z"/>
              <w:rFonts w:eastAsiaTheme="minorEastAsia" w:cstheme="majorHAnsi"/>
              <w:color w:val="000000"/>
              <w:sz w:val="21"/>
              <w:szCs w:val="21"/>
              <w:lang w:eastAsia="ja-JP"/>
            </w:rPr>
          </w:rPrChange>
        </w:rPr>
      </w:pPr>
      <w:ins w:id="2901" w:author="Petter Vang Brakalsvaalet [pev2]" w:date="2021-04-27T23:31:00Z">
        <w:r w:rsidRPr="00E90B95">
          <w:rPr>
            <w:rFonts w:eastAsiaTheme="minorEastAsia" w:cstheme="majorHAnsi"/>
            <w:color w:val="000000"/>
            <w:sz w:val="20"/>
            <w:szCs w:val="20"/>
            <w:lang w:eastAsia="ja-JP"/>
            <w:rPrChange w:id="290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903"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904"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2905" w:author="Petter Vang Brakalsvaalet [pev2]" w:date="2021-04-28T13:17:00Z">
              <w:rPr>
                <w:rFonts w:eastAsiaTheme="minorEastAsia" w:cstheme="majorHAnsi"/>
                <w:color w:val="0F68A0"/>
                <w:sz w:val="21"/>
                <w:szCs w:val="21"/>
                <w:lang w:eastAsia="ja-JP"/>
              </w:rPr>
            </w:rPrChange>
          </w:rPr>
          <w:t>testPositionOfSpeedOption</w:t>
        </w:r>
        <w:proofErr w:type="spellEnd"/>
        <w:r w:rsidRPr="00E90B95">
          <w:rPr>
            <w:rFonts w:eastAsiaTheme="minorEastAsia" w:cstheme="majorHAnsi"/>
            <w:color w:val="000000"/>
            <w:sz w:val="20"/>
            <w:szCs w:val="20"/>
            <w:lang w:eastAsia="ja-JP"/>
            <w:rPrChange w:id="2906"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907" w:author="Petter Vang Brakalsvaalet [pev2]" w:date="2021-04-28T13:17:00Z">
              <w:rPr>
                <w:rFonts w:eastAsiaTheme="minorEastAsia" w:cstheme="majorHAnsi"/>
                <w:color w:val="000000"/>
                <w:sz w:val="21"/>
                <w:szCs w:val="21"/>
                <w:lang w:eastAsia="ja-JP"/>
              </w:rPr>
            </w:rPrChange>
          </w:rPr>
          <w:t>){</w:t>
        </w:r>
      </w:ins>
    </w:p>
    <w:p w14:paraId="6EBB5EE4" w14:textId="77777777" w:rsidR="008E1C7E" w:rsidRPr="00E90B95" w:rsidRDefault="008E1C7E" w:rsidP="008E1C7E">
      <w:pPr>
        <w:tabs>
          <w:tab w:val="left" w:pos="543"/>
        </w:tabs>
        <w:autoSpaceDE w:val="0"/>
        <w:autoSpaceDN w:val="0"/>
        <w:adjustRightInd w:val="0"/>
        <w:rPr>
          <w:ins w:id="2908" w:author="Petter Vang Brakalsvaalet [pev2]" w:date="2021-04-27T23:31:00Z"/>
          <w:rFonts w:eastAsiaTheme="minorEastAsia" w:cstheme="majorHAnsi"/>
          <w:color w:val="000000"/>
          <w:sz w:val="20"/>
          <w:szCs w:val="20"/>
          <w:lang w:eastAsia="ja-JP"/>
          <w:rPrChange w:id="2909" w:author="Petter Vang Brakalsvaalet [pev2]" w:date="2021-04-28T13:17:00Z">
            <w:rPr>
              <w:ins w:id="2910" w:author="Petter Vang Brakalsvaalet [pev2]" w:date="2021-04-27T23:31:00Z"/>
              <w:rFonts w:eastAsiaTheme="minorEastAsia" w:cstheme="majorHAnsi"/>
              <w:color w:val="000000"/>
              <w:sz w:val="21"/>
              <w:szCs w:val="21"/>
              <w:lang w:eastAsia="ja-JP"/>
            </w:rPr>
          </w:rPrChange>
        </w:rPr>
      </w:pPr>
      <w:ins w:id="2911" w:author="Petter Vang Brakalsvaalet [pev2]" w:date="2021-04-27T23:31:00Z">
        <w:r w:rsidRPr="00E90B95">
          <w:rPr>
            <w:rFonts w:eastAsiaTheme="minorEastAsia" w:cstheme="majorHAnsi"/>
            <w:color w:val="000000"/>
            <w:sz w:val="20"/>
            <w:szCs w:val="20"/>
            <w:lang w:eastAsia="ja-JP"/>
            <w:rPrChange w:id="291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913"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91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915"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916"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917"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918"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919" w:author="Petter Vang Brakalsvaalet [pev2]" w:date="2021-04-28T13:17:00Z">
              <w:rPr>
                <w:rFonts w:eastAsiaTheme="minorEastAsia" w:cstheme="majorHAnsi"/>
                <w:color w:val="2B839F"/>
                <w:sz w:val="21"/>
                <w:szCs w:val="21"/>
                <w:lang w:eastAsia="ja-JP"/>
              </w:rPr>
            </w:rPrChange>
          </w:rPr>
          <w:t>gameOptions</w:t>
        </w:r>
        <w:proofErr w:type="spellEnd"/>
      </w:ins>
    </w:p>
    <w:p w14:paraId="253440A0" w14:textId="77777777" w:rsidR="008E1C7E" w:rsidRPr="00E90B95" w:rsidRDefault="008E1C7E" w:rsidP="008E1C7E">
      <w:pPr>
        <w:tabs>
          <w:tab w:val="left" w:pos="543"/>
        </w:tabs>
        <w:autoSpaceDE w:val="0"/>
        <w:autoSpaceDN w:val="0"/>
        <w:adjustRightInd w:val="0"/>
        <w:rPr>
          <w:ins w:id="2920" w:author="Petter Vang Brakalsvaalet [pev2]" w:date="2021-04-27T23:31:00Z"/>
          <w:rFonts w:eastAsiaTheme="minorEastAsia" w:cstheme="majorHAnsi"/>
          <w:color w:val="000000"/>
          <w:sz w:val="20"/>
          <w:szCs w:val="20"/>
          <w:lang w:eastAsia="ja-JP"/>
          <w:rPrChange w:id="2921" w:author="Petter Vang Brakalsvaalet [pev2]" w:date="2021-04-28T13:17:00Z">
            <w:rPr>
              <w:ins w:id="2922" w:author="Petter Vang Brakalsvaalet [pev2]" w:date="2021-04-27T23:31:00Z"/>
              <w:rFonts w:eastAsiaTheme="minorEastAsia" w:cstheme="majorHAnsi"/>
              <w:color w:val="000000"/>
              <w:sz w:val="21"/>
              <w:szCs w:val="21"/>
              <w:lang w:eastAsia="ja-JP"/>
            </w:rPr>
          </w:rPrChange>
        </w:rPr>
      </w:pPr>
      <w:ins w:id="2923" w:author="Petter Vang Brakalsvaalet [pev2]" w:date="2021-04-27T23:31:00Z">
        <w:r w:rsidRPr="00E90B95">
          <w:rPr>
            <w:rFonts w:eastAsiaTheme="minorEastAsia" w:cstheme="majorHAnsi"/>
            <w:color w:val="000000"/>
            <w:sz w:val="20"/>
            <w:szCs w:val="20"/>
            <w:lang w:eastAsia="ja-JP"/>
            <w:rPrChange w:id="292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925"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926"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927"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928"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929" w:author="Petter Vang Brakalsvaalet [pev2]" w:date="2021-04-28T13:17:00Z">
              <w:rPr>
                <w:rFonts w:eastAsiaTheme="minorEastAsia" w:cstheme="majorHAnsi"/>
                <w:color w:val="000000"/>
                <w:sz w:val="21"/>
                <w:szCs w:val="21"/>
                <w:lang w:eastAsia="ja-JP"/>
              </w:rPr>
            </w:rPrChange>
          </w:rPr>
          <w:t>(where: {$</w:t>
        </w:r>
        <w:proofErr w:type="gramStart"/>
        <w:r w:rsidRPr="00E90B95">
          <w:rPr>
            <w:rFonts w:eastAsiaTheme="minorEastAsia" w:cstheme="majorHAnsi"/>
            <w:color w:val="000000"/>
            <w:sz w:val="20"/>
            <w:szCs w:val="20"/>
            <w:lang w:eastAsia="ja-JP"/>
            <w:rPrChange w:id="2930"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2931" w:author="Petter Vang Brakalsvaalet [pev2]" w:date="2021-04-28T13:17:00Z">
              <w:rPr>
                <w:rFonts w:eastAsiaTheme="minorEastAsia" w:cstheme="majorHAnsi"/>
                <w:color w:val="2B839F"/>
                <w:sz w:val="21"/>
                <w:szCs w:val="21"/>
                <w:lang w:eastAsia="ja-JP"/>
              </w:rPr>
            </w:rPrChange>
          </w:rPr>
          <w:t>title</w:t>
        </w:r>
        <w:proofErr w:type="gramEnd"/>
        <w:r w:rsidRPr="00E90B95">
          <w:rPr>
            <w:rFonts w:eastAsiaTheme="minorEastAsia" w:cstheme="majorHAnsi"/>
            <w:color w:val="000000"/>
            <w:sz w:val="20"/>
            <w:szCs w:val="20"/>
            <w:lang w:eastAsia="ja-JP"/>
            <w:rPrChange w:id="293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933"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93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935"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936" w:author="Petter Vang Brakalsvaalet [pev2]" w:date="2021-04-28T13:17: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2937"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938" w:author="Petter Vang Brakalsvaalet [pev2]" w:date="2021-04-28T13:17:00Z">
              <w:rPr>
                <w:rFonts w:eastAsiaTheme="minorEastAsia" w:cstheme="majorHAnsi"/>
                <w:color w:val="000000"/>
                <w:sz w:val="21"/>
                <w:szCs w:val="21"/>
                <w:lang w:eastAsia="ja-JP"/>
              </w:rPr>
            </w:rPrChange>
          </w:rPr>
          <w:t>})</w:t>
        </w:r>
      </w:ins>
    </w:p>
    <w:p w14:paraId="609FEDE6" w14:textId="77777777" w:rsidR="008E1C7E" w:rsidRPr="00E90B95" w:rsidRDefault="008E1C7E" w:rsidP="008E1C7E">
      <w:pPr>
        <w:tabs>
          <w:tab w:val="left" w:pos="543"/>
        </w:tabs>
        <w:autoSpaceDE w:val="0"/>
        <w:autoSpaceDN w:val="0"/>
        <w:adjustRightInd w:val="0"/>
        <w:rPr>
          <w:ins w:id="2939" w:author="Petter Vang Brakalsvaalet [pev2]" w:date="2021-04-27T23:31:00Z"/>
          <w:rFonts w:eastAsiaTheme="minorEastAsia" w:cstheme="majorHAnsi"/>
          <w:color w:val="000000"/>
          <w:sz w:val="20"/>
          <w:szCs w:val="20"/>
          <w:lang w:eastAsia="ja-JP"/>
          <w:rPrChange w:id="2940" w:author="Petter Vang Brakalsvaalet [pev2]" w:date="2021-04-28T13:17:00Z">
            <w:rPr>
              <w:ins w:id="2941" w:author="Petter Vang Brakalsvaalet [pev2]" w:date="2021-04-27T23:31:00Z"/>
              <w:rFonts w:eastAsiaTheme="minorEastAsia" w:cstheme="majorHAnsi"/>
              <w:color w:val="000000"/>
              <w:sz w:val="21"/>
              <w:szCs w:val="21"/>
              <w:lang w:eastAsia="ja-JP"/>
            </w:rPr>
          </w:rPrChange>
        </w:rPr>
      </w:pPr>
      <w:ins w:id="2942" w:author="Petter Vang Brakalsvaalet [pev2]" w:date="2021-04-27T23:31:00Z">
        <w:r w:rsidRPr="00E90B95">
          <w:rPr>
            <w:rFonts w:eastAsiaTheme="minorEastAsia" w:cstheme="majorHAnsi"/>
            <w:color w:val="000000"/>
            <w:sz w:val="20"/>
            <w:szCs w:val="20"/>
            <w:lang w:eastAsia="ja-JP"/>
            <w:rPrChange w:id="2943"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2944"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945"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946" w:author="Petter Vang Brakalsvaalet [pev2]" w:date="2021-04-28T13:17:00Z">
              <w:rPr>
                <w:rFonts w:eastAsiaTheme="minorEastAsia" w:cstheme="majorHAnsi"/>
                <w:color w:val="000000"/>
                <w:sz w:val="21"/>
                <w:szCs w:val="21"/>
                <w:lang w:eastAsia="ja-JP"/>
              </w:rPr>
            </w:rPrChange>
          </w:rPr>
          <w:t xml:space="preserve">index, 2, </w:t>
        </w:r>
        <w:r w:rsidRPr="00E90B95">
          <w:rPr>
            <w:rFonts w:eastAsiaTheme="minorEastAsia" w:cstheme="majorHAnsi"/>
            <w:color w:val="A31515"/>
            <w:sz w:val="20"/>
            <w:szCs w:val="20"/>
            <w:lang w:eastAsia="ja-JP"/>
            <w:rPrChange w:id="2947" w:author="Petter Vang Brakalsvaalet [pev2]" w:date="2021-04-28T13:17:00Z">
              <w:rPr>
                <w:rFonts w:eastAsiaTheme="minorEastAsia" w:cstheme="majorHAnsi"/>
                <w:color w:val="A31515"/>
                <w:sz w:val="21"/>
                <w:szCs w:val="21"/>
                <w:lang w:eastAsia="ja-JP"/>
              </w:rPr>
            </w:rPrChange>
          </w:rPr>
          <w:t>"Speed option is not at expected index"</w:t>
        </w:r>
        <w:r w:rsidRPr="00E90B95">
          <w:rPr>
            <w:rFonts w:eastAsiaTheme="minorEastAsia" w:cstheme="majorHAnsi"/>
            <w:color w:val="000000"/>
            <w:sz w:val="20"/>
            <w:szCs w:val="20"/>
            <w:lang w:eastAsia="ja-JP"/>
            <w:rPrChange w:id="2948" w:author="Petter Vang Brakalsvaalet [pev2]" w:date="2021-04-28T13:17:00Z">
              <w:rPr>
                <w:rFonts w:eastAsiaTheme="minorEastAsia" w:cstheme="majorHAnsi"/>
                <w:color w:val="000000"/>
                <w:sz w:val="21"/>
                <w:szCs w:val="21"/>
                <w:lang w:eastAsia="ja-JP"/>
              </w:rPr>
            </w:rPrChange>
          </w:rPr>
          <w:t>)</w:t>
        </w:r>
      </w:ins>
    </w:p>
    <w:p w14:paraId="72767E19" w14:textId="77777777" w:rsidR="008E1C7E" w:rsidRPr="00E90B95" w:rsidRDefault="008E1C7E" w:rsidP="008E1C7E">
      <w:pPr>
        <w:tabs>
          <w:tab w:val="left" w:pos="543"/>
        </w:tabs>
        <w:autoSpaceDE w:val="0"/>
        <w:autoSpaceDN w:val="0"/>
        <w:adjustRightInd w:val="0"/>
        <w:rPr>
          <w:ins w:id="2949" w:author="Petter Vang Brakalsvaalet [pev2]" w:date="2021-04-27T23:31:00Z"/>
          <w:rFonts w:eastAsiaTheme="minorEastAsia" w:cstheme="majorHAnsi"/>
          <w:color w:val="000000"/>
          <w:sz w:val="20"/>
          <w:szCs w:val="20"/>
          <w:lang w:eastAsia="ja-JP"/>
          <w:rPrChange w:id="2950" w:author="Petter Vang Brakalsvaalet [pev2]" w:date="2021-04-28T13:17:00Z">
            <w:rPr>
              <w:ins w:id="2951" w:author="Petter Vang Brakalsvaalet [pev2]" w:date="2021-04-27T23:31:00Z"/>
              <w:rFonts w:eastAsiaTheme="minorEastAsia" w:cstheme="majorHAnsi"/>
              <w:color w:val="000000"/>
              <w:sz w:val="21"/>
              <w:szCs w:val="21"/>
              <w:lang w:eastAsia="ja-JP"/>
            </w:rPr>
          </w:rPrChange>
        </w:rPr>
      </w:pPr>
      <w:ins w:id="2952" w:author="Petter Vang Brakalsvaalet [pev2]" w:date="2021-04-27T23:31:00Z">
        <w:r w:rsidRPr="00E90B95">
          <w:rPr>
            <w:rFonts w:eastAsiaTheme="minorEastAsia" w:cstheme="majorHAnsi"/>
            <w:color w:val="000000"/>
            <w:sz w:val="20"/>
            <w:szCs w:val="20"/>
            <w:lang w:eastAsia="ja-JP"/>
            <w:rPrChange w:id="2953" w:author="Petter Vang Brakalsvaalet [pev2]" w:date="2021-04-28T13:17:00Z">
              <w:rPr>
                <w:rFonts w:eastAsiaTheme="minorEastAsia" w:cstheme="majorHAnsi"/>
                <w:color w:val="000000"/>
                <w:sz w:val="21"/>
                <w:szCs w:val="21"/>
                <w:lang w:eastAsia="ja-JP"/>
              </w:rPr>
            </w:rPrChange>
          </w:rPr>
          <w:t xml:space="preserve">    }</w:t>
        </w:r>
      </w:ins>
    </w:p>
    <w:p w14:paraId="46D0745A" w14:textId="77777777" w:rsidR="008E1C7E" w:rsidRPr="00E90B95" w:rsidRDefault="008E1C7E" w:rsidP="008E1C7E">
      <w:pPr>
        <w:tabs>
          <w:tab w:val="left" w:pos="543"/>
        </w:tabs>
        <w:autoSpaceDE w:val="0"/>
        <w:autoSpaceDN w:val="0"/>
        <w:adjustRightInd w:val="0"/>
        <w:rPr>
          <w:ins w:id="2954" w:author="Petter Vang Brakalsvaalet [pev2]" w:date="2021-04-27T23:31:00Z"/>
          <w:rFonts w:eastAsiaTheme="minorEastAsia" w:cstheme="majorHAnsi"/>
          <w:color w:val="000000"/>
          <w:sz w:val="20"/>
          <w:szCs w:val="20"/>
          <w:lang w:eastAsia="ja-JP"/>
          <w:rPrChange w:id="2955" w:author="Petter Vang Brakalsvaalet [pev2]" w:date="2021-04-28T13:17:00Z">
            <w:rPr>
              <w:ins w:id="2956" w:author="Petter Vang Brakalsvaalet [pev2]" w:date="2021-04-27T23:31:00Z"/>
              <w:rFonts w:eastAsiaTheme="minorEastAsia" w:cstheme="majorHAnsi"/>
              <w:color w:val="000000"/>
              <w:sz w:val="21"/>
              <w:szCs w:val="21"/>
              <w:lang w:eastAsia="ja-JP"/>
            </w:rPr>
          </w:rPrChange>
        </w:rPr>
      </w:pPr>
      <w:ins w:id="2957" w:author="Petter Vang Brakalsvaalet [pev2]" w:date="2021-04-27T23:31:00Z">
        <w:r w:rsidRPr="00E90B95">
          <w:rPr>
            <w:rFonts w:eastAsiaTheme="minorEastAsia" w:cstheme="majorHAnsi"/>
            <w:color w:val="000000"/>
            <w:sz w:val="20"/>
            <w:szCs w:val="20"/>
            <w:lang w:eastAsia="ja-JP"/>
            <w:rPrChange w:id="2958" w:author="Petter Vang Brakalsvaalet [pev2]" w:date="2021-04-28T13:17:00Z">
              <w:rPr>
                <w:rFonts w:eastAsiaTheme="minorEastAsia" w:cstheme="majorHAnsi"/>
                <w:color w:val="000000"/>
                <w:sz w:val="21"/>
                <w:szCs w:val="21"/>
                <w:lang w:eastAsia="ja-JP"/>
              </w:rPr>
            </w:rPrChange>
          </w:rPr>
          <w:t xml:space="preserve">    </w:t>
        </w:r>
      </w:ins>
    </w:p>
    <w:p w14:paraId="460C707E" w14:textId="77777777" w:rsidR="008E1C7E" w:rsidRPr="00E90B95" w:rsidRDefault="008E1C7E" w:rsidP="008E1C7E">
      <w:pPr>
        <w:tabs>
          <w:tab w:val="left" w:pos="543"/>
        </w:tabs>
        <w:autoSpaceDE w:val="0"/>
        <w:autoSpaceDN w:val="0"/>
        <w:adjustRightInd w:val="0"/>
        <w:rPr>
          <w:ins w:id="2959" w:author="Petter Vang Brakalsvaalet [pev2]" w:date="2021-04-27T23:31:00Z"/>
          <w:rFonts w:eastAsiaTheme="minorEastAsia" w:cstheme="majorHAnsi"/>
          <w:color w:val="000000"/>
          <w:sz w:val="20"/>
          <w:szCs w:val="20"/>
          <w:lang w:eastAsia="ja-JP"/>
          <w:rPrChange w:id="2960" w:author="Petter Vang Brakalsvaalet [pev2]" w:date="2021-04-28T13:17:00Z">
            <w:rPr>
              <w:ins w:id="2961" w:author="Petter Vang Brakalsvaalet [pev2]" w:date="2021-04-27T23:31:00Z"/>
              <w:rFonts w:eastAsiaTheme="minorEastAsia" w:cstheme="majorHAnsi"/>
              <w:color w:val="000000"/>
              <w:sz w:val="21"/>
              <w:szCs w:val="21"/>
              <w:lang w:eastAsia="ja-JP"/>
            </w:rPr>
          </w:rPrChange>
        </w:rPr>
      </w:pPr>
      <w:ins w:id="2962" w:author="Petter Vang Brakalsvaalet [pev2]" w:date="2021-04-27T23:31:00Z">
        <w:r w:rsidRPr="00E90B95">
          <w:rPr>
            <w:rFonts w:eastAsiaTheme="minorEastAsia" w:cstheme="majorHAnsi"/>
            <w:color w:val="000000"/>
            <w:sz w:val="20"/>
            <w:szCs w:val="20"/>
            <w:lang w:eastAsia="ja-JP"/>
            <w:rPrChange w:id="296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964"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965"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2966" w:author="Petter Vang Brakalsvaalet [pev2]" w:date="2021-04-28T13:17:00Z">
              <w:rPr>
                <w:rFonts w:eastAsiaTheme="minorEastAsia" w:cstheme="majorHAnsi"/>
                <w:color w:val="0F68A0"/>
                <w:sz w:val="21"/>
                <w:szCs w:val="21"/>
                <w:lang w:eastAsia="ja-JP"/>
              </w:rPr>
            </w:rPrChange>
          </w:rPr>
          <w:t>testPositionOfReachOption</w:t>
        </w:r>
        <w:proofErr w:type="spellEnd"/>
        <w:r w:rsidRPr="00E90B95">
          <w:rPr>
            <w:rFonts w:eastAsiaTheme="minorEastAsia" w:cstheme="majorHAnsi"/>
            <w:color w:val="000000"/>
            <w:sz w:val="20"/>
            <w:szCs w:val="20"/>
            <w:lang w:eastAsia="ja-JP"/>
            <w:rPrChange w:id="2967"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2968" w:author="Petter Vang Brakalsvaalet [pev2]" w:date="2021-04-28T13:17:00Z">
              <w:rPr>
                <w:rFonts w:eastAsiaTheme="minorEastAsia" w:cstheme="majorHAnsi"/>
                <w:color w:val="000000"/>
                <w:sz w:val="21"/>
                <w:szCs w:val="21"/>
                <w:lang w:eastAsia="ja-JP"/>
              </w:rPr>
            </w:rPrChange>
          </w:rPr>
          <w:t>){</w:t>
        </w:r>
      </w:ins>
    </w:p>
    <w:p w14:paraId="66447CC5" w14:textId="77777777" w:rsidR="008E1C7E" w:rsidRPr="00E90B95" w:rsidRDefault="008E1C7E" w:rsidP="008E1C7E">
      <w:pPr>
        <w:tabs>
          <w:tab w:val="left" w:pos="543"/>
        </w:tabs>
        <w:autoSpaceDE w:val="0"/>
        <w:autoSpaceDN w:val="0"/>
        <w:adjustRightInd w:val="0"/>
        <w:rPr>
          <w:ins w:id="2969" w:author="Petter Vang Brakalsvaalet [pev2]" w:date="2021-04-27T23:31:00Z"/>
          <w:rFonts w:eastAsiaTheme="minorEastAsia" w:cstheme="majorHAnsi"/>
          <w:color w:val="000000"/>
          <w:sz w:val="20"/>
          <w:szCs w:val="20"/>
          <w:lang w:eastAsia="ja-JP"/>
          <w:rPrChange w:id="2970" w:author="Petter Vang Brakalsvaalet [pev2]" w:date="2021-04-28T13:17:00Z">
            <w:rPr>
              <w:ins w:id="2971" w:author="Petter Vang Brakalsvaalet [pev2]" w:date="2021-04-27T23:31:00Z"/>
              <w:rFonts w:eastAsiaTheme="minorEastAsia" w:cstheme="majorHAnsi"/>
              <w:color w:val="000000"/>
              <w:sz w:val="21"/>
              <w:szCs w:val="21"/>
              <w:lang w:eastAsia="ja-JP"/>
            </w:rPr>
          </w:rPrChange>
        </w:rPr>
      </w:pPr>
      <w:ins w:id="2972" w:author="Petter Vang Brakalsvaalet [pev2]" w:date="2021-04-27T23:31:00Z">
        <w:r w:rsidRPr="00E90B95">
          <w:rPr>
            <w:rFonts w:eastAsiaTheme="minorEastAsia" w:cstheme="majorHAnsi"/>
            <w:color w:val="000000"/>
            <w:sz w:val="20"/>
            <w:szCs w:val="20"/>
            <w:lang w:eastAsia="ja-JP"/>
            <w:rPrChange w:id="297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974"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97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976"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977"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978"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97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980" w:author="Petter Vang Brakalsvaalet [pev2]" w:date="2021-04-28T13:17:00Z">
              <w:rPr>
                <w:rFonts w:eastAsiaTheme="minorEastAsia" w:cstheme="majorHAnsi"/>
                <w:color w:val="2B839F"/>
                <w:sz w:val="21"/>
                <w:szCs w:val="21"/>
                <w:lang w:eastAsia="ja-JP"/>
              </w:rPr>
            </w:rPrChange>
          </w:rPr>
          <w:t>gameOptions</w:t>
        </w:r>
        <w:proofErr w:type="spellEnd"/>
      </w:ins>
    </w:p>
    <w:p w14:paraId="6C737A17" w14:textId="77777777" w:rsidR="008E1C7E" w:rsidRPr="00E90B95" w:rsidRDefault="008E1C7E" w:rsidP="008E1C7E">
      <w:pPr>
        <w:tabs>
          <w:tab w:val="left" w:pos="543"/>
        </w:tabs>
        <w:autoSpaceDE w:val="0"/>
        <w:autoSpaceDN w:val="0"/>
        <w:adjustRightInd w:val="0"/>
        <w:rPr>
          <w:ins w:id="2981" w:author="Petter Vang Brakalsvaalet [pev2]" w:date="2021-04-27T23:31:00Z"/>
          <w:rFonts w:eastAsiaTheme="minorEastAsia" w:cstheme="majorHAnsi"/>
          <w:color w:val="000000"/>
          <w:sz w:val="20"/>
          <w:szCs w:val="20"/>
          <w:lang w:eastAsia="ja-JP"/>
          <w:rPrChange w:id="2982" w:author="Petter Vang Brakalsvaalet [pev2]" w:date="2021-04-28T13:17:00Z">
            <w:rPr>
              <w:ins w:id="2983" w:author="Petter Vang Brakalsvaalet [pev2]" w:date="2021-04-27T23:31:00Z"/>
              <w:rFonts w:eastAsiaTheme="minorEastAsia" w:cstheme="majorHAnsi"/>
              <w:color w:val="000000"/>
              <w:sz w:val="21"/>
              <w:szCs w:val="21"/>
              <w:lang w:eastAsia="ja-JP"/>
            </w:rPr>
          </w:rPrChange>
        </w:rPr>
      </w:pPr>
      <w:ins w:id="2984" w:author="Petter Vang Brakalsvaalet [pev2]" w:date="2021-04-27T23:31:00Z">
        <w:r w:rsidRPr="00E90B95">
          <w:rPr>
            <w:rFonts w:eastAsiaTheme="minorEastAsia" w:cstheme="majorHAnsi"/>
            <w:color w:val="000000"/>
            <w:sz w:val="20"/>
            <w:szCs w:val="20"/>
            <w:lang w:eastAsia="ja-JP"/>
            <w:rPrChange w:id="298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986"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987"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988"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989"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990" w:author="Petter Vang Brakalsvaalet [pev2]" w:date="2021-04-28T13:17:00Z">
              <w:rPr>
                <w:rFonts w:eastAsiaTheme="minorEastAsia" w:cstheme="majorHAnsi"/>
                <w:color w:val="000000"/>
                <w:sz w:val="21"/>
                <w:szCs w:val="21"/>
                <w:lang w:eastAsia="ja-JP"/>
              </w:rPr>
            </w:rPrChange>
          </w:rPr>
          <w:t>(where: {$</w:t>
        </w:r>
        <w:proofErr w:type="gramStart"/>
        <w:r w:rsidRPr="00E90B95">
          <w:rPr>
            <w:rFonts w:eastAsiaTheme="minorEastAsia" w:cstheme="majorHAnsi"/>
            <w:color w:val="000000"/>
            <w:sz w:val="20"/>
            <w:szCs w:val="20"/>
            <w:lang w:eastAsia="ja-JP"/>
            <w:rPrChange w:id="2991"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2992" w:author="Petter Vang Brakalsvaalet [pev2]" w:date="2021-04-28T13:17:00Z">
              <w:rPr>
                <w:rFonts w:eastAsiaTheme="minorEastAsia" w:cstheme="majorHAnsi"/>
                <w:color w:val="2B839F"/>
                <w:sz w:val="21"/>
                <w:szCs w:val="21"/>
                <w:lang w:eastAsia="ja-JP"/>
              </w:rPr>
            </w:rPrChange>
          </w:rPr>
          <w:t>title</w:t>
        </w:r>
        <w:proofErr w:type="gramEnd"/>
        <w:r w:rsidRPr="00E90B95">
          <w:rPr>
            <w:rFonts w:eastAsiaTheme="minorEastAsia" w:cstheme="majorHAnsi"/>
            <w:color w:val="000000"/>
            <w:sz w:val="20"/>
            <w:szCs w:val="20"/>
            <w:lang w:eastAsia="ja-JP"/>
            <w:rPrChange w:id="299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994"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99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996"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997" w:author="Petter Vang Brakalsvaalet [pev2]" w:date="2021-04-28T13:17: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2998"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999" w:author="Petter Vang Brakalsvaalet [pev2]" w:date="2021-04-28T13:17:00Z">
              <w:rPr>
                <w:rFonts w:eastAsiaTheme="minorEastAsia" w:cstheme="majorHAnsi"/>
                <w:color w:val="000000"/>
                <w:sz w:val="21"/>
                <w:szCs w:val="21"/>
                <w:lang w:eastAsia="ja-JP"/>
              </w:rPr>
            </w:rPrChange>
          </w:rPr>
          <w:t>})</w:t>
        </w:r>
      </w:ins>
    </w:p>
    <w:p w14:paraId="251FAD1B" w14:textId="77777777" w:rsidR="008E1C7E" w:rsidRPr="00E90B95" w:rsidRDefault="008E1C7E" w:rsidP="008E1C7E">
      <w:pPr>
        <w:tabs>
          <w:tab w:val="left" w:pos="543"/>
        </w:tabs>
        <w:autoSpaceDE w:val="0"/>
        <w:autoSpaceDN w:val="0"/>
        <w:adjustRightInd w:val="0"/>
        <w:rPr>
          <w:ins w:id="3000" w:author="Petter Vang Brakalsvaalet [pev2]" w:date="2021-04-27T23:31:00Z"/>
          <w:rFonts w:eastAsiaTheme="minorEastAsia" w:cstheme="majorHAnsi"/>
          <w:color w:val="000000"/>
          <w:sz w:val="20"/>
          <w:szCs w:val="20"/>
          <w:lang w:eastAsia="ja-JP"/>
          <w:rPrChange w:id="3001" w:author="Petter Vang Brakalsvaalet [pev2]" w:date="2021-04-28T13:17:00Z">
            <w:rPr>
              <w:ins w:id="3002" w:author="Petter Vang Brakalsvaalet [pev2]" w:date="2021-04-27T23:31:00Z"/>
              <w:rFonts w:eastAsiaTheme="minorEastAsia" w:cstheme="majorHAnsi"/>
              <w:color w:val="000000"/>
              <w:sz w:val="21"/>
              <w:szCs w:val="21"/>
              <w:lang w:eastAsia="ja-JP"/>
            </w:rPr>
          </w:rPrChange>
        </w:rPr>
      </w:pPr>
      <w:ins w:id="3003" w:author="Petter Vang Brakalsvaalet [pev2]" w:date="2021-04-27T23:31:00Z">
        <w:r w:rsidRPr="00E90B95">
          <w:rPr>
            <w:rFonts w:eastAsiaTheme="minorEastAsia" w:cstheme="majorHAnsi"/>
            <w:color w:val="000000"/>
            <w:sz w:val="20"/>
            <w:szCs w:val="20"/>
            <w:lang w:eastAsia="ja-JP"/>
            <w:rPrChange w:id="3004"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3005"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3006"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007" w:author="Petter Vang Brakalsvaalet [pev2]" w:date="2021-04-28T13:17:00Z">
              <w:rPr>
                <w:rFonts w:eastAsiaTheme="minorEastAsia" w:cstheme="majorHAnsi"/>
                <w:color w:val="000000"/>
                <w:sz w:val="21"/>
                <w:szCs w:val="21"/>
                <w:lang w:eastAsia="ja-JP"/>
              </w:rPr>
            </w:rPrChange>
          </w:rPr>
          <w:t xml:space="preserve">index, 3, </w:t>
        </w:r>
        <w:r w:rsidRPr="00E90B95">
          <w:rPr>
            <w:rFonts w:eastAsiaTheme="minorEastAsia" w:cstheme="majorHAnsi"/>
            <w:color w:val="A31515"/>
            <w:sz w:val="20"/>
            <w:szCs w:val="20"/>
            <w:lang w:eastAsia="ja-JP"/>
            <w:rPrChange w:id="3008" w:author="Petter Vang Brakalsvaalet [pev2]" w:date="2021-04-28T13:17:00Z">
              <w:rPr>
                <w:rFonts w:eastAsiaTheme="minorEastAsia" w:cstheme="majorHAnsi"/>
                <w:color w:val="A31515"/>
                <w:sz w:val="21"/>
                <w:szCs w:val="21"/>
                <w:lang w:eastAsia="ja-JP"/>
              </w:rPr>
            </w:rPrChange>
          </w:rPr>
          <w:t>"Reach option is not at expected index"</w:t>
        </w:r>
        <w:r w:rsidRPr="00E90B95">
          <w:rPr>
            <w:rFonts w:eastAsiaTheme="minorEastAsia" w:cstheme="majorHAnsi"/>
            <w:color w:val="000000"/>
            <w:sz w:val="20"/>
            <w:szCs w:val="20"/>
            <w:lang w:eastAsia="ja-JP"/>
            <w:rPrChange w:id="3009" w:author="Petter Vang Brakalsvaalet [pev2]" w:date="2021-04-28T13:17:00Z">
              <w:rPr>
                <w:rFonts w:eastAsiaTheme="minorEastAsia" w:cstheme="majorHAnsi"/>
                <w:color w:val="000000"/>
                <w:sz w:val="21"/>
                <w:szCs w:val="21"/>
                <w:lang w:eastAsia="ja-JP"/>
              </w:rPr>
            </w:rPrChange>
          </w:rPr>
          <w:t>)</w:t>
        </w:r>
      </w:ins>
    </w:p>
    <w:p w14:paraId="4B40BC40" w14:textId="77777777" w:rsidR="008E1C7E" w:rsidRPr="00E90B95" w:rsidRDefault="008E1C7E" w:rsidP="008E1C7E">
      <w:pPr>
        <w:tabs>
          <w:tab w:val="left" w:pos="543"/>
        </w:tabs>
        <w:autoSpaceDE w:val="0"/>
        <w:autoSpaceDN w:val="0"/>
        <w:adjustRightInd w:val="0"/>
        <w:rPr>
          <w:ins w:id="3010" w:author="Petter Vang Brakalsvaalet [pev2]" w:date="2021-04-27T23:31:00Z"/>
          <w:rFonts w:eastAsiaTheme="minorEastAsia" w:cstheme="majorHAnsi"/>
          <w:color w:val="000000"/>
          <w:sz w:val="20"/>
          <w:szCs w:val="20"/>
          <w:lang w:eastAsia="ja-JP"/>
          <w:rPrChange w:id="3011" w:author="Petter Vang Brakalsvaalet [pev2]" w:date="2021-04-28T13:17:00Z">
            <w:rPr>
              <w:ins w:id="3012" w:author="Petter Vang Brakalsvaalet [pev2]" w:date="2021-04-27T23:31:00Z"/>
              <w:rFonts w:eastAsiaTheme="minorEastAsia" w:cstheme="majorHAnsi"/>
              <w:color w:val="000000"/>
              <w:sz w:val="21"/>
              <w:szCs w:val="21"/>
              <w:lang w:eastAsia="ja-JP"/>
            </w:rPr>
          </w:rPrChange>
        </w:rPr>
      </w:pPr>
      <w:ins w:id="3013" w:author="Petter Vang Brakalsvaalet [pev2]" w:date="2021-04-27T23:31:00Z">
        <w:r w:rsidRPr="00E90B95">
          <w:rPr>
            <w:rFonts w:eastAsiaTheme="minorEastAsia" w:cstheme="majorHAnsi"/>
            <w:color w:val="000000"/>
            <w:sz w:val="20"/>
            <w:szCs w:val="20"/>
            <w:lang w:eastAsia="ja-JP"/>
            <w:rPrChange w:id="3014" w:author="Petter Vang Brakalsvaalet [pev2]" w:date="2021-04-28T13:17:00Z">
              <w:rPr>
                <w:rFonts w:eastAsiaTheme="minorEastAsia" w:cstheme="majorHAnsi"/>
                <w:color w:val="000000"/>
                <w:sz w:val="21"/>
                <w:szCs w:val="21"/>
                <w:lang w:eastAsia="ja-JP"/>
              </w:rPr>
            </w:rPrChange>
          </w:rPr>
          <w:t xml:space="preserve">    }</w:t>
        </w:r>
      </w:ins>
    </w:p>
    <w:p w14:paraId="0D82BC1E" w14:textId="77777777" w:rsidR="008E1C7E" w:rsidRPr="00E90B95" w:rsidRDefault="008E1C7E" w:rsidP="008E1C7E">
      <w:pPr>
        <w:tabs>
          <w:tab w:val="left" w:pos="543"/>
        </w:tabs>
        <w:autoSpaceDE w:val="0"/>
        <w:autoSpaceDN w:val="0"/>
        <w:adjustRightInd w:val="0"/>
        <w:rPr>
          <w:ins w:id="3015" w:author="Petter Vang Brakalsvaalet [pev2]" w:date="2021-04-27T23:31:00Z"/>
          <w:rFonts w:eastAsiaTheme="minorEastAsia" w:cstheme="majorHAnsi"/>
          <w:color w:val="000000"/>
          <w:sz w:val="20"/>
          <w:szCs w:val="20"/>
          <w:lang w:eastAsia="ja-JP"/>
          <w:rPrChange w:id="3016" w:author="Petter Vang Brakalsvaalet [pev2]" w:date="2021-04-28T13:17:00Z">
            <w:rPr>
              <w:ins w:id="3017" w:author="Petter Vang Brakalsvaalet [pev2]" w:date="2021-04-27T23:31:00Z"/>
              <w:rFonts w:eastAsiaTheme="minorEastAsia" w:cstheme="majorHAnsi"/>
              <w:color w:val="000000"/>
              <w:sz w:val="21"/>
              <w:szCs w:val="21"/>
              <w:lang w:eastAsia="ja-JP"/>
            </w:rPr>
          </w:rPrChange>
        </w:rPr>
      </w:pPr>
      <w:ins w:id="3018" w:author="Petter Vang Brakalsvaalet [pev2]" w:date="2021-04-27T23:31:00Z">
        <w:r w:rsidRPr="00E90B95">
          <w:rPr>
            <w:rFonts w:eastAsiaTheme="minorEastAsia" w:cstheme="majorHAnsi"/>
            <w:color w:val="000000"/>
            <w:sz w:val="20"/>
            <w:szCs w:val="20"/>
            <w:lang w:eastAsia="ja-JP"/>
            <w:rPrChange w:id="3019" w:author="Petter Vang Brakalsvaalet [pev2]" w:date="2021-04-28T13:17:00Z">
              <w:rPr>
                <w:rFonts w:eastAsiaTheme="minorEastAsia" w:cstheme="majorHAnsi"/>
                <w:color w:val="000000"/>
                <w:sz w:val="21"/>
                <w:szCs w:val="21"/>
                <w:lang w:eastAsia="ja-JP"/>
              </w:rPr>
            </w:rPrChange>
          </w:rPr>
          <w:t xml:space="preserve">    </w:t>
        </w:r>
      </w:ins>
    </w:p>
    <w:p w14:paraId="6B778EB5" w14:textId="77777777" w:rsidR="008E1C7E" w:rsidRPr="00E90B95" w:rsidRDefault="008E1C7E" w:rsidP="008E1C7E">
      <w:pPr>
        <w:tabs>
          <w:tab w:val="left" w:pos="543"/>
        </w:tabs>
        <w:autoSpaceDE w:val="0"/>
        <w:autoSpaceDN w:val="0"/>
        <w:adjustRightInd w:val="0"/>
        <w:rPr>
          <w:ins w:id="3020" w:author="Petter Vang Brakalsvaalet [pev2]" w:date="2021-04-27T23:31:00Z"/>
          <w:rFonts w:eastAsiaTheme="minorEastAsia" w:cstheme="majorHAnsi"/>
          <w:color w:val="000000"/>
          <w:sz w:val="20"/>
          <w:szCs w:val="20"/>
          <w:lang w:eastAsia="ja-JP"/>
          <w:rPrChange w:id="3021" w:author="Petter Vang Brakalsvaalet [pev2]" w:date="2021-04-28T13:17:00Z">
            <w:rPr>
              <w:ins w:id="3022" w:author="Petter Vang Brakalsvaalet [pev2]" w:date="2021-04-27T23:31:00Z"/>
              <w:rFonts w:eastAsiaTheme="minorEastAsia" w:cstheme="majorHAnsi"/>
              <w:color w:val="000000"/>
              <w:sz w:val="21"/>
              <w:szCs w:val="21"/>
              <w:lang w:eastAsia="ja-JP"/>
            </w:rPr>
          </w:rPrChange>
        </w:rPr>
      </w:pPr>
      <w:ins w:id="3023" w:author="Petter Vang Brakalsvaalet [pev2]" w:date="2021-04-27T23:31:00Z">
        <w:r w:rsidRPr="00E90B95">
          <w:rPr>
            <w:rFonts w:eastAsiaTheme="minorEastAsia" w:cstheme="majorHAnsi"/>
            <w:color w:val="000000"/>
            <w:sz w:val="20"/>
            <w:szCs w:val="20"/>
            <w:lang w:eastAsia="ja-JP"/>
            <w:rPrChange w:id="302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025"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026"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027" w:author="Petter Vang Brakalsvaalet [pev2]" w:date="2021-04-28T13:17:00Z">
              <w:rPr>
                <w:rFonts w:eastAsiaTheme="minorEastAsia" w:cstheme="majorHAnsi"/>
                <w:color w:val="0F68A0"/>
                <w:sz w:val="21"/>
                <w:szCs w:val="21"/>
                <w:lang w:eastAsia="ja-JP"/>
              </w:rPr>
            </w:rPrChange>
          </w:rPr>
          <w:t>testPositionOfDurationOption</w:t>
        </w:r>
        <w:proofErr w:type="spellEnd"/>
        <w:r w:rsidRPr="00E90B95">
          <w:rPr>
            <w:rFonts w:eastAsiaTheme="minorEastAsia" w:cstheme="majorHAnsi"/>
            <w:color w:val="000000"/>
            <w:sz w:val="20"/>
            <w:szCs w:val="20"/>
            <w:lang w:eastAsia="ja-JP"/>
            <w:rPrChange w:id="3028"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029" w:author="Petter Vang Brakalsvaalet [pev2]" w:date="2021-04-28T13:17:00Z">
              <w:rPr>
                <w:rFonts w:eastAsiaTheme="minorEastAsia" w:cstheme="majorHAnsi"/>
                <w:color w:val="000000"/>
                <w:sz w:val="21"/>
                <w:szCs w:val="21"/>
                <w:lang w:eastAsia="ja-JP"/>
              </w:rPr>
            </w:rPrChange>
          </w:rPr>
          <w:t>){</w:t>
        </w:r>
      </w:ins>
    </w:p>
    <w:p w14:paraId="64AA9E5A" w14:textId="77777777" w:rsidR="008E1C7E" w:rsidRPr="00E90B95" w:rsidRDefault="008E1C7E" w:rsidP="008E1C7E">
      <w:pPr>
        <w:tabs>
          <w:tab w:val="left" w:pos="543"/>
        </w:tabs>
        <w:autoSpaceDE w:val="0"/>
        <w:autoSpaceDN w:val="0"/>
        <w:adjustRightInd w:val="0"/>
        <w:rPr>
          <w:ins w:id="3030" w:author="Petter Vang Brakalsvaalet [pev2]" w:date="2021-04-27T23:31:00Z"/>
          <w:rFonts w:eastAsiaTheme="minorEastAsia" w:cstheme="majorHAnsi"/>
          <w:color w:val="000000"/>
          <w:sz w:val="20"/>
          <w:szCs w:val="20"/>
          <w:lang w:eastAsia="ja-JP"/>
          <w:rPrChange w:id="3031" w:author="Petter Vang Brakalsvaalet [pev2]" w:date="2021-04-28T13:17:00Z">
            <w:rPr>
              <w:ins w:id="3032" w:author="Petter Vang Brakalsvaalet [pev2]" w:date="2021-04-27T23:31:00Z"/>
              <w:rFonts w:eastAsiaTheme="minorEastAsia" w:cstheme="majorHAnsi"/>
              <w:color w:val="000000"/>
              <w:sz w:val="21"/>
              <w:szCs w:val="21"/>
              <w:lang w:eastAsia="ja-JP"/>
            </w:rPr>
          </w:rPrChange>
        </w:rPr>
      </w:pPr>
      <w:ins w:id="3033" w:author="Petter Vang Brakalsvaalet [pev2]" w:date="2021-04-27T23:31:00Z">
        <w:r w:rsidRPr="00E90B95">
          <w:rPr>
            <w:rFonts w:eastAsiaTheme="minorEastAsia" w:cstheme="majorHAnsi"/>
            <w:color w:val="000000"/>
            <w:sz w:val="20"/>
            <w:szCs w:val="20"/>
            <w:lang w:eastAsia="ja-JP"/>
            <w:rPrChange w:id="303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035"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03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037"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038"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039"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040"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041" w:author="Petter Vang Brakalsvaalet [pev2]" w:date="2021-04-28T13:17:00Z">
              <w:rPr>
                <w:rFonts w:eastAsiaTheme="minorEastAsia" w:cstheme="majorHAnsi"/>
                <w:color w:val="2B839F"/>
                <w:sz w:val="21"/>
                <w:szCs w:val="21"/>
                <w:lang w:eastAsia="ja-JP"/>
              </w:rPr>
            </w:rPrChange>
          </w:rPr>
          <w:t>gameOptions</w:t>
        </w:r>
        <w:proofErr w:type="spellEnd"/>
      </w:ins>
    </w:p>
    <w:p w14:paraId="0089D26B" w14:textId="77777777" w:rsidR="008E1C7E" w:rsidRPr="00E90B95" w:rsidRDefault="008E1C7E" w:rsidP="008E1C7E">
      <w:pPr>
        <w:tabs>
          <w:tab w:val="left" w:pos="543"/>
        </w:tabs>
        <w:autoSpaceDE w:val="0"/>
        <w:autoSpaceDN w:val="0"/>
        <w:adjustRightInd w:val="0"/>
        <w:rPr>
          <w:ins w:id="3042" w:author="Petter Vang Brakalsvaalet [pev2]" w:date="2021-04-27T23:31:00Z"/>
          <w:rFonts w:eastAsiaTheme="minorEastAsia" w:cstheme="majorHAnsi"/>
          <w:color w:val="000000"/>
          <w:sz w:val="20"/>
          <w:szCs w:val="20"/>
          <w:lang w:eastAsia="ja-JP"/>
          <w:rPrChange w:id="3043" w:author="Petter Vang Brakalsvaalet [pev2]" w:date="2021-04-28T13:17:00Z">
            <w:rPr>
              <w:ins w:id="3044" w:author="Petter Vang Brakalsvaalet [pev2]" w:date="2021-04-27T23:31:00Z"/>
              <w:rFonts w:eastAsiaTheme="minorEastAsia" w:cstheme="majorHAnsi"/>
              <w:color w:val="000000"/>
              <w:sz w:val="21"/>
              <w:szCs w:val="21"/>
              <w:lang w:eastAsia="ja-JP"/>
            </w:rPr>
          </w:rPrChange>
        </w:rPr>
      </w:pPr>
      <w:ins w:id="3045" w:author="Petter Vang Brakalsvaalet [pev2]" w:date="2021-04-27T23:31:00Z">
        <w:r w:rsidRPr="00E90B95">
          <w:rPr>
            <w:rFonts w:eastAsiaTheme="minorEastAsia" w:cstheme="majorHAnsi"/>
            <w:color w:val="000000"/>
            <w:sz w:val="20"/>
            <w:szCs w:val="20"/>
            <w:lang w:eastAsia="ja-JP"/>
            <w:rPrChange w:id="3046"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047"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048"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3049"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3050"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3051" w:author="Petter Vang Brakalsvaalet [pev2]" w:date="2021-04-28T13:17:00Z">
              <w:rPr>
                <w:rFonts w:eastAsiaTheme="minorEastAsia" w:cstheme="majorHAnsi"/>
                <w:color w:val="000000"/>
                <w:sz w:val="21"/>
                <w:szCs w:val="21"/>
                <w:lang w:eastAsia="ja-JP"/>
              </w:rPr>
            </w:rPrChange>
          </w:rPr>
          <w:t>(where: {$</w:t>
        </w:r>
        <w:proofErr w:type="gramStart"/>
        <w:r w:rsidRPr="00E90B95">
          <w:rPr>
            <w:rFonts w:eastAsiaTheme="minorEastAsia" w:cstheme="majorHAnsi"/>
            <w:color w:val="000000"/>
            <w:sz w:val="20"/>
            <w:szCs w:val="20"/>
            <w:lang w:eastAsia="ja-JP"/>
            <w:rPrChange w:id="3052"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3053" w:author="Petter Vang Brakalsvaalet [pev2]" w:date="2021-04-28T13:17:00Z">
              <w:rPr>
                <w:rFonts w:eastAsiaTheme="minorEastAsia" w:cstheme="majorHAnsi"/>
                <w:color w:val="2B839F"/>
                <w:sz w:val="21"/>
                <w:szCs w:val="21"/>
                <w:lang w:eastAsia="ja-JP"/>
              </w:rPr>
            </w:rPrChange>
          </w:rPr>
          <w:t>title</w:t>
        </w:r>
        <w:proofErr w:type="gramEnd"/>
        <w:r w:rsidRPr="00E90B95">
          <w:rPr>
            <w:rFonts w:eastAsiaTheme="minorEastAsia" w:cstheme="majorHAnsi"/>
            <w:color w:val="000000"/>
            <w:sz w:val="20"/>
            <w:szCs w:val="20"/>
            <w:lang w:eastAsia="ja-JP"/>
            <w:rPrChange w:id="305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3055"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05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057"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058" w:author="Petter Vang Brakalsvaalet [pev2]" w:date="2021-04-28T13:17:00Z">
              <w:rPr>
                <w:rFonts w:eastAsiaTheme="minorEastAsia" w:cstheme="majorHAnsi"/>
                <w:color w:val="000000"/>
                <w:sz w:val="21"/>
                <w:szCs w:val="21"/>
                <w:lang w:eastAsia="ja-JP"/>
              </w:rPr>
            </w:rPrChange>
          </w:rPr>
          <w:t>[4].</w:t>
        </w:r>
        <w:r w:rsidRPr="00E90B95">
          <w:rPr>
            <w:rFonts w:eastAsiaTheme="minorEastAsia" w:cstheme="majorHAnsi"/>
            <w:color w:val="2B839F"/>
            <w:sz w:val="20"/>
            <w:szCs w:val="20"/>
            <w:lang w:eastAsia="ja-JP"/>
            <w:rPrChange w:id="3059"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3060" w:author="Petter Vang Brakalsvaalet [pev2]" w:date="2021-04-28T13:17:00Z">
              <w:rPr>
                <w:rFonts w:eastAsiaTheme="minorEastAsia" w:cstheme="majorHAnsi"/>
                <w:color w:val="000000"/>
                <w:sz w:val="21"/>
                <w:szCs w:val="21"/>
                <w:lang w:eastAsia="ja-JP"/>
              </w:rPr>
            </w:rPrChange>
          </w:rPr>
          <w:t>})</w:t>
        </w:r>
      </w:ins>
    </w:p>
    <w:p w14:paraId="4259FFAE" w14:textId="77777777" w:rsidR="008E1C7E" w:rsidRPr="00E90B95" w:rsidRDefault="008E1C7E" w:rsidP="008E1C7E">
      <w:pPr>
        <w:tabs>
          <w:tab w:val="left" w:pos="543"/>
        </w:tabs>
        <w:autoSpaceDE w:val="0"/>
        <w:autoSpaceDN w:val="0"/>
        <w:adjustRightInd w:val="0"/>
        <w:rPr>
          <w:ins w:id="3061" w:author="Petter Vang Brakalsvaalet [pev2]" w:date="2021-04-27T23:31:00Z"/>
          <w:rFonts w:eastAsiaTheme="minorEastAsia" w:cstheme="majorHAnsi"/>
          <w:color w:val="000000"/>
          <w:sz w:val="20"/>
          <w:szCs w:val="20"/>
          <w:lang w:eastAsia="ja-JP"/>
          <w:rPrChange w:id="3062" w:author="Petter Vang Brakalsvaalet [pev2]" w:date="2021-04-28T13:17:00Z">
            <w:rPr>
              <w:ins w:id="3063" w:author="Petter Vang Brakalsvaalet [pev2]" w:date="2021-04-27T23:31:00Z"/>
              <w:rFonts w:eastAsiaTheme="minorEastAsia" w:cstheme="majorHAnsi"/>
              <w:color w:val="000000"/>
              <w:sz w:val="21"/>
              <w:szCs w:val="21"/>
              <w:lang w:eastAsia="ja-JP"/>
            </w:rPr>
          </w:rPrChange>
        </w:rPr>
      </w:pPr>
      <w:ins w:id="3064" w:author="Petter Vang Brakalsvaalet [pev2]" w:date="2021-04-27T23:31:00Z">
        <w:r w:rsidRPr="00E90B95">
          <w:rPr>
            <w:rFonts w:eastAsiaTheme="minorEastAsia" w:cstheme="majorHAnsi"/>
            <w:color w:val="000000"/>
            <w:sz w:val="20"/>
            <w:szCs w:val="20"/>
            <w:lang w:eastAsia="ja-JP"/>
            <w:rPrChange w:id="3065"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3066"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3067"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068" w:author="Petter Vang Brakalsvaalet [pev2]" w:date="2021-04-28T13:17:00Z">
              <w:rPr>
                <w:rFonts w:eastAsiaTheme="minorEastAsia" w:cstheme="majorHAnsi"/>
                <w:color w:val="000000"/>
                <w:sz w:val="21"/>
                <w:szCs w:val="21"/>
                <w:lang w:eastAsia="ja-JP"/>
              </w:rPr>
            </w:rPrChange>
          </w:rPr>
          <w:t xml:space="preserve">index, 4, </w:t>
        </w:r>
        <w:r w:rsidRPr="00E90B95">
          <w:rPr>
            <w:rFonts w:eastAsiaTheme="minorEastAsia" w:cstheme="majorHAnsi"/>
            <w:color w:val="A31515"/>
            <w:sz w:val="20"/>
            <w:szCs w:val="20"/>
            <w:lang w:eastAsia="ja-JP"/>
            <w:rPrChange w:id="3069" w:author="Petter Vang Brakalsvaalet [pev2]" w:date="2021-04-28T13:17:00Z">
              <w:rPr>
                <w:rFonts w:eastAsiaTheme="minorEastAsia" w:cstheme="majorHAnsi"/>
                <w:color w:val="A31515"/>
                <w:sz w:val="21"/>
                <w:szCs w:val="21"/>
                <w:lang w:eastAsia="ja-JP"/>
              </w:rPr>
            </w:rPrChange>
          </w:rPr>
          <w:t>"Duration option is not at expected index"</w:t>
        </w:r>
        <w:r w:rsidRPr="00E90B95">
          <w:rPr>
            <w:rFonts w:eastAsiaTheme="minorEastAsia" w:cstheme="majorHAnsi"/>
            <w:color w:val="000000"/>
            <w:sz w:val="20"/>
            <w:szCs w:val="20"/>
            <w:lang w:eastAsia="ja-JP"/>
            <w:rPrChange w:id="3070" w:author="Petter Vang Brakalsvaalet [pev2]" w:date="2021-04-28T13:17:00Z">
              <w:rPr>
                <w:rFonts w:eastAsiaTheme="minorEastAsia" w:cstheme="majorHAnsi"/>
                <w:color w:val="000000"/>
                <w:sz w:val="21"/>
                <w:szCs w:val="21"/>
                <w:lang w:eastAsia="ja-JP"/>
              </w:rPr>
            </w:rPrChange>
          </w:rPr>
          <w:t>)</w:t>
        </w:r>
      </w:ins>
    </w:p>
    <w:p w14:paraId="11B28185" w14:textId="77777777" w:rsidR="008E1C7E" w:rsidRPr="00E90B95" w:rsidRDefault="008E1C7E" w:rsidP="008E1C7E">
      <w:pPr>
        <w:tabs>
          <w:tab w:val="left" w:pos="543"/>
        </w:tabs>
        <w:autoSpaceDE w:val="0"/>
        <w:autoSpaceDN w:val="0"/>
        <w:adjustRightInd w:val="0"/>
        <w:rPr>
          <w:ins w:id="3071" w:author="Petter Vang Brakalsvaalet [pev2]" w:date="2021-04-27T23:31:00Z"/>
          <w:rFonts w:eastAsiaTheme="minorEastAsia" w:cstheme="majorHAnsi"/>
          <w:color w:val="000000"/>
          <w:sz w:val="20"/>
          <w:szCs w:val="20"/>
          <w:lang w:eastAsia="ja-JP"/>
          <w:rPrChange w:id="3072" w:author="Petter Vang Brakalsvaalet [pev2]" w:date="2021-04-28T13:17:00Z">
            <w:rPr>
              <w:ins w:id="3073" w:author="Petter Vang Brakalsvaalet [pev2]" w:date="2021-04-27T23:31:00Z"/>
              <w:rFonts w:eastAsiaTheme="minorEastAsia" w:cstheme="majorHAnsi"/>
              <w:color w:val="000000"/>
              <w:sz w:val="21"/>
              <w:szCs w:val="21"/>
              <w:lang w:eastAsia="ja-JP"/>
            </w:rPr>
          </w:rPrChange>
        </w:rPr>
      </w:pPr>
      <w:ins w:id="3074" w:author="Petter Vang Brakalsvaalet [pev2]" w:date="2021-04-27T23:31:00Z">
        <w:r w:rsidRPr="00E90B95">
          <w:rPr>
            <w:rFonts w:eastAsiaTheme="minorEastAsia" w:cstheme="majorHAnsi"/>
            <w:color w:val="000000"/>
            <w:sz w:val="20"/>
            <w:szCs w:val="20"/>
            <w:lang w:eastAsia="ja-JP"/>
            <w:rPrChange w:id="3075" w:author="Petter Vang Brakalsvaalet [pev2]" w:date="2021-04-28T13:17:00Z">
              <w:rPr>
                <w:rFonts w:eastAsiaTheme="minorEastAsia" w:cstheme="majorHAnsi"/>
                <w:color w:val="000000"/>
                <w:sz w:val="21"/>
                <w:szCs w:val="21"/>
                <w:lang w:eastAsia="ja-JP"/>
              </w:rPr>
            </w:rPrChange>
          </w:rPr>
          <w:t xml:space="preserve">    }</w:t>
        </w:r>
      </w:ins>
    </w:p>
    <w:p w14:paraId="081F78F4" w14:textId="77777777" w:rsidR="008E1C7E" w:rsidRPr="00E90B95" w:rsidRDefault="008E1C7E" w:rsidP="008E1C7E">
      <w:pPr>
        <w:tabs>
          <w:tab w:val="left" w:pos="543"/>
        </w:tabs>
        <w:autoSpaceDE w:val="0"/>
        <w:autoSpaceDN w:val="0"/>
        <w:adjustRightInd w:val="0"/>
        <w:rPr>
          <w:ins w:id="3076" w:author="Petter Vang Brakalsvaalet [pev2]" w:date="2021-04-27T23:31:00Z"/>
          <w:rFonts w:eastAsiaTheme="minorEastAsia" w:cstheme="majorHAnsi"/>
          <w:color w:val="000000"/>
          <w:sz w:val="20"/>
          <w:szCs w:val="20"/>
          <w:lang w:eastAsia="ja-JP"/>
          <w:rPrChange w:id="3077" w:author="Petter Vang Brakalsvaalet [pev2]" w:date="2021-04-28T13:17:00Z">
            <w:rPr>
              <w:ins w:id="3078" w:author="Petter Vang Brakalsvaalet [pev2]" w:date="2021-04-27T23:31:00Z"/>
              <w:rFonts w:eastAsiaTheme="minorEastAsia" w:cstheme="majorHAnsi"/>
              <w:color w:val="000000"/>
              <w:sz w:val="21"/>
              <w:szCs w:val="21"/>
              <w:lang w:eastAsia="ja-JP"/>
            </w:rPr>
          </w:rPrChange>
        </w:rPr>
      </w:pPr>
      <w:ins w:id="3079" w:author="Petter Vang Brakalsvaalet [pev2]" w:date="2021-04-27T23:31:00Z">
        <w:r w:rsidRPr="00E90B95">
          <w:rPr>
            <w:rFonts w:eastAsiaTheme="minorEastAsia" w:cstheme="majorHAnsi"/>
            <w:color w:val="000000"/>
            <w:sz w:val="20"/>
            <w:szCs w:val="20"/>
            <w:lang w:eastAsia="ja-JP"/>
            <w:rPrChange w:id="3080" w:author="Petter Vang Brakalsvaalet [pev2]" w:date="2021-04-28T13:17:00Z">
              <w:rPr>
                <w:rFonts w:eastAsiaTheme="minorEastAsia" w:cstheme="majorHAnsi"/>
                <w:color w:val="000000"/>
                <w:sz w:val="21"/>
                <w:szCs w:val="21"/>
                <w:lang w:eastAsia="ja-JP"/>
              </w:rPr>
            </w:rPrChange>
          </w:rPr>
          <w:t xml:space="preserve">    </w:t>
        </w:r>
      </w:ins>
    </w:p>
    <w:p w14:paraId="3A6FCD82" w14:textId="77777777" w:rsidR="008E1C7E" w:rsidRPr="00E90B95" w:rsidRDefault="008E1C7E" w:rsidP="008E1C7E">
      <w:pPr>
        <w:tabs>
          <w:tab w:val="left" w:pos="543"/>
        </w:tabs>
        <w:autoSpaceDE w:val="0"/>
        <w:autoSpaceDN w:val="0"/>
        <w:adjustRightInd w:val="0"/>
        <w:rPr>
          <w:ins w:id="3081" w:author="Petter Vang Brakalsvaalet [pev2]" w:date="2021-04-27T23:31:00Z"/>
          <w:rFonts w:eastAsiaTheme="minorEastAsia" w:cstheme="majorHAnsi"/>
          <w:color w:val="000000"/>
          <w:sz w:val="20"/>
          <w:szCs w:val="20"/>
          <w:lang w:eastAsia="ja-JP"/>
          <w:rPrChange w:id="3082" w:author="Petter Vang Brakalsvaalet [pev2]" w:date="2021-04-28T13:17:00Z">
            <w:rPr>
              <w:ins w:id="3083" w:author="Petter Vang Brakalsvaalet [pev2]" w:date="2021-04-27T23:31:00Z"/>
              <w:rFonts w:eastAsiaTheme="minorEastAsia" w:cstheme="majorHAnsi"/>
              <w:color w:val="000000"/>
              <w:sz w:val="21"/>
              <w:szCs w:val="21"/>
              <w:lang w:eastAsia="ja-JP"/>
            </w:rPr>
          </w:rPrChange>
        </w:rPr>
      </w:pPr>
      <w:ins w:id="3084" w:author="Petter Vang Brakalsvaalet [pev2]" w:date="2021-04-27T23:31:00Z">
        <w:r w:rsidRPr="00E90B95">
          <w:rPr>
            <w:rFonts w:eastAsiaTheme="minorEastAsia" w:cstheme="majorHAnsi"/>
            <w:color w:val="000000"/>
            <w:sz w:val="20"/>
            <w:szCs w:val="20"/>
            <w:lang w:eastAsia="ja-JP"/>
            <w:rPrChange w:id="308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086"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087"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088" w:author="Petter Vang Brakalsvaalet [pev2]" w:date="2021-04-28T13:17:00Z">
              <w:rPr>
                <w:rFonts w:eastAsiaTheme="minorEastAsia" w:cstheme="majorHAnsi"/>
                <w:color w:val="0F68A0"/>
                <w:sz w:val="21"/>
                <w:szCs w:val="21"/>
                <w:lang w:eastAsia="ja-JP"/>
              </w:rPr>
            </w:rPrChange>
          </w:rPr>
          <w:t>testPositionOfBotsOption</w:t>
        </w:r>
        <w:proofErr w:type="spellEnd"/>
        <w:r w:rsidRPr="00E90B95">
          <w:rPr>
            <w:rFonts w:eastAsiaTheme="minorEastAsia" w:cstheme="majorHAnsi"/>
            <w:color w:val="000000"/>
            <w:sz w:val="20"/>
            <w:szCs w:val="20"/>
            <w:lang w:eastAsia="ja-JP"/>
            <w:rPrChange w:id="3089"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090" w:author="Petter Vang Brakalsvaalet [pev2]" w:date="2021-04-28T13:17:00Z">
              <w:rPr>
                <w:rFonts w:eastAsiaTheme="minorEastAsia" w:cstheme="majorHAnsi"/>
                <w:color w:val="000000"/>
                <w:sz w:val="21"/>
                <w:szCs w:val="21"/>
                <w:lang w:eastAsia="ja-JP"/>
              </w:rPr>
            </w:rPrChange>
          </w:rPr>
          <w:t>){</w:t>
        </w:r>
      </w:ins>
    </w:p>
    <w:p w14:paraId="6E2BB5C9" w14:textId="77777777" w:rsidR="008E1C7E" w:rsidRPr="00E90B95" w:rsidRDefault="008E1C7E" w:rsidP="008E1C7E">
      <w:pPr>
        <w:tabs>
          <w:tab w:val="left" w:pos="543"/>
        </w:tabs>
        <w:autoSpaceDE w:val="0"/>
        <w:autoSpaceDN w:val="0"/>
        <w:adjustRightInd w:val="0"/>
        <w:rPr>
          <w:ins w:id="3091" w:author="Petter Vang Brakalsvaalet [pev2]" w:date="2021-04-27T23:31:00Z"/>
          <w:rFonts w:eastAsiaTheme="minorEastAsia" w:cstheme="majorHAnsi"/>
          <w:color w:val="000000"/>
          <w:sz w:val="20"/>
          <w:szCs w:val="20"/>
          <w:lang w:eastAsia="ja-JP"/>
          <w:rPrChange w:id="3092" w:author="Petter Vang Brakalsvaalet [pev2]" w:date="2021-04-28T13:17:00Z">
            <w:rPr>
              <w:ins w:id="3093" w:author="Petter Vang Brakalsvaalet [pev2]" w:date="2021-04-27T23:31:00Z"/>
              <w:rFonts w:eastAsiaTheme="minorEastAsia" w:cstheme="majorHAnsi"/>
              <w:color w:val="000000"/>
              <w:sz w:val="21"/>
              <w:szCs w:val="21"/>
              <w:lang w:eastAsia="ja-JP"/>
            </w:rPr>
          </w:rPrChange>
        </w:rPr>
      </w:pPr>
      <w:ins w:id="3094" w:author="Petter Vang Brakalsvaalet [pev2]" w:date="2021-04-27T23:31:00Z">
        <w:r w:rsidRPr="00E90B95">
          <w:rPr>
            <w:rFonts w:eastAsiaTheme="minorEastAsia" w:cstheme="majorHAnsi"/>
            <w:color w:val="000000"/>
            <w:sz w:val="20"/>
            <w:szCs w:val="20"/>
            <w:lang w:eastAsia="ja-JP"/>
            <w:rPrChange w:id="309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096"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09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098"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099"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100"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101"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102" w:author="Petter Vang Brakalsvaalet [pev2]" w:date="2021-04-28T13:17:00Z">
              <w:rPr>
                <w:rFonts w:eastAsiaTheme="minorEastAsia" w:cstheme="majorHAnsi"/>
                <w:color w:val="2B839F"/>
                <w:sz w:val="21"/>
                <w:szCs w:val="21"/>
                <w:lang w:eastAsia="ja-JP"/>
              </w:rPr>
            </w:rPrChange>
          </w:rPr>
          <w:t>gameOptions</w:t>
        </w:r>
        <w:proofErr w:type="spellEnd"/>
      </w:ins>
    </w:p>
    <w:p w14:paraId="1DE9DDC0" w14:textId="77777777" w:rsidR="008E1C7E" w:rsidRPr="00E90B95" w:rsidRDefault="008E1C7E" w:rsidP="008E1C7E">
      <w:pPr>
        <w:tabs>
          <w:tab w:val="left" w:pos="543"/>
        </w:tabs>
        <w:autoSpaceDE w:val="0"/>
        <w:autoSpaceDN w:val="0"/>
        <w:adjustRightInd w:val="0"/>
        <w:rPr>
          <w:ins w:id="3103" w:author="Petter Vang Brakalsvaalet [pev2]" w:date="2021-04-27T23:31:00Z"/>
          <w:rFonts w:eastAsiaTheme="minorEastAsia" w:cstheme="majorHAnsi"/>
          <w:color w:val="000000"/>
          <w:sz w:val="20"/>
          <w:szCs w:val="20"/>
          <w:lang w:eastAsia="ja-JP"/>
          <w:rPrChange w:id="3104" w:author="Petter Vang Brakalsvaalet [pev2]" w:date="2021-04-28T13:17:00Z">
            <w:rPr>
              <w:ins w:id="3105" w:author="Petter Vang Brakalsvaalet [pev2]" w:date="2021-04-27T23:31:00Z"/>
              <w:rFonts w:eastAsiaTheme="minorEastAsia" w:cstheme="majorHAnsi"/>
              <w:color w:val="000000"/>
              <w:sz w:val="21"/>
              <w:szCs w:val="21"/>
              <w:lang w:eastAsia="ja-JP"/>
            </w:rPr>
          </w:rPrChange>
        </w:rPr>
      </w:pPr>
      <w:ins w:id="3106" w:author="Petter Vang Brakalsvaalet [pev2]" w:date="2021-04-27T23:31:00Z">
        <w:r w:rsidRPr="00E90B95">
          <w:rPr>
            <w:rFonts w:eastAsiaTheme="minorEastAsia" w:cstheme="majorHAnsi"/>
            <w:color w:val="000000"/>
            <w:sz w:val="20"/>
            <w:szCs w:val="20"/>
            <w:lang w:eastAsia="ja-JP"/>
            <w:rPrChange w:id="310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108"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109"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3110"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3111"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3112" w:author="Petter Vang Brakalsvaalet [pev2]" w:date="2021-04-28T13:17:00Z">
              <w:rPr>
                <w:rFonts w:eastAsiaTheme="minorEastAsia" w:cstheme="majorHAnsi"/>
                <w:color w:val="000000"/>
                <w:sz w:val="21"/>
                <w:szCs w:val="21"/>
                <w:lang w:eastAsia="ja-JP"/>
              </w:rPr>
            </w:rPrChange>
          </w:rPr>
          <w:t>(where: {$</w:t>
        </w:r>
        <w:proofErr w:type="gramStart"/>
        <w:r w:rsidRPr="00E90B95">
          <w:rPr>
            <w:rFonts w:eastAsiaTheme="minorEastAsia" w:cstheme="majorHAnsi"/>
            <w:color w:val="000000"/>
            <w:sz w:val="20"/>
            <w:szCs w:val="20"/>
            <w:lang w:eastAsia="ja-JP"/>
            <w:rPrChange w:id="3113"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3114" w:author="Petter Vang Brakalsvaalet [pev2]" w:date="2021-04-28T13:17:00Z">
              <w:rPr>
                <w:rFonts w:eastAsiaTheme="minorEastAsia" w:cstheme="majorHAnsi"/>
                <w:color w:val="2B839F"/>
                <w:sz w:val="21"/>
                <w:szCs w:val="21"/>
                <w:lang w:eastAsia="ja-JP"/>
              </w:rPr>
            </w:rPrChange>
          </w:rPr>
          <w:t>title</w:t>
        </w:r>
        <w:proofErr w:type="gramEnd"/>
        <w:r w:rsidRPr="00E90B95">
          <w:rPr>
            <w:rFonts w:eastAsiaTheme="minorEastAsia" w:cstheme="majorHAnsi"/>
            <w:color w:val="000000"/>
            <w:sz w:val="20"/>
            <w:szCs w:val="20"/>
            <w:lang w:eastAsia="ja-JP"/>
            <w:rPrChange w:id="311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3116"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11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118"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119" w:author="Petter Vang Brakalsvaalet [pev2]" w:date="2021-04-28T13:17:00Z">
              <w:rPr>
                <w:rFonts w:eastAsiaTheme="minorEastAsia" w:cstheme="majorHAnsi"/>
                <w:color w:val="000000"/>
                <w:sz w:val="21"/>
                <w:szCs w:val="21"/>
                <w:lang w:eastAsia="ja-JP"/>
              </w:rPr>
            </w:rPrChange>
          </w:rPr>
          <w:t>[5].</w:t>
        </w:r>
        <w:r w:rsidRPr="00E90B95">
          <w:rPr>
            <w:rFonts w:eastAsiaTheme="minorEastAsia" w:cstheme="majorHAnsi"/>
            <w:color w:val="2B839F"/>
            <w:sz w:val="20"/>
            <w:szCs w:val="20"/>
            <w:lang w:eastAsia="ja-JP"/>
            <w:rPrChange w:id="3120"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3121" w:author="Petter Vang Brakalsvaalet [pev2]" w:date="2021-04-28T13:17:00Z">
              <w:rPr>
                <w:rFonts w:eastAsiaTheme="minorEastAsia" w:cstheme="majorHAnsi"/>
                <w:color w:val="000000"/>
                <w:sz w:val="21"/>
                <w:szCs w:val="21"/>
                <w:lang w:eastAsia="ja-JP"/>
              </w:rPr>
            </w:rPrChange>
          </w:rPr>
          <w:t>})</w:t>
        </w:r>
      </w:ins>
    </w:p>
    <w:p w14:paraId="2FECE0CC" w14:textId="77777777" w:rsidR="008E1C7E" w:rsidRPr="00E90B95" w:rsidRDefault="008E1C7E" w:rsidP="008E1C7E">
      <w:pPr>
        <w:tabs>
          <w:tab w:val="left" w:pos="543"/>
        </w:tabs>
        <w:autoSpaceDE w:val="0"/>
        <w:autoSpaceDN w:val="0"/>
        <w:adjustRightInd w:val="0"/>
        <w:rPr>
          <w:ins w:id="3122" w:author="Petter Vang Brakalsvaalet [pev2]" w:date="2021-04-27T23:31:00Z"/>
          <w:rFonts w:eastAsiaTheme="minorEastAsia" w:cstheme="majorHAnsi"/>
          <w:color w:val="000000"/>
          <w:sz w:val="20"/>
          <w:szCs w:val="20"/>
          <w:lang w:eastAsia="ja-JP"/>
          <w:rPrChange w:id="3123" w:author="Petter Vang Brakalsvaalet [pev2]" w:date="2021-04-28T13:17:00Z">
            <w:rPr>
              <w:ins w:id="3124" w:author="Petter Vang Brakalsvaalet [pev2]" w:date="2021-04-27T23:31:00Z"/>
              <w:rFonts w:eastAsiaTheme="minorEastAsia" w:cstheme="majorHAnsi"/>
              <w:color w:val="000000"/>
              <w:sz w:val="21"/>
              <w:szCs w:val="21"/>
              <w:lang w:eastAsia="ja-JP"/>
            </w:rPr>
          </w:rPrChange>
        </w:rPr>
      </w:pPr>
      <w:ins w:id="3125" w:author="Petter Vang Brakalsvaalet [pev2]" w:date="2021-04-27T23:31:00Z">
        <w:r w:rsidRPr="00E90B95">
          <w:rPr>
            <w:rFonts w:eastAsiaTheme="minorEastAsia" w:cstheme="majorHAnsi"/>
            <w:color w:val="000000"/>
            <w:sz w:val="20"/>
            <w:szCs w:val="20"/>
            <w:lang w:eastAsia="ja-JP"/>
            <w:rPrChange w:id="3126"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3127"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3128"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129" w:author="Petter Vang Brakalsvaalet [pev2]" w:date="2021-04-28T13:17:00Z">
              <w:rPr>
                <w:rFonts w:eastAsiaTheme="minorEastAsia" w:cstheme="majorHAnsi"/>
                <w:color w:val="000000"/>
                <w:sz w:val="21"/>
                <w:szCs w:val="21"/>
                <w:lang w:eastAsia="ja-JP"/>
              </w:rPr>
            </w:rPrChange>
          </w:rPr>
          <w:t xml:space="preserve">index, 5, </w:t>
        </w:r>
        <w:r w:rsidRPr="00E90B95">
          <w:rPr>
            <w:rFonts w:eastAsiaTheme="minorEastAsia" w:cstheme="majorHAnsi"/>
            <w:color w:val="A31515"/>
            <w:sz w:val="20"/>
            <w:szCs w:val="20"/>
            <w:lang w:eastAsia="ja-JP"/>
            <w:rPrChange w:id="3130" w:author="Petter Vang Brakalsvaalet [pev2]" w:date="2021-04-28T13:17:00Z">
              <w:rPr>
                <w:rFonts w:eastAsiaTheme="minorEastAsia" w:cstheme="majorHAnsi"/>
                <w:color w:val="A31515"/>
                <w:sz w:val="21"/>
                <w:szCs w:val="21"/>
                <w:lang w:eastAsia="ja-JP"/>
              </w:rPr>
            </w:rPrChange>
          </w:rPr>
          <w:t>"Bots option is not at expected index"</w:t>
        </w:r>
        <w:r w:rsidRPr="00E90B95">
          <w:rPr>
            <w:rFonts w:eastAsiaTheme="minorEastAsia" w:cstheme="majorHAnsi"/>
            <w:color w:val="000000"/>
            <w:sz w:val="20"/>
            <w:szCs w:val="20"/>
            <w:lang w:eastAsia="ja-JP"/>
            <w:rPrChange w:id="3131" w:author="Petter Vang Brakalsvaalet [pev2]" w:date="2021-04-28T13:17:00Z">
              <w:rPr>
                <w:rFonts w:eastAsiaTheme="minorEastAsia" w:cstheme="majorHAnsi"/>
                <w:color w:val="000000"/>
                <w:sz w:val="21"/>
                <w:szCs w:val="21"/>
                <w:lang w:eastAsia="ja-JP"/>
              </w:rPr>
            </w:rPrChange>
          </w:rPr>
          <w:t>)</w:t>
        </w:r>
      </w:ins>
    </w:p>
    <w:p w14:paraId="2D78C7FB" w14:textId="77777777" w:rsidR="008E1C7E" w:rsidRPr="00E90B95" w:rsidRDefault="008E1C7E" w:rsidP="008E1C7E">
      <w:pPr>
        <w:tabs>
          <w:tab w:val="left" w:pos="543"/>
        </w:tabs>
        <w:autoSpaceDE w:val="0"/>
        <w:autoSpaceDN w:val="0"/>
        <w:adjustRightInd w:val="0"/>
        <w:rPr>
          <w:ins w:id="3132" w:author="Petter Vang Brakalsvaalet [pev2]" w:date="2021-04-27T23:31:00Z"/>
          <w:rFonts w:eastAsiaTheme="minorEastAsia" w:cstheme="majorHAnsi"/>
          <w:color w:val="000000"/>
          <w:sz w:val="20"/>
          <w:szCs w:val="20"/>
          <w:lang w:eastAsia="ja-JP"/>
          <w:rPrChange w:id="3133" w:author="Petter Vang Brakalsvaalet [pev2]" w:date="2021-04-28T13:17:00Z">
            <w:rPr>
              <w:ins w:id="3134" w:author="Petter Vang Brakalsvaalet [pev2]" w:date="2021-04-27T23:31:00Z"/>
              <w:rFonts w:eastAsiaTheme="minorEastAsia" w:cstheme="majorHAnsi"/>
              <w:color w:val="000000"/>
              <w:sz w:val="21"/>
              <w:szCs w:val="21"/>
              <w:lang w:eastAsia="ja-JP"/>
            </w:rPr>
          </w:rPrChange>
        </w:rPr>
      </w:pPr>
      <w:ins w:id="3135" w:author="Petter Vang Brakalsvaalet [pev2]" w:date="2021-04-27T23:31:00Z">
        <w:r w:rsidRPr="00E90B95">
          <w:rPr>
            <w:rFonts w:eastAsiaTheme="minorEastAsia" w:cstheme="majorHAnsi"/>
            <w:color w:val="000000"/>
            <w:sz w:val="20"/>
            <w:szCs w:val="20"/>
            <w:lang w:eastAsia="ja-JP"/>
            <w:rPrChange w:id="3136" w:author="Petter Vang Brakalsvaalet [pev2]" w:date="2021-04-28T13:17:00Z">
              <w:rPr>
                <w:rFonts w:eastAsiaTheme="minorEastAsia" w:cstheme="majorHAnsi"/>
                <w:color w:val="000000"/>
                <w:sz w:val="21"/>
                <w:szCs w:val="21"/>
                <w:lang w:eastAsia="ja-JP"/>
              </w:rPr>
            </w:rPrChange>
          </w:rPr>
          <w:t xml:space="preserve">    }</w:t>
        </w:r>
      </w:ins>
    </w:p>
    <w:p w14:paraId="0D9CA1CF" w14:textId="77777777" w:rsidR="008E1C7E" w:rsidRPr="00E90B95" w:rsidRDefault="008E1C7E" w:rsidP="008E1C7E">
      <w:pPr>
        <w:tabs>
          <w:tab w:val="left" w:pos="543"/>
        </w:tabs>
        <w:autoSpaceDE w:val="0"/>
        <w:autoSpaceDN w:val="0"/>
        <w:adjustRightInd w:val="0"/>
        <w:rPr>
          <w:ins w:id="3137" w:author="Petter Vang Brakalsvaalet [pev2]" w:date="2021-04-27T23:31:00Z"/>
          <w:rFonts w:eastAsiaTheme="minorEastAsia" w:cstheme="majorHAnsi"/>
          <w:color w:val="000000"/>
          <w:sz w:val="20"/>
          <w:szCs w:val="20"/>
          <w:lang w:eastAsia="ja-JP"/>
          <w:rPrChange w:id="3138" w:author="Petter Vang Brakalsvaalet [pev2]" w:date="2021-04-28T13:17:00Z">
            <w:rPr>
              <w:ins w:id="3139" w:author="Petter Vang Brakalsvaalet [pev2]" w:date="2021-04-27T23:31:00Z"/>
              <w:rFonts w:eastAsiaTheme="minorEastAsia" w:cstheme="majorHAnsi"/>
              <w:color w:val="000000"/>
              <w:sz w:val="21"/>
              <w:szCs w:val="21"/>
              <w:lang w:eastAsia="ja-JP"/>
            </w:rPr>
          </w:rPrChange>
        </w:rPr>
      </w:pPr>
      <w:ins w:id="3140" w:author="Petter Vang Brakalsvaalet [pev2]" w:date="2021-04-27T23:31:00Z">
        <w:r w:rsidRPr="00E90B95">
          <w:rPr>
            <w:rFonts w:eastAsiaTheme="minorEastAsia" w:cstheme="majorHAnsi"/>
            <w:color w:val="000000"/>
            <w:sz w:val="20"/>
            <w:szCs w:val="20"/>
            <w:lang w:eastAsia="ja-JP"/>
            <w:rPrChange w:id="3141" w:author="Petter Vang Brakalsvaalet [pev2]" w:date="2021-04-28T13:17:00Z">
              <w:rPr>
                <w:rFonts w:eastAsiaTheme="minorEastAsia" w:cstheme="majorHAnsi"/>
                <w:color w:val="000000"/>
                <w:sz w:val="21"/>
                <w:szCs w:val="21"/>
                <w:lang w:eastAsia="ja-JP"/>
              </w:rPr>
            </w:rPrChange>
          </w:rPr>
          <w:t xml:space="preserve">    </w:t>
        </w:r>
      </w:ins>
    </w:p>
    <w:p w14:paraId="4CF82976" w14:textId="77777777" w:rsidR="008E1C7E" w:rsidRPr="00E90B95" w:rsidRDefault="008E1C7E" w:rsidP="008E1C7E">
      <w:pPr>
        <w:tabs>
          <w:tab w:val="left" w:pos="543"/>
        </w:tabs>
        <w:autoSpaceDE w:val="0"/>
        <w:autoSpaceDN w:val="0"/>
        <w:adjustRightInd w:val="0"/>
        <w:rPr>
          <w:ins w:id="3142" w:author="Petter Vang Brakalsvaalet [pev2]" w:date="2021-04-27T23:31:00Z"/>
          <w:rFonts w:eastAsiaTheme="minorEastAsia" w:cstheme="majorHAnsi"/>
          <w:color w:val="000000"/>
          <w:sz w:val="20"/>
          <w:szCs w:val="20"/>
          <w:lang w:eastAsia="ja-JP"/>
          <w:rPrChange w:id="3143" w:author="Petter Vang Brakalsvaalet [pev2]" w:date="2021-04-28T13:17:00Z">
            <w:rPr>
              <w:ins w:id="3144" w:author="Petter Vang Brakalsvaalet [pev2]" w:date="2021-04-27T23:31:00Z"/>
              <w:rFonts w:eastAsiaTheme="minorEastAsia" w:cstheme="majorHAnsi"/>
              <w:color w:val="000000"/>
              <w:sz w:val="21"/>
              <w:szCs w:val="21"/>
              <w:lang w:eastAsia="ja-JP"/>
            </w:rPr>
          </w:rPrChange>
        </w:rPr>
      </w:pPr>
      <w:ins w:id="3145" w:author="Petter Vang Brakalsvaalet [pev2]" w:date="2021-04-27T23:31:00Z">
        <w:r w:rsidRPr="00E90B95">
          <w:rPr>
            <w:rFonts w:eastAsiaTheme="minorEastAsia" w:cstheme="majorHAnsi"/>
            <w:color w:val="000000"/>
            <w:sz w:val="20"/>
            <w:szCs w:val="20"/>
            <w:lang w:eastAsia="ja-JP"/>
            <w:rPrChange w:id="3146"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3147" w:author="Petter Vang Brakalsvaalet [pev2]" w:date="2021-04-28T13:17:00Z">
              <w:rPr>
                <w:rFonts w:eastAsiaTheme="minorEastAsia" w:cstheme="majorHAnsi"/>
                <w:color w:val="008000"/>
                <w:sz w:val="21"/>
                <w:szCs w:val="21"/>
                <w:lang w:eastAsia="ja-JP"/>
              </w:rPr>
            </w:rPrChange>
          </w:rPr>
          <w:t>// Test number of segments of game options</w:t>
        </w:r>
      </w:ins>
    </w:p>
    <w:p w14:paraId="675B7499" w14:textId="77777777" w:rsidR="008E1C7E" w:rsidRPr="00E90B95" w:rsidRDefault="008E1C7E" w:rsidP="008E1C7E">
      <w:pPr>
        <w:tabs>
          <w:tab w:val="left" w:pos="543"/>
        </w:tabs>
        <w:autoSpaceDE w:val="0"/>
        <w:autoSpaceDN w:val="0"/>
        <w:adjustRightInd w:val="0"/>
        <w:rPr>
          <w:ins w:id="3148" w:author="Petter Vang Brakalsvaalet [pev2]" w:date="2021-04-27T23:31:00Z"/>
          <w:rFonts w:eastAsiaTheme="minorEastAsia" w:cstheme="majorHAnsi"/>
          <w:color w:val="000000"/>
          <w:sz w:val="20"/>
          <w:szCs w:val="20"/>
          <w:lang w:eastAsia="ja-JP"/>
          <w:rPrChange w:id="3149" w:author="Petter Vang Brakalsvaalet [pev2]" w:date="2021-04-28T13:17:00Z">
            <w:rPr>
              <w:ins w:id="3150" w:author="Petter Vang Brakalsvaalet [pev2]" w:date="2021-04-27T23:31:00Z"/>
              <w:rFonts w:eastAsiaTheme="minorEastAsia" w:cstheme="majorHAnsi"/>
              <w:color w:val="000000"/>
              <w:sz w:val="21"/>
              <w:szCs w:val="21"/>
              <w:lang w:eastAsia="ja-JP"/>
            </w:rPr>
          </w:rPrChange>
        </w:rPr>
      </w:pPr>
      <w:ins w:id="3151" w:author="Petter Vang Brakalsvaalet [pev2]" w:date="2021-04-27T23:31:00Z">
        <w:r w:rsidRPr="00E90B95">
          <w:rPr>
            <w:rFonts w:eastAsiaTheme="minorEastAsia" w:cstheme="majorHAnsi"/>
            <w:color w:val="000000"/>
            <w:sz w:val="20"/>
            <w:szCs w:val="20"/>
            <w:lang w:eastAsia="ja-JP"/>
            <w:rPrChange w:id="315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153"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154"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155" w:author="Petter Vang Brakalsvaalet [pev2]" w:date="2021-04-28T13:17:00Z">
              <w:rPr>
                <w:rFonts w:eastAsiaTheme="minorEastAsia" w:cstheme="majorHAnsi"/>
                <w:color w:val="0F68A0"/>
                <w:sz w:val="21"/>
                <w:szCs w:val="21"/>
                <w:lang w:eastAsia="ja-JP"/>
              </w:rPr>
            </w:rPrChange>
          </w:rPr>
          <w:t>testNumberOfSegmentsOfRoleOption</w:t>
        </w:r>
        <w:proofErr w:type="spellEnd"/>
        <w:r w:rsidRPr="00E90B95">
          <w:rPr>
            <w:rFonts w:eastAsiaTheme="minorEastAsia" w:cstheme="majorHAnsi"/>
            <w:color w:val="000000"/>
            <w:sz w:val="20"/>
            <w:szCs w:val="20"/>
            <w:lang w:eastAsia="ja-JP"/>
            <w:rPrChange w:id="3156"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157" w:author="Petter Vang Brakalsvaalet [pev2]" w:date="2021-04-28T13:17:00Z">
              <w:rPr>
                <w:rFonts w:eastAsiaTheme="minorEastAsia" w:cstheme="majorHAnsi"/>
                <w:color w:val="000000"/>
                <w:sz w:val="21"/>
                <w:szCs w:val="21"/>
                <w:lang w:eastAsia="ja-JP"/>
              </w:rPr>
            </w:rPrChange>
          </w:rPr>
          <w:t>){</w:t>
        </w:r>
      </w:ins>
    </w:p>
    <w:p w14:paraId="3A94FE87" w14:textId="77777777" w:rsidR="008E1C7E" w:rsidRPr="00E90B95" w:rsidRDefault="008E1C7E" w:rsidP="008E1C7E">
      <w:pPr>
        <w:tabs>
          <w:tab w:val="left" w:pos="543"/>
        </w:tabs>
        <w:autoSpaceDE w:val="0"/>
        <w:autoSpaceDN w:val="0"/>
        <w:adjustRightInd w:val="0"/>
        <w:rPr>
          <w:ins w:id="3158" w:author="Petter Vang Brakalsvaalet [pev2]" w:date="2021-04-27T23:31:00Z"/>
          <w:rFonts w:eastAsiaTheme="minorEastAsia" w:cstheme="majorHAnsi"/>
          <w:color w:val="000000"/>
          <w:sz w:val="20"/>
          <w:szCs w:val="20"/>
          <w:lang w:eastAsia="ja-JP"/>
          <w:rPrChange w:id="3159" w:author="Petter Vang Brakalsvaalet [pev2]" w:date="2021-04-28T13:17:00Z">
            <w:rPr>
              <w:ins w:id="3160" w:author="Petter Vang Brakalsvaalet [pev2]" w:date="2021-04-27T23:31:00Z"/>
              <w:rFonts w:eastAsiaTheme="minorEastAsia" w:cstheme="majorHAnsi"/>
              <w:color w:val="000000"/>
              <w:sz w:val="21"/>
              <w:szCs w:val="21"/>
              <w:lang w:eastAsia="ja-JP"/>
            </w:rPr>
          </w:rPrChange>
        </w:rPr>
      </w:pPr>
      <w:ins w:id="3161" w:author="Petter Vang Brakalsvaalet [pev2]" w:date="2021-04-27T23:31:00Z">
        <w:r w:rsidRPr="00E90B95">
          <w:rPr>
            <w:rFonts w:eastAsiaTheme="minorEastAsia" w:cstheme="majorHAnsi"/>
            <w:color w:val="000000"/>
            <w:sz w:val="20"/>
            <w:szCs w:val="20"/>
            <w:lang w:eastAsia="ja-JP"/>
            <w:rPrChange w:id="316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163"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16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165"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166"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167"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168"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169" w:author="Petter Vang Brakalsvaalet [pev2]" w:date="2021-04-28T13:17:00Z">
              <w:rPr>
                <w:rFonts w:eastAsiaTheme="minorEastAsia" w:cstheme="majorHAnsi"/>
                <w:color w:val="2B839F"/>
                <w:sz w:val="21"/>
                <w:szCs w:val="21"/>
                <w:lang w:eastAsia="ja-JP"/>
              </w:rPr>
            </w:rPrChange>
          </w:rPr>
          <w:t>gameOptions</w:t>
        </w:r>
        <w:proofErr w:type="spellEnd"/>
      </w:ins>
    </w:p>
    <w:p w14:paraId="00F55EEF" w14:textId="77777777" w:rsidR="008E1C7E" w:rsidRPr="00E90B95" w:rsidRDefault="008E1C7E" w:rsidP="008E1C7E">
      <w:pPr>
        <w:tabs>
          <w:tab w:val="left" w:pos="543"/>
        </w:tabs>
        <w:autoSpaceDE w:val="0"/>
        <w:autoSpaceDN w:val="0"/>
        <w:adjustRightInd w:val="0"/>
        <w:rPr>
          <w:ins w:id="3170" w:author="Petter Vang Brakalsvaalet [pev2]" w:date="2021-04-27T23:31:00Z"/>
          <w:rFonts w:eastAsiaTheme="minorEastAsia" w:cstheme="majorHAnsi"/>
          <w:color w:val="000000"/>
          <w:sz w:val="20"/>
          <w:szCs w:val="20"/>
          <w:lang w:eastAsia="ja-JP"/>
          <w:rPrChange w:id="3171" w:author="Petter Vang Brakalsvaalet [pev2]" w:date="2021-04-28T13:17:00Z">
            <w:rPr>
              <w:ins w:id="3172" w:author="Petter Vang Brakalsvaalet [pev2]" w:date="2021-04-27T23:31:00Z"/>
              <w:rFonts w:eastAsiaTheme="minorEastAsia" w:cstheme="majorHAnsi"/>
              <w:color w:val="000000"/>
              <w:sz w:val="21"/>
              <w:szCs w:val="21"/>
              <w:lang w:eastAsia="ja-JP"/>
            </w:rPr>
          </w:rPrChange>
        </w:rPr>
      </w:pPr>
      <w:ins w:id="3173" w:author="Petter Vang Brakalsvaalet [pev2]" w:date="2021-04-27T23:31:00Z">
        <w:r w:rsidRPr="00E90B95">
          <w:rPr>
            <w:rFonts w:eastAsiaTheme="minorEastAsia" w:cstheme="majorHAnsi"/>
            <w:color w:val="000000"/>
            <w:sz w:val="20"/>
            <w:szCs w:val="20"/>
            <w:lang w:eastAsia="ja-JP"/>
            <w:rPrChange w:id="317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175"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3176" w:author="Petter Vang Brakalsvaalet [pev2]" w:date="2021-04-28T13:17:00Z">
              <w:rPr>
                <w:rFonts w:eastAsiaTheme="minorEastAsia" w:cstheme="majorHAnsi"/>
                <w:color w:val="000000"/>
                <w:sz w:val="21"/>
                <w:szCs w:val="21"/>
                <w:lang w:eastAsia="ja-JP"/>
              </w:rPr>
            </w:rPrChange>
          </w:rPr>
          <w:t>(</w:t>
        </w:r>
        <w:proofErr w:type="spellStart"/>
        <w:proofErr w:type="gramStart"/>
        <w:r w:rsidRPr="00E90B95">
          <w:rPr>
            <w:rFonts w:eastAsiaTheme="minorEastAsia" w:cstheme="majorHAnsi"/>
            <w:color w:val="000000"/>
            <w:sz w:val="20"/>
            <w:szCs w:val="20"/>
            <w:lang w:eastAsia="ja-JP"/>
            <w:rPrChange w:id="3177"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178"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179"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3180"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318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182"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183"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3184"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18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3186" w:author="Petter Vang Brakalsvaalet [pev2]" w:date="2021-04-28T13:17:00Z">
              <w:rPr>
                <w:rFonts w:eastAsiaTheme="minorEastAsia" w:cstheme="majorHAnsi"/>
                <w:color w:val="A31515"/>
                <w:sz w:val="21"/>
                <w:szCs w:val="21"/>
                <w:lang w:eastAsia="ja-JP"/>
              </w:rPr>
            </w:rPrChange>
          </w:rPr>
          <w:t>"Number of segments of role option is not as expected"</w:t>
        </w:r>
        <w:r w:rsidRPr="00E90B95">
          <w:rPr>
            <w:rFonts w:eastAsiaTheme="minorEastAsia" w:cstheme="majorHAnsi"/>
            <w:color w:val="000000"/>
            <w:sz w:val="20"/>
            <w:szCs w:val="20"/>
            <w:lang w:eastAsia="ja-JP"/>
            <w:rPrChange w:id="3187" w:author="Petter Vang Brakalsvaalet [pev2]" w:date="2021-04-28T13:17:00Z">
              <w:rPr>
                <w:rFonts w:eastAsiaTheme="minorEastAsia" w:cstheme="majorHAnsi"/>
                <w:color w:val="000000"/>
                <w:sz w:val="21"/>
                <w:szCs w:val="21"/>
                <w:lang w:eastAsia="ja-JP"/>
              </w:rPr>
            </w:rPrChange>
          </w:rPr>
          <w:t>)</w:t>
        </w:r>
      </w:ins>
    </w:p>
    <w:p w14:paraId="60479ACA" w14:textId="77777777" w:rsidR="008E1C7E" w:rsidRPr="00E90B95" w:rsidRDefault="008E1C7E" w:rsidP="008E1C7E">
      <w:pPr>
        <w:tabs>
          <w:tab w:val="left" w:pos="543"/>
        </w:tabs>
        <w:autoSpaceDE w:val="0"/>
        <w:autoSpaceDN w:val="0"/>
        <w:adjustRightInd w:val="0"/>
        <w:rPr>
          <w:ins w:id="3188" w:author="Petter Vang Brakalsvaalet [pev2]" w:date="2021-04-27T23:31:00Z"/>
          <w:rFonts w:eastAsiaTheme="minorEastAsia" w:cstheme="majorHAnsi"/>
          <w:color w:val="000000"/>
          <w:sz w:val="20"/>
          <w:szCs w:val="20"/>
          <w:lang w:eastAsia="ja-JP"/>
          <w:rPrChange w:id="3189" w:author="Petter Vang Brakalsvaalet [pev2]" w:date="2021-04-28T13:17:00Z">
            <w:rPr>
              <w:ins w:id="3190" w:author="Petter Vang Brakalsvaalet [pev2]" w:date="2021-04-27T23:31:00Z"/>
              <w:rFonts w:eastAsiaTheme="minorEastAsia" w:cstheme="majorHAnsi"/>
              <w:color w:val="000000"/>
              <w:sz w:val="21"/>
              <w:szCs w:val="21"/>
              <w:lang w:eastAsia="ja-JP"/>
            </w:rPr>
          </w:rPrChange>
        </w:rPr>
      </w:pPr>
      <w:ins w:id="3191" w:author="Petter Vang Brakalsvaalet [pev2]" w:date="2021-04-27T23:31:00Z">
        <w:r w:rsidRPr="00E90B95">
          <w:rPr>
            <w:rFonts w:eastAsiaTheme="minorEastAsia" w:cstheme="majorHAnsi"/>
            <w:color w:val="000000"/>
            <w:sz w:val="20"/>
            <w:szCs w:val="20"/>
            <w:lang w:eastAsia="ja-JP"/>
            <w:rPrChange w:id="3192" w:author="Petter Vang Brakalsvaalet [pev2]" w:date="2021-04-28T13:17:00Z">
              <w:rPr>
                <w:rFonts w:eastAsiaTheme="minorEastAsia" w:cstheme="majorHAnsi"/>
                <w:color w:val="000000"/>
                <w:sz w:val="21"/>
                <w:szCs w:val="21"/>
                <w:lang w:eastAsia="ja-JP"/>
              </w:rPr>
            </w:rPrChange>
          </w:rPr>
          <w:t xml:space="preserve">    }</w:t>
        </w:r>
      </w:ins>
    </w:p>
    <w:p w14:paraId="360A186B" w14:textId="77777777" w:rsidR="008E1C7E" w:rsidRPr="00E90B95" w:rsidRDefault="008E1C7E" w:rsidP="008E1C7E">
      <w:pPr>
        <w:tabs>
          <w:tab w:val="left" w:pos="543"/>
        </w:tabs>
        <w:autoSpaceDE w:val="0"/>
        <w:autoSpaceDN w:val="0"/>
        <w:adjustRightInd w:val="0"/>
        <w:rPr>
          <w:ins w:id="3193" w:author="Petter Vang Brakalsvaalet [pev2]" w:date="2021-04-27T23:31:00Z"/>
          <w:rFonts w:eastAsiaTheme="minorEastAsia" w:cstheme="majorHAnsi"/>
          <w:color w:val="000000"/>
          <w:sz w:val="20"/>
          <w:szCs w:val="20"/>
          <w:lang w:eastAsia="ja-JP"/>
          <w:rPrChange w:id="3194" w:author="Petter Vang Brakalsvaalet [pev2]" w:date="2021-04-28T13:17:00Z">
            <w:rPr>
              <w:ins w:id="3195" w:author="Petter Vang Brakalsvaalet [pev2]" w:date="2021-04-27T23:31:00Z"/>
              <w:rFonts w:eastAsiaTheme="minorEastAsia" w:cstheme="majorHAnsi"/>
              <w:color w:val="000000"/>
              <w:sz w:val="21"/>
              <w:szCs w:val="21"/>
              <w:lang w:eastAsia="ja-JP"/>
            </w:rPr>
          </w:rPrChange>
        </w:rPr>
      </w:pPr>
      <w:ins w:id="3196" w:author="Petter Vang Brakalsvaalet [pev2]" w:date="2021-04-27T23:31:00Z">
        <w:r w:rsidRPr="00E90B95">
          <w:rPr>
            <w:rFonts w:eastAsiaTheme="minorEastAsia" w:cstheme="majorHAnsi"/>
            <w:color w:val="000000"/>
            <w:sz w:val="20"/>
            <w:szCs w:val="20"/>
            <w:lang w:eastAsia="ja-JP"/>
            <w:rPrChange w:id="3197" w:author="Petter Vang Brakalsvaalet [pev2]" w:date="2021-04-28T13:17:00Z">
              <w:rPr>
                <w:rFonts w:eastAsiaTheme="minorEastAsia" w:cstheme="majorHAnsi"/>
                <w:color w:val="000000"/>
                <w:sz w:val="21"/>
                <w:szCs w:val="21"/>
                <w:lang w:eastAsia="ja-JP"/>
              </w:rPr>
            </w:rPrChange>
          </w:rPr>
          <w:t xml:space="preserve">    </w:t>
        </w:r>
      </w:ins>
    </w:p>
    <w:p w14:paraId="3C57886E" w14:textId="77777777" w:rsidR="008E1C7E" w:rsidRPr="00E90B95" w:rsidRDefault="008E1C7E" w:rsidP="008E1C7E">
      <w:pPr>
        <w:tabs>
          <w:tab w:val="left" w:pos="543"/>
        </w:tabs>
        <w:autoSpaceDE w:val="0"/>
        <w:autoSpaceDN w:val="0"/>
        <w:adjustRightInd w:val="0"/>
        <w:rPr>
          <w:ins w:id="3198" w:author="Petter Vang Brakalsvaalet [pev2]" w:date="2021-04-27T23:31:00Z"/>
          <w:rFonts w:eastAsiaTheme="minorEastAsia" w:cstheme="majorHAnsi"/>
          <w:color w:val="000000"/>
          <w:sz w:val="20"/>
          <w:szCs w:val="20"/>
          <w:lang w:eastAsia="ja-JP"/>
          <w:rPrChange w:id="3199" w:author="Petter Vang Brakalsvaalet [pev2]" w:date="2021-04-28T13:17:00Z">
            <w:rPr>
              <w:ins w:id="3200" w:author="Petter Vang Brakalsvaalet [pev2]" w:date="2021-04-27T23:31:00Z"/>
              <w:rFonts w:eastAsiaTheme="minorEastAsia" w:cstheme="majorHAnsi"/>
              <w:color w:val="000000"/>
              <w:sz w:val="21"/>
              <w:szCs w:val="21"/>
              <w:lang w:eastAsia="ja-JP"/>
            </w:rPr>
          </w:rPrChange>
        </w:rPr>
      </w:pPr>
      <w:ins w:id="3201" w:author="Petter Vang Brakalsvaalet [pev2]" w:date="2021-04-27T23:31:00Z">
        <w:r w:rsidRPr="00E90B95">
          <w:rPr>
            <w:rFonts w:eastAsiaTheme="minorEastAsia" w:cstheme="majorHAnsi"/>
            <w:color w:val="000000"/>
            <w:sz w:val="20"/>
            <w:szCs w:val="20"/>
            <w:lang w:eastAsia="ja-JP"/>
            <w:rPrChange w:id="3202" w:author="Petter Vang Brakalsvaalet [pev2]" w:date="2021-04-28T13:17:00Z">
              <w:rPr>
                <w:rFonts w:eastAsiaTheme="minorEastAsia" w:cstheme="majorHAnsi"/>
                <w:color w:val="000000"/>
                <w:sz w:val="21"/>
                <w:szCs w:val="21"/>
                <w:lang w:eastAsia="ja-JP"/>
              </w:rPr>
            </w:rPrChange>
          </w:rPr>
          <w:lastRenderedPageBreak/>
          <w:t xml:space="preserve">    </w:t>
        </w:r>
        <w:proofErr w:type="spellStart"/>
        <w:r w:rsidRPr="00E90B95">
          <w:rPr>
            <w:rFonts w:eastAsiaTheme="minorEastAsia" w:cstheme="majorHAnsi"/>
            <w:color w:val="0000FF"/>
            <w:sz w:val="20"/>
            <w:szCs w:val="20"/>
            <w:lang w:eastAsia="ja-JP"/>
            <w:rPrChange w:id="3203"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204"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205" w:author="Petter Vang Brakalsvaalet [pev2]" w:date="2021-04-28T13:17:00Z">
              <w:rPr>
                <w:rFonts w:eastAsiaTheme="minorEastAsia" w:cstheme="majorHAnsi"/>
                <w:color w:val="0F68A0"/>
                <w:sz w:val="21"/>
                <w:szCs w:val="21"/>
                <w:lang w:eastAsia="ja-JP"/>
              </w:rPr>
            </w:rPrChange>
          </w:rPr>
          <w:t>testNumberOfSegmentsOfDifficultyOption</w:t>
        </w:r>
        <w:proofErr w:type="spellEnd"/>
        <w:r w:rsidRPr="00E90B95">
          <w:rPr>
            <w:rFonts w:eastAsiaTheme="minorEastAsia" w:cstheme="majorHAnsi"/>
            <w:color w:val="000000"/>
            <w:sz w:val="20"/>
            <w:szCs w:val="20"/>
            <w:lang w:eastAsia="ja-JP"/>
            <w:rPrChange w:id="3206"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207" w:author="Petter Vang Brakalsvaalet [pev2]" w:date="2021-04-28T13:17:00Z">
              <w:rPr>
                <w:rFonts w:eastAsiaTheme="minorEastAsia" w:cstheme="majorHAnsi"/>
                <w:color w:val="000000"/>
                <w:sz w:val="21"/>
                <w:szCs w:val="21"/>
                <w:lang w:eastAsia="ja-JP"/>
              </w:rPr>
            </w:rPrChange>
          </w:rPr>
          <w:t>){</w:t>
        </w:r>
      </w:ins>
    </w:p>
    <w:p w14:paraId="0519A959" w14:textId="77777777" w:rsidR="008E1C7E" w:rsidRPr="00E90B95" w:rsidRDefault="008E1C7E" w:rsidP="008E1C7E">
      <w:pPr>
        <w:tabs>
          <w:tab w:val="left" w:pos="543"/>
        </w:tabs>
        <w:autoSpaceDE w:val="0"/>
        <w:autoSpaceDN w:val="0"/>
        <w:adjustRightInd w:val="0"/>
        <w:rPr>
          <w:ins w:id="3208" w:author="Petter Vang Brakalsvaalet [pev2]" w:date="2021-04-27T23:31:00Z"/>
          <w:rFonts w:eastAsiaTheme="minorEastAsia" w:cstheme="majorHAnsi"/>
          <w:color w:val="000000"/>
          <w:sz w:val="20"/>
          <w:szCs w:val="20"/>
          <w:lang w:eastAsia="ja-JP"/>
          <w:rPrChange w:id="3209" w:author="Petter Vang Brakalsvaalet [pev2]" w:date="2021-04-28T13:17:00Z">
            <w:rPr>
              <w:ins w:id="3210" w:author="Petter Vang Brakalsvaalet [pev2]" w:date="2021-04-27T23:31:00Z"/>
              <w:rFonts w:eastAsiaTheme="minorEastAsia" w:cstheme="majorHAnsi"/>
              <w:color w:val="000000"/>
              <w:sz w:val="21"/>
              <w:szCs w:val="21"/>
              <w:lang w:eastAsia="ja-JP"/>
            </w:rPr>
          </w:rPrChange>
        </w:rPr>
      </w:pPr>
      <w:ins w:id="3211" w:author="Petter Vang Brakalsvaalet [pev2]" w:date="2021-04-27T23:31:00Z">
        <w:r w:rsidRPr="00E90B95">
          <w:rPr>
            <w:rFonts w:eastAsiaTheme="minorEastAsia" w:cstheme="majorHAnsi"/>
            <w:color w:val="000000"/>
            <w:sz w:val="20"/>
            <w:szCs w:val="20"/>
            <w:lang w:eastAsia="ja-JP"/>
            <w:rPrChange w:id="321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213"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21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215"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216"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217"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218"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219" w:author="Petter Vang Brakalsvaalet [pev2]" w:date="2021-04-28T13:17:00Z">
              <w:rPr>
                <w:rFonts w:eastAsiaTheme="minorEastAsia" w:cstheme="majorHAnsi"/>
                <w:color w:val="2B839F"/>
                <w:sz w:val="21"/>
                <w:szCs w:val="21"/>
                <w:lang w:eastAsia="ja-JP"/>
              </w:rPr>
            </w:rPrChange>
          </w:rPr>
          <w:t>gameOptions</w:t>
        </w:r>
        <w:proofErr w:type="spellEnd"/>
      </w:ins>
    </w:p>
    <w:p w14:paraId="44827673" w14:textId="77777777" w:rsidR="008E1C7E" w:rsidRPr="00E90B95" w:rsidRDefault="008E1C7E" w:rsidP="008E1C7E">
      <w:pPr>
        <w:tabs>
          <w:tab w:val="left" w:pos="543"/>
        </w:tabs>
        <w:autoSpaceDE w:val="0"/>
        <w:autoSpaceDN w:val="0"/>
        <w:adjustRightInd w:val="0"/>
        <w:rPr>
          <w:ins w:id="3220" w:author="Petter Vang Brakalsvaalet [pev2]" w:date="2021-04-27T23:31:00Z"/>
          <w:rFonts w:eastAsiaTheme="minorEastAsia" w:cstheme="majorHAnsi"/>
          <w:color w:val="000000"/>
          <w:sz w:val="20"/>
          <w:szCs w:val="20"/>
          <w:lang w:eastAsia="ja-JP"/>
          <w:rPrChange w:id="3221" w:author="Petter Vang Brakalsvaalet [pev2]" w:date="2021-04-28T13:17:00Z">
            <w:rPr>
              <w:ins w:id="3222" w:author="Petter Vang Brakalsvaalet [pev2]" w:date="2021-04-27T23:31:00Z"/>
              <w:rFonts w:eastAsiaTheme="minorEastAsia" w:cstheme="majorHAnsi"/>
              <w:color w:val="000000"/>
              <w:sz w:val="21"/>
              <w:szCs w:val="21"/>
              <w:lang w:eastAsia="ja-JP"/>
            </w:rPr>
          </w:rPrChange>
        </w:rPr>
      </w:pPr>
      <w:ins w:id="3223" w:author="Petter Vang Brakalsvaalet [pev2]" w:date="2021-04-27T23:31:00Z">
        <w:r w:rsidRPr="00E90B95">
          <w:rPr>
            <w:rFonts w:eastAsiaTheme="minorEastAsia" w:cstheme="majorHAnsi"/>
            <w:color w:val="000000"/>
            <w:sz w:val="20"/>
            <w:szCs w:val="20"/>
            <w:lang w:eastAsia="ja-JP"/>
            <w:rPrChange w:id="322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225"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3226" w:author="Petter Vang Brakalsvaalet [pev2]" w:date="2021-04-28T13:17:00Z">
              <w:rPr>
                <w:rFonts w:eastAsiaTheme="minorEastAsia" w:cstheme="majorHAnsi"/>
                <w:color w:val="000000"/>
                <w:sz w:val="21"/>
                <w:szCs w:val="21"/>
                <w:lang w:eastAsia="ja-JP"/>
              </w:rPr>
            </w:rPrChange>
          </w:rPr>
          <w:t>(</w:t>
        </w:r>
        <w:proofErr w:type="spellStart"/>
        <w:proofErr w:type="gramStart"/>
        <w:r w:rsidRPr="00E90B95">
          <w:rPr>
            <w:rFonts w:eastAsiaTheme="minorEastAsia" w:cstheme="majorHAnsi"/>
            <w:color w:val="000000"/>
            <w:sz w:val="20"/>
            <w:szCs w:val="20"/>
            <w:lang w:eastAsia="ja-JP"/>
            <w:rPrChange w:id="3227"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228"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229" w:author="Petter Vang Brakalsvaalet [pev2]" w:date="2021-04-28T13:17: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3230"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323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232"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233" w:author="Petter Vang Brakalsvaalet [pev2]" w:date="2021-04-28T13:17: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3234"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23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3236" w:author="Petter Vang Brakalsvaalet [pev2]" w:date="2021-04-28T13:17:00Z">
              <w:rPr>
                <w:rFonts w:eastAsiaTheme="minorEastAsia" w:cstheme="majorHAnsi"/>
                <w:color w:val="A31515"/>
                <w:sz w:val="21"/>
                <w:szCs w:val="21"/>
                <w:lang w:eastAsia="ja-JP"/>
              </w:rPr>
            </w:rPrChange>
          </w:rPr>
          <w:t>"Number of segments of difficulty option is not as expected"</w:t>
        </w:r>
        <w:r w:rsidRPr="00E90B95">
          <w:rPr>
            <w:rFonts w:eastAsiaTheme="minorEastAsia" w:cstheme="majorHAnsi"/>
            <w:color w:val="000000"/>
            <w:sz w:val="20"/>
            <w:szCs w:val="20"/>
            <w:lang w:eastAsia="ja-JP"/>
            <w:rPrChange w:id="3237" w:author="Petter Vang Brakalsvaalet [pev2]" w:date="2021-04-28T13:17:00Z">
              <w:rPr>
                <w:rFonts w:eastAsiaTheme="minorEastAsia" w:cstheme="majorHAnsi"/>
                <w:color w:val="000000"/>
                <w:sz w:val="21"/>
                <w:szCs w:val="21"/>
                <w:lang w:eastAsia="ja-JP"/>
              </w:rPr>
            </w:rPrChange>
          </w:rPr>
          <w:t>)</w:t>
        </w:r>
      </w:ins>
    </w:p>
    <w:p w14:paraId="5C06FFAE" w14:textId="77777777" w:rsidR="008E1C7E" w:rsidRPr="00E90B95" w:rsidRDefault="008E1C7E" w:rsidP="008E1C7E">
      <w:pPr>
        <w:tabs>
          <w:tab w:val="left" w:pos="543"/>
        </w:tabs>
        <w:autoSpaceDE w:val="0"/>
        <w:autoSpaceDN w:val="0"/>
        <w:adjustRightInd w:val="0"/>
        <w:rPr>
          <w:ins w:id="3238" w:author="Petter Vang Brakalsvaalet [pev2]" w:date="2021-04-27T23:31:00Z"/>
          <w:rFonts w:eastAsiaTheme="minorEastAsia" w:cstheme="majorHAnsi"/>
          <w:color w:val="000000"/>
          <w:sz w:val="20"/>
          <w:szCs w:val="20"/>
          <w:lang w:eastAsia="ja-JP"/>
          <w:rPrChange w:id="3239" w:author="Petter Vang Brakalsvaalet [pev2]" w:date="2021-04-28T13:17:00Z">
            <w:rPr>
              <w:ins w:id="3240" w:author="Petter Vang Brakalsvaalet [pev2]" w:date="2021-04-27T23:31:00Z"/>
              <w:rFonts w:eastAsiaTheme="minorEastAsia" w:cstheme="majorHAnsi"/>
              <w:color w:val="000000"/>
              <w:sz w:val="21"/>
              <w:szCs w:val="21"/>
              <w:lang w:eastAsia="ja-JP"/>
            </w:rPr>
          </w:rPrChange>
        </w:rPr>
      </w:pPr>
      <w:ins w:id="3241" w:author="Petter Vang Brakalsvaalet [pev2]" w:date="2021-04-27T23:31:00Z">
        <w:r w:rsidRPr="00E90B95">
          <w:rPr>
            <w:rFonts w:eastAsiaTheme="minorEastAsia" w:cstheme="majorHAnsi"/>
            <w:color w:val="000000"/>
            <w:sz w:val="20"/>
            <w:szCs w:val="20"/>
            <w:lang w:eastAsia="ja-JP"/>
            <w:rPrChange w:id="3242" w:author="Petter Vang Brakalsvaalet [pev2]" w:date="2021-04-28T13:17:00Z">
              <w:rPr>
                <w:rFonts w:eastAsiaTheme="minorEastAsia" w:cstheme="majorHAnsi"/>
                <w:color w:val="000000"/>
                <w:sz w:val="21"/>
                <w:szCs w:val="21"/>
                <w:lang w:eastAsia="ja-JP"/>
              </w:rPr>
            </w:rPrChange>
          </w:rPr>
          <w:t xml:space="preserve">    }</w:t>
        </w:r>
      </w:ins>
    </w:p>
    <w:p w14:paraId="138B9140" w14:textId="77777777" w:rsidR="008E1C7E" w:rsidRPr="00E90B95" w:rsidRDefault="008E1C7E" w:rsidP="008E1C7E">
      <w:pPr>
        <w:tabs>
          <w:tab w:val="left" w:pos="543"/>
        </w:tabs>
        <w:autoSpaceDE w:val="0"/>
        <w:autoSpaceDN w:val="0"/>
        <w:adjustRightInd w:val="0"/>
        <w:rPr>
          <w:ins w:id="3243" w:author="Petter Vang Brakalsvaalet [pev2]" w:date="2021-04-27T23:31:00Z"/>
          <w:rFonts w:eastAsiaTheme="minorEastAsia" w:cstheme="majorHAnsi"/>
          <w:color w:val="000000"/>
          <w:sz w:val="20"/>
          <w:szCs w:val="20"/>
          <w:lang w:eastAsia="ja-JP"/>
          <w:rPrChange w:id="3244" w:author="Petter Vang Brakalsvaalet [pev2]" w:date="2021-04-28T13:17:00Z">
            <w:rPr>
              <w:ins w:id="3245" w:author="Petter Vang Brakalsvaalet [pev2]" w:date="2021-04-27T23:31:00Z"/>
              <w:rFonts w:eastAsiaTheme="minorEastAsia" w:cstheme="majorHAnsi"/>
              <w:color w:val="000000"/>
              <w:sz w:val="21"/>
              <w:szCs w:val="21"/>
              <w:lang w:eastAsia="ja-JP"/>
            </w:rPr>
          </w:rPrChange>
        </w:rPr>
      </w:pPr>
      <w:ins w:id="3246" w:author="Petter Vang Brakalsvaalet [pev2]" w:date="2021-04-27T23:31:00Z">
        <w:r w:rsidRPr="00E90B95">
          <w:rPr>
            <w:rFonts w:eastAsiaTheme="minorEastAsia" w:cstheme="majorHAnsi"/>
            <w:color w:val="000000"/>
            <w:sz w:val="20"/>
            <w:szCs w:val="20"/>
            <w:lang w:eastAsia="ja-JP"/>
            <w:rPrChange w:id="3247" w:author="Petter Vang Brakalsvaalet [pev2]" w:date="2021-04-28T13:17:00Z">
              <w:rPr>
                <w:rFonts w:eastAsiaTheme="minorEastAsia" w:cstheme="majorHAnsi"/>
                <w:color w:val="000000"/>
                <w:sz w:val="21"/>
                <w:szCs w:val="21"/>
                <w:lang w:eastAsia="ja-JP"/>
              </w:rPr>
            </w:rPrChange>
          </w:rPr>
          <w:t xml:space="preserve">    </w:t>
        </w:r>
      </w:ins>
    </w:p>
    <w:p w14:paraId="6C501253" w14:textId="77777777" w:rsidR="008E1C7E" w:rsidRPr="00E90B95" w:rsidRDefault="008E1C7E" w:rsidP="008E1C7E">
      <w:pPr>
        <w:tabs>
          <w:tab w:val="left" w:pos="543"/>
        </w:tabs>
        <w:autoSpaceDE w:val="0"/>
        <w:autoSpaceDN w:val="0"/>
        <w:adjustRightInd w:val="0"/>
        <w:rPr>
          <w:ins w:id="3248" w:author="Petter Vang Brakalsvaalet [pev2]" w:date="2021-04-27T23:31:00Z"/>
          <w:rFonts w:eastAsiaTheme="minorEastAsia" w:cstheme="majorHAnsi"/>
          <w:color w:val="000000"/>
          <w:sz w:val="20"/>
          <w:szCs w:val="20"/>
          <w:lang w:eastAsia="ja-JP"/>
          <w:rPrChange w:id="3249" w:author="Petter Vang Brakalsvaalet [pev2]" w:date="2021-04-28T13:17:00Z">
            <w:rPr>
              <w:ins w:id="3250" w:author="Petter Vang Brakalsvaalet [pev2]" w:date="2021-04-27T23:31:00Z"/>
              <w:rFonts w:eastAsiaTheme="minorEastAsia" w:cstheme="majorHAnsi"/>
              <w:color w:val="000000"/>
              <w:sz w:val="21"/>
              <w:szCs w:val="21"/>
              <w:lang w:eastAsia="ja-JP"/>
            </w:rPr>
          </w:rPrChange>
        </w:rPr>
      </w:pPr>
      <w:ins w:id="3251" w:author="Petter Vang Brakalsvaalet [pev2]" w:date="2021-04-27T23:31:00Z">
        <w:r w:rsidRPr="00E90B95">
          <w:rPr>
            <w:rFonts w:eastAsiaTheme="minorEastAsia" w:cstheme="majorHAnsi"/>
            <w:color w:val="000000"/>
            <w:sz w:val="20"/>
            <w:szCs w:val="20"/>
            <w:lang w:eastAsia="ja-JP"/>
            <w:rPrChange w:id="325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253"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254"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255" w:author="Petter Vang Brakalsvaalet [pev2]" w:date="2021-04-28T13:17:00Z">
              <w:rPr>
                <w:rFonts w:eastAsiaTheme="minorEastAsia" w:cstheme="majorHAnsi"/>
                <w:color w:val="0F68A0"/>
                <w:sz w:val="21"/>
                <w:szCs w:val="21"/>
                <w:lang w:eastAsia="ja-JP"/>
              </w:rPr>
            </w:rPrChange>
          </w:rPr>
          <w:t>testNumberOfSegmentsOfSpeedOption</w:t>
        </w:r>
        <w:proofErr w:type="spellEnd"/>
        <w:r w:rsidRPr="00E90B95">
          <w:rPr>
            <w:rFonts w:eastAsiaTheme="minorEastAsia" w:cstheme="majorHAnsi"/>
            <w:color w:val="000000"/>
            <w:sz w:val="20"/>
            <w:szCs w:val="20"/>
            <w:lang w:eastAsia="ja-JP"/>
            <w:rPrChange w:id="3256"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257" w:author="Petter Vang Brakalsvaalet [pev2]" w:date="2021-04-28T13:17:00Z">
              <w:rPr>
                <w:rFonts w:eastAsiaTheme="minorEastAsia" w:cstheme="majorHAnsi"/>
                <w:color w:val="000000"/>
                <w:sz w:val="21"/>
                <w:szCs w:val="21"/>
                <w:lang w:eastAsia="ja-JP"/>
              </w:rPr>
            </w:rPrChange>
          </w:rPr>
          <w:t>){</w:t>
        </w:r>
      </w:ins>
    </w:p>
    <w:p w14:paraId="56DBDE55" w14:textId="77777777" w:rsidR="008E1C7E" w:rsidRPr="00E90B95" w:rsidRDefault="008E1C7E" w:rsidP="008E1C7E">
      <w:pPr>
        <w:tabs>
          <w:tab w:val="left" w:pos="543"/>
        </w:tabs>
        <w:autoSpaceDE w:val="0"/>
        <w:autoSpaceDN w:val="0"/>
        <w:adjustRightInd w:val="0"/>
        <w:rPr>
          <w:ins w:id="3258" w:author="Petter Vang Brakalsvaalet [pev2]" w:date="2021-04-27T23:31:00Z"/>
          <w:rFonts w:eastAsiaTheme="minorEastAsia" w:cstheme="majorHAnsi"/>
          <w:color w:val="000000"/>
          <w:sz w:val="20"/>
          <w:szCs w:val="20"/>
          <w:lang w:eastAsia="ja-JP"/>
          <w:rPrChange w:id="3259" w:author="Petter Vang Brakalsvaalet [pev2]" w:date="2021-04-28T13:17:00Z">
            <w:rPr>
              <w:ins w:id="3260" w:author="Petter Vang Brakalsvaalet [pev2]" w:date="2021-04-27T23:31:00Z"/>
              <w:rFonts w:eastAsiaTheme="minorEastAsia" w:cstheme="majorHAnsi"/>
              <w:color w:val="000000"/>
              <w:sz w:val="21"/>
              <w:szCs w:val="21"/>
              <w:lang w:eastAsia="ja-JP"/>
            </w:rPr>
          </w:rPrChange>
        </w:rPr>
      </w:pPr>
      <w:ins w:id="3261" w:author="Petter Vang Brakalsvaalet [pev2]" w:date="2021-04-27T23:31:00Z">
        <w:r w:rsidRPr="00E90B95">
          <w:rPr>
            <w:rFonts w:eastAsiaTheme="minorEastAsia" w:cstheme="majorHAnsi"/>
            <w:color w:val="000000"/>
            <w:sz w:val="20"/>
            <w:szCs w:val="20"/>
            <w:lang w:eastAsia="ja-JP"/>
            <w:rPrChange w:id="326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263"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26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265"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266"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267"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268"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269" w:author="Petter Vang Brakalsvaalet [pev2]" w:date="2021-04-28T13:17:00Z">
              <w:rPr>
                <w:rFonts w:eastAsiaTheme="minorEastAsia" w:cstheme="majorHAnsi"/>
                <w:color w:val="2B839F"/>
                <w:sz w:val="21"/>
                <w:szCs w:val="21"/>
                <w:lang w:eastAsia="ja-JP"/>
              </w:rPr>
            </w:rPrChange>
          </w:rPr>
          <w:t>gameOptions</w:t>
        </w:r>
        <w:proofErr w:type="spellEnd"/>
      </w:ins>
    </w:p>
    <w:p w14:paraId="4BED372C" w14:textId="77777777" w:rsidR="008E1C7E" w:rsidRPr="00E90B95" w:rsidRDefault="008E1C7E" w:rsidP="008E1C7E">
      <w:pPr>
        <w:tabs>
          <w:tab w:val="left" w:pos="543"/>
        </w:tabs>
        <w:autoSpaceDE w:val="0"/>
        <w:autoSpaceDN w:val="0"/>
        <w:adjustRightInd w:val="0"/>
        <w:rPr>
          <w:ins w:id="3270" w:author="Petter Vang Brakalsvaalet [pev2]" w:date="2021-04-27T23:31:00Z"/>
          <w:rFonts w:eastAsiaTheme="minorEastAsia" w:cstheme="majorHAnsi"/>
          <w:color w:val="000000"/>
          <w:sz w:val="20"/>
          <w:szCs w:val="20"/>
          <w:lang w:eastAsia="ja-JP"/>
          <w:rPrChange w:id="3271" w:author="Petter Vang Brakalsvaalet [pev2]" w:date="2021-04-28T13:17:00Z">
            <w:rPr>
              <w:ins w:id="3272" w:author="Petter Vang Brakalsvaalet [pev2]" w:date="2021-04-27T23:31:00Z"/>
              <w:rFonts w:eastAsiaTheme="minorEastAsia" w:cstheme="majorHAnsi"/>
              <w:color w:val="000000"/>
              <w:sz w:val="21"/>
              <w:szCs w:val="21"/>
              <w:lang w:eastAsia="ja-JP"/>
            </w:rPr>
          </w:rPrChange>
        </w:rPr>
      </w:pPr>
      <w:ins w:id="3273" w:author="Petter Vang Brakalsvaalet [pev2]" w:date="2021-04-27T23:31:00Z">
        <w:r w:rsidRPr="00E90B95">
          <w:rPr>
            <w:rFonts w:eastAsiaTheme="minorEastAsia" w:cstheme="majorHAnsi"/>
            <w:color w:val="000000"/>
            <w:sz w:val="20"/>
            <w:szCs w:val="20"/>
            <w:lang w:eastAsia="ja-JP"/>
            <w:rPrChange w:id="327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275"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3276" w:author="Petter Vang Brakalsvaalet [pev2]" w:date="2021-04-28T13:17:00Z">
              <w:rPr>
                <w:rFonts w:eastAsiaTheme="minorEastAsia" w:cstheme="majorHAnsi"/>
                <w:color w:val="000000"/>
                <w:sz w:val="21"/>
                <w:szCs w:val="21"/>
                <w:lang w:eastAsia="ja-JP"/>
              </w:rPr>
            </w:rPrChange>
          </w:rPr>
          <w:t>(</w:t>
        </w:r>
        <w:proofErr w:type="spellStart"/>
        <w:proofErr w:type="gramStart"/>
        <w:r w:rsidRPr="00E90B95">
          <w:rPr>
            <w:rFonts w:eastAsiaTheme="minorEastAsia" w:cstheme="majorHAnsi"/>
            <w:color w:val="000000"/>
            <w:sz w:val="20"/>
            <w:szCs w:val="20"/>
            <w:lang w:eastAsia="ja-JP"/>
            <w:rPrChange w:id="3277"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278"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279" w:author="Petter Vang Brakalsvaalet [pev2]" w:date="2021-04-28T13:17: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3280"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328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282"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283" w:author="Petter Vang Brakalsvaalet [pev2]" w:date="2021-04-28T13:17: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3284"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28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3286" w:author="Petter Vang Brakalsvaalet [pev2]" w:date="2021-04-28T13:17:00Z">
              <w:rPr>
                <w:rFonts w:eastAsiaTheme="minorEastAsia" w:cstheme="majorHAnsi"/>
                <w:color w:val="A31515"/>
                <w:sz w:val="21"/>
                <w:szCs w:val="21"/>
                <w:lang w:eastAsia="ja-JP"/>
              </w:rPr>
            </w:rPrChange>
          </w:rPr>
          <w:t>"Number of segments of speed option is not as expected"</w:t>
        </w:r>
        <w:r w:rsidRPr="00E90B95">
          <w:rPr>
            <w:rFonts w:eastAsiaTheme="minorEastAsia" w:cstheme="majorHAnsi"/>
            <w:color w:val="000000"/>
            <w:sz w:val="20"/>
            <w:szCs w:val="20"/>
            <w:lang w:eastAsia="ja-JP"/>
            <w:rPrChange w:id="3287" w:author="Petter Vang Brakalsvaalet [pev2]" w:date="2021-04-28T13:17:00Z">
              <w:rPr>
                <w:rFonts w:eastAsiaTheme="minorEastAsia" w:cstheme="majorHAnsi"/>
                <w:color w:val="000000"/>
                <w:sz w:val="21"/>
                <w:szCs w:val="21"/>
                <w:lang w:eastAsia="ja-JP"/>
              </w:rPr>
            </w:rPrChange>
          </w:rPr>
          <w:t>)</w:t>
        </w:r>
      </w:ins>
    </w:p>
    <w:p w14:paraId="666A7A15" w14:textId="77777777" w:rsidR="008E1C7E" w:rsidRPr="00E90B95" w:rsidRDefault="008E1C7E" w:rsidP="008E1C7E">
      <w:pPr>
        <w:tabs>
          <w:tab w:val="left" w:pos="543"/>
        </w:tabs>
        <w:autoSpaceDE w:val="0"/>
        <w:autoSpaceDN w:val="0"/>
        <w:adjustRightInd w:val="0"/>
        <w:rPr>
          <w:ins w:id="3288" w:author="Petter Vang Brakalsvaalet [pev2]" w:date="2021-04-27T23:31:00Z"/>
          <w:rFonts w:eastAsiaTheme="minorEastAsia" w:cstheme="majorHAnsi"/>
          <w:color w:val="000000"/>
          <w:sz w:val="20"/>
          <w:szCs w:val="20"/>
          <w:lang w:eastAsia="ja-JP"/>
          <w:rPrChange w:id="3289" w:author="Petter Vang Brakalsvaalet [pev2]" w:date="2021-04-28T13:17:00Z">
            <w:rPr>
              <w:ins w:id="3290" w:author="Petter Vang Brakalsvaalet [pev2]" w:date="2021-04-27T23:31:00Z"/>
              <w:rFonts w:eastAsiaTheme="minorEastAsia" w:cstheme="majorHAnsi"/>
              <w:color w:val="000000"/>
              <w:sz w:val="21"/>
              <w:szCs w:val="21"/>
              <w:lang w:eastAsia="ja-JP"/>
            </w:rPr>
          </w:rPrChange>
        </w:rPr>
      </w:pPr>
      <w:ins w:id="3291" w:author="Petter Vang Brakalsvaalet [pev2]" w:date="2021-04-27T23:31:00Z">
        <w:r w:rsidRPr="00E90B95">
          <w:rPr>
            <w:rFonts w:eastAsiaTheme="minorEastAsia" w:cstheme="majorHAnsi"/>
            <w:color w:val="000000"/>
            <w:sz w:val="20"/>
            <w:szCs w:val="20"/>
            <w:lang w:eastAsia="ja-JP"/>
            <w:rPrChange w:id="3292" w:author="Petter Vang Brakalsvaalet [pev2]" w:date="2021-04-28T13:17:00Z">
              <w:rPr>
                <w:rFonts w:eastAsiaTheme="minorEastAsia" w:cstheme="majorHAnsi"/>
                <w:color w:val="000000"/>
                <w:sz w:val="21"/>
                <w:szCs w:val="21"/>
                <w:lang w:eastAsia="ja-JP"/>
              </w:rPr>
            </w:rPrChange>
          </w:rPr>
          <w:t xml:space="preserve">    }</w:t>
        </w:r>
      </w:ins>
    </w:p>
    <w:p w14:paraId="1DDA7570" w14:textId="77777777" w:rsidR="008E1C7E" w:rsidRPr="00E90B95" w:rsidRDefault="008E1C7E" w:rsidP="008E1C7E">
      <w:pPr>
        <w:tabs>
          <w:tab w:val="left" w:pos="543"/>
        </w:tabs>
        <w:autoSpaceDE w:val="0"/>
        <w:autoSpaceDN w:val="0"/>
        <w:adjustRightInd w:val="0"/>
        <w:rPr>
          <w:ins w:id="3293" w:author="Petter Vang Brakalsvaalet [pev2]" w:date="2021-04-27T23:31:00Z"/>
          <w:rFonts w:eastAsiaTheme="minorEastAsia" w:cstheme="majorHAnsi"/>
          <w:color w:val="000000"/>
          <w:sz w:val="20"/>
          <w:szCs w:val="20"/>
          <w:lang w:eastAsia="ja-JP"/>
          <w:rPrChange w:id="3294" w:author="Petter Vang Brakalsvaalet [pev2]" w:date="2021-04-28T13:17:00Z">
            <w:rPr>
              <w:ins w:id="3295" w:author="Petter Vang Brakalsvaalet [pev2]" w:date="2021-04-27T23:31:00Z"/>
              <w:rFonts w:eastAsiaTheme="minorEastAsia" w:cstheme="majorHAnsi"/>
              <w:color w:val="000000"/>
              <w:sz w:val="21"/>
              <w:szCs w:val="21"/>
              <w:lang w:eastAsia="ja-JP"/>
            </w:rPr>
          </w:rPrChange>
        </w:rPr>
      </w:pPr>
      <w:ins w:id="3296" w:author="Petter Vang Brakalsvaalet [pev2]" w:date="2021-04-27T23:31:00Z">
        <w:r w:rsidRPr="00E90B95">
          <w:rPr>
            <w:rFonts w:eastAsiaTheme="minorEastAsia" w:cstheme="majorHAnsi"/>
            <w:color w:val="000000"/>
            <w:sz w:val="20"/>
            <w:szCs w:val="20"/>
            <w:lang w:eastAsia="ja-JP"/>
            <w:rPrChange w:id="3297" w:author="Petter Vang Brakalsvaalet [pev2]" w:date="2021-04-28T13:17:00Z">
              <w:rPr>
                <w:rFonts w:eastAsiaTheme="minorEastAsia" w:cstheme="majorHAnsi"/>
                <w:color w:val="000000"/>
                <w:sz w:val="21"/>
                <w:szCs w:val="21"/>
                <w:lang w:eastAsia="ja-JP"/>
              </w:rPr>
            </w:rPrChange>
          </w:rPr>
          <w:t xml:space="preserve">    </w:t>
        </w:r>
      </w:ins>
    </w:p>
    <w:p w14:paraId="60D7FC30" w14:textId="77777777" w:rsidR="008E1C7E" w:rsidRPr="00E90B95" w:rsidRDefault="008E1C7E" w:rsidP="008E1C7E">
      <w:pPr>
        <w:tabs>
          <w:tab w:val="left" w:pos="543"/>
        </w:tabs>
        <w:autoSpaceDE w:val="0"/>
        <w:autoSpaceDN w:val="0"/>
        <w:adjustRightInd w:val="0"/>
        <w:rPr>
          <w:ins w:id="3298" w:author="Petter Vang Brakalsvaalet [pev2]" w:date="2021-04-27T23:31:00Z"/>
          <w:rFonts w:eastAsiaTheme="minorEastAsia" w:cstheme="majorHAnsi"/>
          <w:color w:val="000000"/>
          <w:sz w:val="20"/>
          <w:szCs w:val="20"/>
          <w:lang w:eastAsia="ja-JP"/>
          <w:rPrChange w:id="3299" w:author="Petter Vang Brakalsvaalet [pev2]" w:date="2021-04-28T13:17:00Z">
            <w:rPr>
              <w:ins w:id="3300" w:author="Petter Vang Brakalsvaalet [pev2]" w:date="2021-04-27T23:31:00Z"/>
              <w:rFonts w:eastAsiaTheme="minorEastAsia" w:cstheme="majorHAnsi"/>
              <w:color w:val="000000"/>
              <w:sz w:val="21"/>
              <w:szCs w:val="21"/>
              <w:lang w:eastAsia="ja-JP"/>
            </w:rPr>
          </w:rPrChange>
        </w:rPr>
      </w:pPr>
      <w:ins w:id="3301" w:author="Petter Vang Brakalsvaalet [pev2]" w:date="2021-04-27T23:31:00Z">
        <w:r w:rsidRPr="00E90B95">
          <w:rPr>
            <w:rFonts w:eastAsiaTheme="minorEastAsia" w:cstheme="majorHAnsi"/>
            <w:color w:val="000000"/>
            <w:sz w:val="20"/>
            <w:szCs w:val="20"/>
            <w:lang w:eastAsia="ja-JP"/>
            <w:rPrChange w:id="330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303"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304"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305" w:author="Petter Vang Brakalsvaalet [pev2]" w:date="2021-04-28T13:17:00Z">
              <w:rPr>
                <w:rFonts w:eastAsiaTheme="minorEastAsia" w:cstheme="majorHAnsi"/>
                <w:color w:val="0F68A0"/>
                <w:sz w:val="21"/>
                <w:szCs w:val="21"/>
                <w:lang w:eastAsia="ja-JP"/>
              </w:rPr>
            </w:rPrChange>
          </w:rPr>
          <w:t>testNumberOfSegmentsOfReachOption</w:t>
        </w:r>
        <w:proofErr w:type="spellEnd"/>
        <w:r w:rsidRPr="00E90B95">
          <w:rPr>
            <w:rFonts w:eastAsiaTheme="minorEastAsia" w:cstheme="majorHAnsi"/>
            <w:color w:val="000000"/>
            <w:sz w:val="20"/>
            <w:szCs w:val="20"/>
            <w:lang w:eastAsia="ja-JP"/>
            <w:rPrChange w:id="3306"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307" w:author="Petter Vang Brakalsvaalet [pev2]" w:date="2021-04-28T13:17:00Z">
              <w:rPr>
                <w:rFonts w:eastAsiaTheme="minorEastAsia" w:cstheme="majorHAnsi"/>
                <w:color w:val="000000"/>
                <w:sz w:val="21"/>
                <w:szCs w:val="21"/>
                <w:lang w:eastAsia="ja-JP"/>
              </w:rPr>
            </w:rPrChange>
          </w:rPr>
          <w:t>){</w:t>
        </w:r>
      </w:ins>
    </w:p>
    <w:p w14:paraId="58F2A79C" w14:textId="77777777" w:rsidR="008E1C7E" w:rsidRPr="00E90B95" w:rsidRDefault="008E1C7E" w:rsidP="008E1C7E">
      <w:pPr>
        <w:tabs>
          <w:tab w:val="left" w:pos="543"/>
        </w:tabs>
        <w:autoSpaceDE w:val="0"/>
        <w:autoSpaceDN w:val="0"/>
        <w:adjustRightInd w:val="0"/>
        <w:rPr>
          <w:ins w:id="3308" w:author="Petter Vang Brakalsvaalet [pev2]" w:date="2021-04-27T23:31:00Z"/>
          <w:rFonts w:eastAsiaTheme="minorEastAsia" w:cstheme="majorHAnsi"/>
          <w:color w:val="000000"/>
          <w:sz w:val="20"/>
          <w:szCs w:val="20"/>
          <w:lang w:eastAsia="ja-JP"/>
          <w:rPrChange w:id="3309" w:author="Petter Vang Brakalsvaalet [pev2]" w:date="2021-04-28T13:17:00Z">
            <w:rPr>
              <w:ins w:id="3310" w:author="Petter Vang Brakalsvaalet [pev2]" w:date="2021-04-27T23:31:00Z"/>
              <w:rFonts w:eastAsiaTheme="minorEastAsia" w:cstheme="majorHAnsi"/>
              <w:color w:val="000000"/>
              <w:sz w:val="21"/>
              <w:szCs w:val="21"/>
              <w:lang w:eastAsia="ja-JP"/>
            </w:rPr>
          </w:rPrChange>
        </w:rPr>
      </w:pPr>
      <w:ins w:id="3311" w:author="Petter Vang Brakalsvaalet [pev2]" w:date="2021-04-27T23:31:00Z">
        <w:r w:rsidRPr="00E90B95">
          <w:rPr>
            <w:rFonts w:eastAsiaTheme="minorEastAsia" w:cstheme="majorHAnsi"/>
            <w:color w:val="000000"/>
            <w:sz w:val="20"/>
            <w:szCs w:val="20"/>
            <w:lang w:eastAsia="ja-JP"/>
            <w:rPrChange w:id="331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313"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31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315"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316"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317"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318"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319" w:author="Petter Vang Brakalsvaalet [pev2]" w:date="2021-04-28T13:17:00Z">
              <w:rPr>
                <w:rFonts w:eastAsiaTheme="minorEastAsia" w:cstheme="majorHAnsi"/>
                <w:color w:val="2B839F"/>
                <w:sz w:val="21"/>
                <w:szCs w:val="21"/>
                <w:lang w:eastAsia="ja-JP"/>
              </w:rPr>
            </w:rPrChange>
          </w:rPr>
          <w:t>gameOptions</w:t>
        </w:r>
        <w:proofErr w:type="spellEnd"/>
      </w:ins>
    </w:p>
    <w:p w14:paraId="7014F445" w14:textId="77777777" w:rsidR="008E1C7E" w:rsidRPr="00E90B95" w:rsidRDefault="008E1C7E" w:rsidP="008E1C7E">
      <w:pPr>
        <w:tabs>
          <w:tab w:val="left" w:pos="543"/>
        </w:tabs>
        <w:autoSpaceDE w:val="0"/>
        <w:autoSpaceDN w:val="0"/>
        <w:adjustRightInd w:val="0"/>
        <w:rPr>
          <w:ins w:id="3320" w:author="Petter Vang Brakalsvaalet [pev2]" w:date="2021-04-27T23:31:00Z"/>
          <w:rFonts w:eastAsiaTheme="minorEastAsia" w:cstheme="majorHAnsi"/>
          <w:color w:val="000000"/>
          <w:sz w:val="20"/>
          <w:szCs w:val="20"/>
          <w:lang w:eastAsia="ja-JP"/>
          <w:rPrChange w:id="3321" w:author="Petter Vang Brakalsvaalet [pev2]" w:date="2021-04-28T13:17:00Z">
            <w:rPr>
              <w:ins w:id="3322" w:author="Petter Vang Brakalsvaalet [pev2]" w:date="2021-04-27T23:31:00Z"/>
              <w:rFonts w:eastAsiaTheme="minorEastAsia" w:cstheme="majorHAnsi"/>
              <w:color w:val="000000"/>
              <w:sz w:val="21"/>
              <w:szCs w:val="21"/>
              <w:lang w:eastAsia="ja-JP"/>
            </w:rPr>
          </w:rPrChange>
        </w:rPr>
      </w:pPr>
      <w:ins w:id="3323" w:author="Petter Vang Brakalsvaalet [pev2]" w:date="2021-04-27T23:31:00Z">
        <w:r w:rsidRPr="00E90B95">
          <w:rPr>
            <w:rFonts w:eastAsiaTheme="minorEastAsia" w:cstheme="majorHAnsi"/>
            <w:color w:val="000000"/>
            <w:sz w:val="20"/>
            <w:szCs w:val="20"/>
            <w:lang w:eastAsia="ja-JP"/>
            <w:rPrChange w:id="332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325"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3326" w:author="Petter Vang Brakalsvaalet [pev2]" w:date="2021-04-28T13:17:00Z">
              <w:rPr>
                <w:rFonts w:eastAsiaTheme="minorEastAsia" w:cstheme="majorHAnsi"/>
                <w:color w:val="000000"/>
                <w:sz w:val="21"/>
                <w:szCs w:val="21"/>
                <w:lang w:eastAsia="ja-JP"/>
              </w:rPr>
            </w:rPrChange>
          </w:rPr>
          <w:t>(</w:t>
        </w:r>
        <w:proofErr w:type="spellStart"/>
        <w:proofErr w:type="gramStart"/>
        <w:r w:rsidRPr="00E90B95">
          <w:rPr>
            <w:rFonts w:eastAsiaTheme="minorEastAsia" w:cstheme="majorHAnsi"/>
            <w:color w:val="000000"/>
            <w:sz w:val="20"/>
            <w:szCs w:val="20"/>
            <w:lang w:eastAsia="ja-JP"/>
            <w:rPrChange w:id="3327"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328"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329" w:author="Petter Vang Brakalsvaalet [pev2]" w:date="2021-04-28T13:17: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3330"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333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332"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333" w:author="Petter Vang Brakalsvaalet [pev2]" w:date="2021-04-28T13:17: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3334"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33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3336" w:author="Petter Vang Brakalsvaalet [pev2]" w:date="2021-04-28T13:17:00Z">
              <w:rPr>
                <w:rFonts w:eastAsiaTheme="minorEastAsia" w:cstheme="majorHAnsi"/>
                <w:color w:val="A31515"/>
                <w:sz w:val="21"/>
                <w:szCs w:val="21"/>
                <w:lang w:eastAsia="ja-JP"/>
              </w:rPr>
            </w:rPrChange>
          </w:rPr>
          <w:t>"Number of segments of reach option is not as expected"</w:t>
        </w:r>
        <w:r w:rsidRPr="00E90B95">
          <w:rPr>
            <w:rFonts w:eastAsiaTheme="minorEastAsia" w:cstheme="majorHAnsi"/>
            <w:color w:val="000000"/>
            <w:sz w:val="20"/>
            <w:szCs w:val="20"/>
            <w:lang w:eastAsia="ja-JP"/>
            <w:rPrChange w:id="3337" w:author="Petter Vang Brakalsvaalet [pev2]" w:date="2021-04-28T13:17:00Z">
              <w:rPr>
                <w:rFonts w:eastAsiaTheme="minorEastAsia" w:cstheme="majorHAnsi"/>
                <w:color w:val="000000"/>
                <w:sz w:val="21"/>
                <w:szCs w:val="21"/>
                <w:lang w:eastAsia="ja-JP"/>
              </w:rPr>
            </w:rPrChange>
          </w:rPr>
          <w:t>)</w:t>
        </w:r>
      </w:ins>
    </w:p>
    <w:p w14:paraId="6EEBEAC8" w14:textId="77777777" w:rsidR="008E1C7E" w:rsidRPr="00E90B95" w:rsidRDefault="008E1C7E" w:rsidP="008E1C7E">
      <w:pPr>
        <w:tabs>
          <w:tab w:val="left" w:pos="543"/>
        </w:tabs>
        <w:autoSpaceDE w:val="0"/>
        <w:autoSpaceDN w:val="0"/>
        <w:adjustRightInd w:val="0"/>
        <w:rPr>
          <w:ins w:id="3338" w:author="Petter Vang Brakalsvaalet [pev2]" w:date="2021-04-27T23:31:00Z"/>
          <w:rFonts w:eastAsiaTheme="minorEastAsia" w:cstheme="majorHAnsi"/>
          <w:color w:val="000000"/>
          <w:sz w:val="20"/>
          <w:szCs w:val="20"/>
          <w:lang w:eastAsia="ja-JP"/>
          <w:rPrChange w:id="3339" w:author="Petter Vang Brakalsvaalet [pev2]" w:date="2021-04-28T13:17:00Z">
            <w:rPr>
              <w:ins w:id="3340" w:author="Petter Vang Brakalsvaalet [pev2]" w:date="2021-04-27T23:31:00Z"/>
              <w:rFonts w:eastAsiaTheme="minorEastAsia" w:cstheme="majorHAnsi"/>
              <w:color w:val="000000"/>
              <w:sz w:val="21"/>
              <w:szCs w:val="21"/>
              <w:lang w:eastAsia="ja-JP"/>
            </w:rPr>
          </w:rPrChange>
        </w:rPr>
      </w:pPr>
      <w:ins w:id="3341" w:author="Petter Vang Brakalsvaalet [pev2]" w:date="2021-04-27T23:31:00Z">
        <w:r w:rsidRPr="00E90B95">
          <w:rPr>
            <w:rFonts w:eastAsiaTheme="minorEastAsia" w:cstheme="majorHAnsi"/>
            <w:color w:val="000000"/>
            <w:sz w:val="20"/>
            <w:szCs w:val="20"/>
            <w:lang w:eastAsia="ja-JP"/>
            <w:rPrChange w:id="3342" w:author="Petter Vang Brakalsvaalet [pev2]" w:date="2021-04-28T13:17:00Z">
              <w:rPr>
                <w:rFonts w:eastAsiaTheme="minorEastAsia" w:cstheme="majorHAnsi"/>
                <w:color w:val="000000"/>
                <w:sz w:val="21"/>
                <w:szCs w:val="21"/>
                <w:lang w:eastAsia="ja-JP"/>
              </w:rPr>
            </w:rPrChange>
          </w:rPr>
          <w:t xml:space="preserve">    }</w:t>
        </w:r>
      </w:ins>
    </w:p>
    <w:p w14:paraId="6B9AF443" w14:textId="77777777" w:rsidR="008E1C7E" w:rsidRPr="00E90B95" w:rsidRDefault="008E1C7E" w:rsidP="008E1C7E">
      <w:pPr>
        <w:tabs>
          <w:tab w:val="left" w:pos="543"/>
        </w:tabs>
        <w:autoSpaceDE w:val="0"/>
        <w:autoSpaceDN w:val="0"/>
        <w:adjustRightInd w:val="0"/>
        <w:rPr>
          <w:ins w:id="3343" w:author="Petter Vang Brakalsvaalet [pev2]" w:date="2021-04-27T23:31:00Z"/>
          <w:rFonts w:eastAsiaTheme="minorEastAsia" w:cstheme="majorHAnsi"/>
          <w:color w:val="000000"/>
          <w:sz w:val="20"/>
          <w:szCs w:val="20"/>
          <w:lang w:eastAsia="ja-JP"/>
          <w:rPrChange w:id="3344" w:author="Petter Vang Brakalsvaalet [pev2]" w:date="2021-04-28T13:17:00Z">
            <w:rPr>
              <w:ins w:id="3345" w:author="Petter Vang Brakalsvaalet [pev2]" w:date="2021-04-27T23:31:00Z"/>
              <w:rFonts w:eastAsiaTheme="minorEastAsia" w:cstheme="majorHAnsi"/>
              <w:color w:val="000000"/>
              <w:sz w:val="21"/>
              <w:szCs w:val="21"/>
              <w:lang w:eastAsia="ja-JP"/>
            </w:rPr>
          </w:rPrChange>
        </w:rPr>
      </w:pPr>
      <w:ins w:id="3346" w:author="Petter Vang Brakalsvaalet [pev2]" w:date="2021-04-27T23:31:00Z">
        <w:r w:rsidRPr="00E90B95">
          <w:rPr>
            <w:rFonts w:eastAsiaTheme="minorEastAsia" w:cstheme="majorHAnsi"/>
            <w:color w:val="000000"/>
            <w:sz w:val="20"/>
            <w:szCs w:val="20"/>
            <w:lang w:eastAsia="ja-JP"/>
            <w:rPrChange w:id="3347" w:author="Petter Vang Brakalsvaalet [pev2]" w:date="2021-04-28T13:17:00Z">
              <w:rPr>
                <w:rFonts w:eastAsiaTheme="minorEastAsia" w:cstheme="majorHAnsi"/>
                <w:color w:val="000000"/>
                <w:sz w:val="21"/>
                <w:szCs w:val="21"/>
                <w:lang w:eastAsia="ja-JP"/>
              </w:rPr>
            </w:rPrChange>
          </w:rPr>
          <w:t xml:space="preserve">    </w:t>
        </w:r>
      </w:ins>
    </w:p>
    <w:p w14:paraId="3299A70D" w14:textId="77777777" w:rsidR="008E1C7E" w:rsidRPr="00E90B95" w:rsidRDefault="008E1C7E" w:rsidP="008E1C7E">
      <w:pPr>
        <w:tabs>
          <w:tab w:val="left" w:pos="543"/>
        </w:tabs>
        <w:autoSpaceDE w:val="0"/>
        <w:autoSpaceDN w:val="0"/>
        <w:adjustRightInd w:val="0"/>
        <w:rPr>
          <w:ins w:id="3348" w:author="Petter Vang Brakalsvaalet [pev2]" w:date="2021-04-27T23:31:00Z"/>
          <w:rFonts w:eastAsiaTheme="minorEastAsia" w:cstheme="majorHAnsi"/>
          <w:color w:val="000000"/>
          <w:sz w:val="20"/>
          <w:szCs w:val="20"/>
          <w:lang w:eastAsia="ja-JP"/>
          <w:rPrChange w:id="3349" w:author="Petter Vang Brakalsvaalet [pev2]" w:date="2021-04-28T13:17:00Z">
            <w:rPr>
              <w:ins w:id="3350" w:author="Petter Vang Brakalsvaalet [pev2]" w:date="2021-04-27T23:31:00Z"/>
              <w:rFonts w:eastAsiaTheme="minorEastAsia" w:cstheme="majorHAnsi"/>
              <w:color w:val="000000"/>
              <w:sz w:val="21"/>
              <w:szCs w:val="21"/>
              <w:lang w:eastAsia="ja-JP"/>
            </w:rPr>
          </w:rPrChange>
        </w:rPr>
      </w:pPr>
      <w:ins w:id="3351" w:author="Petter Vang Brakalsvaalet [pev2]" w:date="2021-04-27T23:31:00Z">
        <w:r w:rsidRPr="00E90B95">
          <w:rPr>
            <w:rFonts w:eastAsiaTheme="minorEastAsia" w:cstheme="majorHAnsi"/>
            <w:color w:val="000000"/>
            <w:sz w:val="20"/>
            <w:szCs w:val="20"/>
            <w:lang w:eastAsia="ja-JP"/>
            <w:rPrChange w:id="335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353"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354"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355" w:author="Petter Vang Brakalsvaalet [pev2]" w:date="2021-04-28T13:17:00Z">
              <w:rPr>
                <w:rFonts w:eastAsiaTheme="minorEastAsia" w:cstheme="majorHAnsi"/>
                <w:color w:val="0F68A0"/>
                <w:sz w:val="21"/>
                <w:szCs w:val="21"/>
                <w:lang w:eastAsia="ja-JP"/>
              </w:rPr>
            </w:rPrChange>
          </w:rPr>
          <w:t>testNumberOfSegmentsOfDurationOption</w:t>
        </w:r>
        <w:proofErr w:type="spellEnd"/>
        <w:r w:rsidRPr="00E90B95">
          <w:rPr>
            <w:rFonts w:eastAsiaTheme="minorEastAsia" w:cstheme="majorHAnsi"/>
            <w:color w:val="000000"/>
            <w:sz w:val="20"/>
            <w:szCs w:val="20"/>
            <w:lang w:eastAsia="ja-JP"/>
            <w:rPrChange w:id="3356"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357" w:author="Petter Vang Brakalsvaalet [pev2]" w:date="2021-04-28T13:17:00Z">
              <w:rPr>
                <w:rFonts w:eastAsiaTheme="minorEastAsia" w:cstheme="majorHAnsi"/>
                <w:color w:val="000000"/>
                <w:sz w:val="21"/>
                <w:szCs w:val="21"/>
                <w:lang w:eastAsia="ja-JP"/>
              </w:rPr>
            </w:rPrChange>
          </w:rPr>
          <w:t>){</w:t>
        </w:r>
      </w:ins>
    </w:p>
    <w:p w14:paraId="4BAA692D" w14:textId="77777777" w:rsidR="008E1C7E" w:rsidRPr="00E90B95" w:rsidRDefault="008E1C7E" w:rsidP="008E1C7E">
      <w:pPr>
        <w:tabs>
          <w:tab w:val="left" w:pos="543"/>
        </w:tabs>
        <w:autoSpaceDE w:val="0"/>
        <w:autoSpaceDN w:val="0"/>
        <w:adjustRightInd w:val="0"/>
        <w:rPr>
          <w:ins w:id="3358" w:author="Petter Vang Brakalsvaalet [pev2]" w:date="2021-04-27T23:31:00Z"/>
          <w:rFonts w:eastAsiaTheme="minorEastAsia" w:cstheme="majorHAnsi"/>
          <w:color w:val="000000"/>
          <w:sz w:val="20"/>
          <w:szCs w:val="20"/>
          <w:lang w:eastAsia="ja-JP"/>
          <w:rPrChange w:id="3359" w:author="Petter Vang Brakalsvaalet [pev2]" w:date="2021-04-28T13:17:00Z">
            <w:rPr>
              <w:ins w:id="3360" w:author="Petter Vang Brakalsvaalet [pev2]" w:date="2021-04-27T23:31:00Z"/>
              <w:rFonts w:eastAsiaTheme="minorEastAsia" w:cstheme="majorHAnsi"/>
              <w:color w:val="000000"/>
              <w:sz w:val="21"/>
              <w:szCs w:val="21"/>
              <w:lang w:eastAsia="ja-JP"/>
            </w:rPr>
          </w:rPrChange>
        </w:rPr>
      </w:pPr>
      <w:ins w:id="3361" w:author="Petter Vang Brakalsvaalet [pev2]" w:date="2021-04-27T23:31:00Z">
        <w:r w:rsidRPr="00E90B95">
          <w:rPr>
            <w:rFonts w:eastAsiaTheme="minorEastAsia" w:cstheme="majorHAnsi"/>
            <w:color w:val="000000"/>
            <w:sz w:val="20"/>
            <w:szCs w:val="20"/>
            <w:lang w:eastAsia="ja-JP"/>
            <w:rPrChange w:id="336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363"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36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365"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366"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367"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368"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369" w:author="Petter Vang Brakalsvaalet [pev2]" w:date="2021-04-28T13:17:00Z">
              <w:rPr>
                <w:rFonts w:eastAsiaTheme="minorEastAsia" w:cstheme="majorHAnsi"/>
                <w:color w:val="2B839F"/>
                <w:sz w:val="21"/>
                <w:szCs w:val="21"/>
                <w:lang w:eastAsia="ja-JP"/>
              </w:rPr>
            </w:rPrChange>
          </w:rPr>
          <w:t>gameOptions</w:t>
        </w:r>
        <w:proofErr w:type="spellEnd"/>
      </w:ins>
    </w:p>
    <w:p w14:paraId="6391B9D0" w14:textId="77777777" w:rsidR="008E1C7E" w:rsidRPr="00E90B95" w:rsidRDefault="008E1C7E" w:rsidP="008E1C7E">
      <w:pPr>
        <w:tabs>
          <w:tab w:val="left" w:pos="543"/>
        </w:tabs>
        <w:autoSpaceDE w:val="0"/>
        <w:autoSpaceDN w:val="0"/>
        <w:adjustRightInd w:val="0"/>
        <w:rPr>
          <w:ins w:id="3370" w:author="Petter Vang Brakalsvaalet [pev2]" w:date="2021-04-27T23:31:00Z"/>
          <w:rFonts w:eastAsiaTheme="minorEastAsia" w:cstheme="majorHAnsi"/>
          <w:color w:val="000000"/>
          <w:sz w:val="20"/>
          <w:szCs w:val="20"/>
          <w:lang w:eastAsia="ja-JP"/>
          <w:rPrChange w:id="3371" w:author="Petter Vang Brakalsvaalet [pev2]" w:date="2021-04-28T13:17:00Z">
            <w:rPr>
              <w:ins w:id="3372" w:author="Petter Vang Brakalsvaalet [pev2]" w:date="2021-04-27T23:31:00Z"/>
              <w:rFonts w:eastAsiaTheme="minorEastAsia" w:cstheme="majorHAnsi"/>
              <w:color w:val="000000"/>
              <w:sz w:val="21"/>
              <w:szCs w:val="21"/>
              <w:lang w:eastAsia="ja-JP"/>
            </w:rPr>
          </w:rPrChange>
        </w:rPr>
      </w:pPr>
      <w:ins w:id="3373" w:author="Petter Vang Brakalsvaalet [pev2]" w:date="2021-04-27T23:31:00Z">
        <w:r w:rsidRPr="00E90B95">
          <w:rPr>
            <w:rFonts w:eastAsiaTheme="minorEastAsia" w:cstheme="majorHAnsi"/>
            <w:color w:val="000000"/>
            <w:sz w:val="20"/>
            <w:szCs w:val="20"/>
            <w:lang w:eastAsia="ja-JP"/>
            <w:rPrChange w:id="337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375" w:author="Petter Vang Brakalsvaalet [pev2]" w:date="2021-04-28T13:17:00Z">
              <w:rPr>
                <w:rFonts w:eastAsiaTheme="minorEastAsia" w:cstheme="majorHAnsi"/>
                <w:color w:val="2B839F"/>
                <w:sz w:val="21"/>
                <w:szCs w:val="21"/>
                <w:lang w:eastAsia="ja-JP"/>
              </w:rPr>
            </w:rPrChange>
          </w:rPr>
          <w:t>XCTAssertNil</w:t>
        </w:r>
        <w:proofErr w:type="spellEnd"/>
        <w:r w:rsidRPr="00E90B95">
          <w:rPr>
            <w:rFonts w:eastAsiaTheme="minorEastAsia" w:cstheme="majorHAnsi"/>
            <w:color w:val="000000"/>
            <w:sz w:val="20"/>
            <w:szCs w:val="20"/>
            <w:lang w:eastAsia="ja-JP"/>
            <w:rPrChange w:id="3376" w:author="Petter Vang Brakalsvaalet [pev2]" w:date="2021-04-28T13:17:00Z">
              <w:rPr>
                <w:rFonts w:eastAsiaTheme="minorEastAsia" w:cstheme="majorHAnsi"/>
                <w:color w:val="000000"/>
                <w:sz w:val="21"/>
                <w:szCs w:val="21"/>
                <w:lang w:eastAsia="ja-JP"/>
              </w:rPr>
            </w:rPrChange>
          </w:rPr>
          <w:t>(</w:t>
        </w:r>
        <w:proofErr w:type="spellStart"/>
        <w:proofErr w:type="gramStart"/>
        <w:r w:rsidRPr="00E90B95">
          <w:rPr>
            <w:rFonts w:eastAsiaTheme="minorEastAsia" w:cstheme="majorHAnsi"/>
            <w:color w:val="000000"/>
            <w:sz w:val="20"/>
            <w:szCs w:val="20"/>
            <w:lang w:eastAsia="ja-JP"/>
            <w:rPrChange w:id="3377"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378"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379" w:author="Petter Vang Brakalsvaalet [pev2]" w:date="2021-04-28T13:17:00Z">
              <w:rPr>
                <w:rFonts w:eastAsiaTheme="minorEastAsia" w:cstheme="majorHAnsi"/>
                <w:color w:val="000000"/>
                <w:sz w:val="21"/>
                <w:szCs w:val="21"/>
                <w:lang w:eastAsia="ja-JP"/>
              </w:rPr>
            </w:rPrChange>
          </w:rPr>
          <w:t>4].</w:t>
        </w:r>
        <w:r w:rsidRPr="00E90B95">
          <w:rPr>
            <w:rFonts w:eastAsiaTheme="minorEastAsia" w:cstheme="majorHAnsi"/>
            <w:color w:val="2B839F"/>
            <w:sz w:val="20"/>
            <w:szCs w:val="20"/>
            <w:lang w:eastAsia="ja-JP"/>
            <w:rPrChange w:id="3380"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338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3382" w:author="Petter Vang Brakalsvaalet [pev2]" w:date="2021-04-28T13:17:00Z">
              <w:rPr>
                <w:rFonts w:eastAsiaTheme="minorEastAsia" w:cstheme="majorHAnsi"/>
                <w:color w:val="A31515"/>
                <w:sz w:val="21"/>
                <w:szCs w:val="21"/>
                <w:lang w:eastAsia="ja-JP"/>
              </w:rPr>
            </w:rPrChange>
          </w:rPr>
          <w:t>"Number of segments of duration option is not nil"</w:t>
        </w:r>
        <w:r w:rsidRPr="00E90B95">
          <w:rPr>
            <w:rFonts w:eastAsiaTheme="minorEastAsia" w:cstheme="majorHAnsi"/>
            <w:color w:val="000000"/>
            <w:sz w:val="20"/>
            <w:szCs w:val="20"/>
            <w:lang w:eastAsia="ja-JP"/>
            <w:rPrChange w:id="3383" w:author="Petter Vang Brakalsvaalet [pev2]" w:date="2021-04-28T13:17:00Z">
              <w:rPr>
                <w:rFonts w:eastAsiaTheme="minorEastAsia" w:cstheme="majorHAnsi"/>
                <w:color w:val="000000"/>
                <w:sz w:val="21"/>
                <w:szCs w:val="21"/>
                <w:lang w:eastAsia="ja-JP"/>
              </w:rPr>
            </w:rPrChange>
          </w:rPr>
          <w:t>)</w:t>
        </w:r>
      </w:ins>
    </w:p>
    <w:p w14:paraId="689251ED" w14:textId="77777777" w:rsidR="008E1C7E" w:rsidRPr="00E90B95" w:rsidRDefault="008E1C7E" w:rsidP="008E1C7E">
      <w:pPr>
        <w:tabs>
          <w:tab w:val="left" w:pos="543"/>
        </w:tabs>
        <w:autoSpaceDE w:val="0"/>
        <w:autoSpaceDN w:val="0"/>
        <w:adjustRightInd w:val="0"/>
        <w:rPr>
          <w:ins w:id="3384" w:author="Petter Vang Brakalsvaalet [pev2]" w:date="2021-04-27T23:31:00Z"/>
          <w:rFonts w:eastAsiaTheme="minorEastAsia" w:cstheme="majorHAnsi"/>
          <w:color w:val="000000"/>
          <w:sz w:val="20"/>
          <w:szCs w:val="20"/>
          <w:lang w:eastAsia="ja-JP"/>
          <w:rPrChange w:id="3385" w:author="Petter Vang Brakalsvaalet [pev2]" w:date="2021-04-28T13:17:00Z">
            <w:rPr>
              <w:ins w:id="3386" w:author="Petter Vang Brakalsvaalet [pev2]" w:date="2021-04-27T23:31:00Z"/>
              <w:rFonts w:eastAsiaTheme="minorEastAsia" w:cstheme="majorHAnsi"/>
              <w:color w:val="000000"/>
              <w:sz w:val="21"/>
              <w:szCs w:val="21"/>
              <w:lang w:eastAsia="ja-JP"/>
            </w:rPr>
          </w:rPrChange>
        </w:rPr>
      </w:pPr>
      <w:ins w:id="3387" w:author="Petter Vang Brakalsvaalet [pev2]" w:date="2021-04-27T23:31:00Z">
        <w:r w:rsidRPr="00E90B95">
          <w:rPr>
            <w:rFonts w:eastAsiaTheme="minorEastAsia" w:cstheme="majorHAnsi"/>
            <w:color w:val="000000"/>
            <w:sz w:val="20"/>
            <w:szCs w:val="20"/>
            <w:lang w:eastAsia="ja-JP"/>
            <w:rPrChange w:id="3388" w:author="Petter Vang Brakalsvaalet [pev2]" w:date="2021-04-28T13:17:00Z">
              <w:rPr>
                <w:rFonts w:eastAsiaTheme="minorEastAsia" w:cstheme="majorHAnsi"/>
                <w:color w:val="000000"/>
                <w:sz w:val="21"/>
                <w:szCs w:val="21"/>
                <w:lang w:eastAsia="ja-JP"/>
              </w:rPr>
            </w:rPrChange>
          </w:rPr>
          <w:t xml:space="preserve">    }</w:t>
        </w:r>
      </w:ins>
    </w:p>
    <w:p w14:paraId="505DEA7B" w14:textId="77777777" w:rsidR="008E1C7E" w:rsidRPr="00E90B95" w:rsidRDefault="008E1C7E" w:rsidP="008E1C7E">
      <w:pPr>
        <w:tabs>
          <w:tab w:val="left" w:pos="543"/>
        </w:tabs>
        <w:autoSpaceDE w:val="0"/>
        <w:autoSpaceDN w:val="0"/>
        <w:adjustRightInd w:val="0"/>
        <w:rPr>
          <w:ins w:id="3389" w:author="Petter Vang Brakalsvaalet [pev2]" w:date="2021-04-27T23:31:00Z"/>
          <w:rFonts w:eastAsiaTheme="minorEastAsia" w:cstheme="majorHAnsi"/>
          <w:color w:val="000000"/>
          <w:sz w:val="20"/>
          <w:szCs w:val="20"/>
          <w:lang w:eastAsia="ja-JP"/>
          <w:rPrChange w:id="3390" w:author="Petter Vang Brakalsvaalet [pev2]" w:date="2021-04-28T13:17:00Z">
            <w:rPr>
              <w:ins w:id="3391" w:author="Petter Vang Brakalsvaalet [pev2]" w:date="2021-04-27T23:31:00Z"/>
              <w:rFonts w:eastAsiaTheme="minorEastAsia" w:cstheme="majorHAnsi"/>
              <w:color w:val="000000"/>
              <w:sz w:val="21"/>
              <w:szCs w:val="21"/>
              <w:lang w:eastAsia="ja-JP"/>
            </w:rPr>
          </w:rPrChange>
        </w:rPr>
      </w:pPr>
      <w:ins w:id="3392" w:author="Petter Vang Brakalsvaalet [pev2]" w:date="2021-04-27T23:31:00Z">
        <w:r w:rsidRPr="00E90B95">
          <w:rPr>
            <w:rFonts w:eastAsiaTheme="minorEastAsia" w:cstheme="majorHAnsi"/>
            <w:color w:val="000000"/>
            <w:sz w:val="20"/>
            <w:szCs w:val="20"/>
            <w:lang w:eastAsia="ja-JP"/>
            <w:rPrChange w:id="3393" w:author="Petter Vang Brakalsvaalet [pev2]" w:date="2021-04-28T13:17:00Z">
              <w:rPr>
                <w:rFonts w:eastAsiaTheme="minorEastAsia" w:cstheme="majorHAnsi"/>
                <w:color w:val="000000"/>
                <w:sz w:val="21"/>
                <w:szCs w:val="21"/>
                <w:lang w:eastAsia="ja-JP"/>
              </w:rPr>
            </w:rPrChange>
          </w:rPr>
          <w:t xml:space="preserve">    </w:t>
        </w:r>
      </w:ins>
    </w:p>
    <w:p w14:paraId="3DF9546A" w14:textId="77777777" w:rsidR="008E1C7E" w:rsidRPr="00E90B95" w:rsidRDefault="008E1C7E" w:rsidP="008E1C7E">
      <w:pPr>
        <w:tabs>
          <w:tab w:val="left" w:pos="543"/>
        </w:tabs>
        <w:autoSpaceDE w:val="0"/>
        <w:autoSpaceDN w:val="0"/>
        <w:adjustRightInd w:val="0"/>
        <w:rPr>
          <w:ins w:id="3394" w:author="Petter Vang Brakalsvaalet [pev2]" w:date="2021-04-27T23:31:00Z"/>
          <w:rFonts w:eastAsiaTheme="minorEastAsia" w:cstheme="majorHAnsi"/>
          <w:color w:val="000000"/>
          <w:sz w:val="20"/>
          <w:szCs w:val="20"/>
          <w:lang w:eastAsia="ja-JP"/>
          <w:rPrChange w:id="3395" w:author="Petter Vang Brakalsvaalet [pev2]" w:date="2021-04-28T13:17:00Z">
            <w:rPr>
              <w:ins w:id="3396" w:author="Petter Vang Brakalsvaalet [pev2]" w:date="2021-04-27T23:31:00Z"/>
              <w:rFonts w:eastAsiaTheme="minorEastAsia" w:cstheme="majorHAnsi"/>
              <w:color w:val="000000"/>
              <w:sz w:val="21"/>
              <w:szCs w:val="21"/>
              <w:lang w:eastAsia="ja-JP"/>
            </w:rPr>
          </w:rPrChange>
        </w:rPr>
      </w:pPr>
      <w:ins w:id="3397" w:author="Petter Vang Brakalsvaalet [pev2]" w:date="2021-04-27T23:31:00Z">
        <w:r w:rsidRPr="00E90B95">
          <w:rPr>
            <w:rFonts w:eastAsiaTheme="minorEastAsia" w:cstheme="majorHAnsi"/>
            <w:color w:val="000000"/>
            <w:sz w:val="20"/>
            <w:szCs w:val="20"/>
            <w:lang w:eastAsia="ja-JP"/>
            <w:rPrChange w:id="339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399"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400"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401" w:author="Petter Vang Brakalsvaalet [pev2]" w:date="2021-04-28T13:17:00Z">
              <w:rPr>
                <w:rFonts w:eastAsiaTheme="minorEastAsia" w:cstheme="majorHAnsi"/>
                <w:color w:val="0F68A0"/>
                <w:sz w:val="21"/>
                <w:szCs w:val="21"/>
                <w:lang w:eastAsia="ja-JP"/>
              </w:rPr>
            </w:rPrChange>
          </w:rPr>
          <w:t>testNumberOfSegmentsOfBotsOption</w:t>
        </w:r>
        <w:proofErr w:type="spellEnd"/>
        <w:r w:rsidRPr="00E90B95">
          <w:rPr>
            <w:rFonts w:eastAsiaTheme="minorEastAsia" w:cstheme="majorHAnsi"/>
            <w:color w:val="000000"/>
            <w:sz w:val="20"/>
            <w:szCs w:val="20"/>
            <w:lang w:eastAsia="ja-JP"/>
            <w:rPrChange w:id="3402"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403" w:author="Petter Vang Brakalsvaalet [pev2]" w:date="2021-04-28T13:17:00Z">
              <w:rPr>
                <w:rFonts w:eastAsiaTheme="minorEastAsia" w:cstheme="majorHAnsi"/>
                <w:color w:val="000000"/>
                <w:sz w:val="21"/>
                <w:szCs w:val="21"/>
                <w:lang w:eastAsia="ja-JP"/>
              </w:rPr>
            </w:rPrChange>
          </w:rPr>
          <w:t>){</w:t>
        </w:r>
      </w:ins>
    </w:p>
    <w:p w14:paraId="21283748" w14:textId="77777777" w:rsidR="008E1C7E" w:rsidRPr="00E90B95" w:rsidRDefault="008E1C7E" w:rsidP="008E1C7E">
      <w:pPr>
        <w:tabs>
          <w:tab w:val="left" w:pos="543"/>
        </w:tabs>
        <w:autoSpaceDE w:val="0"/>
        <w:autoSpaceDN w:val="0"/>
        <w:adjustRightInd w:val="0"/>
        <w:rPr>
          <w:ins w:id="3404" w:author="Petter Vang Brakalsvaalet [pev2]" w:date="2021-04-27T23:31:00Z"/>
          <w:rFonts w:eastAsiaTheme="minorEastAsia" w:cstheme="majorHAnsi"/>
          <w:color w:val="000000"/>
          <w:sz w:val="20"/>
          <w:szCs w:val="20"/>
          <w:lang w:eastAsia="ja-JP"/>
          <w:rPrChange w:id="3405" w:author="Petter Vang Brakalsvaalet [pev2]" w:date="2021-04-28T13:17:00Z">
            <w:rPr>
              <w:ins w:id="3406" w:author="Petter Vang Brakalsvaalet [pev2]" w:date="2021-04-27T23:31:00Z"/>
              <w:rFonts w:eastAsiaTheme="minorEastAsia" w:cstheme="majorHAnsi"/>
              <w:color w:val="000000"/>
              <w:sz w:val="21"/>
              <w:szCs w:val="21"/>
              <w:lang w:eastAsia="ja-JP"/>
            </w:rPr>
          </w:rPrChange>
        </w:rPr>
      </w:pPr>
      <w:ins w:id="3407" w:author="Petter Vang Brakalsvaalet [pev2]" w:date="2021-04-27T23:31:00Z">
        <w:r w:rsidRPr="00E90B95">
          <w:rPr>
            <w:rFonts w:eastAsiaTheme="minorEastAsia" w:cstheme="majorHAnsi"/>
            <w:color w:val="000000"/>
            <w:sz w:val="20"/>
            <w:szCs w:val="20"/>
            <w:lang w:eastAsia="ja-JP"/>
            <w:rPrChange w:id="3408"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409"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41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411"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412"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413"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414"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415" w:author="Petter Vang Brakalsvaalet [pev2]" w:date="2021-04-28T13:17:00Z">
              <w:rPr>
                <w:rFonts w:eastAsiaTheme="minorEastAsia" w:cstheme="majorHAnsi"/>
                <w:color w:val="2B839F"/>
                <w:sz w:val="21"/>
                <w:szCs w:val="21"/>
                <w:lang w:eastAsia="ja-JP"/>
              </w:rPr>
            </w:rPrChange>
          </w:rPr>
          <w:t>gameOptions</w:t>
        </w:r>
        <w:proofErr w:type="spellEnd"/>
      </w:ins>
    </w:p>
    <w:p w14:paraId="1EDD97A8" w14:textId="77777777" w:rsidR="008E1C7E" w:rsidRPr="00E90B95" w:rsidRDefault="008E1C7E" w:rsidP="008E1C7E">
      <w:pPr>
        <w:tabs>
          <w:tab w:val="left" w:pos="543"/>
        </w:tabs>
        <w:autoSpaceDE w:val="0"/>
        <w:autoSpaceDN w:val="0"/>
        <w:adjustRightInd w:val="0"/>
        <w:rPr>
          <w:ins w:id="3416" w:author="Petter Vang Brakalsvaalet [pev2]" w:date="2021-04-27T23:31:00Z"/>
          <w:rFonts w:eastAsiaTheme="minorEastAsia" w:cstheme="majorHAnsi"/>
          <w:color w:val="000000"/>
          <w:sz w:val="20"/>
          <w:szCs w:val="20"/>
          <w:lang w:eastAsia="ja-JP"/>
          <w:rPrChange w:id="3417" w:author="Petter Vang Brakalsvaalet [pev2]" w:date="2021-04-28T13:17:00Z">
            <w:rPr>
              <w:ins w:id="3418" w:author="Petter Vang Brakalsvaalet [pev2]" w:date="2021-04-27T23:31:00Z"/>
              <w:rFonts w:eastAsiaTheme="minorEastAsia" w:cstheme="majorHAnsi"/>
              <w:color w:val="000000"/>
              <w:sz w:val="21"/>
              <w:szCs w:val="21"/>
              <w:lang w:eastAsia="ja-JP"/>
            </w:rPr>
          </w:rPrChange>
        </w:rPr>
      </w:pPr>
      <w:ins w:id="3419" w:author="Petter Vang Brakalsvaalet [pev2]" w:date="2021-04-27T23:31:00Z">
        <w:r w:rsidRPr="00E90B95">
          <w:rPr>
            <w:rFonts w:eastAsiaTheme="minorEastAsia" w:cstheme="majorHAnsi"/>
            <w:color w:val="000000"/>
            <w:sz w:val="20"/>
            <w:szCs w:val="20"/>
            <w:lang w:eastAsia="ja-JP"/>
            <w:rPrChange w:id="342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421" w:author="Petter Vang Brakalsvaalet [pev2]" w:date="2021-04-28T13:17:00Z">
              <w:rPr>
                <w:rFonts w:eastAsiaTheme="minorEastAsia" w:cstheme="majorHAnsi"/>
                <w:color w:val="2B839F"/>
                <w:sz w:val="21"/>
                <w:szCs w:val="21"/>
                <w:lang w:eastAsia="ja-JP"/>
              </w:rPr>
            </w:rPrChange>
          </w:rPr>
          <w:t>XCTAssertNil</w:t>
        </w:r>
        <w:proofErr w:type="spellEnd"/>
        <w:r w:rsidRPr="00E90B95">
          <w:rPr>
            <w:rFonts w:eastAsiaTheme="minorEastAsia" w:cstheme="majorHAnsi"/>
            <w:color w:val="000000"/>
            <w:sz w:val="20"/>
            <w:szCs w:val="20"/>
            <w:lang w:eastAsia="ja-JP"/>
            <w:rPrChange w:id="3422" w:author="Petter Vang Brakalsvaalet [pev2]" w:date="2021-04-28T13:17:00Z">
              <w:rPr>
                <w:rFonts w:eastAsiaTheme="minorEastAsia" w:cstheme="majorHAnsi"/>
                <w:color w:val="000000"/>
                <w:sz w:val="21"/>
                <w:szCs w:val="21"/>
                <w:lang w:eastAsia="ja-JP"/>
              </w:rPr>
            </w:rPrChange>
          </w:rPr>
          <w:t>(</w:t>
        </w:r>
        <w:proofErr w:type="spellStart"/>
        <w:proofErr w:type="gramStart"/>
        <w:r w:rsidRPr="00E90B95">
          <w:rPr>
            <w:rFonts w:eastAsiaTheme="minorEastAsia" w:cstheme="majorHAnsi"/>
            <w:color w:val="000000"/>
            <w:sz w:val="20"/>
            <w:szCs w:val="20"/>
            <w:lang w:eastAsia="ja-JP"/>
            <w:rPrChange w:id="3423"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3424"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425" w:author="Petter Vang Brakalsvaalet [pev2]" w:date="2021-04-28T13:17:00Z">
              <w:rPr>
                <w:rFonts w:eastAsiaTheme="minorEastAsia" w:cstheme="majorHAnsi"/>
                <w:color w:val="000000"/>
                <w:sz w:val="21"/>
                <w:szCs w:val="21"/>
                <w:lang w:eastAsia="ja-JP"/>
              </w:rPr>
            </w:rPrChange>
          </w:rPr>
          <w:t>5].</w:t>
        </w:r>
        <w:r w:rsidRPr="00E90B95">
          <w:rPr>
            <w:rFonts w:eastAsiaTheme="minorEastAsia" w:cstheme="majorHAnsi"/>
            <w:color w:val="2B839F"/>
            <w:sz w:val="20"/>
            <w:szCs w:val="20"/>
            <w:lang w:eastAsia="ja-JP"/>
            <w:rPrChange w:id="3426"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342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3428" w:author="Petter Vang Brakalsvaalet [pev2]" w:date="2021-04-28T13:17:00Z">
              <w:rPr>
                <w:rFonts w:eastAsiaTheme="minorEastAsia" w:cstheme="majorHAnsi"/>
                <w:color w:val="A31515"/>
                <w:sz w:val="21"/>
                <w:szCs w:val="21"/>
                <w:lang w:eastAsia="ja-JP"/>
              </w:rPr>
            </w:rPrChange>
          </w:rPr>
          <w:t>"Number of segments of bots option is not nil"</w:t>
        </w:r>
        <w:r w:rsidRPr="00E90B95">
          <w:rPr>
            <w:rFonts w:eastAsiaTheme="minorEastAsia" w:cstheme="majorHAnsi"/>
            <w:color w:val="000000"/>
            <w:sz w:val="20"/>
            <w:szCs w:val="20"/>
            <w:lang w:eastAsia="ja-JP"/>
            <w:rPrChange w:id="3429" w:author="Petter Vang Brakalsvaalet [pev2]" w:date="2021-04-28T13:17:00Z">
              <w:rPr>
                <w:rFonts w:eastAsiaTheme="minorEastAsia" w:cstheme="majorHAnsi"/>
                <w:color w:val="000000"/>
                <w:sz w:val="21"/>
                <w:szCs w:val="21"/>
                <w:lang w:eastAsia="ja-JP"/>
              </w:rPr>
            </w:rPrChange>
          </w:rPr>
          <w:t>)</w:t>
        </w:r>
      </w:ins>
    </w:p>
    <w:p w14:paraId="360FBAFC" w14:textId="77777777" w:rsidR="008E1C7E" w:rsidRPr="00E90B95" w:rsidRDefault="008E1C7E" w:rsidP="008E1C7E">
      <w:pPr>
        <w:tabs>
          <w:tab w:val="left" w:pos="543"/>
        </w:tabs>
        <w:autoSpaceDE w:val="0"/>
        <w:autoSpaceDN w:val="0"/>
        <w:adjustRightInd w:val="0"/>
        <w:rPr>
          <w:ins w:id="3430" w:author="Petter Vang Brakalsvaalet [pev2]" w:date="2021-04-27T23:31:00Z"/>
          <w:rFonts w:eastAsiaTheme="minorEastAsia" w:cstheme="majorHAnsi"/>
          <w:color w:val="000000"/>
          <w:sz w:val="20"/>
          <w:szCs w:val="20"/>
          <w:lang w:eastAsia="ja-JP"/>
          <w:rPrChange w:id="3431" w:author="Petter Vang Brakalsvaalet [pev2]" w:date="2021-04-28T13:17:00Z">
            <w:rPr>
              <w:ins w:id="3432" w:author="Petter Vang Brakalsvaalet [pev2]" w:date="2021-04-27T23:31:00Z"/>
              <w:rFonts w:eastAsiaTheme="minorEastAsia" w:cstheme="majorHAnsi"/>
              <w:color w:val="000000"/>
              <w:sz w:val="21"/>
              <w:szCs w:val="21"/>
              <w:lang w:eastAsia="ja-JP"/>
            </w:rPr>
          </w:rPrChange>
        </w:rPr>
      </w:pPr>
      <w:ins w:id="3433" w:author="Petter Vang Brakalsvaalet [pev2]" w:date="2021-04-27T23:31:00Z">
        <w:r w:rsidRPr="00E90B95">
          <w:rPr>
            <w:rFonts w:eastAsiaTheme="minorEastAsia" w:cstheme="majorHAnsi"/>
            <w:color w:val="000000"/>
            <w:sz w:val="20"/>
            <w:szCs w:val="20"/>
            <w:lang w:eastAsia="ja-JP"/>
            <w:rPrChange w:id="3434" w:author="Petter Vang Brakalsvaalet [pev2]" w:date="2021-04-28T13:17:00Z">
              <w:rPr>
                <w:rFonts w:eastAsiaTheme="minorEastAsia" w:cstheme="majorHAnsi"/>
                <w:color w:val="000000"/>
                <w:sz w:val="21"/>
                <w:szCs w:val="21"/>
                <w:lang w:eastAsia="ja-JP"/>
              </w:rPr>
            </w:rPrChange>
          </w:rPr>
          <w:t xml:space="preserve">    }</w:t>
        </w:r>
      </w:ins>
    </w:p>
    <w:p w14:paraId="14851CCF" w14:textId="77777777" w:rsidR="008E1C7E" w:rsidRPr="00E90B95" w:rsidRDefault="008E1C7E" w:rsidP="008E1C7E">
      <w:pPr>
        <w:tabs>
          <w:tab w:val="left" w:pos="543"/>
        </w:tabs>
        <w:autoSpaceDE w:val="0"/>
        <w:autoSpaceDN w:val="0"/>
        <w:adjustRightInd w:val="0"/>
        <w:rPr>
          <w:ins w:id="3435" w:author="Petter Vang Brakalsvaalet [pev2]" w:date="2021-04-27T23:31:00Z"/>
          <w:rFonts w:eastAsiaTheme="minorEastAsia" w:cstheme="majorHAnsi"/>
          <w:color w:val="000000"/>
          <w:sz w:val="20"/>
          <w:szCs w:val="20"/>
          <w:lang w:eastAsia="ja-JP"/>
          <w:rPrChange w:id="3436" w:author="Petter Vang Brakalsvaalet [pev2]" w:date="2021-04-28T13:17:00Z">
            <w:rPr>
              <w:ins w:id="3437" w:author="Petter Vang Brakalsvaalet [pev2]" w:date="2021-04-27T23:31:00Z"/>
              <w:rFonts w:eastAsiaTheme="minorEastAsia" w:cstheme="majorHAnsi"/>
              <w:color w:val="000000"/>
              <w:sz w:val="21"/>
              <w:szCs w:val="21"/>
              <w:lang w:eastAsia="ja-JP"/>
            </w:rPr>
          </w:rPrChange>
        </w:rPr>
      </w:pPr>
      <w:ins w:id="3438" w:author="Petter Vang Brakalsvaalet [pev2]" w:date="2021-04-27T23:31:00Z">
        <w:r w:rsidRPr="00E90B95">
          <w:rPr>
            <w:rFonts w:eastAsiaTheme="minorEastAsia" w:cstheme="majorHAnsi"/>
            <w:color w:val="000000"/>
            <w:sz w:val="20"/>
            <w:szCs w:val="20"/>
            <w:lang w:eastAsia="ja-JP"/>
            <w:rPrChange w:id="3439" w:author="Petter Vang Brakalsvaalet [pev2]" w:date="2021-04-28T13:17:00Z">
              <w:rPr>
                <w:rFonts w:eastAsiaTheme="minorEastAsia" w:cstheme="majorHAnsi"/>
                <w:color w:val="000000"/>
                <w:sz w:val="21"/>
                <w:szCs w:val="21"/>
                <w:lang w:eastAsia="ja-JP"/>
              </w:rPr>
            </w:rPrChange>
          </w:rPr>
          <w:t xml:space="preserve">    </w:t>
        </w:r>
      </w:ins>
    </w:p>
    <w:p w14:paraId="51AEDAB5" w14:textId="77777777" w:rsidR="008E1C7E" w:rsidRPr="00E90B95" w:rsidRDefault="008E1C7E" w:rsidP="008E1C7E">
      <w:pPr>
        <w:tabs>
          <w:tab w:val="left" w:pos="543"/>
        </w:tabs>
        <w:autoSpaceDE w:val="0"/>
        <w:autoSpaceDN w:val="0"/>
        <w:adjustRightInd w:val="0"/>
        <w:rPr>
          <w:ins w:id="3440" w:author="Petter Vang Brakalsvaalet [pev2]" w:date="2021-04-27T23:31:00Z"/>
          <w:rFonts w:eastAsiaTheme="minorEastAsia" w:cstheme="majorHAnsi"/>
          <w:color w:val="000000"/>
          <w:sz w:val="20"/>
          <w:szCs w:val="20"/>
          <w:lang w:eastAsia="ja-JP"/>
          <w:rPrChange w:id="3441" w:author="Petter Vang Brakalsvaalet [pev2]" w:date="2021-04-28T13:17:00Z">
            <w:rPr>
              <w:ins w:id="3442" w:author="Petter Vang Brakalsvaalet [pev2]" w:date="2021-04-27T23:31:00Z"/>
              <w:rFonts w:eastAsiaTheme="minorEastAsia" w:cstheme="majorHAnsi"/>
              <w:color w:val="000000"/>
              <w:sz w:val="21"/>
              <w:szCs w:val="21"/>
              <w:lang w:eastAsia="ja-JP"/>
            </w:rPr>
          </w:rPrChange>
        </w:rPr>
      </w:pPr>
      <w:ins w:id="3443" w:author="Petter Vang Brakalsvaalet [pev2]" w:date="2021-04-27T23:31:00Z">
        <w:r w:rsidRPr="00E90B95">
          <w:rPr>
            <w:rFonts w:eastAsiaTheme="minorEastAsia" w:cstheme="majorHAnsi"/>
            <w:color w:val="000000"/>
            <w:sz w:val="20"/>
            <w:szCs w:val="20"/>
            <w:lang w:eastAsia="ja-JP"/>
            <w:rPrChange w:id="344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445"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446"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447" w:author="Petter Vang Brakalsvaalet [pev2]" w:date="2021-04-28T13:17:00Z">
              <w:rPr>
                <w:rFonts w:eastAsiaTheme="minorEastAsia" w:cstheme="majorHAnsi"/>
                <w:color w:val="0F68A0"/>
                <w:sz w:val="21"/>
                <w:szCs w:val="21"/>
                <w:lang w:eastAsia="ja-JP"/>
              </w:rPr>
            </w:rPrChange>
          </w:rPr>
          <w:t>testRoleOption</w:t>
        </w:r>
        <w:proofErr w:type="spellEnd"/>
        <w:r w:rsidRPr="00E90B95">
          <w:rPr>
            <w:rFonts w:eastAsiaTheme="minorEastAsia" w:cstheme="majorHAnsi"/>
            <w:color w:val="000000"/>
            <w:sz w:val="20"/>
            <w:szCs w:val="20"/>
            <w:lang w:eastAsia="ja-JP"/>
            <w:rPrChange w:id="3448"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449" w:author="Petter Vang Brakalsvaalet [pev2]" w:date="2021-04-28T13:17:00Z">
              <w:rPr>
                <w:rFonts w:eastAsiaTheme="minorEastAsia" w:cstheme="majorHAnsi"/>
                <w:color w:val="000000"/>
                <w:sz w:val="21"/>
                <w:szCs w:val="21"/>
                <w:lang w:eastAsia="ja-JP"/>
              </w:rPr>
            </w:rPrChange>
          </w:rPr>
          <w:t>){</w:t>
        </w:r>
      </w:ins>
    </w:p>
    <w:p w14:paraId="3C0943B8" w14:textId="77777777" w:rsidR="008E1C7E" w:rsidRPr="00E90B95" w:rsidRDefault="008E1C7E" w:rsidP="008E1C7E">
      <w:pPr>
        <w:tabs>
          <w:tab w:val="left" w:pos="543"/>
        </w:tabs>
        <w:autoSpaceDE w:val="0"/>
        <w:autoSpaceDN w:val="0"/>
        <w:adjustRightInd w:val="0"/>
        <w:rPr>
          <w:ins w:id="3450" w:author="Petter Vang Brakalsvaalet [pev2]" w:date="2021-04-27T23:31:00Z"/>
          <w:rFonts w:eastAsiaTheme="minorEastAsia" w:cstheme="majorHAnsi"/>
          <w:color w:val="000000"/>
          <w:sz w:val="20"/>
          <w:szCs w:val="20"/>
          <w:lang w:eastAsia="ja-JP"/>
          <w:rPrChange w:id="3451" w:author="Petter Vang Brakalsvaalet [pev2]" w:date="2021-04-28T13:17:00Z">
            <w:rPr>
              <w:ins w:id="3452" w:author="Petter Vang Brakalsvaalet [pev2]" w:date="2021-04-27T23:31:00Z"/>
              <w:rFonts w:eastAsiaTheme="minorEastAsia" w:cstheme="majorHAnsi"/>
              <w:color w:val="000000"/>
              <w:sz w:val="21"/>
              <w:szCs w:val="21"/>
              <w:lang w:eastAsia="ja-JP"/>
            </w:rPr>
          </w:rPrChange>
        </w:rPr>
      </w:pPr>
      <w:ins w:id="3453" w:author="Petter Vang Brakalsvaalet [pev2]" w:date="2021-04-27T23:31:00Z">
        <w:r w:rsidRPr="00E90B95">
          <w:rPr>
            <w:rFonts w:eastAsiaTheme="minorEastAsia" w:cstheme="majorHAnsi"/>
            <w:color w:val="000000"/>
            <w:sz w:val="20"/>
            <w:szCs w:val="20"/>
            <w:lang w:eastAsia="ja-JP"/>
            <w:rPrChange w:id="345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455"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45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457" w:author="Petter Vang Brakalsvaalet [pev2]" w:date="2021-04-28T13:17:00Z">
              <w:rPr>
                <w:rFonts w:eastAsiaTheme="minorEastAsia" w:cstheme="majorHAnsi"/>
                <w:color w:val="000000"/>
                <w:sz w:val="21"/>
                <w:szCs w:val="21"/>
                <w:lang w:eastAsia="ja-JP"/>
              </w:rPr>
            </w:rPrChange>
          </w:rPr>
          <w:t>gameOption</w:t>
        </w:r>
        <w:proofErr w:type="spellEnd"/>
        <w:r w:rsidRPr="00E90B95">
          <w:rPr>
            <w:rFonts w:eastAsiaTheme="minorEastAsia" w:cstheme="majorHAnsi"/>
            <w:color w:val="000000"/>
            <w:sz w:val="20"/>
            <w:szCs w:val="20"/>
            <w:lang w:eastAsia="ja-JP"/>
            <w:rPrChange w:id="3458"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459"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460"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461"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3462" w:author="Petter Vang Brakalsvaalet [pev2]" w:date="2021-04-28T13:17:00Z">
              <w:rPr>
                <w:rFonts w:eastAsiaTheme="minorEastAsia" w:cstheme="majorHAnsi"/>
                <w:color w:val="000000"/>
                <w:sz w:val="21"/>
                <w:szCs w:val="21"/>
                <w:lang w:eastAsia="ja-JP"/>
              </w:rPr>
            </w:rPrChange>
          </w:rPr>
          <w:t>[0]</w:t>
        </w:r>
      </w:ins>
    </w:p>
    <w:p w14:paraId="4A77CE3F" w14:textId="77777777" w:rsidR="008E1C7E" w:rsidRPr="00E90B95" w:rsidRDefault="008E1C7E" w:rsidP="008E1C7E">
      <w:pPr>
        <w:tabs>
          <w:tab w:val="left" w:pos="543"/>
        </w:tabs>
        <w:autoSpaceDE w:val="0"/>
        <w:autoSpaceDN w:val="0"/>
        <w:adjustRightInd w:val="0"/>
        <w:rPr>
          <w:ins w:id="3463" w:author="Petter Vang Brakalsvaalet [pev2]" w:date="2021-04-27T23:31:00Z"/>
          <w:rFonts w:eastAsiaTheme="minorEastAsia" w:cstheme="majorHAnsi"/>
          <w:color w:val="000000"/>
          <w:sz w:val="20"/>
          <w:szCs w:val="20"/>
          <w:lang w:eastAsia="ja-JP"/>
          <w:rPrChange w:id="3464" w:author="Petter Vang Brakalsvaalet [pev2]" w:date="2021-04-28T13:17:00Z">
            <w:rPr>
              <w:ins w:id="3465" w:author="Petter Vang Brakalsvaalet [pev2]" w:date="2021-04-27T23:31:00Z"/>
              <w:rFonts w:eastAsiaTheme="minorEastAsia" w:cstheme="majorHAnsi"/>
              <w:color w:val="000000"/>
              <w:sz w:val="21"/>
              <w:szCs w:val="21"/>
              <w:lang w:eastAsia="ja-JP"/>
            </w:rPr>
          </w:rPrChange>
        </w:rPr>
      </w:pPr>
      <w:ins w:id="3466" w:author="Petter Vang Brakalsvaalet [pev2]" w:date="2021-04-27T23:31:00Z">
        <w:r w:rsidRPr="00E90B95">
          <w:rPr>
            <w:rFonts w:eastAsiaTheme="minorEastAsia" w:cstheme="majorHAnsi"/>
            <w:color w:val="000000"/>
            <w:sz w:val="20"/>
            <w:szCs w:val="20"/>
            <w:lang w:eastAsia="ja-JP"/>
            <w:rPrChange w:id="3467"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3468"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3469" w:author="Petter Vang Brakalsvaalet [pev2]" w:date="2021-04-28T13:17:00Z">
              <w:rPr>
                <w:rFonts w:eastAsiaTheme="minorEastAsia" w:cstheme="majorHAnsi"/>
                <w:color w:val="000000"/>
                <w:sz w:val="21"/>
                <w:szCs w:val="21"/>
                <w:lang w:eastAsia="ja-JP"/>
              </w:rPr>
            </w:rPrChange>
          </w:rPr>
          <w:t>(</w:t>
        </w:r>
        <w:proofErr w:type="gramEnd"/>
      </w:ins>
    </w:p>
    <w:p w14:paraId="71303002" w14:textId="77777777" w:rsidR="008E1C7E" w:rsidRPr="00E90B95" w:rsidRDefault="008E1C7E" w:rsidP="008E1C7E">
      <w:pPr>
        <w:tabs>
          <w:tab w:val="left" w:pos="543"/>
        </w:tabs>
        <w:autoSpaceDE w:val="0"/>
        <w:autoSpaceDN w:val="0"/>
        <w:adjustRightInd w:val="0"/>
        <w:rPr>
          <w:ins w:id="3470" w:author="Petter Vang Brakalsvaalet [pev2]" w:date="2021-04-27T23:31:00Z"/>
          <w:rFonts w:eastAsiaTheme="minorEastAsia" w:cstheme="majorHAnsi"/>
          <w:color w:val="000000"/>
          <w:sz w:val="20"/>
          <w:szCs w:val="20"/>
          <w:lang w:eastAsia="ja-JP"/>
          <w:rPrChange w:id="3471" w:author="Petter Vang Brakalsvaalet [pev2]" w:date="2021-04-28T13:17:00Z">
            <w:rPr>
              <w:ins w:id="3472" w:author="Petter Vang Brakalsvaalet [pev2]" w:date="2021-04-27T23:31:00Z"/>
              <w:rFonts w:eastAsiaTheme="minorEastAsia" w:cstheme="majorHAnsi"/>
              <w:color w:val="000000"/>
              <w:sz w:val="21"/>
              <w:szCs w:val="21"/>
              <w:lang w:eastAsia="ja-JP"/>
            </w:rPr>
          </w:rPrChange>
        </w:rPr>
      </w:pPr>
      <w:ins w:id="3473" w:author="Petter Vang Brakalsvaalet [pev2]" w:date="2021-04-27T23:31:00Z">
        <w:r w:rsidRPr="00E90B95">
          <w:rPr>
            <w:rFonts w:eastAsiaTheme="minorEastAsia" w:cstheme="majorHAnsi"/>
            <w:color w:val="000000"/>
            <w:sz w:val="20"/>
            <w:szCs w:val="20"/>
            <w:lang w:eastAsia="ja-JP"/>
            <w:rPrChange w:id="347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475"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476"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477"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478"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47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480"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481" w:author="Petter Vang Brakalsvaalet [pev2]" w:date="2021-04-28T13:17:00Z">
              <w:rPr>
                <w:rFonts w:eastAsiaTheme="minorEastAsia" w:cstheme="majorHAnsi"/>
                <w:color w:val="000000"/>
                <w:sz w:val="21"/>
                <w:szCs w:val="21"/>
                <w:lang w:eastAsia="ja-JP"/>
              </w:rPr>
            </w:rPrChange>
          </w:rPr>
          <w:t>[0</w:t>
        </w:r>
        <w:proofErr w:type="gramStart"/>
        <w:r w:rsidRPr="00E90B95">
          <w:rPr>
            <w:rFonts w:eastAsiaTheme="minorEastAsia" w:cstheme="majorHAnsi"/>
            <w:color w:val="000000"/>
            <w:sz w:val="20"/>
            <w:szCs w:val="20"/>
            <w:lang w:eastAsia="ja-JP"/>
            <w:rPrChange w:id="3482"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483"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484"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485" w:author="Petter Vang Brakalsvaalet [pev2]" w:date="2021-04-28T13:17:00Z">
              <w:rPr>
                <w:rFonts w:eastAsiaTheme="minorEastAsia" w:cstheme="majorHAnsi"/>
                <w:color w:val="2B839F"/>
                <w:sz w:val="21"/>
                <w:szCs w:val="21"/>
                <w:lang w:eastAsia="ja-JP"/>
              </w:rPr>
            </w:rPrChange>
          </w:rPr>
          <w:t>&amp;&amp;</w:t>
        </w:r>
      </w:ins>
    </w:p>
    <w:p w14:paraId="60AEB6DC" w14:textId="77777777" w:rsidR="008E1C7E" w:rsidRPr="00E90B95" w:rsidRDefault="008E1C7E" w:rsidP="008E1C7E">
      <w:pPr>
        <w:tabs>
          <w:tab w:val="left" w:pos="543"/>
        </w:tabs>
        <w:autoSpaceDE w:val="0"/>
        <w:autoSpaceDN w:val="0"/>
        <w:adjustRightInd w:val="0"/>
        <w:rPr>
          <w:ins w:id="3486" w:author="Petter Vang Brakalsvaalet [pev2]" w:date="2021-04-27T23:31:00Z"/>
          <w:rFonts w:eastAsiaTheme="minorEastAsia" w:cstheme="majorHAnsi"/>
          <w:color w:val="000000"/>
          <w:sz w:val="20"/>
          <w:szCs w:val="20"/>
          <w:lang w:eastAsia="ja-JP"/>
          <w:rPrChange w:id="3487" w:author="Petter Vang Brakalsvaalet [pev2]" w:date="2021-04-28T13:17:00Z">
            <w:rPr>
              <w:ins w:id="3488" w:author="Petter Vang Brakalsvaalet [pev2]" w:date="2021-04-27T23:31:00Z"/>
              <w:rFonts w:eastAsiaTheme="minorEastAsia" w:cstheme="majorHAnsi"/>
              <w:color w:val="000000"/>
              <w:sz w:val="21"/>
              <w:szCs w:val="21"/>
              <w:lang w:eastAsia="ja-JP"/>
            </w:rPr>
          </w:rPrChange>
        </w:rPr>
      </w:pPr>
      <w:ins w:id="3489" w:author="Petter Vang Brakalsvaalet [pev2]" w:date="2021-04-27T23:31:00Z">
        <w:r w:rsidRPr="00E90B95">
          <w:rPr>
            <w:rFonts w:eastAsiaTheme="minorEastAsia" w:cstheme="majorHAnsi"/>
            <w:color w:val="000000"/>
            <w:sz w:val="20"/>
            <w:szCs w:val="20"/>
            <w:lang w:eastAsia="ja-JP"/>
            <w:rPrChange w:id="349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491"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492"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493"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494"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49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496"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497" w:author="Petter Vang Brakalsvaalet [pev2]" w:date="2021-04-28T13:17:00Z">
              <w:rPr>
                <w:rFonts w:eastAsiaTheme="minorEastAsia" w:cstheme="majorHAnsi"/>
                <w:color w:val="000000"/>
                <w:sz w:val="21"/>
                <w:szCs w:val="21"/>
                <w:lang w:eastAsia="ja-JP"/>
              </w:rPr>
            </w:rPrChange>
          </w:rPr>
          <w:t>[0</w:t>
        </w:r>
        <w:proofErr w:type="gramStart"/>
        <w:r w:rsidRPr="00E90B95">
          <w:rPr>
            <w:rFonts w:eastAsiaTheme="minorEastAsia" w:cstheme="majorHAnsi"/>
            <w:color w:val="000000"/>
            <w:sz w:val="20"/>
            <w:szCs w:val="20"/>
            <w:lang w:eastAsia="ja-JP"/>
            <w:rPrChange w:id="3498"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499"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500"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A31515"/>
            <w:sz w:val="20"/>
            <w:szCs w:val="20"/>
            <w:lang w:eastAsia="ja-JP"/>
            <w:rPrChange w:id="3501" w:author="Petter Vang Brakalsvaalet [pev2]" w:date="2021-04-28T13:17:00Z">
              <w:rPr>
                <w:rFonts w:eastAsiaTheme="minorEastAsia" w:cstheme="majorHAnsi"/>
                <w:color w:val="A31515"/>
                <w:sz w:val="21"/>
                <w:szCs w:val="21"/>
                <w:lang w:eastAsia="ja-JP"/>
              </w:rPr>
            </w:rPrChange>
          </w:rPr>
          <w:t>"The role options isn't matching the expected options."</w:t>
        </w:r>
        <w:r w:rsidRPr="00E90B95">
          <w:rPr>
            <w:rFonts w:eastAsiaTheme="minorEastAsia" w:cstheme="majorHAnsi"/>
            <w:color w:val="000000"/>
            <w:sz w:val="20"/>
            <w:szCs w:val="20"/>
            <w:lang w:eastAsia="ja-JP"/>
            <w:rPrChange w:id="3502" w:author="Petter Vang Brakalsvaalet [pev2]" w:date="2021-04-28T13:17:00Z">
              <w:rPr>
                <w:rFonts w:eastAsiaTheme="minorEastAsia" w:cstheme="majorHAnsi"/>
                <w:color w:val="000000"/>
                <w:sz w:val="21"/>
                <w:szCs w:val="21"/>
                <w:lang w:eastAsia="ja-JP"/>
              </w:rPr>
            </w:rPrChange>
          </w:rPr>
          <w:t>)</w:t>
        </w:r>
      </w:ins>
    </w:p>
    <w:p w14:paraId="29A9F2C2" w14:textId="77777777" w:rsidR="008E1C7E" w:rsidRPr="00E90B95" w:rsidRDefault="008E1C7E" w:rsidP="008E1C7E">
      <w:pPr>
        <w:tabs>
          <w:tab w:val="left" w:pos="543"/>
        </w:tabs>
        <w:autoSpaceDE w:val="0"/>
        <w:autoSpaceDN w:val="0"/>
        <w:adjustRightInd w:val="0"/>
        <w:rPr>
          <w:ins w:id="3503" w:author="Petter Vang Brakalsvaalet [pev2]" w:date="2021-04-27T23:31:00Z"/>
          <w:rFonts w:eastAsiaTheme="minorEastAsia" w:cstheme="majorHAnsi"/>
          <w:color w:val="000000"/>
          <w:sz w:val="20"/>
          <w:szCs w:val="20"/>
          <w:lang w:eastAsia="ja-JP"/>
          <w:rPrChange w:id="3504" w:author="Petter Vang Brakalsvaalet [pev2]" w:date="2021-04-28T13:17:00Z">
            <w:rPr>
              <w:ins w:id="3505" w:author="Petter Vang Brakalsvaalet [pev2]" w:date="2021-04-27T23:31:00Z"/>
              <w:rFonts w:eastAsiaTheme="minorEastAsia" w:cstheme="majorHAnsi"/>
              <w:color w:val="000000"/>
              <w:sz w:val="21"/>
              <w:szCs w:val="21"/>
              <w:lang w:eastAsia="ja-JP"/>
            </w:rPr>
          </w:rPrChange>
        </w:rPr>
      </w:pPr>
      <w:ins w:id="3506" w:author="Petter Vang Brakalsvaalet [pev2]" w:date="2021-04-27T23:31:00Z">
        <w:r w:rsidRPr="00E90B95">
          <w:rPr>
            <w:rFonts w:eastAsiaTheme="minorEastAsia" w:cstheme="majorHAnsi"/>
            <w:color w:val="000000"/>
            <w:sz w:val="20"/>
            <w:szCs w:val="20"/>
            <w:lang w:eastAsia="ja-JP"/>
            <w:rPrChange w:id="3507" w:author="Petter Vang Brakalsvaalet [pev2]" w:date="2021-04-28T13:17:00Z">
              <w:rPr>
                <w:rFonts w:eastAsiaTheme="minorEastAsia" w:cstheme="majorHAnsi"/>
                <w:color w:val="000000"/>
                <w:sz w:val="21"/>
                <w:szCs w:val="21"/>
                <w:lang w:eastAsia="ja-JP"/>
              </w:rPr>
            </w:rPrChange>
          </w:rPr>
          <w:t xml:space="preserve">    }</w:t>
        </w:r>
      </w:ins>
    </w:p>
    <w:p w14:paraId="77D2D856" w14:textId="77777777" w:rsidR="008E1C7E" w:rsidRPr="00E90B95" w:rsidRDefault="008E1C7E" w:rsidP="008E1C7E">
      <w:pPr>
        <w:tabs>
          <w:tab w:val="left" w:pos="543"/>
        </w:tabs>
        <w:autoSpaceDE w:val="0"/>
        <w:autoSpaceDN w:val="0"/>
        <w:adjustRightInd w:val="0"/>
        <w:rPr>
          <w:ins w:id="3508" w:author="Petter Vang Brakalsvaalet [pev2]" w:date="2021-04-27T23:31:00Z"/>
          <w:rFonts w:eastAsiaTheme="minorEastAsia" w:cstheme="majorHAnsi"/>
          <w:color w:val="000000"/>
          <w:sz w:val="20"/>
          <w:szCs w:val="20"/>
          <w:lang w:eastAsia="ja-JP"/>
          <w:rPrChange w:id="3509" w:author="Petter Vang Brakalsvaalet [pev2]" w:date="2021-04-28T13:17:00Z">
            <w:rPr>
              <w:ins w:id="3510" w:author="Petter Vang Brakalsvaalet [pev2]" w:date="2021-04-27T23:31:00Z"/>
              <w:rFonts w:eastAsiaTheme="minorEastAsia" w:cstheme="majorHAnsi"/>
              <w:color w:val="000000"/>
              <w:sz w:val="21"/>
              <w:szCs w:val="21"/>
              <w:lang w:eastAsia="ja-JP"/>
            </w:rPr>
          </w:rPrChange>
        </w:rPr>
      </w:pPr>
      <w:ins w:id="3511" w:author="Petter Vang Brakalsvaalet [pev2]" w:date="2021-04-27T23:31:00Z">
        <w:r w:rsidRPr="00E90B95">
          <w:rPr>
            <w:rFonts w:eastAsiaTheme="minorEastAsia" w:cstheme="majorHAnsi"/>
            <w:color w:val="000000"/>
            <w:sz w:val="20"/>
            <w:szCs w:val="20"/>
            <w:lang w:eastAsia="ja-JP"/>
            <w:rPrChange w:id="3512" w:author="Petter Vang Brakalsvaalet [pev2]" w:date="2021-04-28T13:17:00Z">
              <w:rPr>
                <w:rFonts w:eastAsiaTheme="minorEastAsia" w:cstheme="majorHAnsi"/>
                <w:color w:val="000000"/>
                <w:sz w:val="21"/>
                <w:szCs w:val="21"/>
                <w:lang w:eastAsia="ja-JP"/>
              </w:rPr>
            </w:rPrChange>
          </w:rPr>
          <w:t xml:space="preserve">    </w:t>
        </w:r>
      </w:ins>
    </w:p>
    <w:p w14:paraId="6EC24F9A" w14:textId="77777777" w:rsidR="008E1C7E" w:rsidRPr="00E90B95" w:rsidRDefault="008E1C7E" w:rsidP="008E1C7E">
      <w:pPr>
        <w:tabs>
          <w:tab w:val="left" w:pos="543"/>
        </w:tabs>
        <w:autoSpaceDE w:val="0"/>
        <w:autoSpaceDN w:val="0"/>
        <w:adjustRightInd w:val="0"/>
        <w:rPr>
          <w:ins w:id="3513" w:author="Petter Vang Brakalsvaalet [pev2]" w:date="2021-04-27T23:31:00Z"/>
          <w:rFonts w:eastAsiaTheme="minorEastAsia" w:cstheme="majorHAnsi"/>
          <w:color w:val="000000"/>
          <w:sz w:val="20"/>
          <w:szCs w:val="20"/>
          <w:lang w:eastAsia="ja-JP"/>
          <w:rPrChange w:id="3514" w:author="Petter Vang Brakalsvaalet [pev2]" w:date="2021-04-28T13:17:00Z">
            <w:rPr>
              <w:ins w:id="3515" w:author="Petter Vang Brakalsvaalet [pev2]" w:date="2021-04-27T23:31:00Z"/>
              <w:rFonts w:eastAsiaTheme="minorEastAsia" w:cstheme="majorHAnsi"/>
              <w:color w:val="000000"/>
              <w:sz w:val="21"/>
              <w:szCs w:val="21"/>
              <w:lang w:eastAsia="ja-JP"/>
            </w:rPr>
          </w:rPrChange>
        </w:rPr>
      </w:pPr>
      <w:ins w:id="3516" w:author="Petter Vang Brakalsvaalet [pev2]" w:date="2021-04-27T23:31:00Z">
        <w:r w:rsidRPr="00E90B95">
          <w:rPr>
            <w:rFonts w:eastAsiaTheme="minorEastAsia" w:cstheme="majorHAnsi"/>
            <w:color w:val="000000"/>
            <w:sz w:val="20"/>
            <w:szCs w:val="20"/>
            <w:lang w:eastAsia="ja-JP"/>
            <w:rPrChange w:id="351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518"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519"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520" w:author="Petter Vang Brakalsvaalet [pev2]" w:date="2021-04-28T13:17:00Z">
              <w:rPr>
                <w:rFonts w:eastAsiaTheme="minorEastAsia" w:cstheme="majorHAnsi"/>
                <w:color w:val="0F68A0"/>
                <w:sz w:val="21"/>
                <w:szCs w:val="21"/>
                <w:lang w:eastAsia="ja-JP"/>
              </w:rPr>
            </w:rPrChange>
          </w:rPr>
          <w:t>testDifficultyOption</w:t>
        </w:r>
        <w:proofErr w:type="spellEnd"/>
        <w:r w:rsidRPr="00E90B95">
          <w:rPr>
            <w:rFonts w:eastAsiaTheme="minorEastAsia" w:cstheme="majorHAnsi"/>
            <w:color w:val="000000"/>
            <w:sz w:val="20"/>
            <w:szCs w:val="20"/>
            <w:lang w:eastAsia="ja-JP"/>
            <w:rPrChange w:id="3521"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522" w:author="Petter Vang Brakalsvaalet [pev2]" w:date="2021-04-28T13:17:00Z">
              <w:rPr>
                <w:rFonts w:eastAsiaTheme="minorEastAsia" w:cstheme="majorHAnsi"/>
                <w:color w:val="000000"/>
                <w:sz w:val="21"/>
                <w:szCs w:val="21"/>
                <w:lang w:eastAsia="ja-JP"/>
              </w:rPr>
            </w:rPrChange>
          </w:rPr>
          <w:t>){</w:t>
        </w:r>
      </w:ins>
    </w:p>
    <w:p w14:paraId="2F74CA98" w14:textId="77777777" w:rsidR="008E1C7E" w:rsidRPr="00E90B95" w:rsidRDefault="008E1C7E" w:rsidP="008E1C7E">
      <w:pPr>
        <w:tabs>
          <w:tab w:val="left" w:pos="543"/>
        </w:tabs>
        <w:autoSpaceDE w:val="0"/>
        <w:autoSpaceDN w:val="0"/>
        <w:adjustRightInd w:val="0"/>
        <w:rPr>
          <w:ins w:id="3523" w:author="Petter Vang Brakalsvaalet [pev2]" w:date="2021-04-27T23:31:00Z"/>
          <w:rFonts w:eastAsiaTheme="minorEastAsia" w:cstheme="majorHAnsi"/>
          <w:color w:val="000000"/>
          <w:sz w:val="20"/>
          <w:szCs w:val="20"/>
          <w:lang w:eastAsia="ja-JP"/>
          <w:rPrChange w:id="3524" w:author="Petter Vang Brakalsvaalet [pev2]" w:date="2021-04-28T13:17:00Z">
            <w:rPr>
              <w:ins w:id="3525" w:author="Petter Vang Brakalsvaalet [pev2]" w:date="2021-04-27T23:31:00Z"/>
              <w:rFonts w:eastAsiaTheme="minorEastAsia" w:cstheme="majorHAnsi"/>
              <w:color w:val="000000"/>
              <w:sz w:val="21"/>
              <w:szCs w:val="21"/>
              <w:lang w:eastAsia="ja-JP"/>
            </w:rPr>
          </w:rPrChange>
        </w:rPr>
      </w:pPr>
      <w:ins w:id="3526" w:author="Petter Vang Brakalsvaalet [pev2]" w:date="2021-04-27T23:31:00Z">
        <w:r w:rsidRPr="00E90B95">
          <w:rPr>
            <w:rFonts w:eastAsiaTheme="minorEastAsia" w:cstheme="majorHAnsi"/>
            <w:color w:val="000000"/>
            <w:sz w:val="20"/>
            <w:szCs w:val="20"/>
            <w:lang w:eastAsia="ja-JP"/>
            <w:rPrChange w:id="352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528"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52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530" w:author="Petter Vang Brakalsvaalet [pev2]" w:date="2021-04-28T13:17:00Z">
              <w:rPr>
                <w:rFonts w:eastAsiaTheme="minorEastAsia" w:cstheme="majorHAnsi"/>
                <w:color w:val="000000"/>
                <w:sz w:val="21"/>
                <w:szCs w:val="21"/>
                <w:lang w:eastAsia="ja-JP"/>
              </w:rPr>
            </w:rPrChange>
          </w:rPr>
          <w:t>gameOption</w:t>
        </w:r>
        <w:proofErr w:type="spellEnd"/>
        <w:r w:rsidRPr="00E90B95">
          <w:rPr>
            <w:rFonts w:eastAsiaTheme="minorEastAsia" w:cstheme="majorHAnsi"/>
            <w:color w:val="000000"/>
            <w:sz w:val="20"/>
            <w:szCs w:val="20"/>
            <w:lang w:eastAsia="ja-JP"/>
            <w:rPrChange w:id="3531"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532"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533"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534"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3535" w:author="Petter Vang Brakalsvaalet [pev2]" w:date="2021-04-28T13:17:00Z">
              <w:rPr>
                <w:rFonts w:eastAsiaTheme="minorEastAsia" w:cstheme="majorHAnsi"/>
                <w:color w:val="000000"/>
                <w:sz w:val="21"/>
                <w:szCs w:val="21"/>
                <w:lang w:eastAsia="ja-JP"/>
              </w:rPr>
            </w:rPrChange>
          </w:rPr>
          <w:t>[1]</w:t>
        </w:r>
      </w:ins>
    </w:p>
    <w:p w14:paraId="2E8D089B" w14:textId="77777777" w:rsidR="008E1C7E" w:rsidRPr="00E90B95" w:rsidRDefault="008E1C7E" w:rsidP="008E1C7E">
      <w:pPr>
        <w:tabs>
          <w:tab w:val="left" w:pos="543"/>
        </w:tabs>
        <w:autoSpaceDE w:val="0"/>
        <w:autoSpaceDN w:val="0"/>
        <w:adjustRightInd w:val="0"/>
        <w:rPr>
          <w:ins w:id="3536" w:author="Petter Vang Brakalsvaalet [pev2]" w:date="2021-04-27T23:31:00Z"/>
          <w:rFonts w:eastAsiaTheme="minorEastAsia" w:cstheme="majorHAnsi"/>
          <w:color w:val="000000"/>
          <w:sz w:val="20"/>
          <w:szCs w:val="20"/>
          <w:lang w:eastAsia="ja-JP"/>
          <w:rPrChange w:id="3537" w:author="Petter Vang Brakalsvaalet [pev2]" w:date="2021-04-28T13:17:00Z">
            <w:rPr>
              <w:ins w:id="3538" w:author="Petter Vang Brakalsvaalet [pev2]" w:date="2021-04-27T23:31:00Z"/>
              <w:rFonts w:eastAsiaTheme="minorEastAsia" w:cstheme="majorHAnsi"/>
              <w:color w:val="000000"/>
              <w:sz w:val="21"/>
              <w:szCs w:val="21"/>
              <w:lang w:eastAsia="ja-JP"/>
            </w:rPr>
          </w:rPrChange>
        </w:rPr>
      </w:pPr>
      <w:ins w:id="3539" w:author="Petter Vang Brakalsvaalet [pev2]" w:date="2021-04-27T23:31:00Z">
        <w:r w:rsidRPr="00E90B95">
          <w:rPr>
            <w:rFonts w:eastAsiaTheme="minorEastAsia" w:cstheme="majorHAnsi"/>
            <w:color w:val="000000"/>
            <w:sz w:val="20"/>
            <w:szCs w:val="20"/>
            <w:lang w:eastAsia="ja-JP"/>
            <w:rPrChange w:id="3540"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3541"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3542" w:author="Petter Vang Brakalsvaalet [pev2]" w:date="2021-04-28T13:17:00Z">
              <w:rPr>
                <w:rFonts w:eastAsiaTheme="minorEastAsia" w:cstheme="majorHAnsi"/>
                <w:color w:val="000000"/>
                <w:sz w:val="21"/>
                <w:szCs w:val="21"/>
                <w:lang w:eastAsia="ja-JP"/>
              </w:rPr>
            </w:rPrChange>
          </w:rPr>
          <w:t>(</w:t>
        </w:r>
        <w:proofErr w:type="gramEnd"/>
      </w:ins>
    </w:p>
    <w:p w14:paraId="738FDE8C" w14:textId="77777777" w:rsidR="008E1C7E" w:rsidRPr="00E90B95" w:rsidRDefault="008E1C7E" w:rsidP="008E1C7E">
      <w:pPr>
        <w:tabs>
          <w:tab w:val="left" w:pos="543"/>
        </w:tabs>
        <w:autoSpaceDE w:val="0"/>
        <w:autoSpaceDN w:val="0"/>
        <w:adjustRightInd w:val="0"/>
        <w:rPr>
          <w:ins w:id="3543" w:author="Petter Vang Brakalsvaalet [pev2]" w:date="2021-04-27T23:31:00Z"/>
          <w:rFonts w:eastAsiaTheme="minorEastAsia" w:cstheme="majorHAnsi"/>
          <w:color w:val="000000"/>
          <w:sz w:val="20"/>
          <w:szCs w:val="20"/>
          <w:lang w:eastAsia="ja-JP"/>
          <w:rPrChange w:id="3544" w:author="Petter Vang Brakalsvaalet [pev2]" w:date="2021-04-28T13:17:00Z">
            <w:rPr>
              <w:ins w:id="3545" w:author="Petter Vang Brakalsvaalet [pev2]" w:date="2021-04-27T23:31:00Z"/>
              <w:rFonts w:eastAsiaTheme="minorEastAsia" w:cstheme="majorHAnsi"/>
              <w:color w:val="000000"/>
              <w:sz w:val="21"/>
              <w:szCs w:val="21"/>
              <w:lang w:eastAsia="ja-JP"/>
            </w:rPr>
          </w:rPrChange>
        </w:rPr>
      </w:pPr>
      <w:ins w:id="3546" w:author="Petter Vang Brakalsvaalet [pev2]" w:date="2021-04-27T23:31:00Z">
        <w:r w:rsidRPr="00E90B95">
          <w:rPr>
            <w:rFonts w:eastAsiaTheme="minorEastAsia" w:cstheme="majorHAnsi"/>
            <w:color w:val="000000"/>
            <w:sz w:val="20"/>
            <w:szCs w:val="20"/>
            <w:lang w:eastAsia="ja-JP"/>
            <w:rPrChange w:id="354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548"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549"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550"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551"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55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553"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554" w:author="Petter Vang Brakalsvaalet [pev2]" w:date="2021-04-28T13:17:00Z">
              <w:rPr>
                <w:rFonts w:eastAsiaTheme="minorEastAsia" w:cstheme="majorHAnsi"/>
                <w:color w:val="000000"/>
                <w:sz w:val="21"/>
                <w:szCs w:val="21"/>
                <w:lang w:eastAsia="ja-JP"/>
              </w:rPr>
            </w:rPrChange>
          </w:rPr>
          <w:t>[1</w:t>
        </w:r>
        <w:proofErr w:type="gramStart"/>
        <w:r w:rsidRPr="00E90B95">
          <w:rPr>
            <w:rFonts w:eastAsiaTheme="minorEastAsia" w:cstheme="majorHAnsi"/>
            <w:color w:val="000000"/>
            <w:sz w:val="20"/>
            <w:szCs w:val="20"/>
            <w:lang w:eastAsia="ja-JP"/>
            <w:rPrChange w:id="355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556"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557"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558" w:author="Petter Vang Brakalsvaalet [pev2]" w:date="2021-04-28T13:17:00Z">
              <w:rPr>
                <w:rFonts w:eastAsiaTheme="minorEastAsia" w:cstheme="majorHAnsi"/>
                <w:color w:val="2B839F"/>
                <w:sz w:val="21"/>
                <w:szCs w:val="21"/>
                <w:lang w:eastAsia="ja-JP"/>
              </w:rPr>
            </w:rPrChange>
          </w:rPr>
          <w:t>&amp;&amp;</w:t>
        </w:r>
      </w:ins>
    </w:p>
    <w:p w14:paraId="7159A28F" w14:textId="77777777" w:rsidR="008E1C7E" w:rsidRPr="00E90B95" w:rsidRDefault="008E1C7E" w:rsidP="008E1C7E">
      <w:pPr>
        <w:tabs>
          <w:tab w:val="left" w:pos="543"/>
        </w:tabs>
        <w:autoSpaceDE w:val="0"/>
        <w:autoSpaceDN w:val="0"/>
        <w:adjustRightInd w:val="0"/>
        <w:rPr>
          <w:ins w:id="3559" w:author="Petter Vang Brakalsvaalet [pev2]" w:date="2021-04-27T23:31:00Z"/>
          <w:rFonts w:eastAsiaTheme="minorEastAsia" w:cstheme="majorHAnsi"/>
          <w:color w:val="000000"/>
          <w:sz w:val="20"/>
          <w:szCs w:val="20"/>
          <w:lang w:eastAsia="ja-JP"/>
          <w:rPrChange w:id="3560" w:author="Petter Vang Brakalsvaalet [pev2]" w:date="2021-04-28T13:17:00Z">
            <w:rPr>
              <w:ins w:id="3561" w:author="Petter Vang Brakalsvaalet [pev2]" w:date="2021-04-27T23:31:00Z"/>
              <w:rFonts w:eastAsiaTheme="minorEastAsia" w:cstheme="majorHAnsi"/>
              <w:color w:val="000000"/>
              <w:sz w:val="21"/>
              <w:szCs w:val="21"/>
              <w:lang w:eastAsia="ja-JP"/>
            </w:rPr>
          </w:rPrChange>
        </w:rPr>
      </w:pPr>
      <w:ins w:id="3562" w:author="Petter Vang Brakalsvaalet [pev2]" w:date="2021-04-27T23:31:00Z">
        <w:r w:rsidRPr="00E90B95">
          <w:rPr>
            <w:rFonts w:eastAsiaTheme="minorEastAsia" w:cstheme="majorHAnsi"/>
            <w:color w:val="000000"/>
            <w:sz w:val="20"/>
            <w:szCs w:val="20"/>
            <w:lang w:eastAsia="ja-JP"/>
            <w:rPrChange w:id="356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564"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565"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566"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567"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56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569"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570" w:author="Petter Vang Brakalsvaalet [pev2]" w:date="2021-04-28T13:17:00Z">
              <w:rPr>
                <w:rFonts w:eastAsiaTheme="minorEastAsia" w:cstheme="majorHAnsi"/>
                <w:color w:val="000000"/>
                <w:sz w:val="21"/>
                <w:szCs w:val="21"/>
                <w:lang w:eastAsia="ja-JP"/>
              </w:rPr>
            </w:rPrChange>
          </w:rPr>
          <w:t>[1</w:t>
        </w:r>
        <w:proofErr w:type="gramStart"/>
        <w:r w:rsidRPr="00E90B95">
          <w:rPr>
            <w:rFonts w:eastAsiaTheme="minorEastAsia" w:cstheme="majorHAnsi"/>
            <w:color w:val="000000"/>
            <w:sz w:val="20"/>
            <w:szCs w:val="20"/>
            <w:lang w:eastAsia="ja-JP"/>
            <w:rPrChange w:id="3571"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572"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573"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574" w:author="Petter Vang Brakalsvaalet [pev2]" w:date="2021-04-28T13:17:00Z">
              <w:rPr>
                <w:rFonts w:eastAsiaTheme="minorEastAsia" w:cstheme="majorHAnsi"/>
                <w:color w:val="2B839F"/>
                <w:sz w:val="21"/>
                <w:szCs w:val="21"/>
                <w:lang w:eastAsia="ja-JP"/>
              </w:rPr>
            </w:rPrChange>
          </w:rPr>
          <w:t>&amp;&amp;</w:t>
        </w:r>
      </w:ins>
    </w:p>
    <w:p w14:paraId="16BE31FA" w14:textId="77777777" w:rsidR="008E1C7E" w:rsidRPr="00E90B95" w:rsidRDefault="008E1C7E" w:rsidP="008E1C7E">
      <w:pPr>
        <w:tabs>
          <w:tab w:val="left" w:pos="543"/>
        </w:tabs>
        <w:autoSpaceDE w:val="0"/>
        <w:autoSpaceDN w:val="0"/>
        <w:adjustRightInd w:val="0"/>
        <w:rPr>
          <w:ins w:id="3575" w:author="Petter Vang Brakalsvaalet [pev2]" w:date="2021-04-27T23:31:00Z"/>
          <w:rFonts w:eastAsiaTheme="minorEastAsia" w:cstheme="majorHAnsi"/>
          <w:color w:val="000000"/>
          <w:sz w:val="20"/>
          <w:szCs w:val="20"/>
          <w:lang w:eastAsia="ja-JP"/>
          <w:rPrChange w:id="3576" w:author="Petter Vang Brakalsvaalet [pev2]" w:date="2021-04-28T13:17:00Z">
            <w:rPr>
              <w:ins w:id="3577" w:author="Petter Vang Brakalsvaalet [pev2]" w:date="2021-04-27T23:31:00Z"/>
              <w:rFonts w:eastAsiaTheme="minorEastAsia" w:cstheme="majorHAnsi"/>
              <w:color w:val="000000"/>
              <w:sz w:val="21"/>
              <w:szCs w:val="21"/>
              <w:lang w:eastAsia="ja-JP"/>
            </w:rPr>
          </w:rPrChange>
        </w:rPr>
      </w:pPr>
      <w:ins w:id="3578" w:author="Petter Vang Brakalsvaalet [pev2]" w:date="2021-04-27T23:31:00Z">
        <w:r w:rsidRPr="00E90B95">
          <w:rPr>
            <w:rFonts w:eastAsiaTheme="minorEastAsia" w:cstheme="majorHAnsi"/>
            <w:color w:val="000000"/>
            <w:sz w:val="20"/>
            <w:szCs w:val="20"/>
            <w:lang w:eastAsia="ja-JP"/>
            <w:rPrChange w:id="357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580"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581"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582"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2B839F"/>
            <w:sz w:val="20"/>
            <w:szCs w:val="20"/>
            <w:lang w:eastAsia="ja-JP"/>
            <w:rPrChange w:id="3583"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58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585"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586" w:author="Petter Vang Brakalsvaalet [pev2]" w:date="2021-04-28T13:17:00Z">
              <w:rPr>
                <w:rFonts w:eastAsiaTheme="minorEastAsia" w:cstheme="majorHAnsi"/>
                <w:color w:val="000000"/>
                <w:sz w:val="21"/>
                <w:szCs w:val="21"/>
                <w:lang w:eastAsia="ja-JP"/>
              </w:rPr>
            </w:rPrChange>
          </w:rPr>
          <w:t>[1</w:t>
        </w:r>
        <w:proofErr w:type="gramStart"/>
        <w:r w:rsidRPr="00E90B95">
          <w:rPr>
            <w:rFonts w:eastAsiaTheme="minorEastAsia" w:cstheme="majorHAnsi"/>
            <w:color w:val="000000"/>
            <w:sz w:val="20"/>
            <w:szCs w:val="20"/>
            <w:lang w:eastAsia="ja-JP"/>
            <w:rPrChange w:id="3587"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588"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589"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A31515"/>
            <w:sz w:val="20"/>
            <w:szCs w:val="20"/>
            <w:lang w:eastAsia="ja-JP"/>
            <w:rPrChange w:id="3590" w:author="Petter Vang Brakalsvaalet [pev2]" w:date="2021-04-28T13:17:00Z">
              <w:rPr>
                <w:rFonts w:eastAsiaTheme="minorEastAsia" w:cstheme="majorHAnsi"/>
                <w:color w:val="A31515"/>
                <w:sz w:val="21"/>
                <w:szCs w:val="21"/>
                <w:lang w:eastAsia="ja-JP"/>
              </w:rPr>
            </w:rPrChange>
          </w:rPr>
          <w:t>"The difficulty options isn't matching the expected options."</w:t>
        </w:r>
        <w:r w:rsidRPr="00E90B95">
          <w:rPr>
            <w:rFonts w:eastAsiaTheme="minorEastAsia" w:cstheme="majorHAnsi"/>
            <w:color w:val="000000"/>
            <w:sz w:val="20"/>
            <w:szCs w:val="20"/>
            <w:lang w:eastAsia="ja-JP"/>
            <w:rPrChange w:id="3591" w:author="Petter Vang Brakalsvaalet [pev2]" w:date="2021-04-28T13:17:00Z">
              <w:rPr>
                <w:rFonts w:eastAsiaTheme="minorEastAsia" w:cstheme="majorHAnsi"/>
                <w:color w:val="000000"/>
                <w:sz w:val="21"/>
                <w:szCs w:val="21"/>
                <w:lang w:eastAsia="ja-JP"/>
              </w:rPr>
            </w:rPrChange>
          </w:rPr>
          <w:t>)</w:t>
        </w:r>
      </w:ins>
    </w:p>
    <w:p w14:paraId="198FF833" w14:textId="77777777" w:rsidR="008E1C7E" w:rsidRPr="00E90B95" w:rsidRDefault="008E1C7E" w:rsidP="008E1C7E">
      <w:pPr>
        <w:tabs>
          <w:tab w:val="left" w:pos="543"/>
        </w:tabs>
        <w:autoSpaceDE w:val="0"/>
        <w:autoSpaceDN w:val="0"/>
        <w:adjustRightInd w:val="0"/>
        <w:rPr>
          <w:ins w:id="3592" w:author="Petter Vang Brakalsvaalet [pev2]" w:date="2021-04-27T23:31:00Z"/>
          <w:rFonts w:eastAsiaTheme="minorEastAsia" w:cstheme="majorHAnsi"/>
          <w:color w:val="000000"/>
          <w:sz w:val="20"/>
          <w:szCs w:val="20"/>
          <w:lang w:eastAsia="ja-JP"/>
          <w:rPrChange w:id="3593" w:author="Petter Vang Brakalsvaalet [pev2]" w:date="2021-04-28T13:17:00Z">
            <w:rPr>
              <w:ins w:id="3594" w:author="Petter Vang Brakalsvaalet [pev2]" w:date="2021-04-27T23:31:00Z"/>
              <w:rFonts w:eastAsiaTheme="minorEastAsia" w:cstheme="majorHAnsi"/>
              <w:color w:val="000000"/>
              <w:sz w:val="21"/>
              <w:szCs w:val="21"/>
              <w:lang w:eastAsia="ja-JP"/>
            </w:rPr>
          </w:rPrChange>
        </w:rPr>
      </w:pPr>
      <w:ins w:id="3595" w:author="Petter Vang Brakalsvaalet [pev2]" w:date="2021-04-27T23:31:00Z">
        <w:r w:rsidRPr="00E90B95">
          <w:rPr>
            <w:rFonts w:eastAsiaTheme="minorEastAsia" w:cstheme="majorHAnsi"/>
            <w:color w:val="000000"/>
            <w:sz w:val="20"/>
            <w:szCs w:val="20"/>
            <w:lang w:eastAsia="ja-JP"/>
            <w:rPrChange w:id="3596" w:author="Petter Vang Brakalsvaalet [pev2]" w:date="2021-04-28T13:17:00Z">
              <w:rPr>
                <w:rFonts w:eastAsiaTheme="minorEastAsia" w:cstheme="majorHAnsi"/>
                <w:color w:val="000000"/>
                <w:sz w:val="21"/>
                <w:szCs w:val="21"/>
                <w:lang w:eastAsia="ja-JP"/>
              </w:rPr>
            </w:rPrChange>
          </w:rPr>
          <w:t xml:space="preserve">    }</w:t>
        </w:r>
      </w:ins>
    </w:p>
    <w:p w14:paraId="43316EBB" w14:textId="77777777" w:rsidR="008E1C7E" w:rsidRPr="00E90B95" w:rsidRDefault="008E1C7E" w:rsidP="008E1C7E">
      <w:pPr>
        <w:tabs>
          <w:tab w:val="left" w:pos="543"/>
        </w:tabs>
        <w:autoSpaceDE w:val="0"/>
        <w:autoSpaceDN w:val="0"/>
        <w:adjustRightInd w:val="0"/>
        <w:rPr>
          <w:ins w:id="3597" w:author="Petter Vang Brakalsvaalet [pev2]" w:date="2021-04-27T23:31:00Z"/>
          <w:rFonts w:eastAsiaTheme="minorEastAsia" w:cstheme="majorHAnsi"/>
          <w:color w:val="000000"/>
          <w:sz w:val="20"/>
          <w:szCs w:val="20"/>
          <w:lang w:eastAsia="ja-JP"/>
          <w:rPrChange w:id="3598" w:author="Petter Vang Brakalsvaalet [pev2]" w:date="2021-04-28T13:17:00Z">
            <w:rPr>
              <w:ins w:id="3599" w:author="Petter Vang Brakalsvaalet [pev2]" w:date="2021-04-27T23:31:00Z"/>
              <w:rFonts w:eastAsiaTheme="minorEastAsia" w:cstheme="majorHAnsi"/>
              <w:color w:val="000000"/>
              <w:sz w:val="21"/>
              <w:szCs w:val="21"/>
              <w:lang w:eastAsia="ja-JP"/>
            </w:rPr>
          </w:rPrChange>
        </w:rPr>
      </w:pPr>
      <w:ins w:id="3600" w:author="Petter Vang Brakalsvaalet [pev2]" w:date="2021-04-27T23:31:00Z">
        <w:r w:rsidRPr="00E90B95">
          <w:rPr>
            <w:rFonts w:eastAsiaTheme="minorEastAsia" w:cstheme="majorHAnsi"/>
            <w:color w:val="000000"/>
            <w:sz w:val="20"/>
            <w:szCs w:val="20"/>
            <w:lang w:eastAsia="ja-JP"/>
            <w:rPrChange w:id="3601" w:author="Petter Vang Brakalsvaalet [pev2]" w:date="2021-04-28T13:17:00Z">
              <w:rPr>
                <w:rFonts w:eastAsiaTheme="minorEastAsia" w:cstheme="majorHAnsi"/>
                <w:color w:val="000000"/>
                <w:sz w:val="21"/>
                <w:szCs w:val="21"/>
                <w:lang w:eastAsia="ja-JP"/>
              </w:rPr>
            </w:rPrChange>
          </w:rPr>
          <w:t xml:space="preserve">    </w:t>
        </w:r>
      </w:ins>
    </w:p>
    <w:p w14:paraId="5A71CA3B" w14:textId="77777777" w:rsidR="008E1C7E" w:rsidRPr="00E90B95" w:rsidRDefault="008E1C7E" w:rsidP="008E1C7E">
      <w:pPr>
        <w:tabs>
          <w:tab w:val="left" w:pos="543"/>
        </w:tabs>
        <w:autoSpaceDE w:val="0"/>
        <w:autoSpaceDN w:val="0"/>
        <w:adjustRightInd w:val="0"/>
        <w:rPr>
          <w:ins w:id="3602" w:author="Petter Vang Brakalsvaalet [pev2]" w:date="2021-04-27T23:31:00Z"/>
          <w:rFonts w:eastAsiaTheme="minorEastAsia" w:cstheme="majorHAnsi"/>
          <w:color w:val="000000"/>
          <w:sz w:val="20"/>
          <w:szCs w:val="20"/>
          <w:lang w:eastAsia="ja-JP"/>
          <w:rPrChange w:id="3603" w:author="Petter Vang Brakalsvaalet [pev2]" w:date="2021-04-28T13:17:00Z">
            <w:rPr>
              <w:ins w:id="3604" w:author="Petter Vang Brakalsvaalet [pev2]" w:date="2021-04-27T23:31:00Z"/>
              <w:rFonts w:eastAsiaTheme="minorEastAsia" w:cstheme="majorHAnsi"/>
              <w:color w:val="000000"/>
              <w:sz w:val="21"/>
              <w:szCs w:val="21"/>
              <w:lang w:eastAsia="ja-JP"/>
            </w:rPr>
          </w:rPrChange>
        </w:rPr>
      </w:pPr>
      <w:ins w:id="3605" w:author="Petter Vang Brakalsvaalet [pev2]" w:date="2021-04-27T23:31:00Z">
        <w:r w:rsidRPr="00E90B95">
          <w:rPr>
            <w:rFonts w:eastAsiaTheme="minorEastAsia" w:cstheme="majorHAnsi"/>
            <w:color w:val="000000"/>
            <w:sz w:val="20"/>
            <w:szCs w:val="20"/>
            <w:lang w:eastAsia="ja-JP"/>
            <w:rPrChange w:id="360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607"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608"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609" w:author="Petter Vang Brakalsvaalet [pev2]" w:date="2021-04-28T13:17:00Z">
              <w:rPr>
                <w:rFonts w:eastAsiaTheme="minorEastAsia" w:cstheme="majorHAnsi"/>
                <w:color w:val="0F68A0"/>
                <w:sz w:val="21"/>
                <w:szCs w:val="21"/>
                <w:lang w:eastAsia="ja-JP"/>
              </w:rPr>
            </w:rPrChange>
          </w:rPr>
          <w:t>testSpeedOption</w:t>
        </w:r>
        <w:proofErr w:type="spellEnd"/>
        <w:r w:rsidRPr="00E90B95">
          <w:rPr>
            <w:rFonts w:eastAsiaTheme="minorEastAsia" w:cstheme="majorHAnsi"/>
            <w:color w:val="000000"/>
            <w:sz w:val="20"/>
            <w:szCs w:val="20"/>
            <w:lang w:eastAsia="ja-JP"/>
            <w:rPrChange w:id="3610"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611" w:author="Petter Vang Brakalsvaalet [pev2]" w:date="2021-04-28T13:17:00Z">
              <w:rPr>
                <w:rFonts w:eastAsiaTheme="minorEastAsia" w:cstheme="majorHAnsi"/>
                <w:color w:val="000000"/>
                <w:sz w:val="21"/>
                <w:szCs w:val="21"/>
                <w:lang w:eastAsia="ja-JP"/>
              </w:rPr>
            </w:rPrChange>
          </w:rPr>
          <w:t>){</w:t>
        </w:r>
      </w:ins>
    </w:p>
    <w:p w14:paraId="5A683284" w14:textId="77777777" w:rsidR="008E1C7E" w:rsidRPr="00E90B95" w:rsidRDefault="008E1C7E" w:rsidP="008E1C7E">
      <w:pPr>
        <w:tabs>
          <w:tab w:val="left" w:pos="543"/>
        </w:tabs>
        <w:autoSpaceDE w:val="0"/>
        <w:autoSpaceDN w:val="0"/>
        <w:adjustRightInd w:val="0"/>
        <w:rPr>
          <w:ins w:id="3612" w:author="Petter Vang Brakalsvaalet [pev2]" w:date="2021-04-27T23:31:00Z"/>
          <w:rFonts w:eastAsiaTheme="minorEastAsia" w:cstheme="majorHAnsi"/>
          <w:color w:val="000000"/>
          <w:sz w:val="20"/>
          <w:szCs w:val="20"/>
          <w:lang w:eastAsia="ja-JP"/>
          <w:rPrChange w:id="3613" w:author="Petter Vang Brakalsvaalet [pev2]" w:date="2021-04-28T13:17:00Z">
            <w:rPr>
              <w:ins w:id="3614" w:author="Petter Vang Brakalsvaalet [pev2]" w:date="2021-04-27T23:31:00Z"/>
              <w:rFonts w:eastAsiaTheme="minorEastAsia" w:cstheme="majorHAnsi"/>
              <w:color w:val="000000"/>
              <w:sz w:val="21"/>
              <w:szCs w:val="21"/>
              <w:lang w:eastAsia="ja-JP"/>
            </w:rPr>
          </w:rPrChange>
        </w:rPr>
      </w:pPr>
      <w:ins w:id="3615" w:author="Petter Vang Brakalsvaalet [pev2]" w:date="2021-04-27T23:31:00Z">
        <w:r w:rsidRPr="00E90B95">
          <w:rPr>
            <w:rFonts w:eastAsiaTheme="minorEastAsia" w:cstheme="majorHAnsi"/>
            <w:color w:val="000000"/>
            <w:sz w:val="20"/>
            <w:szCs w:val="20"/>
            <w:lang w:eastAsia="ja-JP"/>
            <w:rPrChange w:id="3616"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617"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61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619" w:author="Petter Vang Brakalsvaalet [pev2]" w:date="2021-04-28T13:17:00Z">
              <w:rPr>
                <w:rFonts w:eastAsiaTheme="minorEastAsia" w:cstheme="majorHAnsi"/>
                <w:color w:val="000000"/>
                <w:sz w:val="21"/>
                <w:szCs w:val="21"/>
                <w:lang w:eastAsia="ja-JP"/>
              </w:rPr>
            </w:rPrChange>
          </w:rPr>
          <w:t>gameOption</w:t>
        </w:r>
        <w:proofErr w:type="spellEnd"/>
        <w:r w:rsidRPr="00E90B95">
          <w:rPr>
            <w:rFonts w:eastAsiaTheme="minorEastAsia" w:cstheme="majorHAnsi"/>
            <w:color w:val="000000"/>
            <w:sz w:val="20"/>
            <w:szCs w:val="20"/>
            <w:lang w:eastAsia="ja-JP"/>
            <w:rPrChange w:id="3620"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621"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622"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623"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3624" w:author="Petter Vang Brakalsvaalet [pev2]" w:date="2021-04-28T13:17:00Z">
              <w:rPr>
                <w:rFonts w:eastAsiaTheme="minorEastAsia" w:cstheme="majorHAnsi"/>
                <w:color w:val="000000"/>
                <w:sz w:val="21"/>
                <w:szCs w:val="21"/>
                <w:lang w:eastAsia="ja-JP"/>
              </w:rPr>
            </w:rPrChange>
          </w:rPr>
          <w:t>[2]</w:t>
        </w:r>
      </w:ins>
    </w:p>
    <w:p w14:paraId="6A66E02C" w14:textId="77777777" w:rsidR="008E1C7E" w:rsidRPr="00E90B95" w:rsidRDefault="008E1C7E" w:rsidP="008E1C7E">
      <w:pPr>
        <w:tabs>
          <w:tab w:val="left" w:pos="543"/>
        </w:tabs>
        <w:autoSpaceDE w:val="0"/>
        <w:autoSpaceDN w:val="0"/>
        <w:adjustRightInd w:val="0"/>
        <w:rPr>
          <w:ins w:id="3625" w:author="Petter Vang Brakalsvaalet [pev2]" w:date="2021-04-27T23:31:00Z"/>
          <w:rFonts w:eastAsiaTheme="minorEastAsia" w:cstheme="majorHAnsi"/>
          <w:color w:val="000000"/>
          <w:sz w:val="20"/>
          <w:szCs w:val="20"/>
          <w:lang w:eastAsia="ja-JP"/>
          <w:rPrChange w:id="3626" w:author="Petter Vang Brakalsvaalet [pev2]" w:date="2021-04-28T13:17:00Z">
            <w:rPr>
              <w:ins w:id="3627" w:author="Petter Vang Brakalsvaalet [pev2]" w:date="2021-04-27T23:31:00Z"/>
              <w:rFonts w:eastAsiaTheme="minorEastAsia" w:cstheme="majorHAnsi"/>
              <w:color w:val="000000"/>
              <w:sz w:val="21"/>
              <w:szCs w:val="21"/>
              <w:lang w:eastAsia="ja-JP"/>
            </w:rPr>
          </w:rPrChange>
        </w:rPr>
      </w:pPr>
      <w:ins w:id="3628" w:author="Petter Vang Brakalsvaalet [pev2]" w:date="2021-04-27T23:31:00Z">
        <w:r w:rsidRPr="00E90B95">
          <w:rPr>
            <w:rFonts w:eastAsiaTheme="minorEastAsia" w:cstheme="majorHAnsi"/>
            <w:color w:val="000000"/>
            <w:sz w:val="20"/>
            <w:szCs w:val="20"/>
            <w:lang w:eastAsia="ja-JP"/>
            <w:rPrChange w:id="3629"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3630"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3631" w:author="Petter Vang Brakalsvaalet [pev2]" w:date="2021-04-28T13:17:00Z">
              <w:rPr>
                <w:rFonts w:eastAsiaTheme="minorEastAsia" w:cstheme="majorHAnsi"/>
                <w:color w:val="000000"/>
                <w:sz w:val="21"/>
                <w:szCs w:val="21"/>
                <w:lang w:eastAsia="ja-JP"/>
              </w:rPr>
            </w:rPrChange>
          </w:rPr>
          <w:t>(</w:t>
        </w:r>
        <w:proofErr w:type="gramEnd"/>
      </w:ins>
    </w:p>
    <w:p w14:paraId="07B2D93F" w14:textId="77777777" w:rsidR="008E1C7E" w:rsidRPr="00E90B95" w:rsidRDefault="008E1C7E" w:rsidP="008E1C7E">
      <w:pPr>
        <w:tabs>
          <w:tab w:val="left" w:pos="543"/>
        </w:tabs>
        <w:autoSpaceDE w:val="0"/>
        <w:autoSpaceDN w:val="0"/>
        <w:adjustRightInd w:val="0"/>
        <w:rPr>
          <w:ins w:id="3632" w:author="Petter Vang Brakalsvaalet [pev2]" w:date="2021-04-27T23:31:00Z"/>
          <w:rFonts w:eastAsiaTheme="minorEastAsia" w:cstheme="majorHAnsi"/>
          <w:color w:val="000000"/>
          <w:sz w:val="20"/>
          <w:szCs w:val="20"/>
          <w:lang w:eastAsia="ja-JP"/>
          <w:rPrChange w:id="3633" w:author="Petter Vang Brakalsvaalet [pev2]" w:date="2021-04-28T13:17:00Z">
            <w:rPr>
              <w:ins w:id="3634" w:author="Petter Vang Brakalsvaalet [pev2]" w:date="2021-04-27T23:31:00Z"/>
              <w:rFonts w:eastAsiaTheme="minorEastAsia" w:cstheme="majorHAnsi"/>
              <w:color w:val="000000"/>
              <w:sz w:val="21"/>
              <w:szCs w:val="21"/>
              <w:lang w:eastAsia="ja-JP"/>
            </w:rPr>
          </w:rPrChange>
        </w:rPr>
      </w:pPr>
      <w:ins w:id="3635" w:author="Petter Vang Brakalsvaalet [pev2]" w:date="2021-04-27T23:31:00Z">
        <w:r w:rsidRPr="00E90B95">
          <w:rPr>
            <w:rFonts w:eastAsiaTheme="minorEastAsia" w:cstheme="majorHAnsi"/>
            <w:color w:val="000000"/>
            <w:sz w:val="20"/>
            <w:szCs w:val="20"/>
            <w:lang w:eastAsia="ja-JP"/>
            <w:rPrChange w:id="363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637"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638"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639"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640"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64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642"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643" w:author="Petter Vang Brakalsvaalet [pev2]" w:date="2021-04-28T13:17:00Z">
              <w:rPr>
                <w:rFonts w:eastAsiaTheme="minorEastAsia" w:cstheme="majorHAnsi"/>
                <w:color w:val="000000"/>
                <w:sz w:val="21"/>
                <w:szCs w:val="21"/>
                <w:lang w:eastAsia="ja-JP"/>
              </w:rPr>
            </w:rPrChange>
          </w:rPr>
          <w:t>[2</w:t>
        </w:r>
        <w:proofErr w:type="gramStart"/>
        <w:r w:rsidRPr="00E90B95">
          <w:rPr>
            <w:rFonts w:eastAsiaTheme="minorEastAsia" w:cstheme="majorHAnsi"/>
            <w:color w:val="000000"/>
            <w:sz w:val="20"/>
            <w:szCs w:val="20"/>
            <w:lang w:eastAsia="ja-JP"/>
            <w:rPrChange w:id="3644"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645"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646"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647" w:author="Petter Vang Brakalsvaalet [pev2]" w:date="2021-04-28T13:17:00Z">
              <w:rPr>
                <w:rFonts w:eastAsiaTheme="minorEastAsia" w:cstheme="majorHAnsi"/>
                <w:color w:val="2B839F"/>
                <w:sz w:val="21"/>
                <w:szCs w:val="21"/>
                <w:lang w:eastAsia="ja-JP"/>
              </w:rPr>
            </w:rPrChange>
          </w:rPr>
          <w:t>&amp;&amp;</w:t>
        </w:r>
      </w:ins>
    </w:p>
    <w:p w14:paraId="7344F085" w14:textId="77777777" w:rsidR="008E1C7E" w:rsidRPr="00E90B95" w:rsidRDefault="008E1C7E" w:rsidP="008E1C7E">
      <w:pPr>
        <w:tabs>
          <w:tab w:val="left" w:pos="543"/>
        </w:tabs>
        <w:autoSpaceDE w:val="0"/>
        <w:autoSpaceDN w:val="0"/>
        <w:adjustRightInd w:val="0"/>
        <w:rPr>
          <w:ins w:id="3648" w:author="Petter Vang Brakalsvaalet [pev2]" w:date="2021-04-27T23:31:00Z"/>
          <w:rFonts w:eastAsiaTheme="minorEastAsia" w:cstheme="majorHAnsi"/>
          <w:color w:val="000000"/>
          <w:sz w:val="20"/>
          <w:szCs w:val="20"/>
          <w:lang w:eastAsia="ja-JP"/>
          <w:rPrChange w:id="3649" w:author="Petter Vang Brakalsvaalet [pev2]" w:date="2021-04-28T13:17:00Z">
            <w:rPr>
              <w:ins w:id="3650" w:author="Petter Vang Brakalsvaalet [pev2]" w:date="2021-04-27T23:31:00Z"/>
              <w:rFonts w:eastAsiaTheme="minorEastAsia" w:cstheme="majorHAnsi"/>
              <w:color w:val="000000"/>
              <w:sz w:val="21"/>
              <w:szCs w:val="21"/>
              <w:lang w:eastAsia="ja-JP"/>
            </w:rPr>
          </w:rPrChange>
        </w:rPr>
      </w:pPr>
      <w:ins w:id="3651" w:author="Petter Vang Brakalsvaalet [pev2]" w:date="2021-04-27T23:31:00Z">
        <w:r w:rsidRPr="00E90B95">
          <w:rPr>
            <w:rFonts w:eastAsiaTheme="minorEastAsia" w:cstheme="majorHAnsi"/>
            <w:color w:val="000000"/>
            <w:sz w:val="20"/>
            <w:szCs w:val="20"/>
            <w:lang w:eastAsia="ja-JP"/>
            <w:rPrChange w:id="365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653"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654"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655"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656"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65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658"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659" w:author="Petter Vang Brakalsvaalet [pev2]" w:date="2021-04-28T13:17:00Z">
              <w:rPr>
                <w:rFonts w:eastAsiaTheme="minorEastAsia" w:cstheme="majorHAnsi"/>
                <w:color w:val="000000"/>
                <w:sz w:val="21"/>
                <w:szCs w:val="21"/>
                <w:lang w:eastAsia="ja-JP"/>
              </w:rPr>
            </w:rPrChange>
          </w:rPr>
          <w:t>[2</w:t>
        </w:r>
        <w:proofErr w:type="gramStart"/>
        <w:r w:rsidRPr="00E90B95">
          <w:rPr>
            <w:rFonts w:eastAsiaTheme="minorEastAsia" w:cstheme="majorHAnsi"/>
            <w:color w:val="000000"/>
            <w:sz w:val="20"/>
            <w:szCs w:val="20"/>
            <w:lang w:eastAsia="ja-JP"/>
            <w:rPrChange w:id="3660"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661"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662"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663" w:author="Petter Vang Brakalsvaalet [pev2]" w:date="2021-04-28T13:17:00Z">
              <w:rPr>
                <w:rFonts w:eastAsiaTheme="minorEastAsia" w:cstheme="majorHAnsi"/>
                <w:color w:val="2B839F"/>
                <w:sz w:val="21"/>
                <w:szCs w:val="21"/>
                <w:lang w:eastAsia="ja-JP"/>
              </w:rPr>
            </w:rPrChange>
          </w:rPr>
          <w:t>&amp;&amp;</w:t>
        </w:r>
      </w:ins>
    </w:p>
    <w:p w14:paraId="36CC05B8" w14:textId="77777777" w:rsidR="008E1C7E" w:rsidRPr="00E90B95" w:rsidRDefault="008E1C7E" w:rsidP="008E1C7E">
      <w:pPr>
        <w:tabs>
          <w:tab w:val="left" w:pos="543"/>
        </w:tabs>
        <w:autoSpaceDE w:val="0"/>
        <w:autoSpaceDN w:val="0"/>
        <w:adjustRightInd w:val="0"/>
        <w:rPr>
          <w:ins w:id="3664" w:author="Petter Vang Brakalsvaalet [pev2]" w:date="2021-04-27T23:31:00Z"/>
          <w:rFonts w:eastAsiaTheme="minorEastAsia" w:cstheme="majorHAnsi"/>
          <w:color w:val="000000"/>
          <w:sz w:val="20"/>
          <w:szCs w:val="20"/>
          <w:lang w:eastAsia="ja-JP"/>
          <w:rPrChange w:id="3665" w:author="Petter Vang Brakalsvaalet [pev2]" w:date="2021-04-28T13:17:00Z">
            <w:rPr>
              <w:ins w:id="3666" w:author="Petter Vang Brakalsvaalet [pev2]" w:date="2021-04-27T23:31:00Z"/>
              <w:rFonts w:eastAsiaTheme="minorEastAsia" w:cstheme="majorHAnsi"/>
              <w:color w:val="000000"/>
              <w:sz w:val="21"/>
              <w:szCs w:val="21"/>
              <w:lang w:eastAsia="ja-JP"/>
            </w:rPr>
          </w:rPrChange>
        </w:rPr>
      </w:pPr>
      <w:ins w:id="3667" w:author="Petter Vang Brakalsvaalet [pev2]" w:date="2021-04-27T23:31:00Z">
        <w:r w:rsidRPr="00E90B95">
          <w:rPr>
            <w:rFonts w:eastAsiaTheme="minorEastAsia" w:cstheme="majorHAnsi"/>
            <w:color w:val="000000"/>
            <w:sz w:val="20"/>
            <w:szCs w:val="20"/>
            <w:lang w:eastAsia="ja-JP"/>
            <w:rPrChange w:id="366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669"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670"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671"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2B839F"/>
            <w:sz w:val="20"/>
            <w:szCs w:val="20"/>
            <w:lang w:eastAsia="ja-JP"/>
            <w:rPrChange w:id="3672"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67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674"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675" w:author="Petter Vang Brakalsvaalet [pev2]" w:date="2021-04-28T13:17:00Z">
              <w:rPr>
                <w:rFonts w:eastAsiaTheme="minorEastAsia" w:cstheme="majorHAnsi"/>
                <w:color w:val="000000"/>
                <w:sz w:val="21"/>
                <w:szCs w:val="21"/>
                <w:lang w:eastAsia="ja-JP"/>
              </w:rPr>
            </w:rPrChange>
          </w:rPr>
          <w:t>[2</w:t>
        </w:r>
        <w:proofErr w:type="gramStart"/>
        <w:r w:rsidRPr="00E90B95">
          <w:rPr>
            <w:rFonts w:eastAsiaTheme="minorEastAsia" w:cstheme="majorHAnsi"/>
            <w:color w:val="000000"/>
            <w:sz w:val="20"/>
            <w:szCs w:val="20"/>
            <w:lang w:eastAsia="ja-JP"/>
            <w:rPrChange w:id="3676"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677"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678"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A31515"/>
            <w:sz w:val="20"/>
            <w:szCs w:val="20"/>
            <w:lang w:eastAsia="ja-JP"/>
            <w:rPrChange w:id="3679" w:author="Petter Vang Brakalsvaalet [pev2]" w:date="2021-04-28T13:17:00Z">
              <w:rPr>
                <w:rFonts w:eastAsiaTheme="minorEastAsia" w:cstheme="majorHAnsi"/>
                <w:color w:val="A31515"/>
                <w:sz w:val="21"/>
                <w:szCs w:val="21"/>
                <w:lang w:eastAsia="ja-JP"/>
              </w:rPr>
            </w:rPrChange>
          </w:rPr>
          <w:t>"The speed options isn't matching the expected options."</w:t>
        </w:r>
        <w:r w:rsidRPr="00E90B95">
          <w:rPr>
            <w:rFonts w:eastAsiaTheme="minorEastAsia" w:cstheme="majorHAnsi"/>
            <w:color w:val="000000"/>
            <w:sz w:val="20"/>
            <w:szCs w:val="20"/>
            <w:lang w:eastAsia="ja-JP"/>
            <w:rPrChange w:id="3680" w:author="Petter Vang Brakalsvaalet [pev2]" w:date="2021-04-28T13:17:00Z">
              <w:rPr>
                <w:rFonts w:eastAsiaTheme="minorEastAsia" w:cstheme="majorHAnsi"/>
                <w:color w:val="000000"/>
                <w:sz w:val="21"/>
                <w:szCs w:val="21"/>
                <w:lang w:eastAsia="ja-JP"/>
              </w:rPr>
            </w:rPrChange>
          </w:rPr>
          <w:t>)</w:t>
        </w:r>
      </w:ins>
    </w:p>
    <w:p w14:paraId="4C0430CB" w14:textId="77777777" w:rsidR="008E1C7E" w:rsidRPr="00E90B95" w:rsidRDefault="008E1C7E" w:rsidP="008E1C7E">
      <w:pPr>
        <w:tabs>
          <w:tab w:val="left" w:pos="543"/>
        </w:tabs>
        <w:autoSpaceDE w:val="0"/>
        <w:autoSpaceDN w:val="0"/>
        <w:adjustRightInd w:val="0"/>
        <w:rPr>
          <w:ins w:id="3681" w:author="Petter Vang Brakalsvaalet [pev2]" w:date="2021-04-27T23:31:00Z"/>
          <w:rFonts w:eastAsiaTheme="minorEastAsia" w:cstheme="majorHAnsi"/>
          <w:color w:val="000000"/>
          <w:sz w:val="20"/>
          <w:szCs w:val="20"/>
          <w:lang w:eastAsia="ja-JP"/>
          <w:rPrChange w:id="3682" w:author="Petter Vang Brakalsvaalet [pev2]" w:date="2021-04-28T13:17:00Z">
            <w:rPr>
              <w:ins w:id="3683" w:author="Petter Vang Brakalsvaalet [pev2]" w:date="2021-04-27T23:31:00Z"/>
              <w:rFonts w:eastAsiaTheme="minorEastAsia" w:cstheme="majorHAnsi"/>
              <w:color w:val="000000"/>
              <w:sz w:val="21"/>
              <w:szCs w:val="21"/>
              <w:lang w:eastAsia="ja-JP"/>
            </w:rPr>
          </w:rPrChange>
        </w:rPr>
      </w:pPr>
      <w:ins w:id="3684" w:author="Petter Vang Brakalsvaalet [pev2]" w:date="2021-04-27T23:31:00Z">
        <w:r w:rsidRPr="00E90B95">
          <w:rPr>
            <w:rFonts w:eastAsiaTheme="minorEastAsia" w:cstheme="majorHAnsi"/>
            <w:color w:val="000000"/>
            <w:sz w:val="20"/>
            <w:szCs w:val="20"/>
            <w:lang w:eastAsia="ja-JP"/>
            <w:rPrChange w:id="3685" w:author="Petter Vang Brakalsvaalet [pev2]" w:date="2021-04-28T13:17:00Z">
              <w:rPr>
                <w:rFonts w:eastAsiaTheme="minorEastAsia" w:cstheme="majorHAnsi"/>
                <w:color w:val="000000"/>
                <w:sz w:val="21"/>
                <w:szCs w:val="21"/>
                <w:lang w:eastAsia="ja-JP"/>
              </w:rPr>
            </w:rPrChange>
          </w:rPr>
          <w:t xml:space="preserve">    }</w:t>
        </w:r>
      </w:ins>
    </w:p>
    <w:p w14:paraId="57D0CA7D" w14:textId="77777777" w:rsidR="008E1C7E" w:rsidRPr="00E90B95" w:rsidRDefault="008E1C7E" w:rsidP="008E1C7E">
      <w:pPr>
        <w:tabs>
          <w:tab w:val="left" w:pos="543"/>
        </w:tabs>
        <w:autoSpaceDE w:val="0"/>
        <w:autoSpaceDN w:val="0"/>
        <w:adjustRightInd w:val="0"/>
        <w:rPr>
          <w:ins w:id="3686" w:author="Petter Vang Brakalsvaalet [pev2]" w:date="2021-04-27T23:31:00Z"/>
          <w:rFonts w:eastAsiaTheme="minorEastAsia" w:cstheme="majorHAnsi"/>
          <w:color w:val="000000"/>
          <w:sz w:val="20"/>
          <w:szCs w:val="20"/>
          <w:lang w:eastAsia="ja-JP"/>
          <w:rPrChange w:id="3687" w:author="Petter Vang Brakalsvaalet [pev2]" w:date="2021-04-28T13:17:00Z">
            <w:rPr>
              <w:ins w:id="3688" w:author="Petter Vang Brakalsvaalet [pev2]" w:date="2021-04-27T23:31:00Z"/>
              <w:rFonts w:eastAsiaTheme="minorEastAsia" w:cstheme="majorHAnsi"/>
              <w:color w:val="000000"/>
              <w:sz w:val="21"/>
              <w:szCs w:val="21"/>
              <w:lang w:eastAsia="ja-JP"/>
            </w:rPr>
          </w:rPrChange>
        </w:rPr>
      </w:pPr>
      <w:ins w:id="3689" w:author="Petter Vang Brakalsvaalet [pev2]" w:date="2021-04-27T23:31:00Z">
        <w:r w:rsidRPr="00E90B95">
          <w:rPr>
            <w:rFonts w:eastAsiaTheme="minorEastAsia" w:cstheme="majorHAnsi"/>
            <w:color w:val="000000"/>
            <w:sz w:val="20"/>
            <w:szCs w:val="20"/>
            <w:lang w:eastAsia="ja-JP"/>
            <w:rPrChange w:id="3690" w:author="Petter Vang Brakalsvaalet [pev2]" w:date="2021-04-28T13:17:00Z">
              <w:rPr>
                <w:rFonts w:eastAsiaTheme="minorEastAsia" w:cstheme="majorHAnsi"/>
                <w:color w:val="000000"/>
                <w:sz w:val="21"/>
                <w:szCs w:val="21"/>
                <w:lang w:eastAsia="ja-JP"/>
              </w:rPr>
            </w:rPrChange>
          </w:rPr>
          <w:t xml:space="preserve">    </w:t>
        </w:r>
      </w:ins>
    </w:p>
    <w:p w14:paraId="7FF50914" w14:textId="77777777" w:rsidR="008E1C7E" w:rsidRPr="00E90B95" w:rsidRDefault="008E1C7E" w:rsidP="008E1C7E">
      <w:pPr>
        <w:tabs>
          <w:tab w:val="left" w:pos="543"/>
        </w:tabs>
        <w:autoSpaceDE w:val="0"/>
        <w:autoSpaceDN w:val="0"/>
        <w:adjustRightInd w:val="0"/>
        <w:rPr>
          <w:ins w:id="3691" w:author="Petter Vang Brakalsvaalet [pev2]" w:date="2021-04-27T23:31:00Z"/>
          <w:rFonts w:eastAsiaTheme="minorEastAsia" w:cstheme="majorHAnsi"/>
          <w:color w:val="000000"/>
          <w:sz w:val="20"/>
          <w:szCs w:val="20"/>
          <w:lang w:eastAsia="ja-JP"/>
          <w:rPrChange w:id="3692" w:author="Petter Vang Brakalsvaalet [pev2]" w:date="2021-04-28T13:17:00Z">
            <w:rPr>
              <w:ins w:id="3693" w:author="Petter Vang Brakalsvaalet [pev2]" w:date="2021-04-27T23:31:00Z"/>
              <w:rFonts w:eastAsiaTheme="minorEastAsia" w:cstheme="majorHAnsi"/>
              <w:color w:val="000000"/>
              <w:sz w:val="21"/>
              <w:szCs w:val="21"/>
              <w:lang w:eastAsia="ja-JP"/>
            </w:rPr>
          </w:rPrChange>
        </w:rPr>
      </w:pPr>
      <w:ins w:id="3694" w:author="Petter Vang Brakalsvaalet [pev2]" w:date="2021-04-27T23:31:00Z">
        <w:r w:rsidRPr="00E90B95">
          <w:rPr>
            <w:rFonts w:eastAsiaTheme="minorEastAsia" w:cstheme="majorHAnsi"/>
            <w:color w:val="000000"/>
            <w:sz w:val="20"/>
            <w:szCs w:val="20"/>
            <w:lang w:eastAsia="ja-JP"/>
            <w:rPrChange w:id="369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696"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697"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0F68A0"/>
            <w:sz w:val="20"/>
            <w:szCs w:val="20"/>
            <w:lang w:eastAsia="ja-JP"/>
            <w:rPrChange w:id="3698" w:author="Petter Vang Brakalsvaalet [pev2]" w:date="2021-04-28T13:17:00Z">
              <w:rPr>
                <w:rFonts w:eastAsiaTheme="minorEastAsia" w:cstheme="majorHAnsi"/>
                <w:color w:val="0F68A0"/>
                <w:sz w:val="21"/>
                <w:szCs w:val="21"/>
                <w:lang w:eastAsia="ja-JP"/>
              </w:rPr>
            </w:rPrChange>
          </w:rPr>
          <w:t>testReachOption</w:t>
        </w:r>
        <w:proofErr w:type="spellEnd"/>
        <w:r w:rsidRPr="00E90B95">
          <w:rPr>
            <w:rFonts w:eastAsiaTheme="minorEastAsia" w:cstheme="majorHAnsi"/>
            <w:color w:val="000000"/>
            <w:sz w:val="20"/>
            <w:szCs w:val="20"/>
            <w:lang w:eastAsia="ja-JP"/>
            <w:rPrChange w:id="3699" w:author="Petter Vang Brakalsvaalet [pev2]" w:date="2021-04-28T13:17:00Z">
              <w:rPr>
                <w:rFonts w:eastAsiaTheme="minorEastAsia" w:cstheme="majorHAnsi"/>
                <w:color w:val="000000"/>
                <w:sz w:val="21"/>
                <w:szCs w:val="21"/>
                <w:lang w:eastAsia="ja-JP"/>
              </w:rPr>
            </w:rPrChange>
          </w:rPr>
          <w:t>(</w:t>
        </w:r>
        <w:proofErr w:type="gramEnd"/>
        <w:r w:rsidRPr="00E90B95">
          <w:rPr>
            <w:rFonts w:eastAsiaTheme="minorEastAsia" w:cstheme="majorHAnsi"/>
            <w:color w:val="000000"/>
            <w:sz w:val="20"/>
            <w:szCs w:val="20"/>
            <w:lang w:eastAsia="ja-JP"/>
            <w:rPrChange w:id="3700" w:author="Petter Vang Brakalsvaalet [pev2]" w:date="2021-04-28T13:17:00Z">
              <w:rPr>
                <w:rFonts w:eastAsiaTheme="minorEastAsia" w:cstheme="majorHAnsi"/>
                <w:color w:val="000000"/>
                <w:sz w:val="21"/>
                <w:szCs w:val="21"/>
                <w:lang w:eastAsia="ja-JP"/>
              </w:rPr>
            </w:rPrChange>
          </w:rPr>
          <w:t>){</w:t>
        </w:r>
      </w:ins>
    </w:p>
    <w:p w14:paraId="766A4524" w14:textId="77777777" w:rsidR="008E1C7E" w:rsidRPr="00E90B95" w:rsidRDefault="008E1C7E" w:rsidP="008E1C7E">
      <w:pPr>
        <w:tabs>
          <w:tab w:val="left" w:pos="543"/>
        </w:tabs>
        <w:autoSpaceDE w:val="0"/>
        <w:autoSpaceDN w:val="0"/>
        <w:adjustRightInd w:val="0"/>
        <w:rPr>
          <w:ins w:id="3701" w:author="Petter Vang Brakalsvaalet [pev2]" w:date="2021-04-27T23:31:00Z"/>
          <w:rFonts w:eastAsiaTheme="minorEastAsia" w:cstheme="majorHAnsi"/>
          <w:color w:val="000000"/>
          <w:sz w:val="20"/>
          <w:szCs w:val="20"/>
          <w:lang w:eastAsia="ja-JP"/>
          <w:rPrChange w:id="3702" w:author="Petter Vang Brakalsvaalet [pev2]" w:date="2021-04-28T13:17:00Z">
            <w:rPr>
              <w:ins w:id="3703" w:author="Petter Vang Brakalsvaalet [pev2]" w:date="2021-04-27T23:31:00Z"/>
              <w:rFonts w:eastAsiaTheme="minorEastAsia" w:cstheme="majorHAnsi"/>
              <w:color w:val="000000"/>
              <w:sz w:val="21"/>
              <w:szCs w:val="21"/>
              <w:lang w:eastAsia="ja-JP"/>
            </w:rPr>
          </w:rPrChange>
        </w:rPr>
      </w:pPr>
      <w:ins w:id="3704" w:author="Petter Vang Brakalsvaalet [pev2]" w:date="2021-04-27T23:31:00Z">
        <w:r w:rsidRPr="00E90B95">
          <w:rPr>
            <w:rFonts w:eastAsiaTheme="minorEastAsia" w:cstheme="majorHAnsi"/>
            <w:color w:val="000000"/>
            <w:sz w:val="20"/>
            <w:szCs w:val="20"/>
            <w:lang w:eastAsia="ja-JP"/>
            <w:rPrChange w:id="370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706"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70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708" w:author="Petter Vang Brakalsvaalet [pev2]" w:date="2021-04-28T13:17:00Z">
              <w:rPr>
                <w:rFonts w:eastAsiaTheme="minorEastAsia" w:cstheme="majorHAnsi"/>
                <w:color w:val="000000"/>
                <w:sz w:val="21"/>
                <w:szCs w:val="21"/>
                <w:lang w:eastAsia="ja-JP"/>
              </w:rPr>
            </w:rPrChange>
          </w:rPr>
          <w:t>gameOption</w:t>
        </w:r>
        <w:proofErr w:type="spellEnd"/>
        <w:r w:rsidRPr="00E90B95">
          <w:rPr>
            <w:rFonts w:eastAsiaTheme="minorEastAsia" w:cstheme="majorHAnsi"/>
            <w:color w:val="000000"/>
            <w:sz w:val="20"/>
            <w:szCs w:val="20"/>
            <w:lang w:eastAsia="ja-JP"/>
            <w:rPrChange w:id="3709"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710"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711"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712"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3713" w:author="Petter Vang Brakalsvaalet [pev2]" w:date="2021-04-28T13:17:00Z">
              <w:rPr>
                <w:rFonts w:eastAsiaTheme="minorEastAsia" w:cstheme="majorHAnsi"/>
                <w:color w:val="000000"/>
                <w:sz w:val="21"/>
                <w:szCs w:val="21"/>
                <w:lang w:eastAsia="ja-JP"/>
              </w:rPr>
            </w:rPrChange>
          </w:rPr>
          <w:t>[3]</w:t>
        </w:r>
      </w:ins>
    </w:p>
    <w:p w14:paraId="65EB601A" w14:textId="77777777" w:rsidR="008E1C7E" w:rsidRPr="00E90B95" w:rsidRDefault="008E1C7E" w:rsidP="008E1C7E">
      <w:pPr>
        <w:tabs>
          <w:tab w:val="left" w:pos="543"/>
        </w:tabs>
        <w:autoSpaceDE w:val="0"/>
        <w:autoSpaceDN w:val="0"/>
        <w:adjustRightInd w:val="0"/>
        <w:rPr>
          <w:ins w:id="3714" w:author="Petter Vang Brakalsvaalet [pev2]" w:date="2021-04-27T23:31:00Z"/>
          <w:rFonts w:eastAsiaTheme="minorEastAsia" w:cstheme="majorHAnsi"/>
          <w:color w:val="000000"/>
          <w:sz w:val="20"/>
          <w:szCs w:val="20"/>
          <w:lang w:eastAsia="ja-JP"/>
          <w:rPrChange w:id="3715" w:author="Petter Vang Brakalsvaalet [pev2]" w:date="2021-04-28T13:17:00Z">
            <w:rPr>
              <w:ins w:id="3716" w:author="Petter Vang Brakalsvaalet [pev2]" w:date="2021-04-27T23:31:00Z"/>
              <w:rFonts w:eastAsiaTheme="minorEastAsia" w:cstheme="majorHAnsi"/>
              <w:color w:val="000000"/>
              <w:sz w:val="21"/>
              <w:szCs w:val="21"/>
              <w:lang w:eastAsia="ja-JP"/>
            </w:rPr>
          </w:rPrChange>
        </w:rPr>
      </w:pPr>
      <w:ins w:id="3717" w:author="Petter Vang Brakalsvaalet [pev2]" w:date="2021-04-27T23:31:00Z">
        <w:r w:rsidRPr="00E90B95">
          <w:rPr>
            <w:rFonts w:eastAsiaTheme="minorEastAsia" w:cstheme="majorHAnsi"/>
            <w:color w:val="000000"/>
            <w:sz w:val="20"/>
            <w:szCs w:val="20"/>
            <w:lang w:eastAsia="ja-JP"/>
            <w:rPrChange w:id="3718" w:author="Petter Vang Brakalsvaalet [pev2]" w:date="2021-04-28T13:17:00Z">
              <w:rPr>
                <w:rFonts w:eastAsiaTheme="minorEastAsia" w:cstheme="majorHAnsi"/>
                <w:color w:val="000000"/>
                <w:sz w:val="21"/>
                <w:szCs w:val="21"/>
                <w:lang w:eastAsia="ja-JP"/>
              </w:rPr>
            </w:rPrChange>
          </w:rPr>
          <w:t xml:space="preserve">        </w:t>
        </w:r>
        <w:proofErr w:type="spellStart"/>
        <w:proofErr w:type="gramStart"/>
        <w:r w:rsidRPr="00E90B95">
          <w:rPr>
            <w:rFonts w:eastAsiaTheme="minorEastAsia" w:cstheme="majorHAnsi"/>
            <w:color w:val="2B839F"/>
            <w:sz w:val="20"/>
            <w:szCs w:val="20"/>
            <w:lang w:eastAsia="ja-JP"/>
            <w:rPrChange w:id="3719"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3720" w:author="Petter Vang Brakalsvaalet [pev2]" w:date="2021-04-28T13:17:00Z">
              <w:rPr>
                <w:rFonts w:eastAsiaTheme="minorEastAsia" w:cstheme="majorHAnsi"/>
                <w:color w:val="000000"/>
                <w:sz w:val="21"/>
                <w:szCs w:val="21"/>
                <w:lang w:eastAsia="ja-JP"/>
              </w:rPr>
            </w:rPrChange>
          </w:rPr>
          <w:t>(</w:t>
        </w:r>
        <w:proofErr w:type="gramEnd"/>
      </w:ins>
    </w:p>
    <w:p w14:paraId="11D2A030" w14:textId="77777777" w:rsidR="008E1C7E" w:rsidRPr="00E90B95" w:rsidRDefault="008E1C7E" w:rsidP="008E1C7E">
      <w:pPr>
        <w:tabs>
          <w:tab w:val="left" w:pos="543"/>
        </w:tabs>
        <w:autoSpaceDE w:val="0"/>
        <w:autoSpaceDN w:val="0"/>
        <w:adjustRightInd w:val="0"/>
        <w:rPr>
          <w:ins w:id="3721" w:author="Petter Vang Brakalsvaalet [pev2]" w:date="2021-04-27T23:31:00Z"/>
          <w:rFonts w:eastAsiaTheme="minorEastAsia" w:cstheme="majorHAnsi"/>
          <w:color w:val="000000"/>
          <w:sz w:val="20"/>
          <w:szCs w:val="20"/>
          <w:lang w:eastAsia="ja-JP"/>
          <w:rPrChange w:id="3722" w:author="Petter Vang Brakalsvaalet [pev2]" w:date="2021-04-28T13:17:00Z">
            <w:rPr>
              <w:ins w:id="3723" w:author="Petter Vang Brakalsvaalet [pev2]" w:date="2021-04-27T23:31:00Z"/>
              <w:rFonts w:eastAsiaTheme="minorEastAsia" w:cstheme="majorHAnsi"/>
              <w:color w:val="000000"/>
              <w:sz w:val="21"/>
              <w:szCs w:val="21"/>
              <w:lang w:eastAsia="ja-JP"/>
            </w:rPr>
          </w:rPrChange>
        </w:rPr>
      </w:pPr>
      <w:ins w:id="3724" w:author="Petter Vang Brakalsvaalet [pev2]" w:date="2021-04-27T23:31:00Z">
        <w:r w:rsidRPr="00E90B95">
          <w:rPr>
            <w:rFonts w:eastAsiaTheme="minorEastAsia" w:cstheme="majorHAnsi"/>
            <w:color w:val="000000"/>
            <w:sz w:val="20"/>
            <w:szCs w:val="20"/>
            <w:lang w:eastAsia="ja-JP"/>
            <w:rPrChange w:id="3725" w:author="Petter Vang Brakalsvaalet [pev2]" w:date="2021-04-28T13:17:00Z">
              <w:rPr>
                <w:rFonts w:eastAsiaTheme="minorEastAsia" w:cstheme="majorHAnsi"/>
                <w:color w:val="000000"/>
                <w:sz w:val="21"/>
                <w:szCs w:val="21"/>
                <w:lang w:eastAsia="ja-JP"/>
              </w:rPr>
            </w:rPrChange>
          </w:rPr>
          <w:lastRenderedPageBreak/>
          <w:t xml:space="preserve">            </w:t>
        </w:r>
        <w:proofErr w:type="spellStart"/>
        <w:r w:rsidRPr="00E90B95">
          <w:rPr>
            <w:rFonts w:eastAsiaTheme="minorEastAsia" w:cstheme="majorHAnsi"/>
            <w:color w:val="000000"/>
            <w:sz w:val="20"/>
            <w:szCs w:val="20"/>
            <w:lang w:eastAsia="ja-JP"/>
            <w:rPrChange w:id="3726"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727"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728"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729"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73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731"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732" w:author="Petter Vang Brakalsvaalet [pev2]" w:date="2021-04-28T13:17:00Z">
              <w:rPr>
                <w:rFonts w:eastAsiaTheme="minorEastAsia" w:cstheme="majorHAnsi"/>
                <w:color w:val="000000"/>
                <w:sz w:val="21"/>
                <w:szCs w:val="21"/>
                <w:lang w:eastAsia="ja-JP"/>
              </w:rPr>
            </w:rPrChange>
          </w:rPr>
          <w:t>[3</w:t>
        </w:r>
        <w:proofErr w:type="gramStart"/>
        <w:r w:rsidRPr="00E90B95">
          <w:rPr>
            <w:rFonts w:eastAsiaTheme="minorEastAsia" w:cstheme="majorHAnsi"/>
            <w:color w:val="000000"/>
            <w:sz w:val="20"/>
            <w:szCs w:val="20"/>
            <w:lang w:eastAsia="ja-JP"/>
            <w:rPrChange w:id="3733"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734"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735"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736" w:author="Petter Vang Brakalsvaalet [pev2]" w:date="2021-04-28T13:17:00Z">
              <w:rPr>
                <w:rFonts w:eastAsiaTheme="minorEastAsia" w:cstheme="majorHAnsi"/>
                <w:color w:val="2B839F"/>
                <w:sz w:val="21"/>
                <w:szCs w:val="21"/>
                <w:lang w:eastAsia="ja-JP"/>
              </w:rPr>
            </w:rPrChange>
          </w:rPr>
          <w:t>&amp;&amp;</w:t>
        </w:r>
      </w:ins>
    </w:p>
    <w:p w14:paraId="585803A3" w14:textId="77777777" w:rsidR="008E1C7E" w:rsidRPr="00E90B95" w:rsidRDefault="008E1C7E" w:rsidP="008E1C7E">
      <w:pPr>
        <w:tabs>
          <w:tab w:val="left" w:pos="543"/>
        </w:tabs>
        <w:autoSpaceDE w:val="0"/>
        <w:autoSpaceDN w:val="0"/>
        <w:adjustRightInd w:val="0"/>
        <w:rPr>
          <w:ins w:id="3737" w:author="Petter Vang Brakalsvaalet [pev2]" w:date="2021-04-27T23:31:00Z"/>
          <w:rFonts w:eastAsiaTheme="minorEastAsia" w:cstheme="majorHAnsi"/>
          <w:color w:val="000000"/>
          <w:sz w:val="20"/>
          <w:szCs w:val="20"/>
          <w:lang w:eastAsia="ja-JP"/>
          <w:rPrChange w:id="3738" w:author="Petter Vang Brakalsvaalet [pev2]" w:date="2021-04-28T13:17:00Z">
            <w:rPr>
              <w:ins w:id="3739" w:author="Petter Vang Brakalsvaalet [pev2]" w:date="2021-04-27T23:31:00Z"/>
              <w:rFonts w:eastAsiaTheme="minorEastAsia" w:cstheme="majorHAnsi"/>
              <w:color w:val="000000"/>
              <w:sz w:val="21"/>
              <w:szCs w:val="21"/>
              <w:lang w:eastAsia="ja-JP"/>
            </w:rPr>
          </w:rPrChange>
        </w:rPr>
      </w:pPr>
      <w:ins w:id="3740" w:author="Petter Vang Brakalsvaalet [pev2]" w:date="2021-04-27T23:31:00Z">
        <w:r w:rsidRPr="00E90B95">
          <w:rPr>
            <w:rFonts w:eastAsiaTheme="minorEastAsia" w:cstheme="majorHAnsi"/>
            <w:color w:val="000000"/>
            <w:sz w:val="20"/>
            <w:szCs w:val="20"/>
            <w:lang w:eastAsia="ja-JP"/>
            <w:rPrChange w:id="374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742"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743"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744"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745"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74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747"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748" w:author="Petter Vang Brakalsvaalet [pev2]" w:date="2021-04-28T13:17:00Z">
              <w:rPr>
                <w:rFonts w:eastAsiaTheme="minorEastAsia" w:cstheme="majorHAnsi"/>
                <w:color w:val="000000"/>
                <w:sz w:val="21"/>
                <w:szCs w:val="21"/>
                <w:lang w:eastAsia="ja-JP"/>
              </w:rPr>
            </w:rPrChange>
          </w:rPr>
          <w:t>[3</w:t>
        </w:r>
        <w:proofErr w:type="gramStart"/>
        <w:r w:rsidRPr="00E90B95">
          <w:rPr>
            <w:rFonts w:eastAsiaTheme="minorEastAsia" w:cstheme="majorHAnsi"/>
            <w:color w:val="000000"/>
            <w:sz w:val="20"/>
            <w:szCs w:val="20"/>
            <w:lang w:eastAsia="ja-JP"/>
            <w:rPrChange w:id="374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750"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751"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752" w:author="Petter Vang Brakalsvaalet [pev2]" w:date="2021-04-28T13:17:00Z">
              <w:rPr>
                <w:rFonts w:eastAsiaTheme="minorEastAsia" w:cstheme="majorHAnsi"/>
                <w:color w:val="2B839F"/>
                <w:sz w:val="21"/>
                <w:szCs w:val="21"/>
                <w:lang w:eastAsia="ja-JP"/>
              </w:rPr>
            </w:rPrChange>
          </w:rPr>
          <w:t>&amp;&amp;</w:t>
        </w:r>
      </w:ins>
    </w:p>
    <w:p w14:paraId="439078E1" w14:textId="77777777" w:rsidR="008E1C7E" w:rsidRPr="00E90B95" w:rsidRDefault="008E1C7E" w:rsidP="008E1C7E">
      <w:pPr>
        <w:tabs>
          <w:tab w:val="left" w:pos="543"/>
        </w:tabs>
        <w:autoSpaceDE w:val="0"/>
        <w:autoSpaceDN w:val="0"/>
        <w:adjustRightInd w:val="0"/>
        <w:rPr>
          <w:ins w:id="3753" w:author="Petter Vang Brakalsvaalet [pev2]" w:date="2021-04-27T23:31:00Z"/>
          <w:rFonts w:eastAsiaTheme="minorEastAsia" w:cstheme="majorHAnsi"/>
          <w:color w:val="000000"/>
          <w:sz w:val="20"/>
          <w:szCs w:val="20"/>
          <w:lang w:eastAsia="ja-JP"/>
          <w:rPrChange w:id="3754" w:author="Petter Vang Brakalsvaalet [pev2]" w:date="2021-04-28T13:17:00Z">
            <w:rPr>
              <w:ins w:id="3755" w:author="Petter Vang Brakalsvaalet [pev2]" w:date="2021-04-27T23:31:00Z"/>
              <w:rFonts w:eastAsiaTheme="minorEastAsia" w:cstheme="majorHAnsi"/>
              <w:color w:val="000000"/>
              <w:sz w:val="21"/>
              <w:szCs w:val="21"/>
              <w:lang w:eastAsia="ja-JP"/>
            </w:rPr>
          </w:rPrChange>
        </w:rPr>
      </w:pPr>
      <w:ins w:id="3756" w:author="Petter Vang Brakalsvaalet [pev2]" w:date="2021-04-27T23:31:00Z">
        <w:r w:rsidRPr="00E90B95">
          <w:rPr>
            <w:rFonts w:eastAsiaTheme="minorEastAsia" w:cstheme="majorHAnsi"/>
            <w:color w:val="000000"/>
            <w:sz w:val="20"/>
            <w:szCs w:val="20"/>
            <w:lang w:eastAsia="ja-JP"/>
            <w:rPrChange w:id="375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758"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759"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760"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2B839F"/>
            <w:sz w:val="20"/>
            <w:szCs w:val="20"/>
            <w:lang w:eastAsia="ja-JP"/>
            <w:rPrChange w:id="3761"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76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763"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764" w:author="Petter Vang Brakalsvaalet [pev2]" w:date="2021-04-28T13:17:00Z">
              <w:rPr>
                <w:rFonts w:eastAsiaTheme="minorEastAsia" w:cstheme="majorHAnsi"/>
                <w:color w:val="000000"/>
                <w:sz w:val="21"/>
                <w:szCs w:val="21"/>
                <w:lang w:eastAsia="ja-JP"/>
              </w:rPr>
            </w:rPrChange>
          </w:rPr>
          <w:t>[3</w:t>
        </w:r>
        <w:proofErr w:type="gramStart"/>
        <w:r w:rsidRPr="00E90B95">
          <w:rPr>
            <w:rFonts w:eastAsiaTheme="minorEastAsia" w:cstheme="majorHAnsi"/>
            <w:color w:val="000000"/>
            <w:sz w:val="20"/>
            <w:szCs w:val="20"/>
            <w:lang w:eastAsia="ja-JP"/>
            <w:rPrChange w:id="376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766" w:author="Petter Vang Brakalsvaalet [pev2]" w:date="2021-04-28T13:17:00Z">
              <w:rPr>
                <w:rFonts w:eastAsiaTheme="minorEastAsia" w:cstheme="majorHAnsi"/>
                <w:color w:val="2B839F"/>
                <w:sz w:val="21"/>
                <w:szCs w:val="21"/>
                <w:lang w:eastAsia="ja-JP"/>
              </w:rPr>
            </w:rPrChange>
          </w:rPr>
          <w:t>options</w:t>
        </w:r>
        <w:proofErr w:type="gramEnd"/>
        <w:r w:rsidRPr="00E90B95">
          <w:rPr>
            <w:rFonts w:eastAsiaTheme="minorEastAsia" w:cstheme="majorHAnsi"/>
            <w:color w:val="000000"/>
            <w:sz w:val="20"/>
            <w:szCs w:val="20"/>
            <w:lang w:eastAsia="ja-JP"/>
            <w:rPrChange w:id="3767"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A31515"/>
            <w:sz w:val="20"/>
            <w:szCs w:val="20"/>
            <w:lang w:eastAsia="ja-JP"/>
            <w:rPrChange w:id="3768" w:author="Petter Vang Brakalsvaalet [pev2]" w:date="2021-04-28T13:17:00Z">
              <w:rPr>
                <w:rFonts w:eastAsiaTheme="minorEastAsia" w:cstheme="majorHAnsi"/>
                <w:color w:val="A31515"/>
                <w:sz w:val="21"/>
                <w:szCs w:val="21"/>
                <w:lang w:eastAsia="ja-JP"/>
              </w:rPr>
            </w:rPrChange>
          </w:rPr>
          <w:t>"The reach options isn't matching the expected options."</w:t>
        </w:r>
        <w:r w:rsidRPr="00E90B95">
          <w:rPr>
            <w:rFonts w:eastAsiaTheme="minorEastAsia" w:cstheme="majorHAnsi"/>
            <w:color w:val="000000"/>
            <w:sz w:val="20"/>
            <w:szCs w:val="20"/>
            <w:lang w:eastAsia="ja-JP"/>
            <w:rPrChange w:id="3769" w:author="Petter Vang Brakalsvaalet [pev2]" w:date="2021-04-28T13:17:00Z">
              <w:rPr>
                <w:rFonts w:eastAsiaTheme="minorEastAsia" w:cstheme="majorHAnsi"/>
                <w:color w:val="000000"/>
                <w:sz w:val="21"/>
                <w:szCs w:val="21"/>
                <w:lang w:eastAsia="ja-JP"/>
              </w:rPr>
            </w:rPrChange>
          </w:rPr>
          <w:t>)</w:t>
        </w:r>
      </w:ins>
    </w:p>
    <w:p w14:paraId="187A2276" w14:textId="77777777" w:rsidR="008E1C7E" w:rsidRPr="00E90B95" w:rsidRDefault="008E1C7E" w:rsidP="008E1C7E">
      <w:pPr>
        <w:tabs>
          <w:tab w:val="left" w:pos="543"/>
        </w:tabs>
        <w:autoSpaceDE w:val="0"/>
        <w:autoSpaceDN w:val="0"/>
        <w:adjustRightInd w:val="0"/>
        <w:rPr>
          <w:ins w:id="3770" w:author="Petter Vang Brakalsvaalet [pev2]" w:date="2021-04-27T23:31:00Z"/>
          <w:rFonts w:eastAsiaTheme="minorEastAsia" w:cstheme="majorHAnsi"/>
          <w:color w:val="000000"/>
          <w:sz w:val="20"/>
          <w:szCs w:val="20"/>
          <w:lang w:eastAsia="ja-JP"/>
          <w:rPrChange w:id="3771" w:author="Petter Vang Brakalsvaalet [pev2]" w:date="2021-04-28T13:17:00Z">
            <w:rPr>
              <w:ins w:id="3772" w:author="Petter Vang Brakalsvaalet [pev2]" w:date="2021-04-27T23:31:00Z"/>
              <w:rFonts w:eastAsiaTheme="minorEastAsia" w:cstheme="majorHAnsi"/>
              <w:color w:val="000000"/>
              <w:sz w:val="21"/>
              <w:szCs w:val="21"/>
              <w:lang w:eastAsia="ja-JP"/>
            </w:rPr>
          </w:rPrChange>
        </w:rPr>
      </w:pPr>
      <w:ins w:id="3773" w:author="Petter Vang Brakalsvaalet [pev2]" w:date="2021-04-27T23:31:00Z">
        <w:r w:rsidRPr="00E90B95">
          <w:rPr>
            <w:rFonts w:eastAsiaTheme="minorEastAsia" w:cstheme="majorHAnsi"/>
            <w:color w:val="000000"/>
            <w:sz w:val="20"/>
            <w:szCs w:val="20"/>
            <w:lang w:eastAsia="ja-JP"/>
            <w:rPrChange w:id="3774" w:author="Petter Vang Brakalsvaalet [pev2]" w:date="2021-04-28T13:17:00Z">
              <w:rPr>
                <w:rFonts w:eastAsiaTheme="minorEastAsia" w:cstheme="majorHAnsi"/>
                <w:color w:val="000000"/>
                <w:sz w:val="21"/>
                <w:szCs w:val="21"/>
                <w:lang w:eastAsia="ja-JP"/>
              </w:rPr>
            </w:rPrChange>
          </w:rPr>
          <w:t xml:space="preserve">    }</w:t>
        </w:r>
      </w:ins>
    </w:p>
    <w:p w14:paraId="149820B6" w14:textId="012A70C5" w:rsidR="00B84309" w:rsidRPr="00E90B95" w:rsidRDefault="008E1C7E" w:rsidP="0037614C">
      <w:pPr>
        <w:rPr>
          <w:rFonts w:cstheme="majorHAnsi"/>
          <w:sz w:val="20"/>
          <w:szCs w:val="20"/>
          <w:rPrChange w:id="3775" w:author="Petter Vang Brakalsvaalet [pev2]" w:date="2021-04-28T13:17:00Z">
            <w:rPr>
              <w:rFonts w:cstheme="majorHAnsi"/>
            </w:rPr>
          </w:rPrChange>
        </w:rPr>
      </w:pPr>
      <w:ins w:id="3776" w:author="Petter Vang Brakalsvaalet [pev2]" w:date="2021-04-27T23:31:00Z">
        <w:r w:rsidRPr="00E90B95">
          <w:rPr>
            <w:rFonts w:eastAsiaTheme="minorEastAsia" w:cstheme="majorHAnsi"/>
            <w:color w:val="000000"/>
            <w:sz w:val="20"/>
            <w:szCs w:val="20"/>
            <w:lang w:eastAsia="ja-JP"/>
            <w:rPrChange w:id="3777" w:author="Petter Vang Brakalsvaalet [pev2]" w:date="2021-04-28T13:17:00Z">
              <w:rPr>
                <w:rFonts w:eastAsiaTheme="minorEastAsia" w:cstheme="majorHAnsi"/>
                <w:color w:val="000000"/>
                <w:sz w:val="21"/>
                <w:szCs w:val="21"/>
                <w:lang w:eastAsia="ja-JP"/>
              </w:rPr>
            </w:rPrChange>
          </w:rPr>
          <w:t>}</w:t>
        </w:r>
      </w:ins>
    </w:p>
    <w:p w14:paraId="2DB86406" w14:textId="7F58C6B7" w:rsidR="00694611" w:rsidRPr="00AB2066" w:rsidRDefault="00B84309" w:rsidP="0037614C">
      <w:pPr>
        <w:pStyle w:val="Heading2"/>
        <w:rPr>
          <w:ins w:id="3778" w:author="Petter Vang Brakalsvaalet [pev2]" w:date="2021-04-28T00:02:00Z"/>
          <w:rFonts w:cstheme="majorHAnsi"/>
          <w:lang w:val="en-GB"/>
        </w:rPr>
      </w:pPr>
      <w:bookmarkStart w:id="3779" w:name="_Toc70522502"/>
      <w:ins w:id="3780" w:author="Petter Vang Brakalsvaalet [pev2]" w:date="2021-04-27T23:27:00Z">
        <w:r w:rsidRPr="00AB2066">
          <w:rPr>
            <w:rFonts w:cstheme="majorHAnsi"/>
            <w:lang w:val="en-GB"/>
          </w:rPr>
          <w:t>Manual Testing</w:t>
        </w:r>
      </w:ins>
      <w:bookmarkEnd w:id="3779"/>
    </w:p>
    <w:p w14:paraId="0BCC5BBC" w14:textId="2CD42738" w:rsidR="00B24B31" w:rsidRPr="002858BF" w:rsidRDefault="00B24B31" w:rsidP="005C6B1B">
      <w:pPr>
        <w:pStyle w:val="Heading3"/>
        <w:rPr>
          <w:lang w:val="en-GB"/>
        </w:rPr>
      </w:pPr>
      <w:bookmarkStart w:id="3781" w:name="_Toc70522503"/>
      <w:ins w:id="3782" w:author="Petter Vang Brakalsvaalet [pev2]" w:date="2021-04-28T00:02:00Z">
        <w:r w:rsidRPr="002858BF">
          <w:rPr>
            <w:lang w:val="en-GB"/>
          </w:rPr>
          <w:t>MainMenu</w:t>
        </w:r>
      </w:ins>
      <w:bookmarkEnd w:id="3781"/>
    </w:p>
    <w:tbl>
      <w:tblPr>
        <w:tblStyle w:val="TableGrid"/>
        <w:tblW w:w="0" w:type="auto"/>
        <w:tblLook w:val="04A0" w:firstRow="1" w:lastRow="0" w:firstColumn="1" w:lastColumn="0" w:noHBand="0" w:noVBand="1"/>
      </w:tblPr>
      <w:tblGrid>
        <w:gridCol w:w="1129"/>
        <w:gridCol w:w="2694"/>
        <w:gridCol w:w="2394"/>
        <w:gridCol w:w="2073"/>
      </w:tblGrid>
      <w:tr w:rsidR="00B24B31" w:rsidRPr="00AB2066" w14:paraId="1354BA3D" w14:textId="77777777" w:rsidTr="005C6B1B">
        <w:trPr>
          <w:ins w:id="3783" w:author="Petter Vang Brakalsvaalet [pev2]" w:date="2021-04-28T00:01:00Z"/>
        </w:trPr>
        <w:tc>
          <w:tcPr>
            <w:tcW w:w="1129" w:type="dxa"/>
            <w:vAlign w:val="center"/>
          </w:tcPr>
          <w:p w14:paraId="106F4D44" w14:textId="307F050E" w:rsidR="00B24B31" w:rsidRPr="00AB2066" w:rsidRDefault="00B24B31" w:rsidP="005C6B1B">
            <w:pPr>
              <w:jc w:val="center"/>
              <w:rPr>
                <w:ins w:id="3784" w:author="Petter Vang Brakalsvaalet [pev2]" w:date="2021-04-28T00:01:00Z"/>
                <w:rFonts w:cstheme="majorHAnsi"/>
              </w:rPr>
            </w:pPr>
            <w:ins w:id="3785" w:author="Petter Vang Brakalsvaalet [pev2]" w:date="2021-04-28T00:01:00Z">
              <w:r w:rsidRPr="00AB2066">
                <w:rPr>
                  <w:rFonts w:cstheme="majorHAnsi"/>
                </w:rPr>
                <w:t>Number</w:t>
              </w:r>
            </w:ins>
          </w:p>
        </w:tc>
        <w:tc>
          <w:tcPr>
            <w:tcW w:w="2694" w:type="dxa"/>
            <w:vAlign w:val="center"/>
          </w:tcPr>
          <w:p w14:paraId="18F3D610" w14:textId="78DCEC04" w:rsidR="00B24B31" w:rsidRPr="00AB2066" w:rsidRDefault="00B24B31" w:rsidP="005C6B1B">
            <w:pPr>
              <w:jc w:val="center"/>
              <w:rPr>
                <w:ins w:id="3786" w:author="Petter Vang Brakalsvaalet [pev2]" w:date="2021-04-28T00:01:00Z"/>
                <w:rFonts w:cstheme="majorHAnsi"/>
              </w:rPr>
            </w:pPr>
            <w:ins w:id="3787" w:author="Petter Vang Brakalsvaalet [pev2]" w:date="2021-04-28T00:01:00Z">
              <w:r w:rsidRPr="00AB2066">
                <w:rPr>
                  <w:rFonts w:cstheme="majorHAnsi"/>
                </w:rPr>
                <w:t>Description</w:t>
              </w:r>
            </w:ins>
          </w:p>
        </w:tc>
        <w:tc>
          <w:tcPr>
            <w:tcW w:w="2394" w:type="dxa"/>
            <w:vAlign w:val="center"/>
          </w:tcPr>
          <w:p w14:paraId="5D67EBAB" w14:textId="349C1BFE" w:rsidR="00B24B31" w:rsidRPr="00AB2066" w:rsidRDefault="00B24B31" w:rsidP="005C6B1B">
            <w:pPr>
              <w:jc w:val="center"/>
              <w:rPr>
                <w:ins w:id="3788" w:author="Petter Vang Brakalsvaalet [pev2]" w:date="2021-04-28T00:01:00Z"/>
                <w:rFonts w:cstheme="majorHAnsi"/>
              </w:rPr>
            </w:pPr>
            <w:ins w:id="3789" w:author="Petter Vang Brakalsvaalet [pev2]" w:date="2021-04-28T00:01:00Z">
              <w:r w:rsidRPr="00AB2066">
                <w:rPr>
                  <w:rFonts w:cstheme="majorHAnsi"/>
                </w:rPr>
                <w:t>Outcome</w:t>
              </w:r>
            </w:ins>
          </w:p>
        </w:tc>
        <w:tc>
          <w:tcPr>
            <w:tcW w:w="2073" w:type="dxa"/>
            <w:vAlign w:val="center"/>
          </w:tcPr>
          <w:p w14:paraId="76C8E060" w14:textId="0EAC0A8E" w:rsidR="00B24B31" w:rsidRPr="00AB2066" w:rsidRDefault="00B24B31" w:rsidP="005C6B1B">
            <w:pPr>
              <w:jc w:val="center"/>
              <w:rPr>
                <w:ins w:id="3790" w:author="Petter Vang Brakalsvaalet [pev2]" w:date="2021-04-28T00:01:00Z"/>
                <w:rFonts w:cstheme="majorHAnsi"/>
              </w:rPr>
            </w:pPr>
            <w:ins w:id="3791" w:author="Petter Vang Brakalsvaalet [pev2]" w:date="2021-04-28T00:01:00Z">
              <w:r w:rsidRPr="00AB2066">
                <w:rPr>
                  <w:rFonts w:cstheme="majorHAnsi"/>
                </w:rPr>
                <w:t>Pass/Fail</w:t>
              </w:r>
            </w:ins>
          </w:p>
        </w:tc>
      </w:tr>
      <w:tr w:rsidR="00B24B31" w:rsidRPr="00AB2066" w14:paraId="552D3EEE" w14:textId="77777777" w:rsidTr="005C6B1B">
        <w:trPr>
          <w:ins w:id="3792" w:author="Petter Vang Brakalsvaalet [pev2]" w:date="2021-04-28T00:01:00Z"/>
        </w:trPr>
        <w:tc>
          <w:tcPr>
            <w:tcW w:w="1129" w:type="dxa"/>
            <w:vAlign w:val="center"/>
          </w:tcPr>
          <w:p w14:paraId="34797746" w14:textId="3A3EDCED" w:rsidR="00B24B31" w:rsidRPr="00AB2066" w:rsidRDefault="00B24B31" w:rsidP="005C6B1B">
            <w:pPr>
              <w:jc w:val="center"/>
              <w:rPr>
                <w:ins w:id="3793" w:author="Petter Vang Brakalsvaalet [pev2]" w:date="2021-04-28T00:01:00Z"/>
                <w:rFonts w:cstheme="majorHAnsi"/>
              </w:rPr>
            </w:pPr>
            <w:ins w:id="3794" w:author="Petter Vang Brakalsvaalet [pev2]" w:date="2021-04-28T00:01:00Z">
              <w:r w:rsidRPr="00AB2066">
                <w:rPr>
                  <w:rFonts w:cstheme="majorHAnsi"/>
                </w:rPr>
                <w:t>1</w:t>
              </w:r>
            </w:ins>
          </w:p>
        </w:tc>
        <w:tc>
          <w:tcPr>
            <w:tcW w:w="2694" w:type="dxa"/>
            <w:vAlign w:val="center"/>
          </w:tcPr>
          <w:p w14:paraId="32E18C5A" w14:textId="69B089EF" w:rsidR="00B24B31" w:rsidRPr="00AB2066" w:rsidRDefault="00B24B31" w:rsidP="005C6B1B">
            <w:pPr>
              <w:jc w:val="center"/>
              <w:rPr>
                <w:ins w:id="3795" w:author="Petter Vang Brakalsvaalet [pev2]" w:date="2021-04-28T00:01:00Z"/>
                <w:rFonts w:cstheme="majorHAnsi"/>
              </w:rPr>
            </w:pPr>
            <w:ins w:id="3796" w:author="Petter Vang Brakalsvaalet [pev2]" w:date="2021-04-28T00:02:00Z">
              <w:r w:rsidRPr="00AB2066">
                <w:rPr>
                  <w:rFonts w:cstheme="majorHAnsi"/>
                </w:rPr>
                <w:t xml:space="preserve">When clicking on </w:t>
              </w:r>
            </w:ins>
            <w:ins w:id="3797" w:author="Petter Vang Brakalsvaalet [pev2]" w:date="2021-04-28T00:04:00Z">
              <w:r w:rsidR="002F1905" w:rsidRPr="00AB2066">
                <w:rPr>
                  <w:rFonts w:cstheme="majorHAnsi"/>
                </w:rPr>
                <w:t>the Play</w:t>
              </w:r>
            </w:ins>
            <w:ins w:id="3798" w:author="Petter Vang Brakalsvaalet [pev2]" w:date="2021-04-28T00:02:00Z">
              <w:r w:rsidRPr="00AB2066">
                <w:rPr>
                  <w:rFonts w:cstheme="majorHAnsi"/>
                </w:rPr>
                <w:t xml:space="preserve"> button, </w:t>
              </w:r>
            </w:ins>
            <w:ins w:id="3799" w:author="Petter Vang Brakalsvaalet [pev2]" w:date="2021-04-28T00:04:00Z">
              <w:r w:rsidR="002F1905" w:rsidRPr="00AB2066">
                <w:rPr>
                  <w:rFonts w:cstheme="majorHAnsi"/>
                </w:rPr>
                <w:t xml:space="preserve">the setup screen </w:t>
              </w:r>
            </w:ins>
            <w:ins w:id="3800" w:author="Petter Vang Brakalsvaalet [pev2]" w:date="2021-04-28T00:05:00Z">
              <w:r w:rsidR="002F1905" w:rsidRPr="00AB2066">
                <w:rPr>
                  <w:rFonts w:cstheme="majorHAnsi"/>
                </w:rPr>
                <w:t xml:space="preserve">should </w:t>
              </w:r>
            </w:ins>
            <w:ins w:id="3801" w:author="Petter Vang Brakalsvaalet [pev2]" w:date="2021-04-28T00:03:00Z">
              <w:r w:rsidRPr="00AB2066">
                <w:rPr>
                  <w:rFonts w:cstheme="majorHAnsi"/>
                </w:rPr>
                <w:t>appear</w:t>
              </w:r>
            </w:ins>
            <w:ins w:id="3802" w:author="Petter Vang Brakalsvaalet [pev2]" w:date="2021-04-28T00:02:00Z">
              <w:r w:rsidRPr="00AB2066">
                <w:rPr>
                  <w:rFonts w:cstheme="majorHAnsi"/>
                </w:rPr>
                <w:t>.</w:t>
              </w:r>
            </w:ins>
          </w:p>
        </w:tc>
        <w:tc>
          <w:tcPr>
            <w:tcW w:w="2394" w:type="dxa"/>
            <w:vAlign w:val="center"/>
          </w:tcPr>
          <w:p w14:paraId="11D21CF5" w14:textId="069E7B34" w:rsidR="00B24B31" w:rsidRPr="00AB2066" w:rsidRDefault="00B24B31" w:rsidP="005C6B1B">
            <w:pPr>
              <w:jc w:val="center"/>
              <w:rPr>
                <w:ins w:id="3803" w:author="Petter Vang Brakalsvaalet [pev2]" w:date="2021-04-28T00:01:00Z"/>
                <w:rFonts w:cstheme="majorHAnsi"/>
              </w:rPr>
            </w:pPr>
            <w:ins w:id="3804" w:author="Petter Vang Brakalsvaalet [pev2]" w:date="2021-04-28T00:02:00Z">
              <w:r w:rsidRPr="00AB2066">
                <w:rPr>
                  <w:rFonts w:cstheme="majorHAnsi"/>
                </w:rPr>
                <w:t xml:space="preserve">When clicking the Play </w:t>
              </w:r>
            </w:ins>
            <w:proofErr w:type="gramStart"/>
            <w:ins w:id="3805" w:author="Petter Vang Brakalsvaalet [pev2]" w:date="2021-04-28T00:03:00Z">
              <w:r w:rsidRPr="00AB2066">
                <w:rPr>
                  <w:rFonts w:cstheme="majorHAnsi"/>
                </w:rPr>
                <w:t>button</w:t>
              </w:r>
              <w:proofErr w:type="gramEnd"/>
              <w:r w:rsidRPr="00AB2066">
                <w:rPr>
                  <w:rFonts w:cstheme="majorHAnsi"/>
                </w:rPr>
                <w:t xml:space="preserve"> </w:t>
              </w:r>
            </w:ins>
            <w:ins w:id="3806" w:author="Petter Vang Brakalsvaalet [pev2]" w:date="2021-04-28T00:05:00Z">
              <w:r w:rsidR="002F1905" w:rsidRPr="00AB2066">
                <w:rPr>
                  <w:rFonts w:cstheme="majorHAnsi"/>
                </w:rPr>
                <w:t>the setup scene appeared.</w:t>
              </w:r>
            </w:ins>
          </w:p>
        </w:tc>
        <w:tc>
          <w:tcPr>
            <w:tcW w:w="2073" w:type="dxa"/>
            <w:vAlign w:val="center"/>
          </w:tcPr>
          <w:p w14:paraId="44ADA8B0" w14:textId="53D1411D" w:rsidR="002F1905" w:rsidRPr="00AB2066" w:rsidRDefault="002F1905" w:rsidP="005C6B1B">
            <w:pPr>
              <w:jc w:val="center"/>
              <w:rPr>
                <w:ins w:id="3807" w:author="Petter Vang Brakalsvaalet [pev2]" w:date="2021-04-28T00:01:00Z"/>
                <w:rFonts w:cstheme="majorHAnsi"/>
              </w:rPr>
            </w:pPr>
            <w:ins w:id="3808" w:author="Petter Vang Brakalsvaalet [pev2]" w:date="2021-04-28T00:03:00Z">
              <w:r w:rsidRPr="00AB2066">
                <w:rPr>
                  <w:rFonts w:cstheme="majorHAnsi"/>
                </w:rPr>
                <w:t>Pass</w:t>
              </w:r>
            </w:ins>
          </w:p>
        </w:tc>
      </w:tr>
      <w:tr w:rsidR="002F1905" w:rsidRPr="00AB2066" w14:paraId="30284F4A" w14:textId="77777777" w:rsidTr="002F1905">
        <w:trPr>
          <w:ins w:id="3809" w:author="Petter Vang Brakalsvaalet [pev2]" w:date="2021-04-28T00:03:00Z"/>
        </w:trPr>
        <w:tc>
          <w:tcPr>
            <w:tcW w:w="1129" w:type="dxa"/>
            <w:vAlign w:val="center"/>
          </w:tcPr>
          <w:p w14:paraId="146879C1" w14:textId="1BDD0B3C" w:rsidR="002F1905" w:rsidRPr="00AB2066" w:rsidRDefault="002F1905" w:rsidP="002F1905">
            <w:pPr>
              <w:jc w:val="center"/>
              <w:rPr>
                <w:ins w:id="3810" w:author="Petter Vang Brakalsvaalet [pev2]" w:date="2021-04-28T00:03:00Z"/>
                <w:rFonts w:cstheme="majorHAnsi"/>
              </w:rPr>
            </w:pPr>
            <w:ins w:id="3811" w:author="Petter Vang Brakalsvaalet [pev2]" w:date="2021-04-28T00:04:00Z">
              <w:r w:rsidRPr="00AB2066">
                <w:rPr>
                  <w:rFonts w:cstheme="majorHAnsi"/>
                </w:rPr>
                <w:t>2</w:t>
              </w:r>
            </w:ins>
          </w:p>
        </w:tc>
        <w:tc>
          <w:tcPr>
            <w:tcW w:w="2694" w:type="dxa"/>
            <w:vAlign w:val="center"/>
          </w:tcPr>
          <w:p w14:paraId="0713ADFE" w14:textId="579836AC" w:rsidR="002F1905" w:rsidRPr="00AB2066" w:rsidRDefault="002F1905" w:rsidP="002F1905">
            <w:pPr>
              <w:jc w:val="center"/>
              <w:rPr>
                <w:ins w:id="3812" w:author="Petter Vang Brakalsvaalet [pev2]" w:date="2021-04-28T00:03:00Z"/>
                <w:rFonts w:cstheme="majorHAnsi"/>
              </w:rPr>
            </w:pPr>
            <w:ins w:id="3813" w:author="Petter Vang Brakalsvaalet [pev2]" w:date="2021-04-28T00:04:00Z">
              <w:r w:rsidRPr="00AB2066">
                <w:rPr>
                  <w:rFonts w:cstheme="majorHAnsi"/>
                </w:rPr>
                <w:t xml:space="preserve">When clicking on the Help button the help scene </w:t>
              </w:r>
            </w:ins>
            <w:ins w:id="3814" w:author="Petter Vang Brakalsvaalet [pev2]" w:date="2021-04-28T00:05:00Z">
              <w:r w:rsidRPr="00AB2066">
                <w:rPr>
                  <w:rFonts w:cstheme="majorHAnsi"/>
                </w:rPr>
                <w:t xml:space="preserve">should </w:t>
              </w:r>
            </w:ins>
            <w:ins w:id="3815" w:author="Petter Vang Brakalsvaalet [pev2]" w:date="2021-04-28T00:04:00Z">
              <w:r w:rsidRPr="00AB2066">
                <w:rPr>
                  <w:rFonts w:cstheme="majorHAnsi"/>
                </w:rPr>
                <w:t>appear.</w:t>
              </w:r>
            </w:ins>
          </w:p>
        </w:tc>
        <w:tc>
          <w:tcPr>
            <w:tcW w:w="2394" w:type="dxa"/>
            <w:vAlign w:val="center"/>
          </w:tcPr>
          <w:p w14:paraId="1906AAB0" w14:textId="3F589CBA" w:rsidR="002F1905" w:rsidRPr="00AB2066" w:rsidRDefault="002F1905" w:rsidP="002F1905">
            <w:pPr>
              <w:jc w:val="center"/>
              <w:rPr>
                <w:ins w:id="3816" w:author="Petter Vang Brakalsvaalet [pev2]" w:date="2021-04-28T00:03:00Z"/>
                <w:rFonts w:cstheme="majorHAnsi"/>
              </w:rPr>
            </w:pPr>
            <w:ins w:id="3817" w:author="Petter Vang Brakalsvaalet [pev2]" w:date="2021-04-28T00:05:00Z">
              <w:r w:rsidRPr="00AB2066">
                <w:rPr>
                  <w:rFonts w:cstheme="majorHAnsi"/>
                </w:rPr>
                <w:t>When clicking the Help button the help scene appeared.</w:t>
              </w:r>
            </w:ins>
          </w:p>
        </w:tc>
        <w:tc>
          <w:tcPr>
            <w:tcW w:w="2073" w:type="dxa"/>
            <w:vAlign w:val="center"/>
          </w:tcPr>
          <w:p w14:paraId="2FCEEB5E" w14:textId="0A14ABFB" w:rsidR="002F1905" w:rsidRPr="00AB2066" w:rsidRDefault="002F1905" w:rsidP="002F1905">
            <w:pPr>
              <w:jc w:val="center"/>
              <w:rPr>
                <w:ins w:id="3818" w:author="Petter Vang Brakalsvaalet [pev2]" w:date="2021-04-28T00:03:00Z"/>
                <w:rFonts w:cstheme="majorHAnsi"/>
              </w:rPr>
            </w:pPr>
            <w:ins w:id="3819" w:author="Petter Vang Brakalsvaalet [pev2]" w:date="2021-04-28T00:05:00Z">
              <w:r w:rsidRPr="00AB2066">
                <w:rPr>
                  <w:rFonts w:cstheme="majorHAnsi"/>
                </w:rPr>
                <w:t>Pass</w:t>
              </w:r>
            </w:ins>
          </w:p>
        </w:tc>
      </w:tr>
      <w:tr w:rsidR="002F1905" w:rsidRPr="00AB2066" w14:paraId="2E711472" w14:textId="77777777" w:rsidTr="002F1905">
        <w:trPr>
          <w:ins w:id="3820" w:author="Petter Vang Brakalsvaalet [pev2]" w:date="2021-04-28T00:04:00Z"/>
        </w:trPr>
        <w:tc>
          <w:tcPr>
            <w:tcW w:w="1129" w:type="dxa"/>
            <w:vAlign w:val="center"/>
          </w:tcPr>
          <w:p w14:paraId="6AA31152" w14:textId="1D70DA64" w:rsidR="002F1905" w:rsidRPr="00AB2066" w:rsidRDefault="002F1905" w:rsidP="002F1905">
            <w:pPr>
              <w:jc w:val="center"/>
              <w:rPr>
                <w:ins w:id="3821" w:author="Petter Vang Brakalsvaalet [pev2]" w:date="2021-04-28T00:04:00Z"/>
                <w:rFonts w:cstheme="majorHAnsi"/>
              </w:rPr>
            </w:pPr>
            <w:ins w:id="3822" w:author="Petter Vang Brakalsvaalet [pev2]" w:date="2021-04-28T00:05:00Z">
              <w:r w:rsidRPr="00AB2066">
                <w:rPr>
                  <w:rFonts w:cstheme="majorHAnsi"/>
                </w:rPr>
                <w:t>3</w:t>
              </w:r>
            </w:ins>
          </w:p>
        </w:tc>
        <w:tc>
          <w:tcPr>
            <w:tcW w:w="2694" w:type="dxa"/>
            <w:vAlign w:val="center"/>
          </w:tcPr>
          <w:p w14:paraId="0CDC792B" w14:textId="2622E6D4" w:rsidR="002F1905" w:rsidRPr="00AB2066" w:rsidRDefault="002F1905" w:rsidP="002F1905">
            <w:pPr>
              <w:jc w:val="center"/>
              <w:rPr>
                <w:ins w:id="3823" w:author="Petter Vang Brakalsvaalet [pev2]" w:date="2021-04-28T00:04:00Z"/>
                <w:rFonts w:cstheme="majorHAnsi"/>
              </w:rPr>
            </w:pPr>
            <w:ins w:id="3824" w:author="Petter Vang Brakalsvaalet [pev2]" w:date="2021-04-28T00:05:00Z">
              <w:r w:rsidRPr="00AB2066">
                <w:rPr>
                  <w:rFonts w:cstheme="majorHAnsi"/>
                </w:rPr>
                <w:t>When clic</w:t>
              </w:r>
            </w:ins>
            <w:ins w:id="3825" w:author="Petter Vang Brakalsvaalet [pev2]" w:date="2021-04-28T00:06:00Z">
              <w:r w:rsidRPr="00AB2066">
                <w:rPr>
                  <w:rFonts w:cstheme="majorHAnsi"/>
                </w:rPr>
                <w:t>king on any other object nothing happens.</w:t>
              </w:r>
            </w:ins>
          </w:p>
        </w:tc>
        <w:tc>
          <w:tcPr>
            <w:tcW w:w="2394" w:type="dxa"/>
            <w:vAlign w:val="center"/>
          </w:tcPr>
          <w:p w14:paraId="01211C33" w14:textId="55451E0A" w:rsidR="002F1905" w:rsidRPr="00AB2066" w:rsidRDefault="002F1905" w:rsidP="002F1905">
            <w:pPr>
              <w:jc w:val="center"/>
              <w:rPr>
                <w:ins w:id="3826" w:author="Petter Vang Brakalsvaalet [pev2]" w:date="2021-04-28T00:04:00Z"/>
                <w:rFonts w:cstheme="majorHAnsi"/>
              </w:rPr>
            </w:pPr>
            <w:ins w:id="3827" w:author="Petter Vang Brakalsvaalet [pev2]" w:date="2021-04-28T00:06:00Z">
              <w:r w:rsidRPr="00AB2066">
                <w:rPr>
                  <w:rFonts w:cstheme="majorHAnsi"/>
                </w:rPr>
                <w:t>When clicking anywhere except for the button, noting happens.</w:t>
              </w:r>
            </w:ins>
          </w:p>
        </w:tc>
        <w:tc>
          <w:tcPr>
            <w:tcW w:w="2073" w:type="dxa"/>
            <w:vAlign w:val="center"/>
          </w:tcPr>
          <w:p w14:paraId="6E437F21" w14:textId="44CD5EC8" w:rsidR="002F1905" w:rsidRPr="00AB2066" w:rsidRDefault="002F1905" w:rsidP="002F1905">
            <w:pPr>
              <w:jc w:val="center"/>
              <w:rPr>
                <w:ins w:id="3828" w:author="Petter Vang Brakalsvaalet [pev2]" w:date="2021-04-28T00:04:00Z"/>
                <w:rFonts w:cstheme="majorHAnsi"/>
              </w:rPr>
            </w:pPr>
            <w:ins w:id="3829" w:author="Petter Vang Brakalsvaalet [pev2]" w:date="2021-04-28T00:06:00Z">
              <w:r w:rsidRPr="00AB2066">
                <w:rPr>
                  <w:rFonts w:cstheme="majorHAnsi"/>
                </w:rPr>
                <w:t>Pass</w:t>
              </w:r>
            </w:ins>
          </w:p>
        </w:tc>
      </w:tr>
      <w:tr w:rsidR="002F1905" w:rsidRPr="00AB2066" w14:paraId="242FA091" w14:textId="77777777" w:rsidTr="002F1905">
        <w:trPr>
          <w:ins w:id="3830" w:author="Petter Vang Brakalsvaalet [pev2]" w:date="2021-04-28T00:04:00Z"/>
        </w:trPr>
        <w:tc>
          <w:tcPr>
            <w:tcW w:w="1129" w:type="dxa"/>
            <w:vAlign w:val="center"/>
          </w:tcPr>
          <w:p w14:paraId="53F1230A" w14:textId="63BBC7BD" w:rsidR="002F1905" w:rsidRPr="00AB2066" w:rsidRDefault="002F1905" w:rsidP="002F1905">
            <w:pPr>
              <w:jc w:val="center"/>
              <w:rPr>
                <w:ins w:id="3831" w:author="Petter Vang Brakalsvaalet [pev2]" w:date="2021-04-28T00:04:00Z"/>
                <w:rFonts w:cstheme="majorHAnsi"/>
              </w:rPr>
            </w:pPr>
          </w:p>
        </w:tc>
        <w:tc>
          <w:tcPr>
            <w:tcW w:w="2694" w:type="dxa"/>
            <w:vAlign w:val="center"/>
          </w:tcPr>
          <w:p w14:paraId="64DA2620" w14:textId="77777777" w:rsidR="002F1905" w:rsidRPr="00AB2066" w:rsidRDefault="002F1905" w:rsidP="002F1905">
            <w:pPr>
              <w:jc w:val="center"/>
              <w:rPr>
                <w:ins w:id="3832" w:author="Petter Vang Brakalsvaalet [pev2]" w:date="2021-04-28T00:04:00Z"/>
                <w:rFonts w:cstheme="majorHAnsi"/>
              </w:rPr>
            </w:pPr>
          </w:p>
        </w:tc>
        <w:tc>
          <w:tcPr>
            <w:tcW w:w="2394" w:type="dxa"/>
            <w:vAlign w:val="center"/>
          </w:tcPr>
          <w:p w14:paraId="1FF57E42" w14:textId="77777777" w:rsidR="002F1905" w:rsidRPr="00AB2066" w:rsidRDefault="002F1905" w:rsidP="002F1905">
            <w:pPr>
              <w:jc w:val="center"/>
              <w:rPr>
                <w:ins w:id="3833" w:author="Petter Vang Brakalsvaalet [pev2]" w:date="2021-04-28T00:04:00Z"/>
                <w:rFonts w:cstheme="majorHAnsi"/>
              </w:rPr>
            </w:pPr>
          </w:p>
        </w:tc>
        <w:tc>
          <w:tcPr>
            <w:tcW w:w="2073" w:type="dxa"/>
            <w:vAlign w:val="center"/>
          </w:tcPr>
          <w:p w14:paraId="27F95B48" w14:textId="77777777" w:rsidR="002F1905" w:rsidRPr="00AB2066" w:rsidRDefault="002F1905" w:rsidP="002F1905">
            <w:pPr>
              <w:jc w:val="center"/>
              <w:rPr>
                <w:ins w:id="3834" w:author="Petter Vang Brakalsvaalet [pev2]" w:date="2021-04-28T00:04:00Z"/>
                <w:rFonts w:cstheme="majorHAnsi"/>
              </w:rPr>
            </w:pPr>
          </w:p>
        </w:tc>
      </w:tr>
    </w:tbl>
    <w:p w14:paraId="0814CDFE" w14:textId="1FC1FA57" w:rsidR="002F1905" w:rsidRPr="002858BF" w:rsidRDefault="002F1905" w:rsidP="005C6B1B">
      <w:pPr>
        <w:pStyle w:val="Heading3"/>
        <w:rPr>
          <w:ins w:id="3835" w:author="Petter Vang Brakalsvaalet [pev2]" w:date="2021-04-28T00:07:00Z"/>
          <w:lang w:val="en-GB"/>
        </w:rPr>
      </w:pPr>
      <w:bookmarkStart w:id="3836" w:name="_Toc70522504"/>
      <w:ins w:id="3837" w:author="Petter Vang Brakalsvaalet [pev2]" w:date="2021-04-28T00:07:00Z">
        <w:r w:rsidRPr="002858BF">
          <w:rPr>
            <w:lang w:val="en-GB"/>
          </w:rPr>
          <w:t>Help Test</w:t>
        </w:r>
        <w:bookmarkEnd w:id="3836"/>
      </w:ins>
    </w:p>
    <w:tbl>
      <w:tblPr>
        <w:tblStyle w:val="TableGrid"/>
        <w:tblW w:w="0" w:type="auto"/>
        <w:tblLook w:val="04A0" w:firstRow="1" w:lastRow="0" w:firstColumn="1" w:lastColumn="0" w:noHBand="0" w:noVBand="1"/>
      </w:tblPr>
      <w:tblGrid>
        <w:gridCol w:w="1129"/>
        <w:gridCol w:w="2694"/>
        <w:gridCol w:w="2394"/>
        <w:gridCol w:w="2073"/>
      </w:tblGrid>
      <w:tr w:rsidR="002F1905" w:rsidRPr="00AB2066" w14:paraId="2D379353" w14:textId="77777777" w:rsidTr="00B83249">
        <w:trPr>
          <w:ins w:id="3838" w:author="Petter Vang Brakalsvaalet [pev2]" w:date="2021-04-28T00:07:00Z"/>
        </w:trPr>
        <w:tc>
          <w:tcPr>
            <w:tcW w:w="1129" w:type="dxa"/>
            <w:vAlign w:val="center"/>
          </w:tcPr>
          <w:p w14:paraId="4E7DCDBC" w14:textId="77777777" w:rsidR="002F1905" w:rsidRPr="00AB2066" w:rsidRDefault="002F1905" w:rsidP="00B83249">
            <w:pPr>
              <w:jc w:val="center"/>
              <w:rPr>
                <w:ins w:id="3839" w:author="Petter Vang Brakalsvaalet [pev2]" w:date="2021-04-28T00:07:00Z"/>
                <w:rFonts w:cstheme="majorHAnsi"/>
              </w:rPr>
            </w:pPr>
            <w:ins w:id="3840" w:author="Petter Vang Brakalsvaalet [pev2]" w:date="2021-04-28T00:07:00Z">
              <w:r w:rsidRPr="00AB2066">
                <w:rPr>
                  <w:rFonts w:cstheme="majorHAnsi"/>
                </w:rPr>
                <w:t>Number</w:t>
              </w:r>
            </w:ins>
          </w:p>
        </w:tc>
        <w:tc>
          <w:tcPr>
            <w:tcW w:w="2694" w:type="dxa"/>
            <w:vAlign w:val="center"/>
          </w:tcPr>
          <w:p w14:paraId="4B4A7AB7" w14:textId="77777777" w:rsidR="002F1905" w:rsidRPr="00AB2066" w:rsidRDefault="002F1905" w:rsidP="00B83249">
            <w:pPr>
              <w:jc w:val="center"/>
              <w:rPr>
                <w:ins w:id="3841" w:author="Petter Vang Brakalsvaalet [pev2]" w:date="2021-04-28T00:07:00Z"/>
                <w:rFonts w:cstheme="majorHAnsi"/>
              </w:rPr>
            </w:pPr>
            <w:ins w:id="3842" w:author="Petter Vang Brakalsvaalet [pev2]" w:date="2021-04-28T00:07:00Z">
              <w:r w:rsidRPr="00AB2066">
                <w:rPr>
                  <w:rFonts w:cstheme="majorHAnsi"/>
                </w:rPr>
                <w:t>Description</w:t>
              </w:r>
            </w:ins>
          </w:p>
        </w:tc>
        <w:tc>
          <w:tcPr>
            <w:tcW w:w="2394" w:type="dxa"/>
            <w:vAlign w:val="center"/>
          </w:tcPr>
          <w:p w14:paraId="03529B05" w14:textId="77777777" w:rsidR="002F1905" w:rsidRPr="00AB2066" w:rsidRDefault="002F1905" w:rsidP="00B83249">
            <w:pPr>
              <w:jc w:val="center"/>
              <w:rPr>
                <w:ins w:id="3843" w:author="Petter Vang Brakalsvaalet [pev2]" w:date="2021-04-28T00:07:00Z"/>
                <w:rFonts w:cstheme="majorHAnsi"/>
              </w:rPr>
            </w:pPr>
            <w:ins w:id="3844" w:author="Petter Vang Brakalsvaalet [pev2]" w:date="2021-04-28T00:07:00Z">
              <w:r w:rsidRPr="00AB2066">
                <w:rPr>
                  <w:rFonts w:cstheme="majorHAnsi"/>
                </w:rPr>
                <w:t>Outcome</w:t>
              </w:r>
            </w:ins>
          </w:p>
        </w:tc>
        <w:tc>
          <w:tcPr>
            <w:tcW w:w="2073" w:type="dxa"/>
            <w:vAlign w:val="center"/>
          </w:tcPr>
          <w:p w14:paraId="1311CECF" w14:textId="77777777" w:rsidR="002F1905" w:rsidRPr="00AB2066" w:rsidRDefault="002F1905" w:rsidP="00B83249">
            <w:pPr>
              <w:jc w:val="center"/>
              <w:rPr>
                <w:ins w:id="3845" w:author="Petter Vang Brakalsvaalet [pev2]" w:date="2021-04-28T00:07:00Z"/>
                <w:rFonts w:cstheme="majorHAnsi"/>
              </w:rPr>
            </w:pPr>
            <w:ins w:id="3846" w:author="Petter Vang Brakalsvaalet [pev2]" w:date="2021-04-28T00:07:00Z">
              <w:r w:rsidRPr="00AB2066">
                <w:rPr>
                  <w:rFonts w:cstheme="majorHAnsi"/>
                </w:rPr>
                <w:t>Pass/Fail</w:t>
              </w:r>
            </w:ins>
          </w:p>
        </w:tc>
      </w:tr>
      <w:tr w:rsidR="002F1905" w:rsidRPr="00AB2066" w14:paraId="68CE91A5" w14:textId="77777777" w:rsidTr="00B83249">
        <w:trPr>
          <w:ins w:id="3847" w:author="Petter Vang Brakalsvaalet [pev2]" w:date="2021-04-28T00:07:00Z"/>
        </w:trPr>
        <w:tc>
          <w:tcPr>
            <w:tcW w:w="1129" w:type="dxa"/>
            <w:vAlign w:val="center"/>
          </w:tcPr>
          <w:p w14:paraId="481BA381" w14:textId="77777777" w:rsidR="002F1905" w:rsidRPr="00AB2066" w:rsidRDefault="002F1905" w:rsidP="00B83249">
            <w:pPr>
              <w:jc w:val="center"/>
              <w:rPr>
                <w:ins w:id="3848" w:author="Petter Vang Brakalsvaalet [pev2]" w:date="2021-04-28T00:07:00Z"/>
                <w:rFonts w:cstheme="majorHAnsi"/>
              </w:rPr>
            </w:pPr>
            <w:ins w:id="3849" w:author="Petter Vang Brakalsvaalet [pev2]" w:date="2021-04-28T00:07:00Z">
              <w:r w:rsidRPr="00AB2066">
                <w:rPr>
                  <w:rFonts w:cstheme="majorHAnsi"/>
                </w:rPr>
                <w:t>1</w:t>
              </w:r>
            </w:ins>
          </w:p>
        </w:tc>
        <w:tc>
          <w:tcPr>
            <w:tcW w:w="2694" w:type="dxa"/>
            <w:vAlign w:val="center"/>
          </w:tcPr>
          <w:p w14:paraId="675C6939" w14:textId="6770DC2C" w:rsidR="002F1905" w:rsidRPr="00AB2066" w:rsidRDefault="002F1905" w:rsidP="00B83249">
            <w:pPr>
              <w:jc w:val="center"/>
              <w:rPr>
                <w:ins w:id="3850" w:author="Petter Vang Brakalsvaalet [pev2]" w:date="2021-04-28T00:07:00Z"/>
                <w:rFonts w:cstheme="majorHAnsi"/>
              </w:rPr>
            </w:pPr>
            <w:ins w:id="3851" w:author="Petter Vang Brakalsvaalet [pev2]" w:date="2021-04-28T00:07:00Z">
              <w:r w:rsidRPr="00AB2066">
                <w:rPr>
                  <w:rFonts w:cstheme="majorHAnsi"/>
                </w:rPr>
                <w:t>When scrolling in the list the list moves up or down.</w:t>
              </w:r>
            </w:ins>
          </w:p>
        </w:tc>
        <w:tc>
          <w:tcPr>
            <w:tcW w:w="2394" w:type="dxa"/>
            <w:vAlign w:val="center"/>
          </w:tcPr>
          <w:p w14:paraId="5F3D95FC" w14:textId="594AFB39" w:rsidR="002F1905" w:rsidRPr="00AB2066" w:rsidRDefault="002F1905" w:rsidP="00B83249">
            <w:pPr>
              <w:jc w:val="center"/>
              <w:rPr>
                <w:ins w:id="3852" w:author="Petter Vang Brakalsvaalet [pev2]" w:date="2021-04-28T00:07:00Z"/>
                <w:rFonts w:cstheme="majorHAnsi"/>
              </w:rPr>
            </w:pPr>
            <w:ins w:id="3853" w:author="Petter Vang Brakalsvaalet [pev2]" w:date="2021-04-28T00:08:00Z">
              <w:r w:rsidRPr="00AB2066">
                <w:rPr>
                  <w:rFonts w:cstheme="majorHAnsi"/>
                </w:rPr>
                <w:t>When dragging up or down the list moves up or down revealing more content.</w:t>
              </w:r>
            </w:ins>
          </w:p>
        </w:tc>
        <w:tc>
          <w:tcPr>
            <w:tcW w:w="2073" w:type="dxa"/>
            <w:vAlign w:val="center"/>
          </w:tcPr>
          <w:p w14:paraId="58AFBC10" w14:textId="77777777" w:rsidR="002F1905" w:rsidRPr="00AB2066" w:rsidRDefault="002F1905" w:rsidP="00B83249">
            <w:pPr>
              <w:jc w:val="center"/>
              <w:rPr>
                <w:ins w:id="3854" w:author="Petter Vang Brakalsvaalet [pev2]" w:date="2021-04-28T00:07:00Z"/>
                <w:rFonts w:cstheme="majorHAnsi"/>
              </w:rPr>
            </w:pPr>
            <w:ins w:id="3855" w:author="Petter Vang Brakalsvaalet [pev2]" w:date="2021-04-28T00:07:00Z">
              <w:r w:rsidRPr="00AB2066">
                <w:rPr>
                  <w:rFonts w:cstheme="majorHAnsi"/>
                </w:rPr>
                <w:t>Pass</w:t>
              </w:r>
            </w:ins>
          </w:p>
        </w:tc>
      </w:tr>
      <w:tr w:rsidR="002F1905" w:rsidRPr="00AB2066" w14:paraId="0598CB21" w14:textId="77777777" w:rsidTr="00B83249">
        <w:trPr>
          <w:ins w:id="3856" w:author="Petter Vang Brakalsvaalet [pev2]" w:date="2021-04-28T00:07:00Z"/>
        </w:trPr>
        <w:tc>
          <w:tcPr>
            <w:tcW w:w="1129" w:type="dxa"/>
            <w:vAlign w:val="center"/>
          </w:tcPr>
          <w:p w14:paraId="57B64CFE" w14:textId="77777777" w:rsidR="002F1905" w:rsidRPr="00AB2066" w:rsidRDefault="002F1905" w:rsidP="00B83249">
            <w:pPr>
              <w:jc w:val="center"/>
              <w:rPr>
                <w:ins w:id="3857" w:author="Petter Vang Brakalsvaalet [pev2]" w:date="2021-04-28T00:07:00Z"/>
                <w:rFonts w:cstheme="majorHAnsi"/>
              </w:rPr>
            </w:pPr>
            <w:ins w:id="3858" w:author="Petter Vang Brakalsvaalet [pev2]" w:date="2021-04-28T00:07:00Z">
              <w:r w:rsidRPr="00AB2066">
                <w:rPr>
                  <w:rFonts w:cstheme="majorHAnsi"/>
                </w:rPr>
                <w:t>2</w:t>
              </w:r>
            </w:ins>
          </w:p>
        </w:tc>
        <w:tc>
          <w:tcPr>
            <w:tcW w:w="2694" w:type="dxa"/>
            <w:vAlign w:val="center"/>
          </w:tcPr>
          <w:p w14:paraId="07B49540" w14:textId="4803186E" w:rsidR="002F1905" w:rsidRPr="00AB2066" w:rsidRDefault="002F1905" w:rsidP="00B83249">
            <w:pPr>
              <w:jc w:val="center"/>
              <w:rPr>
                <w:ins w:id="3859" w:author="Petter Vang Brakalsvaalet [pev2]" w:date="2021-04-28T00:07:00Z"/>
                <w:rFonts w:cstheme="majorHAnsi"/>
              </w:rPr>
            </w:pPr>
            <w:ins w:id="3860" w:author="Petter Vang Brakalsvaalet [pev2]" w:date="2021-04-28T00:08:00Z">
              <w:r w:rsidRPr="00AB2066">
                <w:rPr>
                  <w:rFonts w:cstheme="majorHAnsi"/>
                </w:rPr>
                <w:t xml:space="preserve">When clicking on an item in the list it becomes </w:t>
              </w:r>
            </w:ins>
            <w:ins w:id="3861" w:author="Petter Vang Brakalsvaalet [pev2]" w:date="2021-04-28T00:09:00Z">
              <w:r w:rsidRPr="00AB2066">
                <w:rPr>
                  <w:rFonts w:cstheme="majorHAnsi"/>
                </w:rPr>
                <w:t>highlighted.</w:t>
              </w:r>
            </w:ins>
          </w:p>
        </w:tc>
        <w:tc>
          <w:tcPr>
            <w:tcW w:w="2394" w:type="dxa"/>
            <w:vAlign w:val="center"/>
          </w:tcPr>
          <w:p w14:paraId="35CE7E16" w14:textId="71A26C81" w:rsidR="002F1905" w:rsidRPr="00AB2066" w:rsidRDefault="002F1905" w:rsidP="00B83249">
            <w:pPr>
              <w:jc w:val="center"/>
              <w:rPr>
                <w:ins w:id="3862" w:author="Petter Vang Brakalsvaalet [pev2]" w:date="2021-04-28T00:07:00Z"/>
                <w:rFonts w:cstheme="majorHAnsi"/>
              </w:rPr>
            </w:pPr>
            <w:ins w:id="3863" w:author="Petter Vang Brakalsvaalet [pev2]" w:date="2021-04-28T00:09:00Z">
              <w:r w:rsidRPr="00AB2066">
                <w:rPr>
                  <w:rFonts w:cstheme="majorHAnsi"/>
                </w:rPr>
                <w:t>When tapping on any of the rows in the list that list becomes highlighted.</w:t>
              </w:r>
            </w:ins>
          </w:p>
        </w:tc>
        <w:tc>
          <w:tcPr>
            <w:tcW w:w="2073" w:type="dxa"/>
            <w:vAlign w:val="center"/>
          </w:tcPr>
          <w:p w14:paraId="4DC7D08F" w14:textId="77777777" w:rsidR="002F1905" w:rsidRPr="00AB2066" w:rsidRDefault="002F1905" w:rsidP="00B83249">
            <w:pPr>
              <w:jc w:val="center"/>
              <w:rPr>
                <w:ins w:id="3864" w:author="Petter Vang Brakalsvaalet [pev2]" w:date="2021-04-28T00:07:00Z"/>
                <w:rFonts w:cstheme="majorHAnsi"/>
              </w:rPr>
            </w:pPr>
            <w:ins w:id="3865" w:author="Petter Vang Brakalsvaalet [pev2]" w:date="2021-04-28T00:07:00Z">
              <w:r w:rsidRPr="00AB2066">
                <w:rPr>
                  <w:rFonts w:cstheme="majorHAnsi"/>
                </w:rPr>
                <w:t>Pass</w:t>
              </w:r>
            </w:ins>
          </w:p>
        </w:tc>
      </w:tr>
      <w:tr w:rsidR="002F1905" w:rsidRPr="00AB2066" w14:paraId="741DE7D3" w14:textId="77777777" w:rsidTr="00B83249">
        <w:trPr>
          <w:ins w:id="3866" w:author="Petter Vang Brakalsvaalet [pev2]" w:date="2021-04-28T00:07:00Z"/>
        </w:trPr>
        <w:tc>
          <w:tcPr>
            <w:tcW w:w="1129" w:type="dxa"/>
            <w:vAlign w:val="center"/>
          </w:tcPr>
          <w:p w14:paraId="51B567E9" w14:textId="77777777" w:rsidR="002F1905" w:rsidRPr="00AB2066" w:rsidRDefault="002F1905" w:rsidP="00B83249">
            <w:pPr>
              <w:jc w:val="center"/>
              <w:rPr>
                <w:ins w:id="3867" w:author="Petter Vang Brakalsvaalet [pev2]" w:date="2021-04-28T00:07:00Z"/>
                <w:rFonts w:cstheme="majorHAnsi"/>
              </w:rPr>
            </w:pPr>
            <w:ins w:id="3868" w:author="Petter Vang Brakalsvaalet [pev2]" w:date="2021-04-28T00:07:00Z">
              <w:r w:rsidRPr="00AB2066">
                <w:rPr>
                  <w:rFonts w:cstheme="majorHAnsi"/>
                </w:rPr>
                <w:t>3</w:t>
              </w:r>
            </w:ins>
          </w:p>
        </w:tc>
        <w:tc>
          <w:tcPr>
            <w:tcW w:w="2694" w:type="dxa"/>
            <w:vAlign w:val="center"/>
          </w:tcPr>
          <w:p w14:paraId="376034F4" w14:textId="3042E055" w:rsidR="002F1905" w:rsidRPr="00AB2066" w:rsidRDefault="002F1905" w:rsidP="00B83249">
            <w:pPr>
              <w:jc w:val="center"/>
              <w:rPr>
                <w:ins w:id="3869" w:author="Petter Vang Brakalsvaalet [pev2]" w:date="2021-04-28T00:07:00Z"/>
                <w:rFonts w:cstheme="majorHAnsi"/>
              </w:rPr>
            </w:pPr>
            <w:ins w:id="3870" w:author="Petter Vang Brakalsvaalet [pev2]" w:date="2021-04-28T00:07:00Z">
              <w:r w:rsidRPr="00AB2066">
                <w:rPr>
                  <w:rFonts w:cstheme="majorHAnsi"/>
                </w:rPr>
                <w:t xml:space="preserve">When clicking on </w:t>
              </w:r>
            </w:ins>
            <w:ins w:id="3871" w:author="Petter Vang Brakalsvaalet [pev2]" w:date="2021-04-28T00:09:00Z">
              <w:r w:rsidRPr="00AB2066">
                <w:rPr>
                  <w:rFonts w:cstheme="majorHAnsi"/>
                </w:rPr>
                <w:t>the cancel button the scene closes</w:t>
              </w:r>
            </w:ins>
          </w:p>
        </w:tc>
        <w:tc>
          <w:tcPr>
            <w:tcW w:w="2394" w:type="dxa"/>
            <w:vAlign w:val="center"/>
          </w:tcPr>
          <w:p w14:paraId="00DC5048" w14:textId="0F54FAB4" w:rsidR="002F1905" w:rsidRPr="00AB2066" w:rsidRDefault="002F1905" w:rsidP="00B83249">
            <w:pPr>
              <w:jc w:val="center"/>
              <w:rPr>
                <w:ins w:id="3872" w:author="Petter Vang Brakalsvaalet [pev2]" w:date="2021-04-28T00:07:00Z"/>
                <w:rFonts w:cstheme="majorHAnsi"/>
              </w:rPr>
            </w:pPr>
            <w:ins w:id="3873" w:author="Petter Vang Brakalsvaalet [pev2]" w:date="2021-04-28T00:10:00Z">
              <w:r w:rsidRPr="00AB2066">
                <w:rPr>
                  <w:rFonts w:cstheme="majorHAnsi"/>
                </w:rPr>
                <w:t>When cancel is clicked the scene is closed and the previous scene is showed.</w:t>
              </w:r>
            </w:ins>
          </w:p>
        </w:tc>
        <w:tc>
          <w:tcPr>
            <w:tcW w:w="2073" w:type="dxa"/>
            <w:vAlign w:val="center"/>
          </w:tcPr>
          <w:p w14:paraId="1F009341" w14:textId="77777777" w:rsidR="002F1905" w:rsidRPr="00AB2066" w:rsidRDefault="002F1905" w:rsidP="00B83249">
            <w:pPr>
              <w:jc w:val="center"/>
              <w:rPr>
                <w:ins w:id="3874" w:author="Petter Vang Brakalsvaalet [pev2]" w:date="2021-04-28T00:07:00Z"/>
                <w:rFonts w:cstheme="majorHAnsi"/>
              </w:rPr>
            </w:pPr>
            <w:ins w:id="3875" w:author="Petter Vang Brakalsvaalet [pev2]" w:date="2021-04-28T00:07:00Z">
              <w:r w:rsidRPr="00AB2066">
                <w:rPr>
                  <w:rFonts w:cstheme="majorHAnsi"/>
                </w:rPr>
                <w:t>Pass</w:t>
              </w:r>
            </w:ins>
          </w:p>
        </w:tc>
      </w:tr>
      <w:tr w:rsidR="002F1905" w:rsidRPr="00AB2066" w14:paraId="1D4A13F8" w14:textId="77777777" w:rsidTr="00B83249">
        <w:trPr>
          <w:ins w:id="3876" w:author="Petter Vang Brakalsvaalet [pev2]" w:date="2021-04-28T00:07:00Z"/>
        </w:trPr>
        <w:tc>
          <w:tcPr>
            <w:tcW w:w="1129" w:type="dxa"/>
            <w:vAlign w:val="center"/>
          </w:tcPr>
          <w:p w14:paraId="3A536C5F" w14:textId="77777777" w:rsidR="002F1905" w:rsidRPr="00AB2066" w:rsidRDefault="002F1905" w:rsidP="00B83249">
            <w:pPr>
              <w:jc w:val="center"/>
              <w:rPr>
                <w:ins w:id="3877" w:author="Petter Vang Brakalsvaalet [pev2]" w:date="2021-04-28T00:07:00Z"/>
                <w:rFonts w:cstheme="majorHAnsi"/>
              </w:rPr>
            </w:pPr>
          </w:p>
        </w:tc>
        <w:tc>
          <w:tcPr>
            <w:tcW w:w="2694" w:type="dxa"/>
            <w:vAlign w:val="center"/>
          </w:tcPr>
          <w:p w14:paraId="2D714B29" w14:textId="77777777" w:rsidR="002F1905" w:rsidRPr="00AB2066" w:rsidRDefault="002F1905" w:rsidP="00B83249">
            <w:pPr>
              <w:jc w:val="center"/>
              <w:rPr>
                <w:ins w:id="3878" w:author="Petter Vang Brakalsvaalet [pev2]" w:date="2021-04-28T00:07:00Z"/>
                <w:rFonts w:cstheme="majorHAnsi"/>
              </w:rPr>
            </w:pPr>
          </w:p>
        </w:tc>
        <w:tc>
          <w:tcPr>
            <w:tcW w:w="2394" w:type="dxa"/>
            <w:vAlign w:val="center"/>
          </w:tcPr>
          <w:p w14:paraId="6E5D24C8" w14:textId="77777777" w:rsidR="002F1905" w:rsidRPr="00AB2066" w:rsidRDefault="002F1905" w:rsidP="00B83249">
            <w:pPr>
              <w:jc w:val="center"/>
              <w:rPr>
                <w:ins w:id="3879" w:author="Petter Vang Brakalsvaalet [pev2]" w:date="2021-04-28T00:07:00Z"/>
                <w:rFonts w:cstheme="majorHAnsi"/>
              </w:rPr>
            </w:pPr>
          </w:p>
        </w:tc>
        <w:tc>
          <w:tcPr>
            <w:tcW w:w="2073" w:type="dxa"/>
            <w:vAlign w:val="center"/>
          </w:tcPr>
          <w:p w14:paraId="0658F20A" w14:textId="77777777" w:rsidR="002F1905" w:rsidRPr="00AB2066" w:rsidRDefault="002F1905" w:rsidP="00B83249">
            <w:pPr>
              <w:jc w:val="center"/>
              <w:rPr>
                <w:ins w:id="3880" w:author="Petter Vang Brakalsvaalet [pev2]" w:date="2021-04-28T00:07:00Z"/>
                <w:rFonts w:cstheme="majorHAnsi"/>
              </w:rPr>
            </w:pPr>
          </w:p>
        </w:tc>
      </w:tr>
    </w:tbl>
    <w:p w14:paraId="79679491" w14:textId="0F212F4D" w:rsidR="002F1905" w:rsidRPr="002858BF" w:rsidRDefault="002F1905" w:rsidP="005C6B1B">
      <w:pPr>
        <w:pStyle w:val="Heading3"/>
        <w:rPr>
          <w:ins w:id="3881" w:author="Petter Vang Brakalsvaalet [pev2]" w:date="2021-04-28T00:11:00Z"/>
          <w:lang w:val="en-GB"/>
        </w:rPr>
      </w:pPr>
      <w:bookmarkStart w:id="3882" w:name="_Toc70522505"/>
      <w:ins w:id="3883" w:author="Petter Vang Brakalsvaalet [pev2]" w:date="2021-04-28T00:11:00Z">
        <w:r w:rsidRPr="002858BF">
          <w:rPr>
            <w:lang w:val="en-GB"/>
          </w:rPr>
          <w:t>SetUp</w:t>
        </w:r>
        <w:bookmarkEnd w:id="3882"/>
      </w:ins>
    </w:p>
    <w:tbl>
      <w:tblPr>
        <w:tblStyle w:val="TableGrid"/>
        <w:tblW w:w="0" w:type="auto"/>
        <w:tblLook w:val="04A0" w:firstRow="1" w:lastRow="0" w:firstColumn="1" w:lastColumn="0" w:noHBand="0" w:noVBand="1"/>
      </w:tblPr>
      <w:tblGrid>
        <w:gridCol w:w="1129"/>
        <w:gridCol w:w="2694"/>
        <w:gridCol w:w="2394"/>
        <w:gridCol w:w="2073"/>
      </w:tblGrid>
      <w:tr w:rsidR="002F1905" w:rsidRPr="00AB2066" w14:paraId="39BF73E9" w14:textId="77777777" w:rsidTr="00B83249">
        <w:trPr>
          <w:ins w:id="3884" w:author="Petter Vang Brakalsvaalet [pev2]" w:date="2021-04-28T00:11:00Z"/>
        </w:trPr>
        <w:tc>
          <w:tcPr>
            <w:tcW w:w="1129" w:type="dxa"/>
            <w:vAlign w:val="center"/>
          </w:tcPr>
          <w:p w14:paraId="5BE7FC43" w14:textId="77777777" w:rsidR="002F1905" w:rsidRPr="00AB2066" w:rsidRDefault="002F1905" w:rsidP="00B83249">
            <w:pPr>
              <w:jc w:val="center"/>
              <w:rPr>
                <w:ins w:id="3885" w:author="Petter Vang Brakalsvaalet [pev2]" w:date="2021-04-28T00:11:00Z"/>
                <w:rFonts w:cstheme="majorHAnsi"/>
              </w:rPr>
            </w:pPr>
            <w:ins w:id="3886" w:author="Petter Vang Brakalsvaalet [pev2]" w:date="2021-04-28T00:11:00Z">
              <w:r w:rsidRPr="00AB2066">
                <w:rPr>
                  <w:rFonts w:cstheme="majorHAnsi"/>
                </w:rPr>
                <w:t>Number</w:t>
              </w:r>
            </w:ins>
          </w:p>
        </w:tc>
        <w:tc>
          <w:tcPr>
            <w:tcW w:w="2694" w:type="dxa"/>
            <w:vAlign w:val="center"/>
          </w:tcPr>
          <w:p w14:paraId="6DC58D1A" w14:textId="77777777" w:rsidR="002F1905" w:rsidRPr="00AB2066" w:rsidRDefault="002F1905" w:rsidP="00B83249">
            <w:pPr>
              <w:jc w:val="center"/>
              <w:rPr>
                <w:ins w:id="3887" w:author="Petter Vang Brakalsvaalet [pev2]" w:date="2021-04-28T00:11:00Z"/>
                <w:rFonts w:cstheme="majorHAnsi"/>
              </w:rPr>
            </w:pPr>
            <w:ins w:id="3888" w:author="Petter Vang Brakalsvaalet [pev2]" w:date="2021-04-28T00:11:00Z">
              <w:r w:rsidRPr="00AB2066">
                <w:rPr>
                  <w:rFonts w:cstheme="majorHAnsi"/>
                </w:rPr>
                <w:t>Description</w:t>
              </w:r>
            </w:ins>
          </w:p>
        </w:tc>
        <w:tc>
          <w:tcPr>
            <w:tcW w:w="2394" w:type="dxa"/>
            <w:vAlign w:val="center"/>
          </w:tcPr>
          <w:p w14:paraId="4EC2FFED" w14:textId="77777777" w:rsidR="002F1905" w:rsidRPr="00AB2066" w:rsidRDefault="002F1905" w:rsidP="00B83249">
            <w:pPr>
              <w:jc w:val="center"/>
              <w:rPr>
                <w:ins w:id="3889" w:author="Petter Vang Brakalsvaalet [pev2]" w:date="2021-04-28T00:11:00Z"/>
                <w:rFonts w:cstheme="majorHAnsi"/>
              </w:rPr>
            </w:pPr>
            <w:ins w:id="3890" w:author="Petter Vang Brakalsvaalet [pev2]" w:date="2021-04-28T00:11:00Z">
              <w:r w:rsidRPr="00AB2066">
                <w:rPr>
                  <w:rFonts w:cstheme="majorHAnsi"/>
                </w:rPr>
                <w:t>Outcome</w:t>
              </w:r>
            </w:ins>
          </w:p>
        </w:tc>
        <w:tc>
          <w:tcPr>
            <w:tcW w:w="2073" w:type="dxa"/>
            <w:vAlign w:val="center"/>
          </w:tcPr>
          <w:p w14:paraId="29E10D14" w14:textId="77777777" w:rsidR="002F1905" w:rsidRPr="00AB2066" w:rsidRDefault="002F1905" w:rsidP="00B83249">
            <w:pPr>
              <w:jc w:val="center"/>
              <w:rPr>
                <w:ins w:id="3891" w:author="Petter Vang Brakalsvaalet [pev2]" w:date="2021-04-28T00:11:00Z"/>
                <w:rFonts w:cstheme="majorHAnsi"/>
              </w:rPr>
            </w:pPr>
            <w:ins w:id="3892" w:author="Petter Vang Brakalsvaalet [pev2]" w:date="2021-04-28T00:11:00Z">
              <w:r w:rsidRPr="00AB2066">
                <w:rPr>
                  <w:rFonts w:cstheme="majorHAnsi"/>
                </w:rPr>
                <w:t>Pass/Fail</w:t>
              </w:r>
            </w:ins>
          </w:p>
        </w:tc>
      </w:tr>
      <w:tr w:rsidR="002F1905" w:rsidRPr="00AB2066" w14:paraId="3519F4DB" w14:textId="77777777" w:rsidTr="00B83249">
        <w:trPr>
          <w:ins w:id="3893" w:author="Petter Vang Brakalsvaalet [pev2]" w:date="2021-04-28T00:11:00Z"/>
        </w:trPr>
        <w:tc>
          <w:tcPr>
            <w:tcW w:w="1129" w:type="dxa"/>
            <w:vAlign w:val="center"/>
          </w:tcPr>
          <w:p w14:paraId="00CE7B9A" w14:textId="77777777" w:rsidR="002F1905" w:rsidRPr="00AB2066" w:rsidRDefault="002F1905" w:rsidP="00B83249">
            <w:pPr>
              <w:jc w:val="center"/>
              <w:rPr>
                <w:ins w:id="3894" w:author="Petter Vang Brakalsvaalet [pev2]" w:date="2021-04-28T00:11:00Z"/>
                <w:rFonts w:cstheme="majorHAnsi"/>
              </w:rPr>
            </w:pPr>
            <w:ins w:id="3895" w:author="Petter Vang Brakalsvaalet [pev2]" w:date="2021-04-28T00:11:00Z">
              <w:r w:rsidRPr="00AB2066">
                <w:rPr>
                  <w:rFonts w:cstheme="majorHAnsi"/>
                </w:rPr>
                <w:t>1</w:t>
              </w:r>
            </w:ins>
          </w:p>
        </w:tc>
        <w:tc>
          <w:tcPr>
            <w:tcW w:w="2694" w:type="dxa"/>
            <w:vAlign w:val="center"/>
          </w:tcPr>
          <w:p w14:paraId="0C688124" w14:textId="5019FBB2" w:rsidR="002F1905" w:rsidRPr="00AB2066" w:rsidRDefault="002F1905" w:rsidP="00B83249">
            <w:pPr>
              <w:jc w:val="center"/>
              <w:rPr>
                <w:ins w:id="3896" w:author="Petter Vang Brakalsvaalet [pev2]" w:date="2021-04-28T00:11:00Z"/>
                <w:rFonts w:cstheme="majorHAnsi"/>
              </w:rPr>
            </w:pPr>
            <w:ins w:id="3897" w:author="Petter Vang Brakalsvaalet [pev2]" w:date="2021-04-28T00:11:00Z">
              <w:r w:rsidRPr="00AB2066">
                <w:rPr>
                  <w:rFonts w:cstheme="majorHAnsi"/>
                </w:rPr>
                <w:t xml:space="preserve">When clicking on one of the segments in a row the selection </w:t>
              </w:r>
            </w:ins>
            <w:ins w:id="3898" w:author="Petter Vang Brakalsvaalet [pev2]" w:date="2021-04-28T00:12:00Z">
              <w:r w:rsidRPr="00AB2066">
                <w:rPr>
                  <w:rFonts w:cstheme="majorHAnsi"/>
                </w:rPr>
                <w:t xml:space="preserve">is moved to that one. </w:t>
              </w:r>
            </w:ins>
          </w:p>
        </w:tc>
        <w:tc>
          <w:tcPr>
            <w:tcW w:w="2394" w:type="dxa"/>
            <w:vAlign w:val="center"/>
          </w:tcPr>
          <w:p w14:paraId="202EEC6B" w14:textId="173CB08C" w:rsidR="002F1905" w:rsidRPr="00AB2066" w:rsidRDefault="002F1905" w:rsidP="00B83249">
            <w:pPr>
              <w:jc w:val="center"/>
              <w:rPr>
                <w:ins w:id="3899" w:author="Petter Vang Brakalsvaalet [pev2]" w:date="2021-04-28T00:11:00Z"/>
                <w:rFonts w:cstheme="majorHAnsi"/>
              </w:rPr>
            </w:pPr>
            <w:ins w:id="3900" w:author="Petter Vang Brakalsvaalet [pev2]" w:date="2021-04-28T00:12:00Z">
              <w:r w:rsidRPr="00AB2066">
                <w:rPr>
                  <w:rFonts w:cstheme="majorHAnsi"/>
                </w:rPr>
                <w:t>When clicking on the seeker segment the selection highlight is moved to that one.</w:t>
              </w:r>
            </w:ins>
          </w:p>
        </w:tc>
        <w:tc>
          <w:tcPr>
            <w:tcW w:w="2073" w:type="dxa"/>
            <w:vAlign w:val="center"/>
          </w:tcPr>
          <w:p w14:paraId="4330758A" w14:textId="77777777" w:rsidR="002F1905" w:rsidRPr="00AB2066" w:rsidRDefault="002F1905" w:rsidP="00B83249">
            <w:pPr>
              <w:jc w:val="center"/>
              <w:rPr>
                <w:ins w:id="3901" w:author="Petter Vang Brakalsvaalet [pev2]" w:date="2021-04-28T00:11:00Z"/>
                <w:rFonts w:cstheme="majorHAnsi"/>
              </w:rPr>
            </w:pPr>
            <w:ins w:id="3902" w:author="Petter Vang Brakalsvaalet [pev2]" w:date="2021-04-28T00:11:00Z">
              <w:r w:rsidRPr="00AB2066">
                <w:rPr>
                  <w:rFonts w:cstheme="majorHAnsi"/>
                </w:rPr>
                <w:t>Pass</w:t>
              </w:r>
            </w:ins>
          </w:p>
        </w:tc>
      </w:tr>
      <w:tr w:rsidR="002F1905" w:rsidRPr="00AB2066" w14:paraId="0B5A5ED5" w14:textId="77777777" w:rsidTr="00B83249">
        <w:trPr>
          <w:ins w:id="3903" w:author="Petter Vang Brakalsvaalet [pev2]" w:date="2021-04-28T00:11:00Z"/>
        </w:trPr>
        <w:tc>
          <w:tcPr>
            <w:tcW w:w="1129" w:type="dxa"/>
            <w:vAlign w:val="center"/>
          </w:tcPr>
          <w:p w14:paraId="3FD33CE4" w14:textId="77777777" w:rsidR="002F1905" w:rsidRPr="00AB2066" w:rsidRDefault="002F1905" w:rsidP="00B83249">
            <w:pPr>
              <w:jc w:val="center"/>
              <w:rPr>
                <w:ins w:id="3904" w:author="Petter Vang Brakalsvaalet [pev2]" w:date="2021-04-28T00:11:00Z"/>
                <w:rFonts w:cstheme="majorHAnsi"/>
              </w:rPr>
            </w:pPr>
            <w:ins w:id="3905" w:author="Petter Vang Brakalsvaalet [pev2]" w:date="2021-04-28T00:11:00Z">
              <w:r w:rsidRPr="00AB2066">
                <w:rPr>
                  <w:rFonts w:cstheme="majorHAnsi"/>
                </w:rPr>
                <w:lastRenderedPageBreak/>
                <w:t>2</w:t>
              </w:r>
            </w:ins>
          </w:p>
        </w:tc>
        <w:tc>
          <w:tcPr>
            <w:tcW w:w="2694" w:type="dxa"/>
            <w:vAlign w:val="center"/>
          </w:tcPr>
          <w:p w14:paraId="25D3CDAC" w14:textId="002730DD" w:rsidR="002F1905" w:rsidRPr="00AB2066" w:rsidRDefault="002F1905" w:rsidP="00B83249">
            <w:pPr>
              <w:jc w:val="center"/>
              <w:rPr>
                <w:ins w:id="3906" w:author="Petter Vang Brakalsvaalet [pev2]" w:date="2021-04-28T00:11:00Z"/>
                <w:rFonts w:cstheme="majorHAnsi"/>
              </w:rPr>
            </w:pPr>
            <w:ins w:id="3907" w:author="Petter Vang Brakalsvaalet [pev2]" w:date="2021-04-28T00:13:00Z">
              <w:r w:rsidRPr="00AB2066">
                <w:rPr>
                  <w:rFonts w:cstheme="majorHAnsi"/>
                </w:rPr>
                <w:t xml:space="preserve">When clicking on the plus or minus the number next to it increases or decreases. </w:t>
              </w:r>
            </w:ins>
          </w:p>
        </w:tc>
        <w:tc>
          <w:tcPr>
            <w:tcW w:w="2394" w:type="dxa"/>
            <w:vAlign w:val="center"/>
          </w:tcPr>
          <w:p w14:paraId="498606F7" w14:textId="309F3B51" w:rsidR="002F1905" w:rsidRPr="00AB2066" w:rsidRDefault="002F1905" w:rsidP="00B83249">
            <w:pPr>
              <w:jc w:val="center"/>
              <w:rPr>
                <w:ins w:id="3908" w:author="Petter Vang Brakalsvaalet [pev2]" w:date="2021-04-28T00:11:00Z"/>
                <w:rFonts w:cstheme="majorHAnsi"/>
              </w:rPr>
            </w:pPr>
            <w:ins w:id="3909" w:author="Petter Vang Brakalsvaalet [pev2]" w:date="2021-04-28T00:14:00Z">
              <w:r w:rsidRPr="00AB2066">
                <w:rPr>
                  <w:rFonts w:cstheme="majorHAnsi"/>
                </w:rPr>
                <w:t xml:space="preserve">When clicking plus the number increases </w:t>
              </w:r>
              <w:r w:rsidR="006E6A94" w:rsidRPr="00AB2066">
                <w:rPr>
                  <w:rFonts w:cstheme="majorHAnsi"/>
                </w:rPr>
                <w:t xml:space="preserve">and when clicking the </w:t>
              </w:r>
            </w:ins>
            <w:ins w:id="3910" w:author="Petter Vang Brakalsvaalet [pev2]" w:date="2021-04-28T00:15:00Z">
              <w:r w:rsidR="006E6A94" w:rsidRPr="00AB2066">
                <w:rPr>
                  <w:rFonts w:cstheme="majorHAnsi"/>
                </w:rPr>
                <w:t>minus,</w:t>
              </w:r>
            </w:ins>
            <w:ins w:id="3911" w:author="Petter Vang Brakalsvaalet [pev2]" w:date="2021-04-28T00:14:00Z">
              <w:r w:rsidR="006E6A94" w:rsidRPr="00AB2066">
                <w:rPr>
                  <w:rFonts w:cstheme="majorHAnsi"/>
                </w:rPr>
                <w:t xml:space="preserve"> the number decreases if the</w:t>
              </w:r>
            </w:ins>
            <w:ins w:id="3912" w:author="Petter Vang Brakalsvaalet [pev2]" w:date="2021-04-28T00:15:00Z">
              <w:r w:rsidR="006E6A94" w:rsidRPr="00AB2066">
                <w:rPr>
                  <w:rFonts w:cstheme="majorHAnsi"/>
                </w:rPr>
                <w:t xml:space="preserve"> number is higher than the value stated when loading the scene.</w:t>
              </w:r>
            </w:ins>
          </w:p>
        </w:tc>
        <w:tc>
          <w:tcPr>
            <w:tcW w:w="2073" w:type="dxa"/>
            <w:vAlign w:val="center"/>
          </w:tcPr>
          <w:p w14:paraId="35C61683" w14:textId="77777777" w:rsidR="002F1905" w:rsidRPr="00AB2066" w:rsidRDefault="002F1905" w:rsidP="00B83249">
            <w:pPr>
              <w:jc w:val="center"/>
              <w:rPr>
                <w:ins w:id="3913" w:author="Petter Vang Brakalsvaalet [pev2]" w:date="2021-04-28T00:11:00Z"/>
                <w:rFonts w:cstheme="majorHAnsi"/>
              </w:rPr>
            </w:pPr>
            <w:ins w:id="3914" w:author="Petter Vang Brakalsvaalet [pev2]" w:date="2021-04-28T00:11:00Z">
              <w:r w:rsidRPr="00AB2066">
                <w:rPr>
                  <w:rFonts w:cstheme="majorHAnsi"/>
                </w:rPr>
                <w:t>Pass</w:t>
              </w:r>
            </w:ins>
          </w:p>
        </w:tc>
      </w:tr>
      <w:tr w:rsidR="002F1905" w:rsidRPr="00AB2066" w14:paraId="2A97CFBD" w14:textId="77777777" w:rsidTr="00B83249">
        <w:trPr>
          <w:ins w:id="3915" w:author="Petter Vang Brakalsvaalet [pev2]" w:date="2021-04-28T00:13:00Z"/>
        </w:trPr>
        <w:tc>
          <w:tcPr>
            <w:tcW w:w="1129" w:type="dxa"/>
            <w:vAlign w:val="center"/>
          </w:tcPr>
          <w:p w14:paraId="16ED0EAC" w14:textId="74010B1D" w:rsidR="002F1905" w:rsidRPr="00AB2066" w:rsidRDefault="006E6A94" w:rsidP="00B83249">
            <w:pPr>
              <w:jc w:val="center"/>
              <w:rPr>
                <w:ins w:id="3916" w:author="Petter Vang Brakalsvaalet [pev2]" w:date="2021-04-28T00:13:00Z"/>
                <w:rFonts w:cstheme="majorHAnsi"/>
              </w:rPr>
            </w:pPr>
            <w:ins w:id="3917" w:author="Petter Vang Brakalsvaalet [pev2]" w:date="2021-04-28T00:15:00Z">
              <w:r w:rsidRPr="00AB2066">
                <w:rPr>
                  <w:rFonts w:cstheme="majorHAnsi"/>
                </w:rPr>
                <w:t>3</w:t>
              </w:r>
            </w:ins>
          </w:p>
        </w:tc>
        <w:tc>
          <w:tcPr>
            <w:tcW w:w="2694" w:type="dxa"/>
            <w:vAlign w:val="center"/>
          </w:tcPr>
          <w:p w14:paraId="1F58A937" w14:textId="33BC6A52" w:rsidR="002F1905" w:rsidRPr="00AB2066" w:rsidRDefault="006E6A94" w:rsidP="00B83249">
            <w:pPr>
              <w:jc w:val="center"/>
              <w:rPr>
                <w:ins w:id="3918" w:author="Petter Vang Brakalsvaalet [pev2]" w:date="2021-04-28T00:13:00Z"/>
                <w:rFonts w:cstheme="majorHAnsi"/>
              </w:rPr>
            </w:pPr>
            <w:ins w:id="3919" w:author="Petter Vang Brakalsvaalet [pev2]" w:date="2021-04-28T00:15:00Z">
              <w:r w:rsidRPr="00AB2066">
                <w:rPr>
                  <w:rFonts w:cstheme="majorHAnsi"/>
                </w:rPr>
                <w:t>When scrolling the list moves</w:t>
              </w:r>
            </w:ins>
          </w:p>
        </w:tc>
        <w:tc>
          <w:tcPr>
            <w:tcW w:w="2394" w:type="dxa"/>
            <w:vAlign w:val="center"/>
          </w:tcPr>
          <w:p w14:paraId="27605675" w14:textId="6F877E36" w:rsidR="002F1905" w:rsidRPr="00AB2066" w:rsidRDefault="006E6A94" w:rsidP="00B83249">
            <w:pPr>
              <w:jc w:val="center"/>
              <w:rPr>
                <w:ins w:id="3920" w:author="Petter Vang Brakalsvaalet [pev2]" w:date="2021-04-28T00:13:00Z"/>
                <w:rFonts w:cstheme="majorHAnsi"/>
              </w:rPr>
            </w:pPr>
            <w:ins w:id="3921" w:author="Petter Vang Brakalsvaalet [pev2]" w:date="2021-04-28T00:15:00Z">
              <w:r w:rsidRPr="00AB2066">
                <w:rPr>
                  <w:rFonts w:cstheme="majorHAnsi"/>
                </w:rPr>
                <w:t>When dragging the lit up or down the list moves up or down.</w:t>
              </w:r>
            </w:ins>
          </w:p>
        </w:tc>
        <w:tc>
          <w:tcPr>
            <w:tcW w:w="2073" w:type="dxa"/>
            <w:vAlign w:val="center"/>
          </w:tcPr>
          <w:p w14:paraId="35E1982D" w14:textId="1E1E9F1B" w:rsidR="006E6A94" w:rsidRPr="00AB2066" w:rsidRDefault="006E6A94" w:rsidP="00B83249">
            <w:pPr>
              <w:jc w:val="center"/>
              <w:rPr>
                <w:ins w:id="3922" w:author="Petter Vang Brakalsvaalet [pev2]" w:date="2021-04-28T00:13:00Z"/>
                <w:rFonts w:cstheme="majorHAnsi"/>
              </w:rPr>
            </w:pPr>
            <w:ins w:id="3923" w:author="Petter Vang Brakalsvaalet [pev2]" w:date="2021-04-28T00:15:00Z">
              <w:r w:rsidRPr="00AB2066">
                <w:rPr>
                  <w:rFonts w:cstheme="majorHAnsi"/>
                </w:rPr>
                <w:t>Pass</w:t>
              </w:r>
            </w:ins>
          </w:p>
        </w:tc>
      </w:tr>
      <w:tr w:rsidR="002F1905" w:rsidRPr="00AB2066" w14:paraId="6240600D" w14:textId="77777777" w:rsidTr="00B83249">
        <w:trPr>
          <w:ins w:id="3924" w:author="Petter Vang Brakalsvaalet [pev2]" w:date="2021-04-28T00:11:00Z"/>
        </w:trPr>
        <w:tc>
          <w:tcPr>
            <w:tcW w:w="1129" w:type="dxa"/>
            <w:vAlign w:val="center"/>
          </w:tcPr>
          <w:p w14:paraId="24F4D08C" w14:textId="14129EE0" w:rsidR="002F1905" w:rsidRPr="00AB2066" w:rsidRDefault="006E6A94" w:rsidP="00B83249">
            <w:pPr>
              <w:jc w:val="center"/>
              <w:rPr>
                <w:ins w:id="3925" w:author="Petter Vang Brakalsvaalet [pev2]" w:date="2021-04-28T00:11:00Z"/>
                <w:rFonts w:cstheme="majorHAnsi"/>
              </w:rPr>
            </w:pPr>
            <w:ins w:id="3926" w:author="Petter Vang Brakalsvaalet [pev2]" w:date="2021-04-28T00:16:00Z">
              <w:r w:rsidRPr="00AB2066">
                <w:rPr>
                  <w:rFonts w:cstheme="majorHAnsi"/>
                </w:rPr>
                <w:t>4</w:t>
              </w:r>
            </w:ins>
          </w:p>
        </w:tc>
        <w:tc>
          <w:tcPr>
            <w:tcW w:w="2694" w:type="dxa"/>
            <w:vAlign w:val="center"/>
          </w:tcPr>
          <w:p w14:paraId="5EF1430E" w14:textId="11F16D99" w:rsidR="002F1905" w:rsidRPr="00AB2066" w:rsidRDefault="002F1905" w:rsidP="00B83249">
            <w:pPr>
              <w:jc w:val="center"/>
              <w:rPr>
                <w:ins w:id="3927" w:author="Petter Vang Brakalsvaalet [pev2]" w:date="2021-04-28T00:11:00Z"/>
                <w:rFonts w:cstheme="majorHAnsi"/>
              </w:rPr>
            </w:pPr>
            <w:ins w:id="3928" w:author="Petter Vang Brakalsvaalet [pev2]" w:date="2021-04-28T00:12:00Z">
              <w:r w:rsidRPr="00AB2066">
                <w:rPr>
                  <w:rFonts w:cstheme="majorHAnsi"/>
                </w:rPr>
                <w:t>When clicking on the cancel button the scene closes</w:t>
              </w:r>
            </w:ins>
          </w:p>
        </w:tc>
        <w:tc>
          <w:tcPr>
            <w:tcW w:w="2394" w:type="dxa"/>
            <w:vAlign w:val="center"/>
          </w:tcPr>
          <w:p w14:paraId="68A652C4" w14:textId="0A315EFD" w:rsidR="002F1905" w:rsidRPr="00AB2066" w:rsidRDefault="002F1905" w:rsidP="00B83249">
            <w:pPr>
              <w:jc w:val="center"/>
              <w:rPr>
                <w:ins w:id="3929" w:author="Petter Vang Brakalsvaalet [pev2]" w:date="2021-04-28T00:11:00Z"/>
                <w:rFonts w:cstheme="majorHAnsi"/>
              </w:rPr>
            </w:pPr>
            <w:ins w:id="3930" w:author="Petter Vang Brakalsvaalet [pev2]" w:date="2021-04-28T00:13:00Z">
              <w:r w:rsidRPr="00AB2066">
                <w:rPr>
                  <w:rFonts w:cstheme="majorHAnsi"/>
                </w:rPr>
                <w:t>When cancel is clicked the scene is closed and the previous scene is showed.</w:t>
              </w:r>
            </w:ins>
          </w:p>
        </w:tc>
        <w:tc>
          <w:tcPr>
            <w:tcW w:w="2073" w:type="dxa"/>
            <w:vAlign w:val="center"/>
          </w:tcPr>
          <w:p w14:paraId="4FC20B82" w14:textId="77777777" w:rsidR="002F1905" w:rsidRPr="00AB2066" w:rsidRDefault="002F1905" w:rsidP="00B83249">
            <w:pPr>
              <w:jc w:val="center"/>
              <w:rPr>
                <w:ins w:id="3931" w:author="Petter Vang Brakalsvaalet [pev2]" w:date="2021-04-28T00:11:00Z"/>
                <w:rFonts w:cstheme="majorHAnsi"/>
              </w:rPr>
            </w:pPr>
            <w:ins w:id="3932" w:author="Petter Vang Brakalsvaalet [pev2]" w:date="2021-04-28T00:11:00Z">
              <w:r w:rsidRPr="00AB2066">
                <w:rPr>
                  <w:rFonts w:cstheme="majorHAnsi"/>
                </w:rPr>
                <w:t>Pass</w:t>
              </w:r>
            </w:ins>
          </w:p>
        </w:tc>
      </w:tr>
      <w:tr w:rsidR="002F1905" w:rsidRPr="00AB2066" w14:paraId="451E15C6" w14:textId="77777777" w:rsidTr="00B83249">
        <w:trPr>
          <w:ins w:id="3933" w:author="Petter Vang Brakalsvaalet [pev2]" w:date="2021-04-28T00:11:00Z"/>
        </w:trPr>
        <w:tc>
          <w:tcPr>
            <w:tcW w:w="1129" w:type="dxa"/>
            <w:vAlign w:val="center"/>
          </w:tcPr>
          <w:p w14:paraId="5AB1CD27" w14:textId="2A809CA2" w:rsidR="002F1905" w:rsidRPr="00AB2066" w:rsidRDefault="006E6A94" w:rsidP="00B83249">
            <w:pPr>
              <w:jc w:val="center"/>
              <w:rPr>
                <w:ins w:id="3934" w:author="Petter Vang Brakalsvaalet [pev2]" w:date="2021-04-28T00:11:00Z"/>
                <w:rFonts w:cstheme="majorHAnsi"/>
              </w:rPr>
            </w:pPr>
            <w:ins w:id="3935" w:author="Petter Vang Brakalsvaalet [pev2]" w:date="2021-04-28T00:16:00Z">
              <w:r w:rsidRPr="00AB2066">
                <w:rPr>
                  <w:rFonts w:cstheme="majorHAnsi"/>
                </w:rPr>
                <w:t>5</w:t>
              </w:r>
            </w:ins>
          </w:p>
        </w:tc>
        <w:tc>
          <w:tcPr>
            <w:tcW w:w="2694" w:type="dxa"/>
            <w:vAlign w:val="center"/>
          </w:tcPr>
          <w:p w14:paraId="721849BA" w14:textId="246034FC" w:rsidR="002F1905" w:rsidRPr="00AB2066" w:rsidRDefault="006E6A94" w:rsidP="00B83249">
            <w:pPr>
              <w:jc w:val="center"/>
              <w:rPr>
                <w:ins w:id="3936" w:author="Petter Vang Brakalsvaalet [pev2]" w:date="2021-04-28T00:11:00Z"/>
                <w:rFonts w:cstheme="majorHAnsi"/>
              </w:rPr>
            </w:pPr>
            <w:ins w:id="3937" w:author="Petter Vang Brakalsvaalet [pev2]" w:date="2021-04-28T00:16:00Z">
              <w:r w:rsidRPr="00AB2066">
                <w:rPr>
                  <w:rFonts w:cstheme="majorHAnsi"/>
                </w:rPr>
                <w:t>When clicking on the Done button a new scene will show</w:t>
              </w:r>
            </w:ins>
          </w:p>
        </w:tc>
        <w:tc>
          <w:tcPr>
            <w:tcW w:w="2394" w:type="dxa"/>
            <w:vAlign w:val="center"/>
          </w:tcPr>
          <w:p w14:paraId="28D14860" w14:textId="14D9EF6C" w:rsidR="002F1905" w:rsidRPr="00AB2066" w:rsidRDefault="006E6A94" w:rsidP="00B83249">
            <w:pPr>
              <w:jc w:val="center"/>
              <w:rPr>
                <w:ins w:id="3938" w:author="Petter Vang Brakalsvaalet [pev2]" w:date="2021-04-28T00:11:00Z"/>
                <w:rFonts w:cstheme="majorHAnsi"/>
              </w:rPr>
            </w:pPr>
            <w:ins w:id="3939" w:author="Petter Vang Brakalsvaalet [pev2]" w:date="2021-04-28T00:16:00Z">
              <w:r w:rsidRPr="00AB2066">
                <w:rPr>
                  <w:rFonts w:cstheme="majorHAnsi"/>
                </w:rPr>
                <w:t xml:space="preserve">When clicking the Done </w:t>
              </w:r>
            </w:ins>
            <w:ins w:id="3940" w:author="Petter Vang Brakalsvaalet [pev2]" w:date="2021-04-28T00:17:00Z">
              <w:r w:rsidRPr="00AB2066">
                <w:rPr>
                  <w:rFonts w:cstheme="majorHAnsi"/>
                </w:rPr>
                <w:t>button,</w:t>
              </w:r>
            </w:ins>
            <w:ins w:id="3941" w:author="Petter Vang Brakalsvaalet [pev2]" w:date="2021-04-28T00:16:00Z">
              <w:r w:rsidRPr="00AB2066">
                <w:rPr>
                  <w:rFonts w:cstheme="majorHAnsi"/>
                </w:rPr>
                <w:t xml:space="preserve"> the game scene is loaded and showed.</w:t>
              </w:r>
            </w:ins>
            <w:ins w:id="3942" w:author="Petter Vang Brakalsvaalet [pev2]" w:date="2021-04-28T00:17:00Z">
              <w:r w:rsidRPr="00AB2066">
                <w:rPr>
                  <w:rFonts w:cstheme="majorHAnsi"/>
                </w:rPr>
                <w:t xml:space="preserve"> </w:t>
              </w:r>
            </w:ins>
            <w:ins w:id="3943" w:author="Petter Vang Brakalsvaalet [pev2]" w:date="2021-04-28T00:18:00Z">
              <w:r w:rsidRPr="00AB2066">
                <w:rPr>
                  <w:rFonts w:cstheme="majorHAnsi"/>
                </w:rPr>
                <w:t>However,</w:t>
              </w:r>
            </w:ins>
            <w:ins w:id="3944" w:author="Petter Vang Brakalsvaalet [pev2]" w:date="2021-04-28T00:17:00Z">
              <w:r w:rsidRPr="00AB2066">
                <w:rPr>
                  <w:rFonts w:cstheme="majorHAnsi"/>
                </w:rPr>
                <w:t xml:space="preserve"> if some of the items of the list is not showed the </w:t>
              </w:r>
            </w:ins>
            <w:ins w:id="3945" w:author="Petter Vang Brakalsvaalet [pev2]" w:date="2021-04-28T00:18:00Z">
              <w:r w:rsidRPr="00AB2066">
                <w:rPr>
                  <w:rFonts w:cstheme="majorHAnsi"/>
                </w:rPr>
                <w:t>app crashes</w:t>
              </w:r>
            </w:ins>
          </w:p>
        </w:tc>
        <w:tc>
          <w:tcPr>
            <w:tcW w:w="2073" w:type="dxa"/>
            <w:vAlign w:val="center"/>
          </w:tcPr>
          <w:p w14:paraId="7FD2629D" w14:textId="71715097" w:rsidR="002F1905" w:rsidRPr="00AB2066" w:rsidRDefault="006E6A94" w:rsidP="00B83249">
            <w:pPr>
              <w:jc w:val="center"/>
              <w:rPr>
                <w:ins w:id="3946" w:author="Petter Vang Brakalsvaalet [pev2]" w:date="2021-04-28T00:11:00Z"/>
                <w:rFonts w:cstheme="majorHAnsi"/>
              </w:rPr>
            </w:pPr>
            <w:ins w:id="3947" w:author="Petter Vang Brakalsvaalet [pev2]" w:date="2021-04-28T00:18:00Z">
              <w:r w:rsidRPr="00AB2066">
                <w:rPr>
                  <w:rFonts w:cstheme="majorHAnsi"/>
                </w:rPr>
                <w:t>Partial Pass</w:t>
              </w:r>
            </w:ins>
          </w:p>
        </w:tc>
      </w:tr>
      <w:tr w:rsidR="006E6A94" w:rsidRPr="00AB2066" w14:paraId="2607B16B" w14:textId="77777777" w:rsidTr="00B83249">
        <w:trPr>
          <w:ins w:id="3948" w:author="Petter Vang Brakalsvaalet [pev2]" w:date="2021-04-28T00:17:00Z"/>
        </w:trPr>
        <w:tc>
          <w:tcPr>
            <w:tcW w:w="1129" w:type="dxa"/>
            <w:vAlign w:val="center"/>
          </w:tcPr>
          <w:p w14:paraId="1001056C" w14:textId="77777777" w:rsidR="006E6A94" w:rsidRPr="00AB2066" w:rsidRDefault="006E6A94" w:rsidP="00B83249">
            <w:pPr>
              <w:jc w:val="center"/>
              <w:rPr>
                <w:ins w:id="3949" w:author="Petter Vang Brakalsvaalet [pev2]" w:date="2021-04-28T00:17:00Z"/>
                <w:rFonts w:cstheme="majorHAnsi"/>
              </w:rPr>
            </w:pPr>
          </w:p>
        </w:tc>
        <w:tc>
          <w:tcPr>
            <w:tcW w:w="2694" w:type="dxa"/>
            <w:vAlign w:val="center"/>
          </w:tcPr>
          <w:p w14:paraId="1239BAD5" w14:textId="77777777" w:rsidR="006E6A94" w:rsidRPr="00AB2066" w:rsidRDefault="006E6A94" w:rsidP="00B83249">
            <w:pPr>
              <w:jc w:val="center"/>
              <w:rPr>
                <w:ins w:id="3950" w:author="Petter Vang Brakalsvaalet [pev2]" w:date="2021-04-28T00:17:00Z"/>
                <w:rFonts w:cstheme="majorHAnsi"/>
              </w:rPr>
            </w:pPr>
          </w:p>
        </w:tc>
        <w:tc>
          <w:tcPr>
            <w:tcW w:w="2394" w:type="dxa"/>
            <w:vAlign w:val="center"/>
          </w:tcPr>
          <w:p w14:paraId="4BC13281" w14:textId="77777777" w:rsidR="006E6A94" w:rsidRPr="00AB2066" w:rsidRDefault="006E6A94" w:rsidP="00B83249">
            <w:pPr>
              <w:jc w:val="center"/>
              <w:rPr>
                <w:ins w:id="3951" w:author="Petter Vang Brakalsvaalet [pev2]" w:date="2021-04-28T00:17:00Z"/>
                <w:rFonts w:cstheme="majorHAnsi"/>
              </w:rPr>
            </w:pPr>
          </w:p>
        </w:tc>
        <w:tc>
          <w:tcPr>
            <w:tcW w:w="2073" w:type="dxa"/>
            <w:vAlign w:val="center"/>
          </w:tcPr>
          <w:p w14:paraId="4DBB5062" w14:textId="77777777" w:rsidR="006E6A94" w:rsidRPr="00AB2066" w:rsidRDefault="006E6A94" w:rsidP="00B83249">
            <w:pPr>
              <w:jc w:val="center"/>
              <w:rPr>
                <w:ins w:id="3952" w:author="Petter Vang Brakalsvaalet [pev2]" w:date="2021-04-28T00:17:00Z"/>
                <w:rFonts w:cstheme="majorHAnsi"/>
              </w:rPr>
            </w:pPr>
          </w:p>
        </w:tc>
      </w:tr>
    </w:tbl>
    <w:p w14:paraId="17B59E56" w14:textId="07E8F844" w:rsidR="006E6A94" w:rsidRPr="002858BF" w:rsidRDefault="006E6A94" w:rsidP="006E6A94">
      <w:pPr>
        <w:pStyle w:val="Heading3"/>
        <w:rPr>
          <w:ins w:id="3953" w:author="Petter Vang Brakalsvaalet [pev2]" w:date="2021-04-28T00:18:00Z"/>
          <w:lang w:val="en-GB"/>
        </w:rPr>
      </w:pPr>
      <w:bookmarkStart w:id="3954" w:name="_Toc70522506"/>
      <w:ins w:id="3955" w:author="Petter Vang Brakalsvaalet [pev2]" w:date="2021-04-28T00:18:00Z">
        <w:r w:rsidRPr="002858BF">
          <w:rPr>
            <w:lang w:val="en-GB"/>
          </w:rPr>
          <w:t>GameScene</w:t>
        </w:r>
        <w:bookmarkEnd w:id="3954"/>
      </w:ins>
    </w:p>
    <w:tbl>
      <w:tblPr>
        <w:tblStyle w:val="TableGrid"/>
        <w:tblW w:w="0" w:type="auto"/>
        <w:tblLook w:val="04A0" w:firstRow="1" w:lastRow="0" w:firstColumn="1" w:lastColumn="0" w:noHBand="0" w:noVBand="1"/>
      </w:tblPr>
      <w:tblGrid>
        <w:gridCol w:w="1129"/>
        <w:gridCol w:w="2694"/>
        <w:gridCol w:w="2394"/>
        <w:gridCol w:w="2073"/>
      </w:tblGrid>
      <w:tr w:rsidR="006E6A94" w:rsidRPr="00AB2066" w14:paraId="0E429CB5" w14:textId="77777777" w:rsidTr="00B83249">
        <w:trPr>
          <w:ins w:id="3956" w:author="Petter Vang Brakalsvaalet [pev2]" w:date="2021-04-28T00:18:00Z"/>
        </w:trPr>
        <w:tc>
          <w:tcPr>
            <w:tcW w:w="1129" w:type="dxa"/>
            <w:vAlign w:val="center"/>
          </w:tcPr>
          <w:p w14:paraId="2D87FC45" w14:textId="77777777" w:rsidR="006E6A94" w:rsidRPr="00AB2066" w:rsidRDefault="006E6A94" w:rsidP="00B83249">
            <w:pPr>
              <w:jc w:val="center"/>
              <w:rPr>
                <w:ins w:id="3957" w:author="Petter Vang Brakalsvaalet [pev2]" w:date="2021-04-28T00:18:00Z"/>
                <w:rFonts w:cstheme="majorHAnsi"/>
              </w:rPr>
            </w:pPr>
            <w:ins w:id="3958" w:author="Petter Vang Brakalsvaalet [pev2]" w:date="2021-04-28T00:18:00Z">
              <w:r w:rsidRPr="00AB2066">
                <w:rPr>
                  <w:rFonts w:cstheme="majorHAnsi"/>
                </w:rPr>
                <w:t>Number</w:t>
              </w:r>
            </w:ins>
          </w:p>
        </w:tc>
        <w:tc>
          <w:tcPr>
            <w:tcW w:w="2694" w:type="dxa"/>
            <w:vAlign w:val="center"/>
          </w:tcPr>
          <w:p w14:paraId="54E5B14A" w14:textId="77777777" w:rsidR="006E6A94" w:rsidRPr="00AB2066" w:rsidRDefault="006E6A94" w:rsidP="00B83249">
            <w:pPr>
              <w:jc w:val="center"/>
              <w:rPr>
                <w:ins w:id="3959" w:author="Petter Vang Brakalsvaalet [pev2]" w:date="2021-04-28T00:18:00Z"/>
                <w:rFonts w:cstheme="majorHAnsi"/>
              </w:rPr>
            </w:pPr>
            <w:ins w:id="3960" w:author="Petter Vang Brakalsvaalet [pev2]" w:date="2021-04-28T00:18:00Z">
              <w:r w:rsidRPr="00AB2066">
                <w:rPr>
                  <w:rFonts w:cstheme="majorHAnsi"/>
                </w:rPr>
                <w:t>Description</w:t>
              </w:r>
            </w:ins>
          </w:p>
        </w:tc>
        <w:tc>
          <w:tcPr>
            <w:tcW w:w="2394" w:type="dxa"/>
            <w:vAlign w:val="center"/>
          </w:tcPr>
          <w:p w14:paraId="0ACF5601" w14:textId="77777777" w:rsidR="006E6A94" w:rsidRPr="00AB2066" w:rsidRDefault="006E6A94" w:rsidP="00B83249">
            <w:pPr>
              <w:jc w:val="center"/>
              <w:rPr>
                <w:ins w:id="3961" w:author="Petter Vang Brakalsvaalet [pev2]" w:date="2021-04-28T00:18:00Z"/>
                <w:rFonts w:cstheme="majorHAnsi"/>
              </w:rPr>
            </w:pPr>
            <w:ins w:id="3962" w:author="Petter Vang Brakalsvaalet [pev2]" w:date="2021-04-28T00:18:00Z">
              <w:r w:rsidRPr="00AB2066">
                <w:rPr>
                  <w:rFonts w:cstheme="majorHAnsi"/>
                </w:rPr>
                <w:t>Outcome</w:t>
              </w:r>
            </w:ins>
          </w:p>
        </w:tc>
        <w:tc>
          <w:tcPr>
            <w:tcW w:w="2073" w:type="dxa"/>
            <w:vAlign w:val="center"/>
          </w:tcPr>
          <w:p w14:paraId="4F2309FA" w14:textId="77777777" w:rsidR="006E6A94" w:rsidRPr="00AB2066" w:rsidRDefault="006E6A94" w:rsidP="00B83249">
            <w:pPr>
              <w:jc w:val="center"/>
              <w:rPr>
                <w:ins w:id="3963" w:author="Petter Vang Brakalsvaalet [pev2]" w:date="2021-04-28T00:18:00Z"/>
                <w:rFonts w:cstheme="majorHAnsi"/>
              </w:rPr>
            </w:pPr>
            <w:ins w:id="3964" w:author="Petter Vang Brakalsvaalet [pev2]" w:date="2021-04-28T00:18:00Z">
              <w:r w:rsidRPr="00AB2066">
                <w:rPr>
                  <w:rFonts w:cstheme="majorHAnsi"/>
                </w:rPr>
                <w:t>Pass/Fail</w:t>
              </w:r>
            </w:ins>
          </w:p>
        </w:tc>
      </w:tr>
      <w:tr w:rsidR="006E6A94" w:rsidRPr="00AB2066" w14:paraId="2E532FAB" w14:textId="77777777" w:rsidTr="00B83249">
        <w:trPr>
          <w:ins w:id="3965" w:author="Petter Vang Brakalsvaalet [pev2]" w:date="2021-04-28T00:18:00Z"/>
        </w:trPr>
        <w:tc>
          <w:tcPr>
            <w:tcW w:w="1129" w:type="dxa"/>
            <w:vAlign w:val="center"/>
          </w:tcPr>
          <w:p w14:paraId="2C8279E9" w14:textId="77777777" w:rsidR="006E6A94" w:rsidRPr="00AB2066" w:rsidRDefault="006E6A94" w:rsidP="00B83249">
            <w:pPr>
              <w:jc w:val="center"/>
              <w:rPr>
                <w:ins w:id="3966" w:author="Petter Vang Brakalsvaalet [pev2]" w:date="2021-04-28T00:18:00Z"/>
                <w:rFonts w:cstheme="majorHAnsi"/>
              </w:rPr>
            </w:pPr>
            <w:ins w:id="3967" w:author="Petter Vang Brakalsvaalet [pev2]" w:date="2021-04-28T00:18:00Z">
              <w:r w:rsidRPr="00AB2066">
                <w:rPr>
                  <w:rFonts w:cstheme="majorHAnsi"/>
                </w:rPr>
                <w:t>1</w:t>
              </w:r>
            </w:ins>
          </w:p>
        </w:tc>
        <w:tc>
          <w:tcPr>
            <w:tcW w:w="2694" w:type="dxa"/>
            <w:vAlign w:val="center"/>
          </w:tcPr>
          <w:p w14:paraId="248BB54A" w14:textId="18D71329" w:rsidR="006E6A94" w:rsidRPr="00AB2066" w:rsidRDefault="006E6A94" w:rsidP="00B83249">
            <w:pPr>
              <w:jc w:val="center"/>
              <w:rPr>
                <w:ins w:id="3968" w:author="Petter Vang Brakalsvaalet [pev2]" w:date="2021-04-28T00:18:00Z"/>
                <w:rFonts w:cstheme="majorHAnsi"/>
              </w:rPr>
            </w:pPr>
            <w:ins w:id="3969" w:author="Petter Vang Brakalsvaalet [pev2]" w:date="2021-04-28T00:18:00Z">
              <w:r w:rsidRPr="00AB2066">
                <w:rPr>
                  <w:rFonts w:cstheme="majorHAnsi"/>
                </w:rPr>
                <w:t>When the game starts the</w:t>
              </w:r>
            </w:ins>
            <w:ins w:id="3970" w:author="Petter Vang Brakalsvaalet [pev2]" w:date="2021-04-28T00:19:00Z">
              <w:r w:rsidRPr="00AB2066">
                <w:rPr>
                  <w:rFonts w:cstheme="majorHAnsi"/>
                </w:rPr>
                <w:t xml:space="preserve"> </w:t>
              </w:r>
            </w:ins>
            <w:ins w:id="3971" w:author="Petter Vang Brakalsvaalet [pev2]" w:date="2021-04-28T00:20:00Z">
              <w:r w:rsidRPr="00AB2066">
                <w:rPr>
                  <w:rFonts w:cstheme="majorHAnsi"/>
                </w:rPr>
                <w:t>time,</w:t>
              </w:r>
            </w:ins>
            <w:ins w:id="3972" w:author="Petter Vang Brakalsvaalet [pev2]" w:date="2021-04-28T00:19:00Z">
              <w:r w:rsidRPr="00AB2066">
                <w:rPr>
                  <w:rFonts w:cstheme="majorHAnsi"/>
                </w:rPr>
                <w:t xml:space="preserve"> left is decreasing.</w:t>
              </w:r>
            </w:ins>
            <w:ins w:id="3973" w:author="Petter Vang Brakalsvaalet [pev2]" w:date="2021-04-28T00:18:00Z">
              <w:r w:rsidRPr="00AB2066">
                <w:rPr>
                  <w:rFonts w:cstheme="majorHAnsi"/>
                </w:rPr>
                <w:t xml:space="preserve"> </w:t>
              </w:r>
            </w:ins>
          </w:p>
        </w:tc>
        <w:tc>
          <w:tcPr>
            <w:tcW w:w="2394" w:type="dxa"/>
            <w:vAlign w:val="center"/>
          </w:tcPr>
          <w:p w14:paraId="1EB6A2F7" w14:textId="0E09F8D9" w:rsidR="006E6A94" w:rsidRPr="00AB2066" w:rsidRDefault="006E6A94" w:rsidP="00B83249">
            <w:pPr>
              <w:jc w:val="center"/>
              <w:rPr>
                <w:ins w:id="3974" w:author="Petter Vang Brakalsvaalet [pev2]" w:date="2021-04-28T00:18:00Z"/>
                <w:rFonts w:cstheme="majorHAnsi"/>
              </w:rPr>
            </w:pPr>
            <w:ins w:id="3975" w:author="Petter Vang Brakalsvaalet [pev2]" w:date="2021-04-28T00:19:00Z">
              <w:r w:rsidRPr="00AB2066">
                <w:rPr>
                  <w:rFonts w:cstheme="majorHAnsi"/>
                </w:rPr>
                <w:t>When the game starts the time lefts label at the top of the screens slowly decreases to 0</w:t>
              </w:r>
            </w:ins>
          </w:p>
        </w:tc>
        <w:tc>
          <w:tcPr>
            <w:tcW w:w="2073" w:type="dxa"/>
            <w:vAlign w:val="center"/>
          </w:tcPr>
          <w:p w14:paraId="5F96915B" w14:textId="77777777" w:rsidR="006E6A94" w:rsidRPr="00AB2066" w:rsidRDefault="006E6A94" w:rsidP="00B83249">
            <w:pPr>
              <w:jc w:val="center"/>
              <w:rPr>
                <w:ins w:id="3976" w:author="Petter Vang Brakalsvaalet [pev2]" w:date="2021-04-28T00:18:00Z"/>
                <w:rFonts w:cstheme="majorHAnsi"/>
              </w:rPr>
            </w:pPr>
            <w:ins w:id="3977" w:author="Petter Vang Brakalsvaalet [pev2]" w:date="2021-04-28T00:18:00Z">
              <w:r w:rsidRPr="00AB2066">
                <w:rPr>
                  <w:rFonts w:cstheme="majorHAnsi"/>
                </w:rPr>
                <w:t>Pass</w:t>
              </w:r>
            </w:ins>
          </w:p>
        </w:tc>
      </w:tr>
      <w:tr w:rsidR="006E6A94" w:rsidRPr="00AB2066" w14:paraId="7A34C6BA" w14:textId="77777777" w:rsidTr="00B83249">
        <w:trPr>
          <w:ins w:id="3978" w:author="Petter Vang Brakalsvaalet [pev2]" w:date="2021-04-28T00:18:00Z"/>
        </w:trPr>
        <w:tc>
          <w:tcPr>
            <w:tcW w:w="1129" w:type="dxa"/>
            <w:vAlign w:val="center"/>
          </w:tcPr>
          <w:p w14:paraId="48588445" w14:textId="77777777" w:rsidR="006E6A94" w:rsidRPr="00AB2066" w:rsidRDefault="006E6A94" w:rsidP="00B83249">
            <w:pPr>
              <w:jc w:val="center"/>
              <w:rPr>
                <w:ins w:id="3979" w:author="Petter Vang Brakalsvaalet [pev2]" w:date="2021-04-28T00:18:00Z"/>
                <w:rFonts w:cstheme="majorHAnsi"/>
              </w:rPr>
            </w:pPr>
            <w:ins w:id="3980" w:author="Petter Vang Brakalsvaalet [pev2]" w:date="2021-04-28T00:18:00Z">
              <w:r w:rsidRPr="00AB2066">
                <w:rPr>
                  <w:rFonts w:cstheme="majorHAnsi"/>
                </w:rPr>
                <w:t>2</w:t>
              </w:r>
            </w:ins>
          </w:p>
        </w:tc>
        <w:tc>
          <w:tcPr>
            <w:tcW w:w="2694" w:type="dxa"/>
            <w:vAlign w:val="center"/>
          </w:tcPr>
          <w:p w14:paraId="06D71A0B" w14:textId="4642A3C3" w:rsidR="006E6A94" w:rsidRPr="00AB2066" w:rsidRDefault="006E6A94" w:rsidP="00B83249">
            <w:pPr>
              <w:jc w:val="center"/>
              <w:rPr>
                <w:ins w:id="3981" w:author="Petter Vang Brakalsvaalet [pev2]" w:date="2021-04-28T00:18:00Z"/>
                <w:rFonts w:cstheme="majorHAnsi"/>
              </w:rPr>
            </w:pPr>
            <w:ins w:id="3982" w:author="Petter Vang Brakalsvaalet [pev2]" w:date="2021-04-28T00:20:00Z">
              <w:r w:rsidRPr="00AB2066">
                <w:rPr>
                  <w:rFonts w:cstheme="majorHAnsi"/>
                </w:rPr>
                <w:t>When the time left hit 0 the game ends</w:t>
              </w:r>
            </w:ins>
          </w:p>
        </w:tc>
        <w:tc>
          <w:tcPr>
            <w:tcW w:w="2394" w:type="dxa"/>
            <w:vAlign w:val="center"/>
          </w:tcPr>
          <w:p w14:paraId="050EDCB6" w14:textId="50695FAB" w:rsidR="006E6A94" w:rsidRPr="00AB2066" w:rsidRDefault="006E6A94" w:rsidP="00B83249">
            <w:pPr>
              <w:jc w:val="center"/>
              <w:rPr>
                <w:ins w:id="3983" w:author="Petter Vang Brakalsvaalet [pev2]" w:date="2021-04-28T00:18:00Z"/>
                <w:rFonts w:cstheme="majorHAnsi"/>
              </w:rPr>
            </w:pPr>
            <w:ins w:id="3984" w:author="Petter Vang Brakalsvaalet [pev2]" w:date="2021-04-28T00:20:00Z">
              <w:r w:rsidRPr="00AB2066">
                <w:rPr>
                  <w:rFonts w:cstheme="majorHAnsi"/>
                </w:rPr>
                <w:t xml:space="preserve">When the time left label hits 0 a label is showed </w:t>
              </w:r>
            </w:ins>
            <w:ins w:id="3985" w:author="Petter Vang Brakalsvaalet [pev2]" w:date="2021-04-28T00:24:00Z">
              <w:r w:rsidRPr="00AB2066">
                <w:rPr>
                  <w:rFonts w:cstheme="majorHAnsi"/>
                </w:rPr>
                <w:t>stating,</w:t>
              </w:r>
            </w:ins>
            <w:ins w:id="3986" w:author="Petter Vang Brakalsvaalet [pev2]" w:date="2021-04-28T00:20:00Z">
              <w:r w:rsidRPr="00AB2066">
                <w:rPr>
                  <w:rFonts w:cstheme="majorHAnsi"/>
                </w:rPr>
                <w:t xml:space="preserve"> who won the </w:t>
              </w:r>
            </w:ins>
            <w:ins w:id="3987" w:author="Petter Vang Brakalsvaalet [pev2]" w:date="2021-04-28T00:24:00Z">
              <w:r w:rsidRPr="00AB2066">
                <w:rPr>
                  <w:rFonts w:cstheme="majorHAnsi"/>
                </w:rPr>
                <w:t>game,</w:t>
              </w:r>
            </w:ins>
            <w:ins w:id="3988" w:author="Petter Vang Brakalsvaalet [pev2]" w:date="2021-04-28T00:20:00Z">
              <w:r w:rsidRPr="00AB2066">
                <w:rPr>
                  <w:rFonts w:cstheme="majorHAnsi"/>
                </w:rPr>
                <w:t xml:space="preserve"> and the gam</w:t>
              </w:r>
            </w:ins>
            <w:ins w:id="3989" w:author="Petter Vang Brakalsvaalet [pev2]" w:date="2021-04-28T00:21:00Z">
              <w:r w:rsidRPr="00AB2066">
                <w:rPr>
                  <w:rFonts w:cstheme="majorHAnsi"/>
                </w:rPr>
                <w:t>e goes back to the main menu.</w:t>
              </w:r>
            </w:ins>
            <w:ins w:id="3990" w:author="Petter Vang Brakalsvaalet [pev2]" w:date="2021-04-28T00:48:00Z">
              <w:r w:rsidR="002841CB" w:rsidRPr="00AB2066">
                <w:rPr>
                  <w:rFonts w:cstheme="majorHAnsi"/>
                </w:rPr>
                <w:t xml:space="preserve"> But if the seeker catches the last player after the time runs out the seekers will also win.</w:t>
              </w:r>
            </w:ins>
          </w:p>
        </w:tc>
        <w:tc>
          <w:tcPr>
            <w:tcW w:w="2073" w:type="dxa"/>
            <w:vAlign w:val="center"/>
          </w:tcPr>
          <w:p w14:paraId="2635D4E3" w14:textId="4B53A683" w:rsidR="006E6A94" w:rsidRPr="00AB2066" w:rsidRDefault="002841CB" w:rsidP="00B83249">
            <w:pPr>
              <w:jc w:val="center"/>
              <w:rPr>
                <w:ins w:id="3991" w:author="Petter Vang Brakalsvaalet [pev2]" w:date="2021-04-28T00:18:00Z"/>
                <w:rFonts w:cstheme="majorHAnsi"/>
              </w:rPr>
            </w:pPr>
            <w:ins w:id="3992" w:author="Petter Vang Brakalsvaalet [pev2]" w:date="2021-04-28T00:48:00Z">
              <w:r w:rsidRPr="00AB2066">
                <w:rPr>
                  <w:rFonts w:cstheme="majorHAnsi"/>
                </w:rPr>
                <w:t>Partial pass</w:t>
              </w:r>
            </w:ins>
          </w:p>
        </w:tc>
      </w:tr>
      <w:tr w:rsidR="006E6A94" w:rsidRPr="00AB2066" w14:paraId="691F3220" w14:textId="77777777" w:rsidTr="00B83249">
        <w:trPr>
          <w:ins w:id="3993" w:author="Petter Vang Brakalsvaalet [pev2]" w:date="2021-04-28T00:18:00Z"/>
        </w:trPr>
        <w:tc>
          <w:tcPr>
            <w:tcW w:w="1129" w:type="dxa"/>
            <w:vAlign w:val="center"/>
          </w:tcPr>
          <w:p w14:paraId="55B8CB99" w14:textId="77777777" w:rsidR="006E6A94" w:rsidRPr="00AB2066" w:rsidRDefault="006E6A94" w:rsidP="00B83249">
            <w:pPr>
              <w:jc w:val="center"/>
              <w:rPr>
                <w:ins w:id="3994" w:author="Petter Vang Brakalsvaalet [pev2]" w:date="2021-04-28T00:18:00Z"/>
                <w:rFonts w:cstheme="majorHAnsi"/>
              </w:rPr>
            </w:pPr>
            <w:ins w:id="3995" w:author="Petter Vang Brakalsvaalet [pev2]" w:date="2021-04-28T00:18:00Z">
              <w:r w:rsidRPr="00AB2066">
                <w:rPr>
                  <w:rFonts w:cstheme="majorHAnsi"/>
                </w:rPr>
                <w:t>3</w:t>
              </w:r>
            </w:ins>
          </w:p>
        </w:tc>
        <w:tc>
          <w:tcPr>
            <w:tcW w:w="2694" w:type="dxa"/>
            <w:vAlign w:val="center"/>
          </w:tcPr>
          <w:p w14:paraId="2D679A81" w14:textId="3F30DA9A" w:rsidR="006E6A94" w:rsidRPr="00AB2066" w:rsidRDefault="006E6A94" w:rsidP="00B83249">
            <w:pPr>
              <w:jc w:val="center"/>
              <w:rPr>
                <w:ins w:id="3996" w:author="Petter Vang Brakalsvaalet [pev2]" w:date="2021-04-28T00:18:00Z"/>
                <w:rFonts w:cstheme="majorHAnsi"/>
              </w:rPr>
            </w:pPr>
            <w:ins w:id="3997" w:author="Petter Vang Brakalsvaalet [pev2]" w:date="2021-04-28T00:22:00Z">
              <w:r w:rsidRPr="00AB2066">
                <w:rPr>
                  <w:rFonts w:cstheme="majorHAnsi"/>
                </w:rPr>
                <w:t>When a</w:t>
              </w:r>
            </w:ins>
            <w:ins w:id="3998" w:author="Petter Vang Brakalsvaalet [pev2]" w:date="2021-04-28T00:21:00Z">
              <w:r w:rsidRPr="00AB2066">
                <w:rPr>
                  <w:rFonts w:cstheme="majorHAnsi"/>
                </w:rPr>
                <w:t xml:space="preserve"> bot is the </w:t>
              </w:r>
            </w:ins>
            <w:ins w:id="3999" w:author="Petter Vang Brakalsvaalet [pev2]" w:date="2021-04-28T00:49:00Z">
              <w:r w:rsidR="002841CB" w:rsidRPr="00AB2066">
                <w:rPr>
                  <w:rFonts w:cstheme="majorHAnsi"/>
                </w:rPr>
                <w:t>seeker,</w:t>
              </w:r>
            </w:ins>
            <w:ins w:id="4000" w:author="Petter Vang Brakalsvaalet [pev2]" w:date="2021-04-28T00:22:00Z">
              <w:r w:rsidRPr="00AB2066">
                <w:rPr>
                  <w:rFonts w:cstheme="majorHAnsi"/>
                </w:rPr>
                <w:t xml:space="preserve"> the seeker will chas</w:t>
              </w:r>
            </w:ins>
            <w:ins w:id="4001" w:author="Petter Vang Brakalsvaalet [pev2]" w:date="2021-04-28T00:23:00Z">
              <w:r w:rsidRPr="00AB2066">
                <w:rPr>
                  <w:rFonts w:cstheme="majorHAnsi"/>
                </w:rPr>
                <w:t xml:space="preserve">e </w:t>
              </w:r>
            </w:ins>
            <w:ins w:id="4002" w:author="Petter Vang Brakalsvaalet [pev2]" w:date="2021-04-28T00:22:00Z">
              <w:r w:rsidRPr="00AB2066">
                <w:rPr>
                  <w:rFonts w:cstheme="majorHAnsi"/>
                </w:rPr>
                <w:t>the player.</w:t>
              </w:r>
            </w:ins>
          </w:p>
        </w:tc>
        <w:tc>
          <w:tcPr>
            <w:tcW w:w="2394" w:type="dxa"/>
            <w:vAlign w:val="center"/>
          </w:tcPr>
          <w:p w14:paraId="7A9F0C3E" w14:textId="7ABAD0AA" w:rsidR="006E6A94" w:rsidRPr="00AB2066" w:rsidRDefault="006E6A94" w:rsidP="00B83249">
            <w:pPr>
              <w:jc w:val="center"/>
              <w:rPr>
                <w:ins w:id="4003" w:author="Petter Vang Brakalsvaalet [pev2]" w:date="2021-04-28T00:18:00Z"/>
                <w:rFonts w:cstheme="majorHAnsi"/>
              </w:rPr>
            </w:pPr>
            <w:ins w:id="4004" w:author="Petter Vang Brakalsvaalet [pev2]" w:date="2021-04-28T00:22:00Z">
              <w:r w:rsidRPr="00AB2066">
                <w:rPr>
                  <w:rFonts w:cstheme="majorHAnsi"/>
                </w:rPr>
                <w:t>The seeker starts moving after 5 seconds and will chase the player.</w:t>
              </w:r>
            </w:ins>
          </w:p>
        </w:tc>
        <w:tc>
          <w:tcPr>
            <w:tcW w:w="2073" w:type="dxa"/>
            <w:vAlign w:val="center"/>
          </w:tcPr>
          <w:p w14:paraId="42A5AE5E" w14:textId="77777777" w:rsidR="006E6A94" w:rsidRPr="00AB2066" w:rsidRDefault="006E6A94" w:rsidP="00B83249">
            <w:pPr>
              <w:jc w:val="center"/>
              <w:rPr>
                <w:ins w:id="4005" w:author="Petter Vang Brakalsvaalet [pev2]" w:date="2021-04-28T00:18:00Z"/>
                <w:rFonts w:cstheme="majorHAnsi"/>
              </w:rPr>
            </w:pPr>
            <w:ins w:id="4006" w:author="Petter Vang Brakalsvaalet [pev2]" w:date="2021-04-28T00:18:00Z">
              <w:r w:rsidRPr="00AB2066">
                <w:rPr>
                  <w:rFonts w:cstheme="majorHAnsi"/>
                </w:rPr>
                <w:t>Pass</w:t>
              </w:r>
            </w:ins>
          </w:p>
        </w:tc>
      </w:tr>
      <w:tr w:rsidR="006E6A94" w:rsidRPr="00AB2066" w14:paraId="5D0D8CE8" w14:textId="77777777" w:rsidTr="00B83249">
        <w:trPr>
          <w:ins w:id="4007" w:author="Petter Vang Brakalsvaalet [pev2]" w:date="2021-04-28T00:18:00Z"/>
        </w:trPr>
        <w:tc>
          <w:tcPr>
            <w:tcW w:w="1129" w:type="dxa"/>
            <w:vAlign w:val="center"/>
          </w:tcPr>
          <w:p w14:paraId="6CD2D7A1" w14:textId="77777777" w:rsidR="006E6A94" w:rsidRPr="00AB2066" w:rsidRDefault="006E6A94" w:rsidP="00B83249">
            <w:pPr>
              <w:jc w:val="center"/>
              <w:rPr>
                <w:ins w:id="4008" w:author="Petter Vang Brakalsvaalet [pev2]" w:date="2021-04-28T00:18:00Z"/>
                <w:rFonts w:cstheme="majorHAnsi"/>
              </w:rPr>
            </w:pPr>
            <w:ins w:id="4009" w:author="Petter Vang Brakalsvaalet [pev2]" w:date="2021-04-28T00:18:00Z">
              <w:r w:rsidRPr="00AB2066">
                <w:rPr>
                  <w:rFonts w:cstheme="majorHAnsi"/>
                </w:rPr>
                <w:lastRenderedPageBreak/>
                <w:t>4</w:t>
              </w:r>
            </w:ins>
          </w:p>
        </w:tc>
        <w:tc>
          <w:tcPr>
            <w:tcW w:w="2694" w:type="dxa"/>
            <w:vAlign w:val="center"/>
          </w:tcPr>
          <w:p w14:paraId="6FA72BCE" w14:textId="31C4BB32" w:rsidR="006E6A94" w:rsidRPr="00AB2066" w:rsidRDefault="006E6A94" w:rsidP="00B83249">
            <w:pPr>
              <w:jc w:val="center"/>
              <w:rPr>
                <w:ins w:id="4010" w:author="Petter Vang Brakalsvaalet [pev2]" w:date="2021-04-28T00:18:00Z"/>
                <w:rFonts w:cstheme="majorHAnsi"/>
              </w:rPr>
            </w:pPr>
            <w:ins w:id="4011" w:author="Petter Vang Brakalsvaalet [pev2]" w:date="2021-04-28T00:23:00Z">
              <w:r w:rsidRPr="00AB2066">
                <w:rPr>
                  <w:rFonts w:cstheme="majorHAnsi"/>
                </w:rPr>
                <w:t>When all hiders are caught the game ends.</w:t>
              </w:r>
            </w:ins>
          </w:p>
        </w:tc>
        <w:tc>
          <w:tcPr>
            <w:tcW w:w="2394" w:type="dxa"/>
            <w:vAlign w:val="center"/>
          </w:tcPr>
          <w:p w14:paraId="7B486276" w14:textId="7B488ABC" w:rsidR="006E6A94" w:rsidRPr="00AB2066" w:rsidRDefault="006E6A94" w:rsidP="00B83249">
            <w:pPr>
              <w:jc w:val="center"/>
              <w:rPr>
                <w:ins w:id="4012" w:author="Petter Vang Brakalsvaalet [pev2]" w:date="2021-04-28T00:18:00Z"/>
                <w:rFonts w:cstheme="majorHAnsi"/>
              </w:rPr>
            </w:pPr>
            <w:ins w:id="4013" w:author="Petter Vang Brakalsvaalet [pev2]" w:date="2021-04-28T00:23:00Z">
              <w:r w:rsidRPr="00AB2066">
                <w:rPr>
                  <w:rFonts w:cstheme="majorHAnsi"/>
                </w:rPr>
                <w:t xml:space="preserve">When all the hiders are caught a label </w:t>
              </w:r>
            </w:ins>
            <w:ins w:id="4014" w:author="Petter Vang Brakalsvaalet [pev2]" w:date="2021-04-28T00:24:00Z">
              <w:r w:rsidRPr="00AB2066">
                <w:rPr>
                  <w:rFonts w:cstheme="majorHAnsi"/>
                </w:rPr>
                <w:t>is showed stating who won, and the game goes back to the main menu.</w:t>
              </w:r>
            </w:ins>
          </w:p>
        </w:tc>
        <w:tc>
          <w:tcPr>
            <w:tcW w:w="2073" w:type="dxa"/>
            <w:vAlign w:val="center"/>
          </w:tcPr>
          <w:p w14:paraId="22F646F9" w14:textId="77777777" w:rsidR="006E6A94" w:rsidRPr="00AB2066" w:rsidRDefault="006E6A94" w:rsidP="00B83249">
            <w:pPr>
              <w:jc w:val="center"/>
              <w:rPr>
                <w:ins w:id="4015" w:author="Petter Vang Brakalsvaalet [pev2]" w:date="2021-04-28T00:18:00Z"/>
                <w:rFonts w:cstheme="majorHAnsi"/>
              </w:rPr>
            </w:pPr>
            <w:ins w:id="4016" w:author="Petter Vang Brakalsvaalet [pev2]" w:date="2021-04-28T00:18:00Z">
              <w:r w:rsidRPr="00AB2066">
                <w:rPr>
                  <w:rFonts w:cstheme="majorHAnsi"/>
                </w:rPr>
                <w:t>Pass</w:t>
              </w:r>
            </w:ins>
          </w:p>
        </w:tc>
      </w:tr>
      <w:tr w:rsidR="006E6A94" w:rsidRPr="00AB2066" w14:paraId="4000737A" w14:textId="77777777" w:rsidTr="00B83249">
        <w:trPr>
          <w:ins w:id="4017" w:author="Petter Vang Brakalsvaalet [pev2]" w:date="2021-04-28T00:18:00Z"/>
        </w:trPr>
        <w:tc>
          <w:tcPr>
            <w:tcW w:w="1129" w:type="dxa"/>
            <w:vAlign w:val="center"/>
          </w:tcPr>
          <w:p w14:paraId="6BE380F0" w14:textId="77777777" w:rsidR="006E6A94" w:rsidRPr="00AB2066" w:rsidRDefault="006E6A94" w:rsidP="00B83249">
            <w:pPr>
              <w:jc w:val="center"/>
              <w:rPr>
                <w:ins w:id="4018" w:author="Petter Vang Brakalsvaalet [pev2]" w:date="2021-04-28T00:18:00Z"/>
                <w:rFonts w:cstheme="majorHAnsi"/>
              </w:rPr>
            </w:pPr>
            <w:ins w:id="4019" w:author="Petter Vang Brakalsvaalet [pev2]" w:date="2021-04-28T00:18:00Z">
              <w:r w:rsidRPr="00AB2066">
                <w:rPr>
                  <w:rFonts w:cstheme="majorHAnsi"/>
                </w:rPr>
                <w:t>5</w:t>
              </w:r>
            </w:ins>
          </w:p>
        </w:tc>
        <w:tc>
          <w:tcPr>
            <w:tcW w:w="2694" w:type="dxa"/>
            <w:vAlign w:val="center"/>
          </w:tcPr>
          <w:p w14:paraId="11D65D2B" w14:textId="0305B958" w:rsidR="006E6A94" w:rsidRPr="00AB2066" w:rsidRDefault="00936C5A" w:rsidP="00B83249">
            <w:pPr>
              <w:jc w:val="center"/>
              <w:rPr>
                <w:ins w:id="4020" w:author="Petter Vang Brakalsvaalet [pev2]" w:date="2021-04-28T00:18:00Z"/>
                <w:rFonts w:cstheme="majorHAnsi"/>
              </w:rPr>
            </w:pPr>
            <w:ins w:id="4021" w:author="Petter Vang Brakalsvaalet [pev2]" w:date="2021-04-28T00:24:00Z">
              <w:r w:rsidRPr="00AB2066">
                <w:rPr>
                  <w:rFonts w:cstheme="majorHAnsi"/>
                </w:rPr>
                <w:t xml:space="preserve">When </w:t>
              </w:r>
            </w:ins>
            <w:ins w:id="4022" w:author="Petter Vang Brakalsvaalet [pev2]" w:date="2021-04-28T00:25:00Z">
              <w:r w:rsidRPr="00AB2066">
                <w:rPr>
                  <w:rFonts w:cstheme="majorHAnsi"/>
                </w:rPr>
                <w:t xml:space="preserve">clicking on the button </w:t>
              </w:r>
            </w:ins>
            <w:ins w:id="4023" w:author="Petter Vang Brakalsvaalet [pev2]" w:date="2021-04-28T00:27:00Z">
              <w:r w:rsidRPr="00AB2066">
                <w:rPr>
                  <w:rFonts w:cstheme="majorHAnsi"/>
                </w:rPr>
                <w:t xml:space="preserve">when close to a player </w:t>
              </w:r>
            </w:ins>
            <w:ins w:id="4024" w:author="Petter Vang Brakalsvaalet [pev2]" w:date="2021-04-28T00:28:00Z">
              <w:r w:rsidRPr="00AB2066">
                <w:rPr>
                  <w:rFonts w:cstheme="majorHAnsi"/>
                </w:rPr>
                <w:t xml:space="preserve">a </w:t>
              </w:r>
            </w:ins>
            <w:ins w:id="4025" w:author="Petter Vang Brakalsvaalet [pev2]" w:date="2021-04-28T00:27:00Z">
              <w:r w:rsidRPr="00AB2066">
                <w:rPr>
                  <w:rFonts w:cstheme="majorHAnsi"/>
                </w:rPr>
                <w:t>player is caught or freed.</w:t>
              </w:r>
            </w:ins>
          </w:p>
        </w:tc>
        <w:tc>
          <w:tcPr>
            <w:tcW w:w="2394" w:type="dxa"/>
            <w:vAlign w:val="center"/>
          </w:tcPr>
          <w:p w14:paraId="67C0F656" w14:textId="2FD962F6" w:rsidR="006E6A94" w:rsidRPr="00AB2066" w:rsidRDefault="00936C5A" w:rsidP="00B83249">
            <w:pPr>
              <w:jc w:val="center"/>
              <w:rPr>
                <w:ins w:id="4026" w:author="Petter Vang Brakalsvaalet [pev2]" w:date="2021-04-28T00:18:00Z"/>
                <w:rFonts w:cstheme="majorHAnsi"/>
              </w:rPr>
            </w:pPr>
            <w:ins w:id="4027" w:author="Petter Vang Brakalsvaalet [pev2]" w:date="2021-04-28T00:27:00Z">
              <w:r w:rsidRPr="00AB2066">
                <w:rPr>
                  <w:rFonts w:cstheme="majorHAnsi"/>
                </w:rPr>
                <w:t xml:space="preserve">When clicking the button and a player is close </w:t>
              </w:r>
            </w:ins>
            <w:ins w:id="4028" w:author="Petter Vang Brakalsvaalet [pev2]" w:date="2021-04-28T00:28:00Z">
              <w:r w:rsidRPr="00AB2066">
                <w:rPr>
                  <w:rFonts w:cstheme="majorHAnsi"/>
                </w:rPr>
                <w:t>the player will be caught or freed depending on if the player is a hider or a seeker.</w:t>
              </w:r>
            </w:ins>
          </w:p>
        </w:tc>
        <w:tc>
          <w:tcPr>
            <w:tcW w:w="2073" w:type="dxa"/>
            <w:vAlign w:val="center"/>
          </w:tcPr>
          <w:p w14:paraId="70B73886" w14:textId="4C627C38" w:rsidR="006E6A94" w:rsidRPr="00AB2066" w:rsidRDefault="006E6A94" w:rsidP="00B83249">
            <w:pPr>
              <w:jc w:val="center"/>
              <w:rPr>
                <w:ins w:id="4029" w:author="Petter Vang Brakalsvaalet [pev2]" w:date="2021-04-28T00:18:00Z"/>
                <w:rFonts w:cstheme="majorHAnsi"/>
              </w:rPr>
            </w:pPr>
            <w:ins w:id="4030" w:author="Petter Vang Brakalsvaalet [pev2]" w:date="2021-04-28T00:18:00Z">
              <w:r w:rsidRPr="00AB2066">
                <w:rPr>
                  <w:rFonts w:cstheme="majorHAnsi"/>
                </w:rPr>
                <w:t>Pass</w:t>
              </w:r>
            </w:ins>
          </w:p>
        </w:tc>
      </w:tr>
      <w:tr w:rsidR="006E6A94" w:rsidRPr="00AB2066" w14:paraId="17AA4506" w14:textId="77777777" w:rsidTr="00B83249">
        <w:trPr>
          <w:ins w:id="4031" w:author="Petter Vang Brakalsvaalet [pev2]" w:date="2021-04-28T00:18:00Z"/>
        </w:trPr>
        <w:tc>
          <w:tcPr>
            <w:tcW w:w="1129" w:type="dxa"/>
            <w:vAlign w:val="center"/>
          </w:tcPr>
          <w:p w14:paraId="6C5AE077" w14:textId="393B11BB" w:rsidR="006E6A94" w:rsidRPr="00AB2066" w:rsidRDefault="00936C5A" w:rsidP="00B83249">
            <w:pPr>
              <w:jc w:val="center"/>
              <w:rPr>
                <w:ins w:id="4032" w:author="Petter Vang Brakalsvaalet [pev2]" w:date="2021-04-28T00:18:00Z"/>
                <w:rFonts w:cstheme="majorHAnsi"/>
              </w:rPr>
            </w:pPr>
            <w:ins w:id="4033" w:author="Petter Vang Brakalsvaalet [pev2]" w:date="2021-04-28T00:26:00Z">
              <w:r w:rsidRPr="00AB2066">
                <w:rPr>
                  <w:rFonts w:cstheme="majorHAnsi"/>
                </w:rPr>
                <w:t>6</w:t>
              </w:r>
            </w:ins>
          </w:p>
        </w:tc>
        <w:tc>
          <w:tcPr>
            <w:tcW w:w="2694" w:type="dxa"/>
            <w:vAlign w:val="center"/>
          </w:tcPr>
          <w:p w14:paraId="75622A91" w14:textId="147DEE1A" w:rsidR="006E6A94" w:rsidRPr="00AB2066" w:rsidRDefault="00936C5A" w:rsidP="00B83249">
            <w:pPr>
              <w:jc w:val="center"/>
              <w:rPr>
                <w:ins w:id="4034" w:author="Petter Vang Brakalsvaalet [pev2]" w:date="2021-04-28T00:18:00Z"/>
                <w:rFonts w:cstheme="majorHAnsi"/>
              </w:rPr>
            </w:pPr>
            <w:ins w:id="4035" w:author="Petter Vang Brakalsvaalet [pev2]" w:date="2021-04-28T00:26:00Z">
              <w:r w:rsidRPr="00AB2066">
                <w:rPr>
                  <w:rFonts w:cstheme="majorHAnsi"/>
                </w:rPr>
                <w:t xml:space="preserve">When clicking on the button when close to a hiding spot the player will be </w:t>
              </w:r>
            </w:ins>
            <w:ins w:id="4036" w:author="Petter Vang Brakalsvaalet [pev2]" w:date="2021-04-28T00:29:00Z">
              <w:r w:rsidRPr="00AB2066">
                <w:rPr>
                  <w:rFonts w:cstheme="majorHAnsi"/>
                </w:rPr>
                <w:t>hidden</w:t>
              </w:r>
            </w:ins>
            <w:ins w:id="4037" w:author="Petter Vang Brakalsvaalet [pev2]" w:date="2021-04-28T00:26:00Z">
              <w:r w:rsidRPr="00AB2066">
                <w:rPr>
                  <w:rFonts w:cstheme="majorHAnsi"/>
                </w:rPr>
                <w:t xml:space="preserve">. </w:t>
              </w:r>
            </w:ins>
          </w:p>
        </w:tc>
        <w:tc>
          <w:tcPr>
            <w:tcW w:w="2394" w:type="dxa"/>
            <w:vAlign w:val="center"/>
          </w:tcPr>
          <w:p w14:paraId="5207E7E6" w14:textId="46D5D022" w:rsidR="006E6A94" w:rsidRPr="00AB2066" w:rsidRDefault="00936C5A" w:rsidP="00B83249">
            <w:pPr>
              <w:jc w:val="center"/>
              <w:rPr>
                <w:ins w:id="4038" w:author="Petter Vang Brakalsvaalet [pev2]" w:date="2021-04-28T00:18:00Z"/>
                <w:rFonts w:cstheme="majorHAnsi"/>
              </w:rPr>
            </w:pPr>
            <w:ins w:id="4039" w:author="Petter Vang Brakalsvaalet [pev2]" w:date="2021-04-28T00:29:00Z">
              <w:r w:rsidRPr="00AB2066">
                <w:rPr>
                  <w:rFonts w:cstheme="majorHAnsi"/>
                </w:rPr>
                <w:t xml:space="preserve">When clicking the button and a hiding spot is close. The player will hide if they are a hider, if not </w:t>
              </w:r>
            </w:ins>
            <w:ins w:id="4040" w:author="Petter Vang Brakalsvaalet [pev2]" w:date="2021-04-28T00:31:00Z">
              <w:r w:rsidRPr="00AB2066">
                <w:rPr>
                  <w:rFonts w:cstheme="majorHAnsi"/>
                </w:rPr>
                <w:t>nothing</w:t>
              </w:r>
            </w:ins>
            <w:ins w:id="4041" w:author="Petter Vang Brakalsvaalet [pev2]" w:date="2021-04-28T00:29:00Z">
              <w:r w:rsidRPr="00AB2066">
                <w:rPr>
                  <w:rFonts w:cstheme="majorHAnsi"/>
                </w:rPr>
                <w:t xml:space="preserve"> will happen.</w:t>
              </w:r>
            </w:ins>
          </w:p>
        </w:tc>
        <w:tc>
          <w:tcPr>
            <w:tcW w:w="2073" w:type="dxa"/>
            <w:vAlign w:val="center"/>
          </w:tcPr>
          <w:p w14:paraId="145839B3" w14:textId="0CE792AD" w:rsidR="006E6A94" w:rsidRPr="00AB2066" w:rsidRDefault="00936C5A" w:rsidP="00B83249">
            <w:pPr>
              <w:jc w:val="center"/>
              <w:rPr>
                <w:ins w:id="4042" w:author="Petter Vang Brakalsvaalet [pev2]" w:date="2021-04-28T00:18:00Z"/>
                <w:rFonts w:cstheme="majorHAnsi"/>
              </w:rPr>
            </w:pPr>
            <w:ins w:id="4043" w:author="Petter Vang Brakalsvaalet [pev2]" w:date="2021-04-28T00:30:00Z">
              <w:r w:rsidRPr="00AB2066">
                <w:rPr>
                  <w:rFonts w:cstheme="majorHAnsi"/>
                </w:rPr>
                <w:t>Pass</w:t>
              </w:r>
            </w:ins>
          </w:p>
        </w:tc>
      </w:tr>
      <w:tr w:rsidR="00936C5A" w:rsidRPr="00AB2066" w14:paraId="2BCAC31E" w14:textId="77777777" w:rsidTr="00B83249">
        <w:trPr>
          <w:ins w:id="4044" w:author="Petter Vang Brakalsvaalet [pev2]" w:date="2021-04-28T00:30:00Z"/>
        </w:trPr>
        <w:tc>
          <w:tcPr>
            <w:tcW w:w="1129" w:type="dxa"/>
            <w:vAlign w:val="center"/>
          </w:tcPr>
          <w:p w14:paraId="107DE553" w14:textId="646186F8" w:rsidR="00936C5A" w:rsidRPr="00AB2066" w:rsidRDefault="00936C5A" w:rsidP="00B83249">
            <w:pPr>
              <w:jc w:val="center"/>
              <w:rPr>
                <w:ins w:id="4045" w:author="Petter Vang Brakalsvaalet [pev2]" w:date="2021-04-28T00:30:00Z"/>
                <w:rFonts w:cstheme="majorHAnsi"/>
              </w:rPr>
            </w:pPr>
            <w:ins w:id="4046" w:author="Petter Vang Brakalsvaalet [pev2]" w:date="2021-04-28T00:30:00Z">
              <w:r w:rsidRPr="00AB2066">
                <w:rPr>
                  <w:rFonts w:cstheme="majorHAnsi"/>
                </w:rPr>
                <w:t>7</w:t>
              </w:r>
            </w:ins>
          </w:p>
        </w:tc>
        <w:tc>
          <w:tcPr>
            <w:tcW w:w="2694" w:type="dxa"/>
            <w:vAlign w:val="center"/>
          </w:tcPr>
          <w:p w14:paraId="48D351C8" w14:textId="32A8D7D7" w:rsidR="00936C5A" w:rsidRPr="00AB2066" w:rsidRDefault="00936C5A" w:rsidP="00B83249">
            <w:pPr>
              <w:jc w:val="center"/>
              <w:rPr>
                <w:ins w:id="4047" w:author="Petter Vang Brakalsvaalet [pev2]" w:date="2021-04-28T00:30:00Z"/>
                <w:rFonts w:cstheme="majorHAnsi"/>
              </w:rPr>
            </w:pPr>
            <w:ins w:id="4048" w:author="Petter Vang Brakalsvaalet [pev2]" w:date="2021-04-28T00:30:00Z">
              <w:r w:rsidRPr="00AB2066">
                <w:rPr>
                  <w:rFonts w:cstheme="majorHAnsi"/>
                </w:rPr>
                <w:t>When clicking the button far away from everything, not</w:t>
              </w:r>
            </w:ins>
            <w:ins w:id="4049" w:author="Petter Vang Brakalsvaalet [pev2]" w:date="2021-04-28T00:31:00Z">
              <w:r w:rsidRPr="00AB2066">
                <w:rPr>
                  <w:rFonts w:cstheme="majorHAnsi"/>
                </w:rPr>
                <w:t>h</w:t>
              </w:r>
            </w:ins>
            <w:ins w:id="4050" w:author="Petter Vang Brakalsvaalet [pev2]" w:date="2021-04-28T00:30:00Z">
              <w:r w:rsidRPr="00AB2066">
                <w:rPr>
                  <w:rFonts w:cstheme="majorHAnsi"/>
                </w:rPr>
                <w:t>ing happens.</w:t>
              </w:r>
            </w:ins>
          </w:p>
        </w:tc>
        <w:tc>
          <w:tcPr>
            <w:tcW w:w="2394" w:type="dxa"/>
            <w:vAlign w:val="center"/>
          </w:tcPr>
          <w:p w14:paraId="6DF53B12" w14:textId="781FAFB6" w:rsidR="00936C5A" w:rsidRPr="00AB2066" w:rsidRDefault="00936C5A" w:rsidP="00B83249">
            <w:pPr>
              <w:jc w:val="center"/>
              <w:rPr>
                <w:ins w:id="4051" w:author="Petter Vang Brakalsvaalet [pev2]" w:date="2021-04-28T00:30:00Z"/>
                <w:rFonts w:cstheme="majorHAnsi"/>
              </w:rPr>
            </w:pPr>
            <w:ins w:id="4052" w:author="Petter Vang Brakalsvaalet [pev2]" w:date="2021-04-28T00:30:00Z">
              <w:r w:rsidRPr="00AB2066">
                <w:rPr>
                  <w:rFonts w:cstheme="majorHAnsi"/>
                </w:rPr>
                <w:t>When clicking the button and noting is close to the player</w:t>
              </w:r>
            </w:ins>
            <w:ins w:id="4053" w:author="Petter Vang Brakalsvaalet [pev2]" w:date="2021-04-28T00:31:00Z">
              <w:r w:rsidRPr="00AB2066">
                <w:rPr>
                  <w:rFonts w:cstheme="majorHAnsi"/>
                </w:rPr>
                <w:t xml:space="preserve"> nothing will happen</w:t>
              </w:r>
            </w:ins>
          </w:p>
        </w:tc>
        <w:tc>
          <w:tcPr>
            <w:tcW w:w="2073" w:type="dxa"/>
            <w:vAlign w:val="center"/>
          </w:tcPr>
          <w:p w14:paraId="73E82470" w14:textId="67423FAA" w:rsidR="00936C5A" w:rsidRPr="00AB2066" w:rsidRDefault="00936C5A" w:rsidP="00B83249">
            <w:pPr>
              <w:jc w:val="center"/>
              <w:rPr>
                <w:ins w:id="4054" w:author="Petter Vang Brakalsvaalet [pev2]" w:date="2021-04-28T00:30:00Z"/>
                <w:rFonts w:cstheme="majorHAnsi"/>
              </w:rPr>
            </w:pPr>
            <w:ins w:id="4055" w:author="Petter Vang Brakalsvaalet [pev2]" w:date="2021-04-28T00:31:00Z">
              <w:r w:rsidRPr="00AB2066">
                <w:rPr>
                  <w:rFonts w:cstheme="majorHAnsi"/>
                </w:rPr>
                <w:t>Pass</w:t>
              </w:r>
            </w:ins>
          </w:p>
        </w:tc>
      </w:tr>
      <w:tr w:rsidR="00936C5A" w:rsidRPr="00AB2066" w14:paraId="5A90F9A3" w14:textId="77777777" w:rsidTr="00B83249">
        <w:trPr>
          <w:ins w:id="4056" w:author="Petter Vang Brakalsvaalet [pev2]" w:date="2021-04-28T00:31:00Z"/>
        </w:trPr>
        <w:tc>
          <w:tcPr>
            <w:tcW w:w="1129" w:type="dxa"/>
            <w:vAlign w:val="center"/>
          </w:tcPr>
          <w:p w14:paraId="1C42FA94" w14:textId="1136AB58" w:rsidR="00936C5A" w:rsidRPr="00AB2066" w:rsidRDefault="00936C5A" w:rsidP="00B83249">
            <w:pPr>
              <w:jc w:val="center"/>
              <w:rPr>
                <w:ins w:id="4057" w:author="Petter Vang Brakalsvaalet [pev2]" w:date="2021-04-28T00:31:00Z"/>
                <w:rFonts w:cstheme="majorHAnsi"/>
              </w:rPr>
            </w:pPr>
            <w:ins w:id="4058" w:author="Petter Vang Brakalsvaalet [pev2]" w:date="2021-04-28T00:31:00Z">
              <w:r w:rsidRPr="00AB2066">
                <w:rPr>
                  <w:rFonts w:cstheme="majorHAnsi"/>
                </w:rPr>
                <w:t>8</w:t>
              </w:r>
            </w:ins>
          </w:p>
        </w:tc>
        <w:tc>
          <w:tcPr>
            <w:tcW w:w="2694" w:type="dxa"/>
            <w:vAlign w:val="center"/>
          </w:tcPr>
          <w:p w14:paraId="5093C42D" w14:textId="088EF9F8" w:rsidR="00936C5A" w:rsidRPr="00AB2066" w:rsidRDefault="00936C5A" w:rsidP="00B83249">
            <w:pPr>
              <w:jc w:val="center"/>
              <w:rPr>
                <w:ins w:id="4059" w:author="Petter Vang Brakalsvaalet [pev2]" w:date="2021-04-28T00:31:00Z"/>
                <w:rFonts w:cstheme="majorHAnsi"/>
              </w:rPr>
            </w:pPr>
            <w:ins w:id="4060" w:author="Petter Vang Brakalsvaalet [pev2]" w:date="2021-04-28T00:31:00Z">
              <w:r w:rsidRPr="00AB2066">
                <w:rPr>
                  <w:rFonts w:cstheme="majorHAnsi"/>
                </w:rPr>
                <w:t>When moving the joystick in any direction the player moves in that direction.</w:t>
              </w:r>
            </w:ins>
          </w:p>
        </w:tc>
        <w:tc>
          <w:tcPr>
            <w:tcW w:w="2394" w:type="dxa"/>
            <w:vAlign w:val="center"/>
          </w:tcPr>
          <w:p w14:paraId="4FD9C5F8" w14:textId="4993C3E3" w:rsidR="00936C5A" w:rsidRPr="00AB2066" w:rsidRDefault="00936C5A" w:rsidP="00B83249">
            <w:pPr>
              <w:jc w:val="center"/>
              <w:rPr>
                <w:ins w:id="4061" w:author="Petter Vang Brakalsvaalet [pev2]" w:date="2021-04-28T00:31:00Z"/>
                <w:rFonts w:cstheme="majorHAnsi"/>
              </w:rPr>
            </w:pPr>
            <w:ins w:id="4062" w:author="Petter Vang Brakalsvaalet [pev2]" w:date="2021-04-28T00:31:00Z">
              <w:r w:rsidRPr="00AB2066">
                <w:rPr>
                  <w:rFonts w:cstheme="majorHAnsi"/>
                </w:rPr>
                <w:t>When moving the joystick in any direction the player mo</w:t>
              </w:r>
            </w:ins>
            <w:ins w:id="4063" w:author="Petter Vang Brakalsvaalet [pev2]" w:date="2021-04-28T00:32:00Z">
              <w:r w:rsidRPr="00AB2066">
                <w:rPr>
                  <w:rFonts w:cstheme="majorHAnsi"/>
                </w:rPr>
                <w:t>ves in that direction</w:t>
              </w:r>
            </w:ins>
          </w:p>
        </w:tc>
        <w:tc>
          <w:tcPr>
            <w:tcW w:w="2073" w:type="dxa"/>
            <w:vAlign w:val="center"/>
          </w:tcPr>
          <w:p w14:paraId="708C89D7" w14:textId="286B5B1F" w:rsidR="00936C5A" w:rsidRPr="00AB2066" w:rsidRDefault="00936C5A" w:rsidP="00B83249">
            <w:pPr>
              <w:jc w:val="center"/>
              <w:rPr>
                <w:ins w:id="4064" w:author="Petter Vang Brakalsvaalet [pev2]" w:date="2021-04-28T00:31:00Z"/>
                <w:rFonts w:cstheme="majorHAnsi"/>
              </w:rPr>
            </w:pPr>
            <w:ins w:id="4065" w:author="Petter Vang Brakalsvaalet [pev2]" w:date="2021-04-28T00:32:00Z">
              <w:r w:rsidRPr="00AB2066">
                <w:rPr>
                  <w:rFonts w:cstheme="majorHAnsi"/>
                </w:rPr>
                <w:t>Pass</w:t>
              </w:r>
            </w:ins>
          </w:p>
        </w:tc>
      </w:tr>
      <w:tr w:rsidR="00936C5A" w:rsidRPr="00AB2066" w14:paraId="549C98BF" w14:textId="77777777" w:rsidTr="00B83249">
        <w:trPr>
          <w:ins w:id="4066" w:author="Petter Vang Brakalsvaalet [pev2]" w:date="2021-04-28T00:32:00Z"/>
        </w:trPr>
        <w:tc>
          <w:tcPr>
            <w:tcW w:w="1129" w:type="dxa"/>
            <w:vAlign w:val="center"/>
          </w:tcPr>
          <w:p w14:paraId="7A2AF0C6" w14:textId="249A66D2" w:rsidR="00936C5A" w:rsidRPr="00AB2066" w:rsidRDefault="00936C5A" w:rsidP="00B83249">
            <w:pPr>
              <w:jc w:val="center"/>
              <w:rPr>
                <w:ins w:id="4067" w:author="Petter Vang Brakalsvaalet [pev2]" w:date="2021-04-28T00:32:00Z"/>
                <w:rFonts w:cstheme="majorHAnsi"/>
              </w:rPr>
            </w:pPr>
            <w:ins w:id="4068" w:author="Petter Vang Brakalsvaalet [pev2]" w:date="2021-04-28T00:32:00Z">
              <w:r w:rsidRPr="00AB2066">
                <w:rPr>
                  <w:rFonts w:cstheme="majorHAnsi"/>
                </w:rPr>
                <w:t>9</w:t>
              </w:r>
            </w:ins>
          </w:p>
        </w:tc>
        <w:tc>
          <w:tcPr>
            <w:tcW w:w="2694" w:type="dxa"/>
            <w:vAlign w:val="center"/>
          </w:tcPr>
          <w:p w14:paraId="5C63DADB" w14:textId="65D3E960" w:rsidR="00936C5A" w:rsidRPr="00AB2066" w:rsidRDefault="00936C5A" w:rsidP="00B83249">
            <w:pPr>
              <w:jc w:val="center"/>
              <w:rPr>
                <w:ins w:id="4069" w:author="Petter Vang Brakalsvaalet [pev2]" w:date="2021-04-28T00:32:00Z"/>
                <w:rFonts w:cstheme="majorHAnsi"/>
              </w:rPr>
            </w:pPr>
            <w:ins w:id="4070" w:author="Petter Vang Brakalsvaalet [pev2]" w:date="2021-04-28T00:32:00Z">
              <w:r w:rsidRPr="00AB2066">
                <w:rPr>
                  <w:rFonts w:cstheme="majorHAnsi"/>
                </w:rPr>
                <w:t>When moving the joystick and the player is hidden, the joystick doesn’t move</w:t>
              </w:r>
            </w:ins>
          </w:p>
        </w:tc>
        <w:tc>
          <w:tcPr>
            <w:tcW w:w="2394" w:type="dxa"/>
            <w:vAlign w:val="center"/>
          </w:tcPr>
          <w:p w14:paraId="7DCFF85E" w14:textId="79588B58" w:rsidR="00936C5A" w:rsidRPr="00AB2066" w:rsidRDefault="00936C5A" w:rsidP="00B83249">
            <w:pPr>
              <w:jc w:val="center"/>
              <w:rPr>
                <w:ins w:id="4071" w:author="Petter Vang Brakalsvaalet [pev2]" w:date="2021-04-28T00:32:00Z"/>
                <w:rFonts w:cstheme="majorHAnsi"/>
              </w:rPr>
            </w:pPr>
            <w:ins w:id="4072" w:author="Petter Vang Brakalsvaalet [pev2]" w:date="2021-04-28T00:32:00Z">
              <w:r w:rsidRPr="00AB2066">
                <w:rPr>
                  <w:rFonts w:cstheme="majorHAnsi"/>
                </w:rPr>
                <w:t>When moving the</w:t>
              </w:r>
            </w:ins>
            <w:ins w:id="4073" w:author="Petter Vang Brakalsvaalet [pev2]" w:date="2021-04-28T00:33:00Z">
              <w:r w:rsidRPr="00AB2066">
                <w:rPr>
                  <w:rFonts w:cstheme="majorHAnsi"/>
                </w:rPr>
                <w:t xml:space="preserve"> joystick and the player is hidden, nothing happens.</w:t>
              </w:r>
            </w:ins>
          </w:p>
        </w:tc>
        <w:tc>
          <w:tcPr>
            <w:tcW w:w="2073" w:type="dxa"/>
            <w:vAlign w:val="center"/>
          </w:tcPr>
          <w:p w14:paraId="2E78352C" w14:textId="432F6D41" w:rsidR="00936C5A" w:rsidRPr="00AB2066" w:rsidRDefault="00936C5A" w:rsidP="00B83249">
            <w:pPr>
              <w:jc w:val="center"/>
              <w:rPr>
                <w:ins w:id="4074" w:author="Petter Vang Brakalsvaalet [pev2]" w:date="2021-04-28T00:32:00Z"/>
                <w:rFonts w:cstheme="majorHAnsi"/>
              </w:rPr>
            </w:pPr>
            <w:ins w:id="4075" w:author="Petter Vang Brakalsvaalet [pev2]" w:date="2021-04-28T00:33:00Z">
              <w:r w:rsidRPr="00AB2066">
                <w:rPr>
                  <w:rFonts w:cstheme="majorHAnsi"/>
                </w:rPr>
                <w:t>Pass</w:t>
              </w:r>
            </w:ins>
          </w:p>
        </w:tc>
      </w:tr>
      <w:tr w:rsidR="00936C5A" w:rsidRPr="00AB2066" w14:paraId="50A47F25" w14:textId="77777777" w:rsidTr="00B83249">
        <w:trPr>
          <w:ins w:id="4076" w:author="Petter Vang Brakalsvaalet [pev2]" w:date="2021-04-28T00:32:00Z"/>
        </w:trPr>
        <w:tc>
          <w:tcPr>
            <w:tcW w:w="1129" w:type="dxa"/>
            <w:vAlign w:val="center"/>
          </w:tcPr>
          <w:p w14:paraId="4DC726F7" w14:textId="6BBB1A5C" w:rsidR="00936C5A" w:rsidRPr="00AB2066" w:rsidRDefault="00936C5A" w:rsidP="00B83249">
            <w:pPr>
              <w:jc w:val="center"/>
              <w:rPr>
                <w:ins w:id="4077" w:author="Petter Vang Brakalsvaalet [pev2]" w:date="2021-04-28T00:32:00Z"/>
                <w:rFonts w:cstheme="majorHAnsi"/>
              </w:rPr>
            </w:pPr>
            <w:ins w:id="4078" w:author="Petter Vang Brakalsvaalet [pev2]" w:date="2021-04-28T00:33:00Z">
              <w:r w:rsidRPr="00AB2066">
                <w:rPr>
                  <w:rFonts w:cstheme="majorHAnsi"/>
                </w:rPr>
                <w:t xml:space="preserve">10 </w:t>
              </w:r>
            </w:ins>
          </w:p>
        </w:tc>
        <w:tc>
          <w:tcPr>
            <w:tcW w:w="2694" w:type="dxa"/>
            <w:vAlign w:val="center"/>
          </w:tcPr>
          <w:p w14:paraId="6C2EB528" w14:textId="2AC22934" w:rsidR="00936C5A" w:rsidRPr="00AB2066" w:rsidRDefault="00936C5A" w:rsidP="00B83249">
            <w:pPr>
              <w:jc w:val="center"/>
              <w:rPr>
                <w:ins w:id="4079" w:author="Petter Vang Brakalsvaalet [pev2]" w:date="2021-04-28T00:32:00Z"/>
                <w:rFonts w:cstheme="majorHAnsi"/>
              </w:rPr>
            </w:pPr>
            <w:ins w:id="4080" w:author="Petter Vang Brakalsvaalet [pev2]" w:date="2021-04-28T00:33:00Z">
              <w:r w:rsidRPr="00AB2066">
                <w:rPr>
                  <w:rFonts w:cstheme="majorHAnsi"/>
                </w:rPr>
                <w:t>When moving the joystick and the player is caught nothing happens.</w:t>
              </w:r>
            </w:ins>
          </w:p>
        </w:tc>
        <w:tc>
          <w:tcPr>
            <w:tcW w:w="2394" w:type="dxa"/>
            <w:vAlign w:val="center"/>
          </w:tcPr>
          <w:p w14:paraId="56E8C128" w14:textId="0DCDB6BD" w:rsidR="00936C5A" w:rsidRPr="00AB2066" w:rsidRDefault="00936C5A" w:rsidP="00B83249">
            <w:pPr>
              <w:jc w:val="center"/>
              <w:rPr>
                <w:ins w:id="4081" w:author="Petter Vang Brakalsvaalet [pev2]" w:date="2021-04-28T00:32:00Z"/>
                <w:rFonts w:cstheme="majorHAnsi"/>
              </w:rPr>
            </w:pPr>
            <w:ins w:id="4082" w:author="Petter Vang Brakalsvaalet [pev2]" w:date="2021-04-28T00:33:00Z">
              <w:r w:rsidRPr="00AB2066">
                <w:rPr>
                  <w:rFonts w:cstheme="majorHAnsi"/>
                </w:rPr>
                <w:t>When moving the joystick and the player is caught nothing happens.</w:t>
              </w:r>
            </w:ins>
          </w:p>
        </w:tc>
        <w:tc>
          <w:tcPr>
            <w:tcW w:w="2073" w:type="dxa"/>
            <w:vAlign w:val="center"/>
          </w:tcPr>
          <w:p w14:paraId="3A46FEA9" w14:textId="5ECA2A4C" w:rsidR="00936C5A" w:rsidRPr="00AB2066" w:rsidRDefault="00936C5A" w:rsidP="00B83249">
            <w:pPr>
              <w:jc w:val="center"/>
              <w:rPr>
                <w:ins w:id="4083" w:author="Petter Vang Brakalsvaalet [pev2]" w:date="2021-04-28T00:32:00Z"/>
                <w:rFonts w:cstheme="majorHAnsi"/>
              </w:rPr>
            </w:pPr>
            <w:ins w:id="4084" w:author="Petter Vang Brakalsvaalet [pev2]" w:date="2021-04-28T00:34:00Z">
              <w:r w:rsidRPr="00AB2066">
                <w:rPr>
                  <w:rFonts w:cstheme="majorHAnsi"/>
                </w:rPr>
                <w:t>Pass</w:t>
              </w:r>
            </w:ins>
          </w:p>
        </w:tc>
      </w:tr>
      <w:tr w:rsidR="00936C5A" w:rsidRPr="00AB2066" w14:paraId="745C56A6" w14:textId="77777777" w:rsidTr="00B83249">
        <w:trPr>
          <w:ins w:id="4085" w:author="Petter Vang Brakalsvaalet [pev2]" w:date="2021-04-28T00:32:00Z"/>
        </w:trPr>
        <w:tc>
          <w:tcPr>
            <w:tcW w:w="1129" w:type="dxa"/>
            <w:vAlign w:val="center"/>
          </w:tcPr>
          <w:p w14:paraId="10D67AAE" w14:textId="01A4A5C5" w:rsidR="00936C5A" w:rsidRPr="00AB2066" w:rsidRDefault="00936C5A" w:rsidP="00B83249">
            <w:pPr>
              <w:jc w:val="center"/>
              <w:rPr>
                <w:ins w:id="4086" w:author="Petter Vang Brakalsvaalet [pev2]" w:date="2021-04-28T00:32:00Z"/>
                <w:rFonts w:cstheme="majorHAnsi"/>
              </w:rPr>
            </w:pPr>
            <w:ins w:id="4087" w:author="Petter Vang Brakalsvaalet [pev2]" w:date="2021-04-28T00:34:00Z">
              <w:r w:rsidRPr="00AB2066">
                <w:rPr>
                  <w:rFonts w:cstheme="majorHAnsi"/>
                </w:rPr>
                <w:t>11</w:t>
              </w:r>
            </w:ins>
          </w:p>
        </w:tc>
        <w:tc>
          <w:tcPr>
            <w:tcW w:w="2694" w:type="dxa"/>
            <w:vAlign w:val="center"/>
          </w:tcPr>
          <w:p w14:paraId="0F2D1E76" w14:textId="18292BE7" w:rsidR="00936C5A" w:rsidRPr="00AB2066" w:rsidRDefault="00936C5A" w:rsidP="00B83249">
            <w:pPr>
              <w:jc w:val="center"/>
              <w:rPr>
                <w:ins w:id="4088" w:author="Petter Vang Brakalsvaalet [pev2]" w:date="2021-04-28T00:32:00Z"/>
                <w:rFonts w:cstheme="majorHAnsi"/>
              </w:rPr>
            </w:pPr>
            <w:ins w:id="4089" w:author="Petter Vang Brakalsvaalet [pev2]" w:date="2021-04-28T00:34:00Z">
              <w:r w:rsidRPr="00AB2066">
                <w:rPr>
                  <w:rFonts w:cstheme="majorHAnsi"/>
                </w:rPr>
                <w:t>When clicking anywhere outside of the joystick the joystick doesn’t move</w:t>
              </w:r>
            </w:ins>
          </w:p>
        </w:tc>
        <w:tc>
          <w:tcPr>
            <w:tcW w:w="2394" w:type="dxa"/>
            <w:vAlign w:val="center"/>
          </w:tcPr>
          <w:p w14:paraId="50F63FA7" w14:textId="2D966A8F" w:rsidR="00936C5A" w:rsidRPr="00AB2066" w:rsidRDefault="00936C5A" w:rsidP="00B83249">
            <w:pPr>
              <w:jc w:val="center"/>
              <w:rPr>
                <w:ins w:id="4090" w:author="Petter Vang Brakalsvaalet [pev2]" w:date="2021-04-28T00:32:00Z"/>
                <w:rFonts w:cstheme="majorHAnsi"/>
              </w:rPr>
            </w:pPr>
            <w:ins w:id="4091" w:author="Petter Vang Brakalsvaalet [pev2]" w:date="2021-04-28T00:34:00Z">
              <w:r w:rsidRPr="00AB2066">
                <w:rPr>
                  <w:rFonts w:cstheme="majorHAnsi"/>
                </w:rPr>
                <w:t>When clicking on the screen the joystick</w:t>
              </w:r>
            </w:ins>
            <w:ins w:id="4092" w:author="Petter Vang Brakalsvaalet [pev2]" w:date="2021-04-28T00:35:00Z">
              <w:r w:rsidRPr="00AB2066">
                <w:rPr>
                  <w:rFonts w:cstheme="majorHAnsi"/>
                </w:rPr>
                <w:t xml:space="preserve"> doesn’t move, </w:t>
              </w:r>
              <w:r w:rsidR="00C25203" w:rsidRPr="00AB2066">
                <w:rPr>
                  <w:rFonts w:cstheme="majorHAnsi"/>
                </w:rPr>
                <w:t>but sometimes when clicking and dragging on the button the joystick might move.</w:t>
              </w:r>
            </w:ins>
          </w:p>
        </w:tc>
        <w:tc>
          <w:tcPr>
            <w:tcW w:w="2073" w:type="dxa"/>
            <w:vAlign w:val="center"/>
          </w:tcPr>
          <w:p w14:paraId="11F4B8A5" w14:textId="3AB6E9B0" w:rsidR="00936C5A" w:rsidRPr="00AB2066" w:rsidRDefault="00C25203" w:rsidP="00B83249">
            <w:pPr>
              <w:jc w:val="center"/>
              <w:rPr>
                <w:ins w:id="4093" w:author="Petter Vang Brakalsvaalet [pev2]" w:date="2021-04-28T00:32:00Z"/>
                <w:rFonts w:cstheme="majorHAnsi"/>
              </w:rPr>
            </w:pPr>
            <w:ins w:id="4094" w:author="Petter Vang Brakalsvaalet [pev2]" w:date="2021-04-28T00:35:00Z">
              <w:r w:rsidRPr="00AB2066">
                <w:rPr>
                  <w:rFonts w:cstheme="majorHAnsi"/>
                </w:rPr>
                <w:t>Partial pass</w:t>
              </w:r>
            </w:ins>
          </w:p>
        </w:tc>
      </w:tr>
      <w:tr w:rsidR="00936C5A" w:rsidRPr="00AB2066" w14:paraId="7DA9429F" w14:textId="77777777" w:rsidTr="00B83249">
        <w:trPr>
          <w:ins w:id="4095" w:author="Petter Vang Brakalsvaalet [pev2]" w:date="2021-04-28T00:32:00Z"/>
        </w:trPr>
        <w:tc>
          <w:tcPr>
            <w:tcW w:w="1129" w:type="dxa"/>
            <w:vAlign w:val="center"/>
          </w:tcPr>
          <w:p w14:paraId="6429A28A" w14:textId="646D469C" w:rsidR="00936C5A" w:rsidRPr="00AB2066" w:rsidRDefault="00C25203" w:rsidP="00B83249">
            <w:pPr>
              <w:jc w:val="center"/>
              <w:rPr>
                <w:ins w:id="4096" w:author="Petter Vang Brakalsvaalet [pev2]" w:date="2021-04-28T00:32:00Z"/>
                <w:rFonts w:cstheme="majorHAnsi"/>
              </w:rPr>
            </w:pPr>
            <w:ins w:id="4097" w:author="Petter Vang Brakalsvaalet [pev2]" w:date="2021-04-28T00:35:00Z">
              <w:r w:rsidRPr="00AB2066">
                <w:rPr>
                  <w:rFonts w:cstheme="majorHAnsi"/>
                </w:rPr>
                <w:t>12</w:t>
              </w:r>
            </w:ins>
          </w:p>
        </w:tc>
        <w:tc>
          <w:tcPr>
            <w:tcW w:w="2694" w:type="dxa"/>
            <w:vAlign w:val="center"/>
          </w:tcPr>
          <w:p w14:paraId="2C4D8171" w14:textId="261C6077" w:rsidR="00936C5A" w:rsidRPr="00AB2066" w:rsidRDefault="00C25203" w:rsidP="00B83249">
            <w:pPr>
              <w:jc w:val="center"/>
              <w:rPr>
                <w:ins w:id="4098" w:author="Petter Vang Brakalsvaalet [pev2]" w:date="2021-04-28T00:32:00Z"/>
                <w:rFonts w:cstheme="majorHAnsi"/>
              </w:rPr>
            </w:pPr>
            <w:ins w:id="4099" w:author="Petter Vang Brakalsvaalet [pev2]" w:date="2021-04-28T00:35:00Z">
              <w:r w:rsidRPr="00AB2066">
                <w:rPr>
                  <w:rFonts w:cstheme="majorHAnsi"/>
                </w:rPr>
                <w:t xml:space="preserve">When the </w:t>
              </w:r>
            </w:ins>
            <w:ins w:id="4100" w:author="Petter Vang Brakalsvaalet [pev2]" w:date="2021-04-28T00:36:00Z">
              <w:r w:rsidRPr="00AB2066">
                <w:rPr>
                  <w:rFonts w:cstheme="majorHAnsi"/>
                </w:rPr>
                <w:t>player is standing next to an object, it shouldn’t move through it.</w:t>
              </w:r>
            </w:ins>
          </w:p>
        </w:tc>
        <w:tc>
          <w:tcPr>
            <w:tcW w:w="2394" w:type="dxa"/>
            <w:vAlign w:val="center"/>
          </w:tcPr>
          <w:p w14:paraId="346BA8D0" w14:textId="39A73980" w:rsidR="00936C5A" w:rsidRPr="00AB2066" w:rsidRDefault="00C25203" w:rsidP="00B83249">
            <w:pPr>
              <w:jc w:val="center"/>
              <w:rPr>
                <w:ins w:id="4101" w:author="Petter Vang Brakalsvaalet [pev2]" w:date="2021-04-28T00:32:00Z"/>
                <w:rFonts w:cstheme="majorHAnsi"/>
              </w:rPr>
            </w:pPr>
            <w:ins w:id="4102" w:author="Petter Vang Brakalsvaalet [pev2]" w:date="2021-04-28T00:36:00Z">
              <w:r w:rsidRPr="00AB2066">
                <w:rPr>
                  <w:rFonts w:cstheme="majorHAnsi"/>
                </w:rPr>
                <w:t xml:space="preserve">When the player is next to an object and the player tries to move in the same </w:t>
              </w:r>
              <w:r w:rsidRPr="00AB2066">
                <w:rPr>
                  <w:rFonts w:cstheme="majorHAnsi"/>
                </w:rPr>
                <w:lastRenderedPageBreak/>
                <w:t xml:space="preserve">direction </w:t>
              </w:r>
            </w:ins>
            <w:ins w:id="4103" w:author="Petter Vang Brakalsvaalet [pev2]" w:date="2021-04-28T00:37:00Z">
              <w:r w:rsidRPr="00AB2066">
                <w:rPr>
                  <w:rFonts w:cstheme="majorHAnsi"/>
                </w:rPr>
                <w:t>the player won’t move through it.</w:t>
              </w:r>
            </w:ins>
          </w:p>
        </w:tc>
        <w:tc>
          <w:tcPr>
            <w:tcW w:w="2073" w:type="dxa"/>
            <w:vAlign w:val="center"/>
          </w:tcPr>
          <w:p w14:paraId="21380875" w14:textId="41AF39F0" w:rsidR="00936C5A" w:rsidRPr="00AB2066" w:rsidRDefault="00C25203" w:rsidP="00B83249">
            <w:pPr>
              <w:jc w:val="center"/>
              <w:rPr>
                <w:ins w:id="4104" w:author="Petter Vang Brakalsvaalet [pev2]" w:date="2021-04-28T00:32:00Z"/>
                <w:rFonts w:cstheme="majorHAnsi"/>
              </w:rPr>
            </w:pPr>
            <w:ins w:id="4105" w:author="Petter Vang Brakalsvaalet [pev2]" w:date="2021-04-28T00:37:00Z">
              <w:r w:rsidRPr="00AB2066">
                <w:rPr>
                  <w:rFonts w:cstheme="majorHAnsi"/>
                </w:rPr>
                <w:lastRenderedPageBreak/>
                <w:t>Pass</w:t>
              </w:r>
            </w:ins>
          </w:p>
        </w:tc>
      </w:tr>
      <w:tr w:rsidR="00C25203" w:rsidRPr="00AB2066" w14:paraId="427A1F30" w14:textId="77777777" w:rsidTr="00B83249">
        <w:trPr>
          <w:ins w:id="4106" w:author="Petter Vang Brakalsvaalet [pev2]" w:date="2021-04-28T00:37:00Z"/>
        </w:trPr>
        <w:tc>
          <w:tcPr>
            <w:tcW w:w="1129" w:type="dxa"/>
            <w:vAlign w:val="center"/>
          </w:tcPr>
          <w:p w14:paraId="760BB00D" w14:textId="2540CB31" w:rsidR="00C25203" w:rsidRPr="00AB2066" w:rsidRDefault="00C25203" w:rsidP="00B83249">
            <w:pPr>
              <w:jc w:val="center"/>
              <w:rPr>
                <w:ins w:id="4107" w:author="Petter Vang Brakalsvaalet [pev2]" w:date="2021-04-28T00:37:00Z"/>
                <w:rFonts w:cstheme="majorHAnsi"/>
              </w:rPr>
            </w:pPr>
            <w:ins w:id="4108" w:author="Petter Vang Brakalsvaalet [pev2]" w:date="2021-04-28T00:37:00Z">
              <w:r w:rsidRPr="00AB2066">
                <w:rPr>
                  <w:rFonts w:cstheme="majorHAnsi"/>
                </w:rPr>
                <w:t>13</w:t>
              </w:r>
            </w:ins>
          </w:p>
        </w:tc>
        <w:tc>
          <w:tcPr>
            <w:tcW w:w="2694" w:type="dxa"/>
            <w:vAlign w:val="center"/>
          </w:tcPr>
          <w:p w14:paraId="396DE1CD" w14:textId="4DBF966C" w:rsidR="00C25203" w:rsidRPr="00AB2066" w:rsidRDefault="00C25203" w:rsidP="00B83249">
            <w:pPr>
              <w:jc w:val="center"/>
              <w:rPr>
                <w:ins w:id="4109" w:author="Petter Vang Brakalsvaalet [pev2]" w:date="2021-04-28T00:37:00Z"/>
                <w:rFonts w:cstheme="majorHAnsi"/>
              </w:rPr>
            </w:pPr>
            <w:ins w:id="4110" w:author="Petter Vang Brakalsvaalet [pev2]" w:date="2021-04-28T00:37:00Z">
              <w:r w:rsidRPr="00AB2066">
                <w:rPr>
                  <w:rFonts w:cstheme="majorHAnsi"/>
                </w:rPr>
                <w:t xml:space="preserve">When a seeker is close to </w:t>
              </w:r>
            </w:ins>
            <w:ins w:id="4111" w:author="Petter Vang Brakalsvaalet [pev2]" w:date="2021-04-28T00:39:00Z">
              <w:r w:rsidRPr="00AB2066">
                <w:rPr>
                  <w:rFonts w:cstheme="majorHAnsi"/>
                </w:rPr>
                <w:t>a</w:t>
              </w:r>
            </w:ins>
            <w:ins w:id="4112" w:author="Petter Vang Brakalsvaalet [pev2]" w:date="2021-04-28T00:37:00Z">
              <w:r w:rsidRPr="00AB2066">
                <w:rPr>
                  <w:rFonts w:cstheme="majorHAnsi"/>
                </w:rPr>
                <w:t xml:space="preserve"> hider t</w:t>
              </w:r>
            </w:ins>
            <w:ins w:id="4113" w:author="Petter Vang Brakalsvaalet [pev2]" w:date="2021-04-28T00:38:00Z">
              <w:r w:rsidRPr="00AB2066">
                <w:rPr>
                  <w:rFonts w:cstheme="majorHAnsi"/>
                </w:rPr>
                <w:t>he hider will be caught</w:t>
              </w:r>
            </w:ins>
          </w:p>
        </w:tc>
        <w:tc>
          <w:tcPr>
            <w:tcW w:w="2394" w:type="dxa"/>
            <w:vAlign w:val="center"/>
          </w:tcPr>
          <w:p w14:paraId="477C51B6" w14:textId="0CC9471E" w:rsidR="00C25203" w:rsidRPr="00AB2066" w:rsidRDefault="00C25203" w:rsidP="00B83249">
            <w:pPr>
              <w:jc w:val="center"/>
              <w:rPr>
                <w:ins w:id="4114" w:author="Petter Vang Brakalsvaalet [pev2]" w:date="2021-04-28T00:37:00Z"/>
                <w:rFonts w:cstheme="majorHAnsi"/>
              </w:rPr>
            </w:pPr>
            <w:ins w:id="4115" w:author="Petter Vang Brakalsvaalet [pev2]" w:date="2021-04-28T00:38:00Z">
              <w:r w:rsidRPr="00AB2066">
                <w:rPr>
                  <w:rFonts w:cstheme="majorHAnsi"/>
                </w:rPr>
                <w:t xml:space="preserve">When the seeker </w:t>
              </w:r>
            </w:ins>
            <w:ins w:id="4116" w:author="Petter Vang Brakalsvaalet [pev2]" w:date="2021-04-28T00:39:00Z">
              <w:r w:rsidRPr="00AB2066">
                <w:rPr>
                  <w:rFonts w:cstheme="majorHAnsi"/>
                </w:rPr>
                <w:t>is</w:t>
              </w:r>
            </w:ins>
            <w:ins w:id="4117" w:author="Petter Vang Brakalsvaalet [pev2]" w:date="2021-04-28T00:38:00Z">
              <w:r w:rsidRPr="00AB2066">
                <w:rPr>
                  <w:rFonts w:cstheme="majorHAnsi"/>
                </w:rPr>
                <w:t xml:space="preserve"> close to a hider they are caught.</w:t>
              </w:r>
            </w:ins>
          </w:p>
        </w:tc>
        <w:tc>
          <w:tcPr>
            <w:tcW w:w="2073" w:type="dxa"/>
            <w:vAlign w:val="center"/>
          </w:tcPr>
          <w:p w14:paraId="07577D9A" w14:textId="1583A116" w:rsidR="00C25203" w:rsidRPr="00AB2066" w:rsidRDefault="00C25203" w:rsidP="00B83249">
            <w:pPr>
              <w:jc w:val="center"/>
              <w:rPr>
                <w:ins w:id="4118" w:author="Petter Vang Brakalsvaalet [pev2]" w:date="2021-04-28T00:37:00Z"/>
                <w:rFonts w:cstheme="majorHAnsi"/>
              </w:rPr>
            </w:pPr>
            <w:ins w:id="4119" w:author="Petter Vang Brakalsvaalet [pev2]" w:date="2021-04-28T00:38:00Z">
              <w:r w:rsidRPr="00AB2066">
                <w:rPr>
                  <w:rFonts w:cstheme="majorHAnsi"/>
                </w:rPr>
                <w:t>Pass</w:t>
              </w:r>
            </w:ins>
          </w:p>
        </w:tc>
      </w:tr>
      <w:tr w:rsidR="00C25203" w:rsidRPr="00AB2066" w14:paraId="62C8556E" w14:textId="77777777" w:rsidTr="00B83249">
        <w:trPr>
          <w:ins w:id="4120" w:author="Petter Vang Brakalsvaalet [pev2]" w:date="2021-04-28T00:38:00Z"/>
        </w:trPr>
        <w:tc>
          <w:tcPr>
            <w:tcW w:w="1129" w:type="dxa"/>
            <w:vAlign w:val="center"/>
          </w:tcPr>
          <w:p w14:paraId="23AB0C84" w14:textId="78C6F048" w:rsidR="00C25203" w:rsidRPr="00AB2066" w:rsidRDefault="00C25203" w:rsidP="00B83249">
            <w:pPr>
              <w:jc w:val="center"/>
              <w:rPr>
                <w:ins w:id="4121" w:author="Petter Vang Brakalsvaalet [pev2]" w:date="2021-04-28T00:38:00Z"/>
                <w:rFonts w:cstheme="majorHAnsi"/>
              </w:rPr>
            </w:pPr>
            <w:ins w:id="4122" w:author="Petter Vang Brakalsvaalet [pev2]" w:date="2021-04-28T00:38:00Z">
              <w:r w:rsidRPr="00AB2066">
                <w:rPr>
                  <w:rFonts w:cstheme="majorHAnsi"/>
                </w:rPr>
                <w:t xml:space="preserve">14 </w:t>
              </w:r>
            </w:ins>
          </w:p>
        </w:tc>
        <w:tc>
          <w:tcPr>
            <w:tcW w:w="2694" w:type="dxa"/>
            <w:vAlign w:val="center"/>
          </w:tcPr>
          <w:p w14:paraId="740BDF12" w14:textId="35A368E9" w:rsidR="00C25203" w:rsidRPr="00AB2066" w:rsidRDefault="00C25203" w:rsidP="00B83249">
            <w:pPr>
              <w:jc w:val="center"/>
              <w:rPr>
                <w:ins w:id="4123" w:author="Petter Vang Brakalsvaalet [pev2]" w:date="2021-04-28T00:38:00Z"/>
                <w:rFonts w:cstheme="majorHAnsi"/>
              </w:rPr>
            </w:pPr>
            <w:ins w:id="4124" w:author="Petter Vang Brakalsvaalet [pev2]" w:date="2021-04-28T00:38:00Z">
              <w:r w:rsidRPr="00AB2066">
                <w:rPr>
                  <w:rFonts w:cstheme="majorHAnsi"/>
                </w:rPr>
                <w:t xml:space="preserve">The seeker will </w:t>
              </w:r>
            </w:ins>
            <w:ins w:id="4125" w:author="Petter Vang Brakalsvaalet [pev2]" w:date="2021-04-28T00:39:00Z">
              <w:r w:rsidRPr="00AB2066">
                <w:rPr>
                  <w:rFonts w:cstheme="majorHAnsi"/>
                </w:rPr>
                <w:t>look for any hider</w:t>
              </w:r>
            </w:ins>
          </w:p>
        </w:tc>
        <w:tc>
          <w:tcPr>
            <w:tcW w:w="2394" w:type="dxa"/>
            <w:vAlign w:val="center"/>
          </w:tcPr>
          <w:p w14:paraId="06799B72" w14:textId="6FC32C9D" w:rsidR="00C25203" w:rsidRPr="00AB2066" w:rsidRDefault="00C25203" w:rsidP="00B83249">
            <w:pPr>
              <w:jc w:val="center"/>
              <w:rPr>
                <w:ins w:id="4126" w:author="Petter Vang Brakalsvaalet [pev2]" w:date="2021-04-28T00:38:00Z"/>
                <w:rFonts w:cstheme="majorHAnsi"/>
              </w:rPr>
            </w:pPr>
            <w:ins w:id="4127" w:author="Petter Vang Brakalsvaalet [pev2]" w:date="2021-04-28T00:39:00Z">
              <w:r w:rsidRPr="00AB2066">
                <w:rPr>
                  <w:rFonts w:cstheme="majorHAnsi"/>
                </w:rPr>
                <w:t>When the seeker is controlled by a bot it will only look for the player.</w:t>
              </w:r>
            </w:ins>
          </w:p>
        </w:tc>
        <w:tc>
          <w:tcPr>
            <w:tcW w:w="2073" w:type="dxa"/>
            <w:vAlign w:val="center"/>
          </w:tcPr>
          <w:p w14:paraId="024D1918" w14:textId="007552ED" w:rsidR="00C25203" w:rsidRPr="00AB2066" w:rsidRDefault="00C25203" w:rsidP="00B83249">
            <w:pPr>
              <w:jc w:val="center"/>
              <w:rPr>
                <w:ins w:id="4128" w:author="Petter Vang Brakalsvaalet [pev2]" w:date="2021-04-28T00:38:00Z"/>
                <w:rFonts w:cstheme="majorHAnsi"/>
              </w:rPr>
            </w:pPr>
            <w:ins w:id="4129" w:author="Petter Vang Brakalsvaalet [pev2]" w:date="2021-04-28T00:39:00Z">
              <w:r w:rsidRPr="00AB2066">
                <w:rPr>
                  <w:rFonts w:cstheme="majorHAnsi"/>
                </w:rPr>
                <w:t>Partial Fail</w:t>
              </w:r>
            </w:ins>
          </w:p>
        </w:tc>
      </w:tr>
      <w:tr w:rsidR="00C25203" w:rsidRPr="00AB2066" w14:paraId="7F0D42E4" w14:textId="77777777" w:rsidTr="00B83249">
        <w:trPr>
          <w:ins w:id="4130" w:author="Petter Vang Brakalsvaalet [pev2]" w:date="2021-04-28T00:39:00Z"/>
        </w:trPr>
        <w:tc>
          <w:tcPr>
            <w:tcW w:w="1129" w:type="dxa"/>
            <w:vAlign w:val="center"/>
          </w:tcPr>
          <w:p w14:paraId="34DEB93D" w14:textId="171EAB0A" w:rsidR="00C25203" w:rsidRPr="00AB2066" w:rsidRDefault="00C25203" w:rsidP="00B83249">
            <w:pPr>
              <w:jc w:val="center"/>
              <w:rPr>
                <w:ins w:id="4131" w:author="Petter Vang Brakalsvaalet [pev2]" w:date="2021-04-28T00:39:00Z"/>
                <w:rFonts w:cstheme="majorHAnsi"/>
              </w:rPr>
            </w:pPr>
            <w:ins w:id="4132" w:author="Petter Vang Brakalsvaalet [pev2]" w:date="2021-04-28T00:40:00Z">
              <w:r w:rsidRPr="00AB2066">
                <w:rPr>
                  <w:rFonts w:cstheme="majorHAnsi"/>
                </w:rPr>
                <w:t>15</w:t>
              </w:r>
            </w:ins>
          </w:p>
        </w:tc>
        <w:tc>
          <w:tcPr>
            <w:tcW w:w="2694" w:type="dxa"/>
            <w:vAlign w:val="center"/>
          </w:tcPr>
          <w:p w14:paraId="5F751B6F" w14:textId="4866BCEE" w:rsidR="00C25203" w:rsidRPr="00AB2066" w:rsidRDefault="00C25203" w:rsidP="00B83249">
            <w:pPr>
              <w:jc w:val="center"/>
              <w:rPr>
                <w:ins w:id="4133" w:author="Petter Vang Brakalsvaalet [pev2]" w:date="2021-04-28T00:39:00Z"/>
                <w:rFonts w:cstheme="majorHAnsi"/>
              </w:rPr>
            </w:pPr>
            <w:ins w:id="4134" w:author="Petter Vang Brakalsvaalet [pev2]" w:date="2021-04-28T00:40:00Z">
              <w:r w:rsidRPr="00AB2066">
                <w:rPr>
                  <w:rFonts w:cstheme="majorHAnsi"/>
                </w:rPr>
                <w:t>When starting a game all hide</w:t>
              </w:r>
            </w:ins>
            <w:ins w:id="4135" w:author="Petter Vang Brakalsvaalet [pev2]" w:date="2021-04-28T00:41:00Z">
              <w:r w:rsidRPr="00AB2066">
                <w:rPr>
                  <w:rFonts w:cstheme="majorHAnsi"/>
                </w:rPr>
                <w:t>rs will be free.</w:t>
              </w:r>
            </w:ins>
          </w:p>
        </w:tc>
        <w:tc>
          <w:tcPr>
            <w:tcW w:w="2394" w:type="dxa"/>
            <w:vAlign w:val="center"/>
          </w:tcPr>
          <w:p w14:paraId="2AAA5159" w14:textId="75D3CE33" w:rsidR="00C25203" w:rsidRPr="00AB2066" w:rsidRDefault="00C25203" w:rsidP="00B83249">
            <w:pPr>
              <w:jc w:val="center"/>
              <w:rPr>
                <w:ins w:id="4136" w:author="Petter Vang Brakalsvaalet [pev2]" w:date="2021-04-28T00:39:00Z"/>
                <w:rFonts w:cstheme="majorHAnsi"/>
              </w:rPr>
            </w:pPr>
            <w:ins w:id="4137" w:author="Petter Vang Brakalsvaalet [pev2]" w:date="2021-04-28T00:41:00Z">
              <w:r w:rsidRPr="00AB2066">
                <w:rPr>
                  <w:rFonts w:cstheme="majorHAnsi"/>
                </w:rPr>
                <w:t>When starting a game with more than 2 player one hider will be caught from the start.</w:t>
              </w:r>
            </w:ins>
          </w:p>
        </w:tc>
        <w:tc>
          <w:tcPr>
            <w:tcW w:w="2073" w:type="dxa"/>
            <w:vAlign w:val="center"/>
          </w:tcPr>
          <w:p w14:paraId="62FF8139" w14:textId="06169D92" w:rsidR="00C25203" w:rsidRPr="00AB2066" w:rsidRDefault="00C25203" w:rsidP="00B83249">
            <w:pPr>
              <w:jc w:val="center"/>
              <w:rPr>
                <w:ins w:id="4138" w:author="Petter Vang Brakalsvaalet [pev2]" w:date="2021-04-28T00:39:00Z"/>
                <w:rFonts w:cstheme="majorHAnsi"/>
              </w:rPr>
            </w:pPr>
            <w:ins w:id="4139" w:author="Petter Vang Brakalsvaalet [pev2]" w:date="2021-04-28T00:41:00Z">
              <w:r w:rsidRPr="00AB2066">
                <w:rPr>
                  <w:rFonts w:cstheme="majorHAnsi"/>
                </w:rPr>
                <w:t>Partial Fail</w:t>
              </w:r>
            </w:ins>
          </w:p>
        </w:tc>
      </w:tr>
      <w:tr w:rsidR="00C25203" w:rsidRPr="00AB2066" w14:paraId="2A7CD967" w14:textId="77777777" w:rsidTr="00B83249">
        <w:trPr>
          <w:ins w:id="4140" w:author="Petter Vang Brakalsvaalet [pev2]" w:date="2021-04-28T00:41:00Z"/>
        </w:trPr>
        <w:tc>
          <w:tcPr>
            <w:tcW w:w="1129" w:type="dxa"/>
            <w:vAlign w:val="center"/>
          </w:tcPr>
          <w:p w14:paraId="4100F4D7" w14:textId="17801E1D" w:rsidR="00C25203" w:rsidRPr="00AB2066" w:rsidRDefault="00C25203" w:rsidP="00B83249">
            <w:pPr>
              <w:jc w:val="center"/>
              <w:rPr>
                <w:ins w:id="4141" w:author="Petter Vang Brakalsvaalet [pev2]" w:date="2021-04-28T00:41:00Z"/>
                <w:rFonts w:cstheme="majorHAnsi"/>
              </w:rPr>
            </w:pPr>
            <w:ins w:id="4142" w:author="Petter Vang Brakalsvaalet [pev2]" w:date="2021-04-28T00:42:00Z">
              <w:r w:rsidRPr="00AB2066">
                <w:rPr>
                  <w:rFonts w:cstheme="majorHAnsi"/>
                </w:rPr>
                <w:t>16</w:t>
              </w:r>
            </w:ins>
          </w:p>
        </w:tc>
        <w:tc>
          <w:tcPr>
            <w:tcW w:w="2694" w:type="dxa"/>
            <w:vAlign w:val="center"/>
          </w:tcPr>
          <w:p w14:paraId="5CBDB5F1" w14:textId="3D95892A" w:rsidR="00C25203" w:rsidRPr="00AB2066" w:rsidRDefault="00C25203" w:rsidP="00B83249">
            <w:pPr>
              <w:jc w:val="center"/>
              <w:rPr>
                <w:ins w:id="4143" w:author="Petter Vang Brakalsvaalet [pev2]" w:date="2021-04-28T00:41:00Z"/>
                <w:rFonts w:cstheme="majorHAnsi"/>
              </w:rPr>
            </w:pPr>
            <w:ins w:id="4144" w:author="Petter Vang Brakalsvaalet [pev2]" w:date="2021-04-28T00:42:00Z">
              <w:r w:rsidRPr="00AB2066">
                <w:rPr>
                  <w:rFonts w:cstheme="majorHAnsi"/>
                </w:rPr>
                <w:t xml:space="preserve">When a Bot ties to move in the direction of an object it will move around it. </w:t>
              </w:r>
            </w:ins>
          </w:p>
        </w:tc>
        <w:tc>
          <w:tcPr>
            <w:tcW w:w="2394" w:type="dxa"/>
            <w:vAlign w:val="center"/>
          </w:tcPr>
          <w:p w14:paraId="74F9D695" w14:textId="3C0DD10D" w:rsidR="00C25203" w:rsidRPr="00AB2066" w:rsidRDefault="00C25203" w:rsidP="00B83249">
            <w:pPr>
              <w:jc w:val="center"/>
              <w:rPr>
                <w:ins w:id="4145" w:author="Petter Vang Brakalsvaalet [pev2]" w:date="2021-04-28T00:41:00Z"/>
                <w:rFonts w:cstheme="majorHAnsi"/>
              </w:rPr>
            </w:pPr>
            <w:ins w:id="4146" w:author="Petter Vang Brakalsvaalet [pev2]" w:date="2021-04-28T00:42:00Z">
              <w:r w:rsidRPr="00AB2066">
                <w:rPr>
                  <w:rFonts w:cstheme="majorHAnsi"/>
                </w:rPr>
                <w:t xml:space="preserve">When a bot tries to move in </w:t>
              </w:r>
            </w:ins>
            <w:ins w:id="4147" w:author="Petter Vang Brakalsvaalet [pev2]" w:date="2021-04-28T00:43:00Z">
              <w:r w:rsidRPr="00AB2066">
                <w:rPr>
                  <w:rFonts w:cstheme="majorHAnsi"/>
                </w:rPr>
                <w:t xml:space="preserve">any direction and an object is blocking it’s </w:t>
              </w:r>
              <w:proofErr w:type="gramStart"/>
              <w:r w:rsidRPr="00AB2066">
                <w:rPr>
                  <w:rFonts w:cstheme="majorHAnsi"/>
                </w:rPr>
                <w:t>path</w:t>
              </w:r>
              <w:proofErr w:type="gramEnd"/>
              <w:r w:rsidRPr="00AB2066">
                <w:rPr>
                  <w:rFonts w:cstheme="majorHAnsi"/>
                </w:rPr>
                <w:t xml:space="preserve"> the seeker will jump around multiple times until it’s on the other side.</w:t>
              </w:r>
            </w:ins>
          </w:p>
        </w:tc>
        <w:tc>
          <w:tcPr>
            <w:tcW w:w="2073" w:type="dxa"/>
            <w:vAlign w:val="center"/>
          </w:tcPr>
          <w:p w14:paraId="2FAA11E2" w14:textId="3523602C" w:rsidR="00C25203" w:rsidRPr="00AB2066" w:rsidRDefault="00C25203" w:rsidP="00B83249">
            <w:pPr>
              <w:jc w:val="center"/>
              <w:rPr>
                <w:ins w:id="4148" w:author="Petter Vang Brakalsvaalet [pev2]" w:date="2021-04-28T00:41:00Z"/>
                <w:rFonts w:cstheme="majorHAnsi"/>
              </w:rPr>
            </w:pPr>
            <w:ins w:id="4149" w:author="Petter Vang Brakalsvaalet [pev2]" w:date="2021-04-28T00:43:00Z">
              <w:r w:rsidRPr="00AB2066">
                <w:rPr>
                  <w:rFonts w:cstheme="majorHAnsi"/>
                </w:rPr>
                <w:t>Fai</w:t>
              </w:r>
            </w:ins>
            <w:ins w:id="4150" w:author="Petter Vang Brakalsvaalet [pev2]" w:date="2021-04-28T00:44:00Z">
              <w:r w:rsidRPr="00AB2066">
                <w:rPr>
                  <w:rFonts w:cstheme="majorHAnsi"/>
                </w:rPr>
                <w:t>l</w:t>
              </w:r>
            </w:ins>
          </w:p>
        </w:tc>
      </w:tr>
      <w:tr w:rsidR="00C25203" w:rsidRPr="00AB2066" w14:paraId="7A3C3C02" w14:textId="77777777" w:rsidTr="00B83249">
        <w:trPr>
          <w:ins w:id="4151" w:author="Petter Vang Brakalsvaalet [pev2]" w:date="2021-04-28T00:44:00Z"/>
        </w:trPr>
        <w:tc>
          <w:tcPr>
            <w:tcW w:w="1129" w:type="dxa"/>
            <w:vAlign w:val="center"/>
          </w:tcPr>
          <w:p w14:paraId="328BE28A" w14:textId="4C39ED2A" w:rsidR="00C25203" w:rsidRPr="00AB2066" w:rsidRDefault="00C25203" w:rsidP="00B83249">
            <w:pPr>
              <w:jc w:val="center"/>
              <w:rPr>
                <w:ins w:id="4152" w:author="Petter Vang Brakalsvaalet [pev2]" w:date="2021-04-28T00:44:00Z"/>
                <w:rFonts w:cstheme="majorHAnsi"/>
              </w:rPr>
            </w:pPr>
            <w:ins w:id="4153" w:author="Petter Vang Brakalsvaalet [pev2]" w:date="2021-04-28T00:44:00Z">
              <w:r w:rsidRPr="00AB2066">
                <w:rPr>
                  <w:rFonts w:cstheme="majorHAnsi"/>
                </w:rPr>
                <w:t>17</w:t>
              </w:r>
            </w:ins>
          </w:p>
        </w:tc>
        <w:tc>
          <w:tcPr>
            <w:tcW w:w="2694" w:type="dxa"/>
            <w:vAlign w:val="center"/>
          </w:tcPr>
          <w:p w14:paraId="3B7E959C" w14:textId="581E9253" w:rsidR="00C25203" w:rsidRPr="00AB2066" w:rsidRDefault="00C25203" w:rsidP="00B83249">
            <w:pPr>
              <w:jc w:val="center"/>
              <w:rPr>
                <w:ins w:id="4154" w:author="Petter Vang Brakalsvaalet [pev2]" w:date="2021-04-28T00:44:00Z"/>
                <w:rFonts w:cstheme="majorHAnsi"/>
              </w:rPr>
            </w:pPr>
            <w:ins w:id="4155" w:author="Petter Vang Brakalsvaalet [pev2]" w:date="2021-04-28T00:44:00Z">
              <w:r w:rsidRPr="00AB2066">
                <w:rPr>
                  <w:rFonts w:cstheme="majorHAnsi"/>
                </w:rPr>
                <w:t xml:space="preserve">When any player </w:t>
              </w:r>
            </w:ins>
            <w:ins w:id="4156" w:author="Petter Vang Brakalsvaalet [pev2]" w:date="2021-04-28T00:45:00Z">
              <w:r w:rsidR="002841CB" w:rsidRPr="00AB2066">
                <w:rPr>
                  <w:rFonts w:cstheme="majorHAnsi"/>
                </w:rPr>
                <w:t>is</w:t>
              </w:r>
            </w:ins>
            <w:ins w:id="4157" w:author="Petter Vang Brakalsvaalet [pev2]" w:date="2021-04-28T00:44:00Z">
              <w:r w:rsidRPr="00AB2066">
                <w:rPr>
                  <w:rFonts w:cstheme="majorHAnsi"/>
                </w:rPr>
                <w:t xml:space="preserve"> moving out of the map they will be </w:t>
              </w:r>
            </w:ins>
            <w:ins w:id="4158" w:author="Petter Vang Brakalsvaalet [pev2]" w:date="2021-04-28T00:45:00Z">
              <w:r w:rsidR="002841CB" w:rsidRPr="00AB2066">
                <w:rPr>
                  <w:rFonts w:cstheme="majorHAnsi"/>
                </w:rPr>
                <w:t>stopped</w:t>
              </w:r>
              <w:r w:rsidRPr="00AB2066">
                <w:rPr>
                  <w:rFonts w:cstheme="majorHAnsi"/>
                </w:rPr>
                <w:t>.</w:t>
              </w:r>
            </w:ins>
          </w:p>
        </w:tc>
        <w:tc>
          <w:tcPr>
            <w:tcW w:w="2394" w:type="dxa"/>
            <w:vAlign w:val="center"/>
          </w:tcPr>
          <w:p w14:paraId="023E5479" w14:textId="0EDFAE57" w:rsidR="00C25203" w:rsidRPr="00AB2066" w:rsidRDefault="00C25203" w:rsidP="00B83249">
            <w:pPr>
              <w:jc w:val="center"/>
              <w:rPr>
                <w:ins w:id="4159" w:author="Petter Vang Brakalsvaalet [pev2]" w:date="2021-04-28T00:44:00Z"/>
                <w:rFonts w:cstheme="majorHAnsi"/>
              </w:rPr>
            </w:pPr>
            <w:ins w:id="4160" w:author="Petter Vang Brakalsvaalet [pev2]" w:date="2021-04-28T00:45:00Z">
              <w:r w:rsidRPr="00AB2066">
                <w:rPr>
                  <w:rFonts w:cstheme="majorHAnsi"/>
                </w:rPr>
                <w:t xml:space="preserve">When trying to move outside of the map the players are stopped by an </w:t>
              </w:r>
              <w:r w:rsidR="002841CB" w:rsidRPr="00AB2066">
                <w:rPr>
                  <w:rFonts w:cstheme="majorHAnsi"/>
                </w:rPr>
                <w:t>invisible</w:t>
              </w:r>
              <w:r w:rsidRPr="00AB2066">
                <w:rPr>
                  <w:rFonts w:cstheme="majorHAnsi"/>
                </w:rPr>
                <w:t xml:space="preserve"> wall.</w:t>
              </w:r>
            </w:ins>
          </w:p>
        </w:tc>
        <w:tc>
          <w:tcPr>
            <w:tcW w:w="2073" w:type="dxa"/>
            <w:vAlign w:val="center"/>
          </w:tcPr>
          <w:p w14:paraId="2C3B4E6B" w14:textId="300C1AB4" w:rsidR="00C25203" w:rsidRPr="00AB2066" w:rsidRDefault="002841CB" w:rsidP="00B83249">
            <w:pPr>
              <w:jc w:val="center"/>
              <w:rPr>
                <w:ins w:id="4161" w:author="Petter Vang Brakalsvaalet [pev2]" w:date="2021-04-28T00:44:00Z"/>
                <w:rFonts w:cstheme="majorHAnsi"/>
              </w:rPr>
            </w:pPr>
            <w:ins w:id="4162" w:author="Petter Vang Brakalsvaalet [pev2]" w:date="2021-04-28T00:45:00Z">
              <w:r w:rsidRPr="00AB2066">
                <w:rPr>
                  <w:rFonts w:cstheme="majorHAnsi"/>
                </w:rPr>
                <w:t>Pass</w:t>
              </w:r>
            </w:ins>
          </w:p>
        </w:tc>
      </w:tr>
      <w:tr w:rsidR="002841CB" w:rsidRPr="00AB2066" w14:paraId="766081B5" w14:textId="77777777" w:rsidTr="00B83249">
        <w:trPr>
          <w:ins w:id="4163" w:author="Petter Vang Brakalsvaalet [pev2]" w:date="2021-04-28T00:45:00Z"/>
        </w:trPr>
        <w:tc>
          <w:tcPr>
            <w:tcW w:w="1129" w:type="dxa"/>
            <w:vAlign w:val="center"/>
          </w:tcPr>
          <w:p w14:paraId="5F26D7A5" w14:textId="1DD352D1" w:rsidR="002841CB" w:rsidRPr="00AB2066" w:rsidRDefault="002841CB" w:rsidP="00B83249">
            <w:pPr>
              <w:jc w:val="center"/>
              <w:rPr>
                <w:ins w:id="4164" w:author="Petter Vang Brakalsvaalet [pev2]" w:date="2021-04-28T00:45:00Z"/>
                <w:rFonts w:cstheme="majorHAnsi"/>
              </w:rPr>
            </w:pPr>
            <w:ins w:id="4165" w:author="Petter Vang Brakalsvaalet [pev2]" w:date="2021-04-28T00:45:00Z">
              <w:r w:rsidRPr="00AB2066">
                <w:rPr>
                  <w:rFonts w:cstheme="majorHAnsi"/>
                </w:rPr>
                <w:t>18</w:t>
              </w:r>
            </w:ins>
          </w:p>
        </w:tc>
        <w:tc>
          <w:tcPr>
            <w:tcW w:w="2694" w:type="dxa"/>
            <w:vAlign w:val="center"/>
          </w:tcPr>
          <w:p w14:paraId="702BD0F2" w14:textId="2B446ED2" w:rsidR="002841CB" w:rsidRPr="00AB2066" w:rsidRDefault="002841CB" w:rsidP="00B83249">
            <w:pPr>
              <w:jc w:val="center"/>
              <w:rPr>
                <w:ins w:id="4166" w:author="Petter Vang Brakalsvaalet [pev2]" w:date="2021-04-28T00:45:00Z"/>
                <w:rFonts w:cstheme="majorHAnsi"/>
              </w:rPr>
            </w:pPr>
            <w:ins w:id="4167" w:author="Petter Vang Brakalsvaalet [pev2]" w:date="2021-04-28T00:46:00Z">
              <w:r w:rsidRPr="00AB2066">
                <w:rPr>
                  <w:rFonts w:cstheme="majorHAnsi"/>
                </w:rPr>
                <w:t>When a player is hidden the seeker can’t catch them</w:t>
              </w:r>
            </w:ins>
          </w:p>
        </w:tc>
        <w:tc>
          <w:tcPr>
            <w:tcW w:w="2394" w:type="dxa"/>
            <w:vAlign w:val="center"/>
          </w:tcPr>
          <w:p w14:paraId="5BFBC55B" w14:textId="4BBA4F85" w:rsidR="002841CB" w:rsidRPr="00AB2066" w:rsidRDefault="002841CB" w:rsidP="00B83249">
            <w:pPr>
              <w:jc w:val="center"/>
              <w:rPr>
                <w:ins w:id="4168" w:author="Petter Vang Brakalsvaalet [pev2]" w:date="2021-04-28T00:45:00Z"/>
                <w:rFonts w:cstheme="majorHAnsi"/>
              </w:rPr>
            </w:pPr>
            <w:ins w:id="4169" w:author="Petter Vang Brakalsvaalet [pev2]" w:date="2021-04-28T00:46:00Z">
              <w:r w:rsidRPr="00AB2066">
                <w:rPr>
                  <w:rFonts w:cstheme="majorHAnsi"/>
                </w:rPr>
                <w:t>Whe</w:t>
              </w:r>
            </w:ins>
            <w:ins w:id="4170" w:author="Petter Vang Brakalsvaalet [pev2]" w:date="2021-04-28T00:47:00Z">
              <w:r w:rsidRPr="00AB2066">
                <w:rPr>
                  <w:rFonts w:cstheme="majorHAnsi"/>
                </w:rPr>
                <w:t>n a player or bot is hidden the seeker can’t catch t</w:t>
              </w:r>
            </w:ins>
            <w:ins w:id="4171" w:author="Petter Vang Brakalsvaalet [pev2]" w:date="2021-04-28T00:49:00Z">
              <w:r w:rsidRPr="00AB2066">
                <w:rPr>
                  <w:rFonts w:cstheme="majorHAnsi"/>
                </w:rPr>
                <w:t>h</w:t>
              </w:r>
            </w:ins>
            <w:ins w:id="4172" w:author="Petter Vang Brakalsvaalet [pev2]" w:date="2021-04-28T00:47:00Z">
              <w:r w:rsidRPr="00AB2066">
                <w:rPr>
                  <w:rFonts w:cstheme="majorHAnsi"/>
                </w:rPr>
                <w:t xml:space="preserve">em. </w:t>
              </w:r>
            </w:ins>
          </w:p>
        </w:tc>
        <w:tc>
          <w:tcPr>
            <w:tcW w:w="2073" w:type="dxa"/>
            <w:vAlign w:val="center"/>
          </w:tcPr>
          <w:p w14:paraId="64CF0E32" w14:textId="71D603C3" w:rsidR="002841CB" w:rsidRPr="00AB2066" w:rsidRDefault="002841CB" w:rsidP="00B83249">
            <w:pPr>
              <w:jc w:val="center"/>
              <w:rPr>
                <w:ins w:id="4173" w:author="Petter Vang Brakalsvaalet [pev2]" w:date="2021-04-28T00:45:00Z"/>
                <w:rFonts w:cstheme="majorHAnsi"/>
              </w:rPr>
            </w:pPr>
            <w:ins w:id="4174" w:author="Petter Vang Brakalsvaalet [pev2]" w:date="2021-04-28T00:47:00Z">
              <w:r w:rsidRPr="00AB2066">
                <w:rPr>
                  <w:rFonts w:cstheme="majorHAnsi"/>
                </w:rPr>
                <w:t>Pass</w:t>
              </w:r>
            </w:ins>
          </w:p>
        </w:tc>
      </w:tr>
      <w:tr w:rsidR="002841CB" w:rsidRPr="00AB2066" w14:paraId="2DB6E2F7" w14:textId="77777777" w:rsidTr="00B83249">
        <w:trPr>
          <w:ins w:id="4175" w:author="Petter Vang Brakalsvaalet [pev2]" w:date="2021-04-28T00:47:00Z"/>
        </w:trPr>
        <w:tc>
          <w:tcPr>
            <w:tcW w:w="1129" w:type="dxa"/>
            <w:vAlign w:val="center"/>
          </w:tcPr>
          <w:p w14:paraId="79BE0767" w14:textId="154E039F" w:rsidR="002841CB" w:rsidRPr="00AB2066" w:rsidRDefault="002841CB" w:rsidP="00B83249">
            <w:pPr>
              <w:jc w:val="center"/>
              <w:rPr>
                <w:ins w:id="4176" w:author="Petter Vang Brakalsvaalet [pev2]" w:date="2021-04-28T00:47:00Z"/>
                <w:rFonts w:cstheme="majorHAnsi"/>
              </w:rPr>
            </w:pPr>
            <w:ins w:id="4177" w:author="Petter Vang Brakalsvaalet [pev2]" w:date="2021-04-28T00:47:00Z">
              <w:r w:rsidRPr="00AB2066">
                <w:rPr>
                  <w:rFonts w:cstheme="majorHAnsi"/>
                </w:rPr>
                <w:t xml:space="preserve">19 </w:t>
              </w:r>
            </w:ins>
          </w:p>
        </w:tc>
        <w:tc>
          <w:tcPr>
            <w:tcW w:w="2694" w:type="dxa"/>
            <w:vAlign w:val="center"/>
          </w:tcPr>
          <w:p w14:paraId="0A2EEEEF" w14:textId="71212E56" w:rsidR="002841CB" w:rsidRPr="00AB2066" w:rsidRDefault="002841CB" w:rsidP="00B83249">
            <w:pPr>
              <w:jc w:val="center"/>
              <w:rPr>
                <w:ins w:id="4178" w:author="Petter Vang Brakalsvaalet [pev2]" w:date="2021-04-28T00:47:00Z"/>
                <w:rFonts w:cstheme="majorHAnsi"/>
              </w:rPr>
            </w:pPr>
            <w:ins w:id="4179" w:author="Petter Vang Brakalsvaalet [pev2]" w:date="2021-04-28T00:49:00Z">
              <w:r w:rsidRPr="00AB2066">
                <w:rPr>
                  <w:rFonts w:cstheme="majorHAnsi"/>
                </w:rPr>
                <w:t>Hiders can’t hide forever</w:t>
              </w:r>
            </w:ins>
          </w:p>
        </w:tc>
        <w:tc>
          <w:tcPr>
            <w:tcW w:w="2394" w:type="dxa"/>
            <w:vAlign w:val="center"/>
          </w:tcPr>
          <w:p w14:paraId="45910BAF" w14:textId="1600462E" w:rsidR="002841CB" w:rsidRPr="00AB2066" w:rsidRDefault="002841CB" w:rsidP="00B83249">
            <w:pPr>
              <w:jc w:val="center"/>
              <w:rPr>
                <w:ins w:id="4180" w:author="Petter Vang Brakalsvaalet [pev2]" w:date="2021-04-28T00:47:00Z"/>
                <w:rFonts w:cstheme="majorHAnsi"/>
              </w:rPr>
            </w:pPr>
            <w:ins w:id="4181" w:author="Petter Vang Brakalsvaalet [pev2]" w:date="2021-04-28T00:49:00Z">
              <w:r w:rsidRPr="00AB2066">
                <w:rPr>
                  <w:rFonts w:cstheme="majorHAnsi"/>
                </w:rPr>
                <w:t>The hiders</w:t>
              </w:r>
            </w:ins>
            <w:ins w:id="4182" w:author="Petter Vang Brakalsvaalet [pev2]" w:date="2021-04-28T00:50:00Z">
              <w:r w:rsidRPr="00AB2066">
                <w:rPr>
                  <w:rFonts w:cstheme="majorHAnsi"/>
                </w:rPr>
                <w:t xml:space="preserve"> aren’t limited on how long they can hide at one place.</w:t>
              </w:r>
            </w:ins>
          </w:p>
        </w:tc>
        <w:tc>
          <w:tcPr>
            <w:tcW w:w="2073" w:type="dxa"/>
            <w:vAlign w:val="center"/>
          </w:tcPr>
          <w:p w14:paraId="687A0FA4" w14:textId="39E1AF1A" w:rsidR="002841CB" w:rsidRPr="00AB2066" w:rsidRDefault="002841CB" w:rsidP="00B83249">
            <w:pPr>
              <w:jc w:val="center"/>
              <w:rPr>
                <w:ins w:id="4183" w:author="Petter Vang Brakalsvaalet [pev2]" w:date="2021-04-28T00:47:00Z"/>
                <w:rFonts w:cstheme="majorHAnsi"/>
              </w:rPr>
            </w:pPr>
            <w:ins w:id="4184" w:author="Petter Vang Brakalsvaalet [pev2]" w:date="2021-04-28T00:50:00Z">
              <w:r w:rsidRPr="00AB2066">
                <w:rPr>
                  <w:rFonts w:cstheme="majorHAnsi"/>
                </w:rPr>
                <w:t>Fail</w:t>
              </w:r>
            </w:ins>
          </w:p>
        </w:tc>
      </w:tr>
      <w:tr w:rsidR="002841CB" w:rsidRPr="00AB2066" w14:paraId="7BD8517E" w14:textId="77777777" w:rsidTr="00B83249">
        <w:trPr>
          <w:ins w:id="4185" w:author="Petter Vang Brakalsvaalet [pev2]" w:date="2021-04-28T00:50:00Z"/>
        </w:trPr>
        <w:tc>
          <w:tcPr>
            <w:tcW w:w="1129" w:type="dxa"/>
            <w:vAlign w:val="center"/>
          </w:tcPr>
          <w:p w14:paraId="2045302A" w14:textId="5FEF5865" w:rsidR="002841CB" w:rsidRPr="00AB2066" w:rsidRDefault="002841CB" w:rsidP="00B83249">
            <w:pPr>
              <w:jc w:val="center"/>
              <w:rPr>
                <w:ins w:id="4186" w:author="Petter Vang Brakalsvaalet [pev2]" w:date="2021-04-28T00:50:00Z"/>
                <w:rFonts w:cstheme="majorHAnsi"/>
              </w:rPr>
            </w:pPr>
            <w:ins w:id="4187" w:author="Petter Vang Brakalsvaalet [pev2]" w:date="2021-04-28T00:50:00Z">
              <w:r w:rsidRPr="00AB2066">
                <w:rPr>
                  <w:rFonts w:cstheme="majorHAnsi"/>
                </w:rPr>
                <w:t xml:space="preserve">20 </w:t>
              </w:r>
            </w:ins>
          </w:p>
        </w:tc>
        <w:tc>
          <w:tcPr>
            <w:tcW w:w="2694" w:type="dxa"/>
            <w:vAlign w:val="center"/>
          </w:tcPr>
          <w:p w14:paraId="195584FD" w14:textId="1EE3F39C" w:rsidR="002841CB" w:rsidRPr="00AB2066" w:rsidRDefault="002841CB" w:rsidP="00B83249">
            <w:pPr>
              <w:jc w:val="center"/>
              <w:rPr>
                <w:ins w:id="4188" w:author="Petter Vang Brakalsvaalet [pev2]" w:date="2021-04-28T00:50:00Z"/>
                <w:rFonts w:cstheme="majorHAnsi"/>
              </w:rPr>
            </w:pPr>
            <w:ins w:id="4189" w:author="Petter Vang Brakalsvaalet [pev2]" w:date="2021-04-28T00:50:00Z">
              <w:r w:rsidRPr="00AB2066">
                <w:rPr>
                  <w:rFonts w:cstheme="majorHAnsi"/>
                </w:rPr>
                <w:t xml:space="preserve">If the player is caught the seeker will try to catch someone else </w:t>
              </w:r>
            </w:ins>
          </w:p>
        </w:tc>
        <w:tc>
          <w:tcPr>
            <w:tcW w:w="2394" w:type="dxa"/>
            <w:vAlign w:val="center"/>
          </w:tcPr>
          <w:p w14:paraId="00DBAD90" w14:textId="2B7C94B2" w:rsidR="002841CB" w:rsidRPr="00AB2066" w:rsidRDefault="002841CB" w:rsidP="00B83249">
            <w:pPr>
              <w:jc w:val="center"/>
              <w:rPr>
                <w:ins w:id="4190" w:author="Petter Vang Brakalsvaalet [pev2]" w:date="2021-04-28T00:50:00Z"/>
                <w:rFonts w:cstheme="majorHAnsi"/>
              </w:rPr>
            </w:pPr>
            <w:ins w:id="4191" w:author="Petter Vang Brakalsvaalet [pev2]" w:date="2021-04-28T00:50:00Z">
              <w:r w:rsidRPr="00AB2066">
                <w:rPr>
                  <w:rFonts w:cstheme="majorHAnsi"/>
                </w:rPr>
                <w:t>The seeker will only tr</w:t>
              </w:r>
            </w:ins>
            <w:ins w:id="4192" w:author="Petter Vang Brakalsvaalet [pev2]" w:date="2021-04-28T00:51:00Z">
              <w:r w:rsidRPr="00AB2066">
                <w:rPr>
                  <w:rFonts w:cstheme="majorHAnsi"/>
                </w:rPr>
                <w:t>y to catch the player</w:t>
              </w:r>
            </w:ins>
          </w:p>
        </w:tc>
        <w:tc>
          <w:tcPr>
            <w:tcW w:w="2073" w:type="dxa"/>
            <w:vAlign w:val="center"/>
          </w:tcPr>
          <w:p w14:paraId="069E2404" w14:textId="7C7BE258" w:rsidR="002841CB" w:rsidRPr="00AB2066" w:rsidRDefault="002841CB" w:rsidP="00B83249">
            <w:pPr>
              <w:jc w:val="center"/>
              <w:rPr>
                <w:ins w:id="4193" w:author="Petter Vang Brakalsvaalet [pev2]" w:date="2021-04-28T00:50:00Z"/>
                <w:rFonts w:cstheme="majorHAnsi"/>
              </w:rPr>
            </w:pPr>
            <w:ins w:id="4194" w:author="Petter Vang Brakalsvaalet [pev2]" w:date="2021-04-28T00:51:00Z">
              <w:r w:rsidRPr="00AB2066">
                <w:rPr>
                  <w:rFonts w:cstheme="majorHAnsi"/>
                </w:rPr>
                <w:t>Fail</w:t>
              </w:r>
            </w:ins>
          </w:p>
        </w:tc>
      </w:tr>
      <w:tr w:rsidR="007570BC" w:rsidRPr="00AB2066" w14:paraId="1F16A85E" w14:textId="77777777" w:rsidTr="00B83249">
        <w:trPr>
          <w:ins w:id="4195" w:author="Petter Vang Brakalsvaalet [pev2]" w:date="2021-04-28T01:03:00Z"/>
        </w:trPr>
        <w:tc>
          <w:tcPr>
            <w:tcW w:w="1129" w:type="dxa"/>
            <w:vAlign w:val="center"/>
          </w:tcPr>
          <w:p w14:paraId="29F76982" w14:textId="0E8E11B4" w:rsidR="007570BC" w:rsidRPr="00AB2066" w:rsidRDefault="007570BC" w:rsidP="00B83249">
            <w:pPr>
              <w:jc w:val="center"/>
              <w:rPr>
                <w:ins w:id="4196" w:author="Petter Vang Brakalsvaalet [pev2]" w:date="2021-04-28T01:03:00Z"/>
                <w:rFonts w:cstheme="majorHAnsi"/>
              </w:rPr>
            </w:pPr>
            <w:ins w:id="4197" w:author="Petter Vang Brakalsvaalet [pev2]" w:date="2021-04-28T01:03:00Z">
              <w:r w:rsidRPr="00AB2066">
                <w:rPr>
                  <w:rFonts w:cstheme="majorHAnsi"/>
                </w:rPr>
                <w:t>21</w:t>
              </w:r>
            </w:ins>
          </w:p>
        </w:tc>
        <w:tc>
          <w:tcPr>
            <w:tcW w:w="2694" w:type="dxa"/>
            <w:vAlign w:val="center"/>
          </w:tcPr>
          <w:p w14:paraId="13977AF8" w14:textId="480632CC" w:rsidR="007570BC" w:rsidRPr="00AB2066" w:rsidRDefault="007570BC" w:rsidP="00B83249">
            <w:pPr>
              <w:jc w:val="center"/>
              <w:rPr>
                <w:ins w:id="4198" w:author="Petter Vang Brakalsvaalet [pev2]" w:date="2021-04-28T01:03:00Z"/>
                <w:rFonts w:cstheme="majorHAnsi"/>
              </w:rPr>
            </w:pPr>
            <w:ins w:id="4199" w:author="Petter Vang Brakalsvaalet [pev2]" w:date="2021-04-28T01:04:00Z">
              <w:r w:rsidRPr="00AB2066">
                <w:rPr>
                  <w:rFonts w:cstheme="majorHAnsi"/>
                </w:rPr>
                <w:t xml:space="preserve">When clicking the exit </w:t>
              </w:r>
            </w:ins>
            <w:ins w:id="4200" w:author="Petter Vang Brakalsvaalet [pev2]" w:date="2021-04-28T01:05:00Z">
              <w:r w:rsidRPr="00AB2066">
                <w:rPr>
                  <w:rFonts w:cstheme="majorHAnsi"/>
                </w:rPr>
                <w:t>symbol,</w:t>
              </w:r>
            </w:ins>
            <w:ins w:id="4201" w:author="Petter Vang Brakalsvaalet [pev2]" w:date="2021-04-28T01:04:00Z">
              <w:r w:rsidRPr="00AB2066">
                <w:rPr>
                  <w:rFonts w:cstheme="majorHAnsi"/>
                </w:rPr>
                <w:t xml:space="preserve"> the game is closed.</w:t>
              </w:r>
            </w:ins>
          </w:p>
        </w:tc>
        <w:tc>
          <w:tcPr>
            <w:tcW w:w="2394" w:type="dxa"/>
            <w:vAlign w:val="center"/>
          </w:tcPr>
          <w:p w14:paraId="35552E4C" w14:textId="3A8B8550" w:rsidR="007570BC" w:rsidRPr="00AB2066" w:rsidRDefault="007570BC" w:rsidP="00B83249">
            <w:pPr>
              <w:jc w:val="center"/>
              <w:rPr>
                <w:ins w:id="4202" w:author="Petter Vang Brakalsvaalet [pev2]" w:date="2021-04-28T01:03:00Z"/>
                <w:rFonts w:cstheme="majorHAnsi"/>
              </w:rPr>
            </w:pPr>
            <w:ins w:id="4203" w:author="Petter Vang Brakalsvaalet [pev2]" w:date="2021-04-28T01:04:00Z">
              <w:r w:rsidRPr="00AB2066">
                <w:rPr>
                  <w:rFonts w:cstheme="majorHAnsi"/>
                </w:rPr>
                <w:t>When the exit symbol in the top left corner is clicked the game is closed and the previous scene is showed.</w:t>
              </w:r>
            </w:ins>
          </w:p>
        </w:tc>
        <w:tc>
          <w:tcPr>
            <w:tcW w:w="2073" w:type="dxa"/>
            <w:vAlign w:val="center"/>
          </w:tcPr>
          <w:p w14:paraId="1FDDE7E9" w14:textId="3439296B" w:rsidR="007570BC" w:rsidRPr="00AB2066" w:rsidRDefault="007570BC" w:rsidP="00B83249">
            <w:pPr>
              <w:jc w:val="center"/>
              <w:rPr>
                <w:ins w:id="4204" w:author="Petter Vang Brakalsvaalet [pev2]" w:date="2021-04-28T01:03:00Z"/>
                <w:rFonts w:cstheme="majorHAnsi"/>
              </w:rPr>
            </w:pPr>
            <w:ins w:id="4205" w:author="Petter Vang Brakalsvaalet [pev2]" w:date="2021-04-28T01:05:00Z">
              <w:r w:rsidRPr="00AB2066">
                <w:rPr>
                  <w:rFonts w:cstheme="majorHAnsi"/>
                </w:rPr>
                <w:t>Pass</w:t>
              </w:r>
            </w:ins>
          </w:p>
        </w:tc>
      </w:tr>
    </w:tbl>
    <w:p w14:paraId="15E2155F" w14:textId="5B236F09" w:rsidR="00462CC0" w:rsidRPr="00AB2066" w:rsidDel="002841CB" w:rsidRDefault="001B459E" w:rsidP="0037614C">
      <w:pPr>
        <w:rPr>
          <w:del w:id="4206" w:author="Petter Vang Brakalsvaalet [pev2]" w:date="2021-04-28T00:51:00Z"/>
          <w:rFonts w:cstheme="majorHAnsi"/>
        </w:rPr>
      </w:pPr>
      <w:del w:id="4207" w:author="Petter Vang Brakalsvaalet [pev2]" w:date="2021-04-28T00:51:00Z">
        <w:r w:rsidRPr="00AB2066" w:rsidDel="002841CB">
          <w:rPr>
            <w:rFonts w:cstheme="majorHAnsi"/>
          </w:rPr>
          <w:br w:type="page"/>
        </w:r>
      </w:del>
    </w:p>
    <w:p w14:paraId="1D5A932A" w14:textId="77777777" w:rsidR="001F35A4" w:rsidRPr="00AB2066" w:rsidRDefault="001F35A4" w:rsidP="0037614C">
      <w:pPr>
        <w:rPr>
          <w:rFonts w:cstheme="majorHAnsi"/>
        </w:rPr>
      </w:pPr>
      <w:bookmarkStart w:id="4208" w:name="_Toc192777716"/>
    </w:p>
    <w:p w14:paraId="7C2FBF84" w14:textId="77777777" w:rsidR="002841CB" w:rsidRPr="00AB2066" w:rsidRDefault="002841CB">
      <w:pPr>
        <w:rPr>
          <w:ins w:id="4209" w:author="Petter Vang Brakalsvaalet [pev2]" w:date="2021-04-28T00:51:00Z"/>
          <w:rFonts w:eastAsiaTheme="majorEastAsia" w:cstheme="majorHAnsi"/>
          <w:b/>
          <w:bCs/>
          <w:color w:val="365F91" w:themeColor="accent1" w:themeShade="BF"/>
          <w:sz w:val="32"/>
          <w:szCs w:val="32"/>
          <w:lang w:eastAsia="ja-JP"/>
        </w:rPr>
      </w:pPr>
      <w:bookmarkStart w:id="4210" w:name="_Toc222978612"/>
      <w:ins w:id="4211" w:author="Petter Vang Brakalsvaalet [pev2]" w:date="2021-04-28T00:51:00Z">
        <w:r w:rsidRPr="00AB2066">
          <w:rPr>
            <w:rFonts w:cstheme="majorHAnsi"/>
          </w:rPr>
          <w:br w:type="page"/>
        </w:r>
      </w:ins>
    </w:p>
    <w:p w14:paraId="36CC67D5" w14:textId="2E9A9AC2" w:rsidR="007A3E41" w:rsidRPr="00AB2066" w:rsidRDefault="006C7832" w:rsidP="0037614C">
      <w:pPr>
        <w:pStyle w:val="Heading1"/>
        <w:rPr>
          <w:rFonts w:cstheme="majorHAnsi"/>
          <w:lang w:val="en-GB"/>
        </w:rPr>
      </w:pPr>
      <w:bookmarkStart w:id="4212" w:name="_Toc70522507"/>
      <w:r w:rsidRPr="00AB2066">
        <w:rPr>
          <w:rFonts w:cstheme="majorHAnsi"/>
          <w:lang w:val="en-GB"/>
        </w:rPr>
        <w:lastRenderedPageBreak/>
        <w:t xml:space="preserve">Critical </w:t>
      </w:r>
      <w:r w:rsidR="00711DBE" w:rsidRPr="00AB2066">
        <w:rPr>
          <w:rFonts w:cstheme="majorHAnsi"/>
          <w:lang w:val="en-GB"/>
        </w:rPr>
        <w:t>Evaluation</w:t>
      </w:r>
      <w:bookmarkEnd w:id="4208"/>
      <w:bookmarkEnd w:id="4210"/>
      <w:bookmarkEnd w:id="4212"/>
    </w:p>
    <w:p w14:paraId="2AD09CC9" w14:textId="77777777" w:rsidR="00711DBE" w:rsidRPr="00AB2066" w:rsidRDefault="00711DBE" w:rsidP="0037614C">
      <w:pPr>
        <w:rPr>
          <w:rFonts w:cstheme="majorHAnsi"/>
        </w:rPr>
      </w:pPr>
    </w:p>
    <w:p w14:paraId="201B9A12" w14:textId="77777777" w:rsidR="00711DBE" w:rsidRPr="00AB2066" w:rsidRDefault="00711DBE" w:rsidP="0037614C">
      <w:pPr>
        <w:rPr>
          <w:rFonts w:cstheme="majorHAnsi"/>
        </w:rPr>
      </w:pPr>
    </w:p>
    <w:p w14:paraId="6B22C39F" w14:textId="016009BB" w:rsidR="00C54DC3" w:rsidRPr="00AB2066" w:rsidRDefault="00CE5506" w:rsidP="008B038C">
      <w:pPr>
        <w:pStyle w:val="Heading1"/>
        <w:rPr>
          <w:rFonts w:cstheme="majorHAnsi"/>
          <w:lang w:val="en-GB"/>
        </w:rPr>
      </w:pPr>
      <w:r w:rsidRPr="00AB2066">
        <w:rPr>
          <w:rFonts w:cstheme="majorHAnsi"/>
          <w:lang w:val="en-GB"/>
        </w:rPr>
        <w:br w:type="page"/>
      </w:r>
    </w:p>
    <w:bookmarkStart w:id="4213" w:name="_Toc70522508"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sdtContent>
        <w:p w14:paraId="4E86A4E1" w14:textId="77777777" w:rsidR="00C54DC3" w:rsidRPr="00AB2066" w:rsidRDefault="00C54DC3" w:rsidP="008B038C">
          <w:pPr>
            <w:pStyle w:val="Heading1"/>
            <w:rPr>
              <w:rFonts w:cstheme="majorHAnsi"/>
              <w:lang w:val="en-GB"/>
            </w:rPr>
          </w:pPr>
          <w:r w:rsidRPr="00AB2066">
            <w:rPr>
              <w:rFonts w:cstheme="majorHAnsi"/>
              <w:lang w:val="en-GB"/>
            </w:rPr>
            <w:t>Annotated Bibliography</w:t>
          </w:r>
          <w:bookmarkEnd w:id="4213"/>
        </w:p>
        <w:sdt>
          <w:sdtPr>
            <w:rPr>
              <w:rFonts w:cstheme="majorHAnsi"/>
            </w:rPr>
            <w:id w:val="111145805"/>
            <w:bibliography/>
          </w:sdtPr>
          <w:sdtEndPr/>
          <w:sdtContent>
            <w:p w14:paraId="0D5DBEA3" w14:textId="77777777" w:rsidR="005C6B1B" w:rsidRPr="00AB2066" w:rsidRDefault="00C54DC3" w:rsidP="00C54DC3">
              <w:pPr>
                <w:rPr>
                  <w:rFonts w:asciiTheme="minorHAnsi" w:eastAsiaTheme="minorEastAsia" w:hAnsiTheme="minorHAnsi" w:cstheme="minorBidi"/>
                  <w:noProof/>
                  <w:sz w:val="20"/>
                  <w:szCs w:val="20"/>
                  <w:lang w:eastAsia="ja-JP"/>
                </w:rPr>
              </w:pPr>
              <w:r w:rsidRPr="002858BF">
                <w:rPr>
                  <w:rFonts w:cstheme="majorHAnsi"/>
                </w:rPr>
                <w:fldChar w:fldCharType="begin"/>
              </w:r>
              <w:r w:rsidRPr="00AB2066">
                <w:rPr>
                  <w:rFonts w:cstheme="majorHAnsi"/>
                </w:rPr>
                <w:instrText xml:space="preserve"> BIBLIOGRAPHY </w:instrText>
              </w:r>
              <w:r w:rsidRPr="002858BF">
                <w:rPr>
                  <w:rFonts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5C6B1B" w:rsidRPr="00AB2066" w14:paraId="0AD3BAAE" w14:textId="77777777">
                <w:trPr>
                  <w:divId w:val="430129350"/>
                  <w:tblCellSpacing w:w="15" w:type="dxa"/>
                  <w:ins w:id="4214" w:author="Petter Vang Brakalsvaalet [pev2]" w:date="2021-04-28T00:53:00Z"/>
                </w:trPr>
                <w:tc>
                  <w:tcPr>
                    <w:tcW w:w="50" w:type="pct"/>
                    <w:hideMark/>
                  </w:tcPr>
                  <w:p w14:paraId="7EEF6D6C" w14:textId="33E5AE55" w:rsidR="005C6B1B" w:rsidRPr="00AB2066" w:rsidRDefault="005C6B1B">
                    <w:pPr>
                      <w:pStyle w:val="Bibliography"/>
                      <w:rPr>
                        <w:ins w:id="4215" w:author="Petter Vang Brakalsvaalet [pev2]" w:date="2021-04-28T00:53:00Z"/>
                        <w:noProof/>
                      </w:rPr>
                    </w:pPr>
                    <w:ins w:id="4216" w:author="Petter Vang Brakalsvaalet [pev2]" w:date="2021-04-28T00:53:00Z">
                      <w:r w:rsidRPr="00AB2066">
                        <w:rPr>
                          <w:noProof/>
                        </w:rPr>
                        <w:t xml:space="preserve">[1] </w:t>
                      </w:r>
                    </w:ins>
                  </w:p>
                </w:tc>
                <w:tc>
                  <w:tcPr>
                    <w:tcW w:w="0" w:type="auto"/>
                    <w:hideMark/>
                  </w:tcPr>
                  <w:p w14:paraId="4245CCEF" w14:textId="77777777" w:rsidR="005C6B1B" w:rsidRPr="00AB2066" w:rsidRDefault="005C6B1B">
                    <w:pPr>
                      <w:pStyle w:val="Bibliography"/>
                      <w:rPr>
                        <w:ins w:id="4217" w:author="Petter Vang Brakalsvaalet [pev2]" w:date="2021-04-28T00:53:00Z"/>
                        <w:noProof/>
                      </w:rPr>
                    </w:pPr>
                    <w:ins w:id="4218" w:author="Petter Vang Brakalsvaalet [pev2]" w:date="2021-04-28T00:53:00Z">
                      <w:r w:rsidRPr="00AB2066">
                        <w:rPr>
                          <w:noProof/>
                        </w:rPr>
                        <w:t>SUPERSONIC STUDIOS LTD, “Hide 'N Seek!,” 2020 06 24. [Online]. Available: https://apps.apple.com/gb/app/hide-n-seek/id1491654968. [Accessed 08 03 2021].</w:t>
                      </w:r>
                    </w:ins>
                  </w:p>
                </w:tc>
              </w:tr>
              <w:tr w:rsidR="005C6B1B" w:rsidRPr="00AB2066" w14:paraId="25F0CC8E" w14:textId="77777777">
                <w:trPr>
                  <w:divId w:val="430129350"/>
                  <w:tblCellSpacing w:w="15" w:type="dxa"/>
                  <w:ins w:id="4219" w:author="Petter Vang Brakalsvaalet [pev2]" w:date="2021-04-28T00:53:00Z"/>
                </w:trPr>
                <w:tc>
                  <w:tcPr>
                    <w:tcW w:w="50" w:type="pct"/>
                    <w:hideMark/>
                  </w:tcPr>
                  <w:p w14:paraId="77AD4E1E" w14:textId="77777777" w:rsidR="005C6B1B" w:rsidRPr="00AB2066" w:rsidRDefault="005C6B1B">
                    <w:pPr>
                      <w:pStyle w:val="Bibliography"/>
                      <w:rPr>
                        <w:ins w:id="4220" w:author="Petter Vang Brakalsvaalet [pev2]" w:date="2021-04-28T00:53:00Z"/>
                        <w:noProof/>
                      </w:rPr>
                    </w:pPr>
                    <w:ins w:id="4221" w:author="Petter Vang Brakalsvaalet [pev2]" w:date="2021-04-28T00:53:00Z">
                      <w:r w:rsidRPr="00AB2066">
                        <w:rPr>
                          <w:noProof/>
                        </w:rPr>
                        <w:t xml:space="preserve">[2] </w:t>
                      </w:r>
                    </w:ins>
                  </w:p>
                </w:tc>
                <w:tc>
                  <w:tcPr>
                    <w:tcW w:w="0" w:type="auto"/>
                    <w:hideMark/>
                  </w:tcPr>
                  <w:p w14:paraId="4E9ADBD8" w14:textId="77777777" w:rsidR="005C6B1B" w:rsidRPr="00AB2066" w:rsidRDefault="005C6B1B">
                    <w:pPr>
                      <w:pStyle w:val="Bibliography"/>
                      <w:rPr>
                        <w:ins w:id="4222" w:author="Petter Vang Brakalsvaalet [pev2]" w:date="2021-04-28T00:53:00Z"/>
                        <w:noProof/>
                      </w:rPr>
                    </w:pPr>
                    <w:ins w:id="4223" w:author="Petter Vang Brakalsvaalet [pev2]" w:date="2021-04-28T00:53:00Z">
                      <w:r w:rsidRPr="00AB2066">
                        <w:rPr>
                          <w:noProof/>
                        </w:rPr>
                        <w:t>W. Zhong, “Hide'N Find,” - - -. [Online]. Available: https://apps.apple.com/gb/app/hiden-find/id1509189851. [Accessed 08 03 2021].</w:t>
                      </w:r>
                    </w:ins>
                  </w:p>
                </w:tc>
              </w:tr>
              <w:tr w:rsidR="005C6B1B" w:rsidRPr="00AB2066" w14:paraId="1091C657" w14:textId="77777777">
                <w:trPr>
                  <w:divId w:val="430129350"/>
                  <w:tblCellSpacing w:w="15" w:type="dxa"/>
                  <w:ins w:id="4224" w:author="Petter Vang Brakalsvaalet [pev2]" w:date="2021-04-28T00:53:00Z"/>
                </w:trPr>
                <w:tc>
                  <w:tcPr>
                    <w:tcW w:w="50" w:type="pct"/>
                    <w:hideMark/>
                  </w:tcPr>
                  <w:p w14:paraId="21E42A52" w14:textId="77777777" w:rsidR="005C6B1B" w:rsidRPr="00AB2066" w:rsidRDefault="005C6B1B">
                    <w:pPr>
                      <w:pStyle w:val="Bibliography"/>
                      <w:rPr>
                        <w:ins w:id="4225" w:author="Petter Vang Brakalsvaalet [pev2]" w:date="2021-04-28T00:53:00Z"/>
                        <w:noProof/>
                      </w:rPr>
                    </w:pPr>
                    <w:ins w:id="4226" w:author="Petter Vang Brakalsvaalet [pev2]" w:date="2021-04-28T00:53:00Z">
                      <w:r w:rsidRPr="00AB2066">
                        <w:rPr>
                          <w:noProof/>
                        </w:rPr>
                        <w:t xml:space="preserve">[3] </w:t>
                      </w:r>
                    </w:ins>
                  </w:p>
                </w:tc>
                <w:tc>
                  <w:tcPr>
                    <w:tcW w:w="0" w:type="auto"/>
                    <w:hideMark/>
                  </w:tcPr>
                  <w:p w14:paraId="4938513F" w14:textId="77777777" w:rsidR="005C6B1B" w:rsidRPr="00AB2066" w:rsidRDefault="005C6B1B">
                    <w:pPr>
                      <w:pStyle w:val="Bibliography"/>
                      <w:rPr>
                        <w:ins w:id="4227" w:author="Petter Vang Brakalsvaalet [pev2]" w:date="2021-04-28T00:53:00Z"/>
                        <w:noProof/>
                      </w:rPr>
                    </w:pPr>
                    <w:ins w:id="4228" w:author="Petter Vang Brakalsvaalet [pev2]" w:date="2021-04-28T00:53:00Z">
                      <w:r w:rsidRPr="00AB2066">
                        <w:rPr>
                          <w:noProof/>
                        </w:rPr>
                        <w:t>Y. Majeed, “Hide &amp; Seek Fun Game,” - - -. [Online]. Available: https://apps.apple.com/gb/app/hide-seek-fun-game/id1495168019. [Accessed 08 03 2021].</w:t>
                      </w:r>
                    </w:ins>
                  </w:p>
                </w:tc>
              </w:tr>
              <w:tr w:rsidR="005C6B1B" w:rsidRPr="00AB2066" w14:paraId="29FE39C6" w14:textId="77777777">
                <w:trPr>
                  <w:divId w:val="430129350"/>
                  <w:tblCellSpacing w:w="15" w:type="dxa"/>
                  <w:ins w:id="4229" w:author="Petter Vang Brakalsvaalet [pev2]" w:date="2021-04-28T00:53:00Z"/>
                </w:trPr>
                <w:tc>
                  <w:tcPr>
                    <w:tcW w:w="50" w:type="pct"/>
                    <w:hideMark/>
                  </w:tcPr>
                  <w:p w14:paraId="4372B306" w14:textId="77777777" w:rsidR="005C6B1B" w:rsidRPr="00AB2066" w:rsidRDefault="005C6B1B">
                    <w:pPr>
                      <w:pStyle w:val="Bibliography"/>
                      <w:rPr>
                        <w:ins w:id="4230" w:author="Petter Vang Brakalsvaalet [pev2]" w:date="2021-04-28T00:53:00Z"/>
                        <w:noProof/>
                      </w:rPr>
                    </w:pPr>
                    <w:ins w:id="4231" w:author="Petter Vang Brakalsvaalet [pev2]" w:date="2021-04-28T00:53:00Z">
                      <w:r w:rsidRPr="00AB2066">
                        <w:rPr>
                          <w:noProof/>
                        </w:rPr>
                        <w:t xml:space="preserve">[4] </w:t>
                      </w:r>
                    </w:ins>
                  </w:p>
                </w:tc>
                <w:tc>
                  <w:tcPr>
                    <w:tcW w:w="0" w:type="auto"/>
                    <w:hideMark/>
                  </w:tcPr>
                  <w:p w14:paraId="224AC898" w14:textId="77777777" w:rsidR="005C6B1B" w:rsidRPr="00AB2066" w:rsidRDefault="005C6B1B">
                    <w:pPr>
                      <w:pStyle w:val="Bibliography"/>
                      <w:rPr>
                        <w:ins w:id="4232" w:author="Petter Vang Brakalsvaalet [pev2]" w:date="2021-04-28T00:53:00Z"/>
                        <w:noProof/>
                      </w:rPr>
                    </w:pPr>
                    <w:ins w:id="4233" w:author="Petter Vang Brakalsvaalet [pev2]" w:date="2021-04-28T00:53:00Z">
                      <w:r w:rsidRPr="00AB2066">
                        <w:rPr>
                          <w:noProof/>
                        </w:rPr>
                        <w:t>funcell Games Pvt Ltd, “Hide and Seek..!,” 30 10 2020. [Online]. Available: https://apps.apple.com/gb/app/hide-and-seek/id1537051480. [Accessed 08 03 2021].</w:t>
                      </w:r>
                    </w:ins>
                  </w:p>
                </w:tc>
              </w:tr>
              <w:tr w:rsidR="005C6B1B" w:rsidRPr="00AB2066" w14:paraId="1BC57788" w14:textId="77777777">
                <w:trPr>
                  <w:divId w:val="430129350"/>
                  <w:tblCellSpacing w:w="15" w:type="dxa"/>
                  <w:ins w:id="4234" w:author="Petter Vang Brakalsvaalet [pev2]" w:date="2021-04-28T00:53:00Z"/>
                </w:trPr>
                <w:tc>
                  <w:tcPr>
                    <w:tcW w:w="50" w:type="pct"/>
                    <w:hideMark/>
                  </w:tcPr>
                  <w:p w14:paraId="18FB3082" w14:textId="77777777" w:rsidR="005C6B1B" w:rsidRPr="00AB2066" w:rsidRDefault="005C6B1B">
                    <w:pPr>
                      <w:pStyle w:val="Bibliography"/>
                      <w:rPr>
                        <w:ins w:id="4235" w:author="Petter Vang Brakalsvaalet [pev2]" w:date="2021-04-28T00:53:00Z"/>
                        <w:noProof/>
                      </w:rPr>
                    </w:pPr>
                    <w:ins w:id="4236" w:author="Petter Vang Brakalsvaalet [pev2]" w:date="2021-04-28T00:53:00Z">
                      <w:r w:rsidRPr="00AB2066">
                        <w:rPr>
                          <w:noProof/>
                        </w:rPr>
                        <w:t xml:space="preserve">[5] </w:t>
                      </w:r>
                    </w:ins>
                  </w:p>
                </w:tc>
                <w:tc>
                  <w:tcPr>
                    <w:tcW w:w="0" w:type="auto"/>
                    <w:hideMark/>
                  </w:tcPr>
                  <w:p w14:paraId="77809AF4" w14:textId="77777777" w:rsidR="005C6B1B" w:rsidRPr="00AB2066" w:rsidRDefault="005C6B1B">
                    <w:pPr>
                      <w:pStyle w:val="Bibliography"/>
                      <w:rPr>
                        <w:ins w:id="4237" w:author="Petter Vang Brakalsvaalet [pev2]" w:date="2021-04-28T00:53:00Z"/>
                        <w:noProof/>
                      </w:rPr>
                    </w:pPr>
                    <w:ins w:id="4238" w:author="Petter Vang Brakalsvaalet [pev2]" w:date="2021-04-28T00:53:00Z">
                      <w:r w:rsidRPr="00AB2066">
                        <w:rPr>
                          <w:noProof/>
                        </w:rPr>
                        <w:t>Apple Inc, “Responding to Frame-Cycle Events,” 2021. [Online]. Available: https://developer.apple.com/documentation/spritekit/skscene/responding_to_frame-cycle_events. [Accessed 24 04 2021].</w:t>
                      </w:r>
                    </w:ins>
                  </w:p>
                </w:tc>
              </w:tr>
              <w:tr w:rsidR="005C6B1B" w:rsidRPr="00AB2066" w14:paraId="35463B34" w14:textId="77777777">
                <w:trPr>
                  <w:divId w:val="430129350"/>
                  <w:tblCellSpacing w:w="15" w:type="dxa"/>
                  <w:ins w:id="4239" w:author="Petter Vang Brakalsvaalet [pev2]" w:date="2021-04-28T00:53:00Z"/>
                </w:trPr>
                <w:tc>
                  <w:tcPr>
                    <w:tcW w:w="50" w:type="pct"/>
                    <w:hideMark/>
                  </w:tcPr>
                  <w:p w14:paraId="01875DAC" w14:textId="77777777" w:rsidR="005C6B1B" w:rsidRPr="00AB2066" w:rsidRDefault="005C6B1B">
                    <w:pPr>
                      <w:pStyle w:val="Bibliography"/>
                      <w:rPr>
                        <w:ins w:id="4240" w:author="Petter Vang Brakalsvaalet [pev2]" w:date="2021-04-28T00:53:00Z"/>
                        <w:noProof/>
                      </w:rPr>
                    </w:pPr>
                    <w:ins w:id="4241" w:author="Petter Vang Brakalsvaalet [pev2]" w:date="2021-04-28T00:53:00Z">
                      <w:r w:rsidRPr="00AB2066">
                        <w:rPr>
                          <w:noProof/>
                        </w:rPr>
                        <w:t xml:space="preserve">[6] </w:t>
                      </w:r>
                    </w:ins>
                  </w:p>
                </w:tc>
                <w:tc>
                  <w:tcPr>
                    <w:tcW w:w="0" w:type="auto"/>
                    <w:hideMark/>
                  </w:tcPr>
                  <w:p w14:paraId="41214AFA" w14:textId="77777777" w:rsidR="005C6B1B" w:rsidRPr="00AB2066" w:rsidRDefault="005C6B1B">
                    <w:pPr>
                      <w:pStyle w:val="Bibliography"/>
                      <w:rPr>
                        <w:ins w:id="4242" w:author="Petter Vang Brakalsvaalet [pev2]" w:date="2021-04-28T00:53:00Z"/>
                        <w:noProof/>
                      </w:rPr>
                    </w:pPr>
                    <w:ins w:id="4243" w:author="Petter Vang Brakalsvaalet [pev2]" w:date="2021-04-28T00:53:00Z">
                      <w:r w:rsidRPr="00AB2066">
                        <w:rPr>
                          <w:noProof/>
                        </w:rPr>
                        <w:t xml:space="preserve">C. Begbie, M. Berg, M. Briscoe, A. Hafizji, M. Todorov and R. Wenderlich, 2D Apple Games by Tutorials Second Edition, raywenderlich.com: Razeware LLC, 2017. </w:t>
                      </w:r>
                    </w:ins>
                  </w:p>
                </w:tc>
              </w:tr>
              <w:tr w:rsidR="005C6B1B" w:rsidRPr="00AB2066" w14:paraId="457C414A" w14:textId="77777777">
                <w:trPr>
                  <w:divId w:val="430129350"/>
                  <w:tblCellSpacing w:w="15" w:type="dxa"/>
                  <w:ins w:id="4244" w:author="Petter Vang Brakalsvaalet [pev2]" w:date="2021-04-28T00:53:00Z"/>
                </w:trPr>
                <w:tc>
                  <w:tcPr>
                    <w:tcW w:w="50" w:type="pct"/>
                    <w:hideMark/>
                  </w:tcPr>
                  <w:p w14:paraId="625A0BC9" w14:textId="77777777" w:rsidR="005C6B1B" w:rsidRPr="00AB2066" w:rsidRDefault="005C6B1B">
                    <w:pPr>
                      <w:pStyle w:val="Bibliography"/>
                      <w:rPr>
                        <w:ins w:id="4245" w:author="Petter Vang Brakalsvaalet [pev2]" w:date="2021-04-28T00:53:00Z"/>
                        <w:noProof/>
                      </w:rPr>
                    </w:pPr>
                    <w:ins w:id="4246" w:author="Petter Vang Brakalsvaalet [pev2]" w:date="2021-04-28T00:53:00Z">
                      <w:r w:rsidRPr="00AB2066">
                        <w:rPr>
                          <w:noProof/>
                        </w:rPr>
                        <w:t xml:space="preserve">[7] </w:t>
                      </w:r>
                    </w:ins>
                  </w:p>
                </w:tc>
                <w:tc>
                  <w:tcPr>
                    <w:tcW w:w="0" w:type="auto"/>
                    <w:hideMark/>
                  </w:tcPr>
                  <w:p w14:paraId="33830C51" w14:textId="77777777" w:rsidR="005C6B1B" w:rsidRPr="00AB2066" w:rsidRDefault="005C6B1B">
                    <w:pPr>
                      <w:pStyle w:val="Bibliography"/>
                      <w:rPr>
                        <w:ins w:id="4247" w:author="Petter Vang Brakalsvaalet [pev2]" w:date="2021-04-28T00:53:00Z"/>
                        <w:noProof/>
                      </w:rPr>
                    </w:pPr>
                    <w:ins w:id="4248" w:author="Petter Vang Brakalsvaalet [pev2]" w:date="2021-04-28T00:53:00Z">
                      <w:r w:rsidRPr="00AB2066">
                        <w:rPr>
                          <w:noProof/>
                        </w:rPr>
                        <w:t>raywenderlich.com, “Beginning SpriteKit,” youtube.com, 20 06 2017 . [Online]. Available: https://www.youtube.com/watch?v=wrEEIX2fUxE&amp;list=PL23Revp-82LIKiBNSJaF311ixNvSzk8LC. [Accessed 01 2020].</w:t>
                      </w:r>
                    </w:ins>
                  </w:p>
                </w:tc>
              </w:tr>
              <w:tr w:rsidR="005C6B1B" w:rsidRPr="00AB2066" w14:paraId="7AFFD90A" w14:textId="77777777">
                <w:trPr>
                  <w:divId w:val="430129350"/>
                  <w:tblCellSpacing w:w="15" w:type="dxa"/>
                  <w:ins w:id="4249" w:author="Petter Vang Brakalsvaalet [pev2]" w:date="2021-04-28T00:53:00Z"/>
                </w:trPr>
                <w:tc>
                  <w:tcPr>
                    <w:tcW w:w="50" w:type="pct"/>
                    <w:hideMark/>
                  </w:tcPr>
                  <w:p w14:paraId="4AE180C2" w14:textId="77777777" w:rsidR="005C6B1B" w:rsidRPr="00AB2066" w:rsidRDefault="005C6B1B">
                    <w:pPr>
                      <w:pStyle w:val="Bibliography"/>
                      <w:rPr>
                        <w:ins w:id="4250" w:author="Petter Vang Brakalsvaalet [pev2]" w:date="2021-04-28T00:53:00Z"/>
                        <w:noProof/>
                      </w:rPr>
                    </w:pPr>
                    <w:ins w:id="4251" w:author="Petter Vang Brakalsvaalet [pev2]" w:date="2021-04-28T00:53:00Z">
                      <w:r w:rsidRPr="00AB2066">
                        <w:rPr>
                          <w:noProof/>
                        </w:rPr>
                        <w:t xml:space="preserve">[8] </w:t>
                      </w:r>
                    </w:ins>
                  </w:p>
                </w:tc>
                <w:tc>
                  <w:tcPr>
                    <w:tcW w:w="0" w:type="auto"/>
                    <w:hideMark/>
                  </w:tcPr>
                  <w:p w14:paraId="48157A41" w14:textId="77777777" w:rsidR="005C6B1B" w:rsidRPr="00AB2066" w:rsidRDefault="005C6B1B">
                    <w:pPr>
                      <w:pStyle w:val="Bibliography"/>
                      <w:rPr>
                        <w:ins w:id="4252" w:author="Petter Vang Brakalsvaalet [pev2]" w:date="2021-04-28T00:53:00Z"/>
                        <w:noProof/>
                      </w:rPr>
                    </w:pPr>
                    <w:ins w:id="4253" w:author="Petter Vang Brakalsvaalet [pev2]" w:date="2021-04-28T00:53:00Z">
                      <w:r w:rsidRPr="00AB2066">
                        <w:rPr>
                          <w:noProof/>
                        </w:rPr>
                        <w:t>InnerSloth LLC, “Among us,” 09 08 2019. [Online]. Available: https://apps.apple.com/us/app/among-us/id1351168404. [Accessed 11 2020].</w:t>
                      </w:r>
                    </w:ins>
                  </w:p>
                </w:tc>
              </w:tr>
            </w:tbl>
            <w:p w14:paraId="44365523" w14:textId="77777777" w:rsidR="005C6B1B" w:rsidRPr="00AB2066" w:rsidRDefault="005C6B1B">
              <w:pPr>
                <w:divId w:val="430129350"/>
                <w:rPr>
                  <w:ins w:id="4254" w:author="Petter Vang Brakalsvaalet [pev2]" w:date="2021-04-28T00:53:00Z"/>
                  <w:noProof/>
                </w:rPr>
              </w:pPr>
            </w:p>
            <w:p w14:paraId="728D171D" w14:textId="736CE6F8" w:rsidR="00EF6495" w:rsidRPr="00AB2066" w:rsidDel="005C6B1B" w:rsidRDefault="00EF6495" w:rsidP="00C54DC3">
              <w:pPr>
                <w:rPr>
                  <w:del w:id="4255" w:author="Petter Vang Brakalsvaalet [pev2]" w:date="2021-04-28T00:53:00Z"/>
                  <w:rFonts w:eastAsiaTheme="minorEastAsia" w:cstheme="majorHAnsi"/>
                  <w:noProof/>
                  <w:sz w:val="20"/>
                  <w:szCs w:val="20"/>
                  <w:lang w:eastAsia="ja-JP"/>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EF6495" w:rsidRPr="00AB2066" w:rsidDel="005C6B1B" w14:paraId="02DBDB7A" w14:textId="77777777">
                <w:trPr>
                  <w:divId w:val="1316229190"/>
                  <w:tblCellSpacing w:w="15" w:type="dxa"/>
                  <w:del w:id="4256" w:author="Petter Vang Brakalsvaalet [pev2]" w:date="2021-04-28T00:53:00Z"/>
                </w:trPr>
                <w:tc>
                  <w:tcPr>
                    <w:tcW w:w="50" w:type="pct"/>
                    <w:hideMark/>
                  </w:tcPr>
                  <w:p w14:paraId="69BA2B05" w14:textId="39FE79A2" w:rsidR="00EF6495" w:rsidRPr="00AB2066" w:rsidDel="005C6B1B" w:rsidRDefault="00EF6495">
                    <w:pPr>
                      <w:pStyle w:val="Bibliography"/>
                      <w:rPr>
                        <w:del w:id="4257" w:author="Petter Vang Brakalsvaalet [pev2]" w:date="2021-04-28T00:53:00Z"/>
                        <w:rFonts w:cstheme="majorHAnsi"/>
                        <w:noProof/>
                      </w:rPr>
                    </w:pPr>
                    <w:del w:id="4258" w:author="Petter Vang Brakalsvaalet [pev2]" w:date="2021-04-28T00:53:00Z">
                      <w:r w:rsidRPr="00AB2066" w:rsidDel="005C6B1B">
                        <w:rPr>
                          <w:rFonts w:cstheme="majorHAnsi"/>
                          <w:noProof/>
                        </w:rPr>
                        <w:delText xml:space="preserve">[1] </w:delText>
                      </w:r>
                    </w:del>
                  </w:p>
                </w:tc>
                <w:tc>
                  <w:tcPr>
                    <w:tcW w:w="0" w:type="auto"/>
                    <w:hideMark/>
                  </w:tcPr>
                  <w:p w14:paraId="26115AF9" w14:textId="77777777" w:rsidR="00EF6495" w:rsidRPr="00AB2066" w:rsidDel="005C6B1B" w:rsidRDefault="00EF6495">
                    <w:pPr>
                      <w:pStyle w:val="Bibliography"/>
                      <w:rPr>
                        <w:del w:id="4259" w:author="Petter Vang Brakalsvaalet [pev2]" w:date="2021-04-28T00:53:00Z"/>
                        <w:rFonts w:cstheme="majorHAnsi"/>
                        <w:noProof/>
                      </w:rPr>
                    </w:pPr>
                    <w:del w:id="4260" w:author="Petter Vang Brakalsvaalet [pev2]" w:date="2021-04-28T00:53:00Z">
                      <w:r w:rsidRPr="00AB2066" w:rsidDel="005C6B1B">
                        <w:rPr>
                          <w:rFonts w:cstheme="majorHAnsi"/>
                          <w:noProof/>
                        </w:rPr>
                        <w:delText>raywenderlich.com, “Beginning SpriteKit,” youtube.com, 20 06 2017 . [Online]. Available: https://www.youtube.com/watch?v=wrEEIX2fUxE&amp;list=PL23Revp-82LIKiBNSJaF311ixNvSzk8LC. [Accessed 01 2020].</w:delText>
                      </w:r>
                    </w:del>
                  </w:p>
                </w:tc>
              </w:tr>
              <w:tr w:rsidR="00EF6495" w:rsidRPr="00AB2066" w:rsidDel="005C6B1B" w14:paraId="26F08DDC" w14:textId="77777777">
                <w:trPr>
                  <w:divId w:val="1316229190"/>
                  <w:tblCellSpacing w:w="15" w:type="dxa"/>
                  <w:del w:id="4261" w:author="Petter Vang Brakalsvaalet [pev2]" w:date="2021-04-28T00:53:00Z"/>
                </w:trPr>
                <w:tc>
                  <w:tcPr>
                    <w:tcW w:w="50" w:type="pct"/>
                    <w:hideMark/>
                  </w:tcPr>
                  <w:p w14:paraId="477F82B4" w14:textId="77777777" w:rsidR="00EF6495" w:rsidRPr="00AB2066" w:rsidDel="005C6B1B" w:rsidRDefault="00EF6495">
                    <w:pPr>
                      <w:pStyle w:val="Bibliography"/>
                      <w:rPr>
                        <w:del w:id="4262" w:author="Petter Vang Brakalsvaalet [pev2]" w:date="2021-04-28T00:53:00Z"/>
                        <w:rFonts w:cstheme="majorHAnsi"/>
                        <w:noProof/>
                      </w:rPr>
                    </w:pPr>
                    <w:del w:id="4263" w:author="Petter Vang Brakalsvaalet [pev2]" w:date="2021-04-28T00:53:00Z">
                      <w:r w:rsidRPr="00AB2066" w:rsidDel="005C6B1B">
                        <w:rPr>
                          <w:rFonts w:cstheme="majorHAnsi"/>
                          <w:noProof/>
                        </w:rPr>
                        <w:delText xml:space="preserve">[2] </w:delText>
                      </w:r>
                    </w:del>
                  </w:p>
                </w:tc>
                <w:tc>
                  <w:tcPr>
                    <w:tcW w:w="0" w:type="auto"/>
                    <w:hideMark/>
                  </w:tcPr>
                  <w:p w14:paraId="01C613C1" w14:textId="77777777" w:rsidR="00EF6495" w:rsidRPr="00AB2066" w:rsidDel="005C6B1B" w:rsidRDefault="00EF6495">
                    <w:pPr>
                      <w:pStyle w:val="Bibliography"/>
                      <w:rPr>
                        <w:del w:id="4264" w:author="Petter Vang Brakalsvaalet [pev2]" w:date="2021-04-28T00:53:00Z"/>
                        <w:rFonts w:cstheme="majorHAnsi"/>
                        <w:noProof/>
                      </w:rPr>
                    </w:pPr>
                    <w:del w:id="4265" w:author="Petter Vang Brakalsvaalet [pev2]" w:date="2021-04-28T00:53:00Z">
                      <w:r w:rsidRPr="00AB2066" w:rsidDel="005C6B1B">
                        <w:rPr>
                          <w:rFonts w:cstheme="majorHAnsi"/>
                          <w:noProof/>
                        </w:rPr>
                        <w:delText>InnerSloth LLC, “Among us,” 09 08 2019. [Online]. Available: https://apps.apple.com/us/app/among-us/id1351168404. [Accessed 11 2020].</w:delText>
                      </w:r>
                    </w:del>
                  </w:p>
                </w:tc>
              </w:tr>
              <w:tr w:rsidR="00EF6495" w:rsidRPr="00AB2066" w:rsidDel="005C6B1B" w14:paraId="47D7B097" w14:textId="77777777">
                <w:trPr>
                  <w:divId w:val="1316229190"/>
                  <w:tblCellSpacing w:w="15" w:type="dxa"/>
                  <w:del w:id="4266" w:author="Petter Vang Brakalsvaalet [pev2]" w:date="2021-04-28T00:53:00Z"/>
                </w:trPr>
                <w:tc>
                  <w:tcPr>
                    <w:tcW w:w="50" w:type="pct"/>
                    <w:hideMark/>
                  </w:tcPr>
                  <w:p w14:paraId="757EF3FB" w14:textId="77777777" w:rsidR="00EF6495" w:rsidRPr="00AB2066" w:rsidDel="005C6B1B" w:rsidRDefault="00EF6495">
                    <w:pPr>
                      <w:pStyle w:val="Bibliography"/>
                      <w:rPr>
                        <w:del w:id="4267" w:author="Petter Vang Brakalsvaalet [pev2]" w:date="2021-04-28T00:53:00Z"/>
                        <w:rFonts w:cstheme="majorHAnsi"/>
                        <w:noProof/>
                      </w:rPr>
                    </w:pPr>
                    <w:del w:id="4268" w:author="Petter Vang Brakalsvaalet [pev2]" w:date="2021-04-28T00:53:00Z">
                      <w:r w:rsidRPr="00AB2066" w:rsidDel="005C6B1B">
                        <w:rPr>
                          <w:rFonts w:cstheme="majorHAnsi"/>
                          <w:noProof/>
                        </w:rPr>
                        <w:delText xml:space="preserve">[3] </w:delText>
                      </w:r>
                    </w:del>
                  </w:p>
                </w:tc>
                <w:tc>
                  <w:tcPr>
                    <w:tcW w:w="0" w:type="auto"/>
                    <w:hideMark/>
                  </w:tcPr>
                  <w:p w14:paraId="2262EAD5" w14:textId="77777777" w:rsidR="00EF6495" w:rsidRPr="00AB2066" w:rsidDel="005C6B1B" w:rsidRDefault="00EF6495">
                    <w:pPr>
                      <w:pStyle w:val="Bibliography"/>
                      <w:rPr>
                        <w:del w:id="4269" w:author="Petter Vang Brakalsvaalet [pev2]" w:date="2021-04-28T00:53:00Z"/>
                        <w:rFonts w:cstheme="majorHAnsi"/>
                        <w:noProof/>
                      </w:rPr>
                    </w:pPr>
                    <w:del w:id="4270" w:author="Petter Vang Brakalsvaalet [pev2]" w:date="2021-04-28T00:53:00Z">
                      <w:r w:rsidRPr="00AB2066" w:rsidDel="005C6B1B">
                        <w:rPr>
                          <w:rFonts w:cstheme="majorHAnsi"/>
                          <w:noProof/>
                        </w:rPr>
                        <w:delText>Apple Inc, “Responding to Frame-Cycle Events,” 2021. [Online]. Available: https://developer.apple.com/documentation/spritekit/skscene/responding_to_frame-cycle_events. [Accessed 24 04 2021].</w:delText>
                      </w:r>
                    </w:del>
                  </w:p>
                </w:tc>
              </w:tr>
              <w:tr w:rsidR="00EF6495" w:rsidRPr="00AB2066" w:rsidDel="005C6B1B" w14:paraId="40294275" w14:textId="77777777">
                <w:trPr>
                  <w:divId w:val="1316229190"/>
                  <w:tblCellSpacing w:w="15" w:type="dxa"/>
                  <w:del w:id="4271" w:author="Petter Vang Brakalsvaalet [pev2]" w:date="2021-04-28T00:53:00Z"/>
                </w:trPr>
                <w:tc>
                  <w:tcPr>
                    <w:tcW w:w="50" w:type="pct"/>
                    <w:hideMark/>
                  </w:tcPr>
                  <w:p w14:paraId="389E6813" w14:textId="77777777" w:rsidR="00EF6495" w:rsidRPr="00AB2066" w:rsidDel="005C6B1B" w:rsidRDefault="00EF6495">
                    <w:pPr>
                      <w:pStyle w:val="Bibliography"/>
                      <w:rPr>
                        <w:del w:id="4272" w:author="Petter Vang Brakalsvaalet [pev2]" w:date="2021-04-28T00:53:00Z"/>
                        <w:rFonts w:cstheme="majorHAnsi"/>
                        <w:noProof/>
                      </w:rPr>
                    </w:pPr>
                    <w:del w:id="4273" w:author="Petter Vang Brakalsvaalet [pev2]" w:date="2021-04-28T00:53:00Z">
                      <w:r w:rsidRPr="00AB2066" w:rsidDel="005C6B1B">
                        <w:rPr>
                          <w:rFonts w:cstheme="majorHAnsi"/>
                          <w:noProof/>
                        </w:rPr>
                        <w:delText xml:space="preserve">[4] </w:delText>
                      </w:r>
                    </w:del>
                  </w:p>
                </w:tc>
                <w:tc>
                  <w:tcPr>
                    <w:tcW w:w="0" w:type="auto"/>
                    <w:hideMark/>
                  </w:tcPr>
                  <w:p w14:paraId="300B64DD" w14:textId="77777777" w:rsidR="00EF6495" w:rsidRPr="00AB2066" w:rsidDel="005C6B1B" w:rsidRDefault="00EF6495">
                    <w:pPr>
                      <w:pStyle w:val="Bibliography"/>
                      <w:rPr>
                        <w:del w:id="4274" w:author="Petter Vang Brakalsvaalet [pev2]" w:date="2021-04-28T00:53:00Z"/>
                        <w:rFonts w:cstheme="majorHAnsi"/>
                        <w:noProof/>
                      </w:rPr>
                    </w:pPr>
                    <w:del w:id="4275" w:author="Petter Vang Brakalsvaalet [pev2]" w:date="2021-04-28T00:53:00Z">
                      <w:r w:rsidRPr="00AB2066" w:rsidDel="005C6B1B">
                        <w:rPr>
                          <w:rFonts w:cstheme="majorHAnsi"/>
                          <w:noProof/>
                        </w:rPr>
                        <w:delText>SUPERSONIC STUDIOS LTD, “Hide 'N Seek!,” 2020 06 24. [Online]. Available: https://apps.apple.com/gb/app/hide-n-seek/id1491654968. [Accessed 08 03 2021].</w:delText>
                      </w:r>
                    </w:del>
                  </w:p>
                </w:tc>
              </w:tr>
              <w:tr w:rsidR="00EF6495" w:rsidRPr="00AB2066" w:rsidDel="005C6B1B" w14:paraId="6F604E11" w14:textId="77777777">
                <w:trPr>
                  <w:divId w:val="1316229190"/>
                  <w:tblCellSpacing w:w="15" w:type="dxa"/>
                  <w:del w:id="4276" w:author="Petter Vang Brakalsvaalet [pev2]" w:date="2021-04-28T00:53:00Z"/>
                </w:trPr>
                <w:tc>
                  <w:tcPr>
                    <w:tcW w:w="50" w:type="pct"/>
                    <w:hideMark/>
                  </w:tcPr>
                  <w:p w14:paraId="09E769FC" w14:textId="77777777" w:rsidR="00EF6495" w:rsidRPr="00AB2066" w:rsidDel="005C6B1B" w:rsidRDefault="00EF6495">
                    <w:pPr>
                      <w:pStyle w:val="Bibliography"/>
                      <w:rPr>
                        <w:del w:id="4277" w:author="Petter Vang Brakalsvaalet [pev2]" w:date="2021-04-28T00:53:00Z"/>
                        <w:rFonts w:cstheme="majorHAnsi"/>
                        <w:noProof/>
                      </w:rPr>
                    </w:pPr>
                    <w:del w:id="4278" w:author="Petter Vang Brakalsvaalet [pev2]" w:date="2021-04-28T00:53:00Z">
                      <w:r w:rsidRPr="00AB2066" w:rsidDel="005C6B1B">
                        <w:rPr>
                          <w:rFonts w:cstheme="majorHAnsi"/>
                          <w:noProof/>
                        </w:rPr>
                        <w:delText xml:space="preserve">[5] </w:delText>
                      </w:r>
                    </w:del>
                  </w:p>
                </w:tc>
                <w:tc>
                  <w:tcPr>
                    <w:tcW w:w="0" w:type="auto"/>
                    <w:hideMark/>
                  </w:tcPr>
                  <w:p w14:paraId="0DD9961B" w14:textId="77777777" w:rsidR="00EF6495" w:rsidRPr="00AB2066" w:rsidDel="005C6B1B" w:rsidRDefault="00EF6495">
                    <w:pPr>
                      <w:pStyle w:val="Bibliography"/>
                      <w:rPr>
                        <w:del w:id="4279" w:author="Petter Vang Brakalsvaalet [pev2]" w:date="2021-04-28T00:53:00Z"/>
                        <w:rFonts w:cstheme="majorHAnsi"/>
                        <w:noProof/>
                      </w:rPr>
                    </w:pPr>
                    <w:del w:id="4280" w:author="Petter Vang Brakalsvaalet [pev2]" w:date="2021-04-28T00:53:00Z">
                      <w:r w:rsidRPr="00AB2066" w:rsidDel="005C6B1B">
                        <w:rPr>
                          <w:rFonts w:cstheme="majorHAnsi"/>
                          <w:noProof/>
                        </w:rPr>
                        <w:delText>W. Zhong, “Hide'N Find,” - - -. [Online]. Available: https://apps.apple.com/gb/app/hiden-find/id1509189851. [Accessed 08 03 2021].</w:delText>
                      </w:r>
                    </w:del>
                  </w:p>
                </w:tc>
              </w:tr>
              <w:tr w:rsidR="00EF6495" w:rsidRPr="00AB2066" w:rsidDel="005C6B1B" w14:paraId="04E66331" w14:textId="77777777">
                <w:trPr>
                  <w:divId w:val="1316229190"/>
                  <w:tblCellSpacing w:w="15" w:type="dxa"/>
                  <w:del w:id="4281" w:author="Petter Vang Brakalsvaalet [pev2]" w:date="2021-04-28T00:53:00Z"/>
                </w:trPr>
                <w:tc>
                  <w:tcPr>
                    <w:tcW w:w="50" w:type="pct"/>
                    <w:hideMark/>
                  </w:tcPr>
                  <w:p w14:paraId="5C9FCE39" w14:textId="77777777" w:rsidR="00EF6495" w:rsidRPr="00AB2066" w:rsidDel="005C6B1B" w:rsidRDefault="00EF6495">
                    <w:pPr>
                      <w:pStyle w:val="Bibliography"/>
                      <w:rPr>
                        <w:del w:id="4282" w:author="Petter Vang Brakalsvaalet [pev2]" w:date="2021-04-28T00:53:00Z"/>
                        <w:rFonts w:cstheme="majorHAnsi"/>
                        <w:noProof/>
                      </w:rPr>
                    </w:pPr>
                    <w:del w:id="4283" w:author="Petter Vang Brakalsvaalet [pev2]" w:date="2021-04-28T00:53:00Z">
                      <w:r w:rsidRPr="00AB2066" w:rsidDel="005C6B1B">
                        <w:rPr>
                          <w:rFonts w:cstheme="majorHAnsi"/>
                          <w:noProof/>
                        </w:rPr>
                        <w:delText xml:space="preserve">[6] </w:delText>
                      </w:r>
                    </w:del>
                  </w:p>
                </w:tc>
                <w:tc>
                  <w:tcPr>
                    <w:tcW w:w="0" w:type="auto"/>
                    <w:hideMark/>
                  </w:tcPr>
                  <w:p w14:paraId="79B737D8" w14:textId="77777777" w:rsidR="00EF6495" w:rsidRPr="00AB2066" w:rsidDel="005C6B1B" w:rsidRDefault="00EF6495">
                    <w:pPr>
                      <w:pStyle w:val="Bibliography"/>
                      <w:rPr>
                        <w:del w:id="4284" w:author="Petter Vang Brakalsvaalet [pev2]" w:date="2021-04-28T00:53:00Z"/>
                        <w:rFonts w:cstheme="majorHAnsi"/>
                        <w:noProof/>
                      </w:rPr>
                    </w:pPr>
                    <w:del w:id="4285" w:author="Petter Vang Brakalsvaalet [pev2]" w:date="2021-04-28T00:53:00Z">
                      <w:r w:rsidRPr="00AB2066" w:rsidDel="005C6B1B">
                        <w:rPr>
                          <w:rFonts w:cstheme="majorHAnsi"/>
                          <w:noProof/>
                        </w:rPr>
                        <w:delText>Y. Majeed, “Hide &amp; Seek Fun Game,” - - -. [Online]. Available: https://apps.apple.com/gb/app/hide-seek-fun-game/id1495168019. [Accessed 08 03 2021].</w:delText>
                      </w:r>
                    </w:del>
                  </w:p>
                </w:tc>
              </w:tr>
              <w:tr w:rsidR="00EF6495" w:rsidRPr="00AB2066" w:rsidDel="005C6B1B" w14:paraId="5CE7F97E" w14:textId="77777777">
                <w:trPr>
                  <w:divId w:val="1316229190"/>
                  <w:tblCellSpacing w:w="15" w:type="dxa"/>
                  <w:del w:id="4286" w:author="Petter Vang Brakalsvaalet [pev2]" w:date="2021-04-28T00:53:00Z"/>
                </w:trPr>
                <w:tc>
                  <w:tcPr>
                    <w:tcW w:w="50" w:type="pct"/>
                    <w:hideMark/>
                  </w:tcPr>
                  <w:p w14:paraId="1577FCE2" w14:textId="77777777" w:rsidR="00EF6495" w:rsidRPr="00AB2066" w:rsidDel="005C6B1B" w:rsidRDefault="00EF6495">
                    <w:pPr>
                      <w:pStyle w:val="Bibliography"/>
                      <w:rPr>
                        <w:del w:id="4287" w:author="Petter Vang Brakalsvaalet [pev2]" w:date="2021-04-28T00:53:00Z"/>
                        <w:rFonts w:cstheme="majorHAnsi"/>
                        <w:noProof/>
                      </w:rPr>
                    </w:pPr>
                    <w:del w:id="4288" w:author="Petter Vang Brakalsvaalet [pev2]" w:date="2021-04-28T00:53:00Z">
                      <w:r w:rsidRPr="00AB2066" w:rsidDel="005C6B1B">
                        <w:rPr>
                          <w:rFonts w:cstheme="majorHAnsi"/>
                          <w:noProof/>
                        </w:rPr>
                        <w:delText xml:space="preserve">[7] </w:delText>
                      </w:r>
                    </w:del>
                  </w:p>
                </w:tc>
                <w:tc>
                  <w:tcPr>
                    <w:tcW w:w="0" w:type="auto"/>
                    <w:hideMark/>
                  </w:tcPr>
                  <w:p w14:paraId="372D38C7" w14:textId="77777777" w:rsidR="00EF6495" w:rsidRPr="00AB2066" w:rsidDel="005C6B1B" w:rsidRDefault="00EF6495">
                    <w:pPr>
                      <w:pStyle w:val="Bibliography"/>
                      <w:rPr>
                        <w:del w:id="4289" w:author="Petter Vang Brakalsvaalet [pev2]" w:date="2021-04-28T00:53:00Z"/>
                        <w:rFonts w:cstheme="majorHAnsi"/>
                        <w:noProof/>
                      </w:rPr>
                    </w:pPr>
                    <w:del w:id="4290" w:author="Petter Vang Brakalsvaalet [pev2]" w:date="2021-04-28T00:53:00Z">
                      <w:r w:rsidRPr="00AB2066" w:rsidDel="005C6B1B">
                        <w:rPr>
                          <w:rFonts w:cstheme="majorHAnsi"/>
                          <w:noProof/>
                        </w:rPr>
                        <w:delText>funcell Games Pvt Ltd, “Hide and Seek..!,” 30 10 2020. [Online]. Available: https://apps.apple.com/gb/app/hide-and-seek/id1537051480. [Accessed 08 03 2021].</w:delText>
                      </w:r>
                    </w:del>
                  </w:p>
                </w:tc>
              </w:tr>
              <w:tr w:rsidR="00EF6495" w:rsidRPr="00AB2066" w:rsidDel="005C6B1B" w14:paraId="15A16379" w14:textId="77777777">
                <w:trPr>
                  <w:divId w:val="1316229190"/>
                  <w:tblCellSpacing w:w="15" w:type="dxa"/>
                  <w:del w:id="4291" w:author="Petter Vang Brakalsvaalet [pev2]" w:date="2021-04-28T00:53:00Z"/>
                </w:trPr>
                <w:tc>
                  <w:tcPr>
                    <w:tcW w:w="50" w:type="pct"/>
                    <w:hideMark/>
                  </w:tcPr>
                  <w:p w14:paraId="4A5B3063" w14:textId="77777777" w:rsidR="00EF6495" w:rsidRPr="00AB2066" w:rsidDel="005C6B1B" w:rsidRDefault="00EF6495">
                    <w:pPr>
                      <w:pStyle w:val="Bibliography"/>
                      <w:rPr>
                        <w:del w:id="4292" w:author="Petter Vang Brakalsvaalet [pev2]" w:date="2021-04-28T00:53:00Z"/>
                        <w:rFonts w:cstheme="majorHAnsi"/>
                        <w:noProof/>
                      </w:rPr>
                    </w:pPr>
                    <w:del w:id="4293" w:author="Petter Vang Brakalsvaalet [pev2]" w:date="2021-04-28T00:53:00Z">
                      <w:r w:rsidRPr="00AB2066" w:rsidDel="005C6B1B">
                        <w:rPr>
                          <w:rFonts w:cstheme="majorHAnsi"/>
                          <w:noProof/>
                        </w:rPr>
                        <w:delText xml:space="preserve">[8] </w:delText>
                      </w:r>
                    </w:del>
                  </w:p>
                </w:tc>
                <w:tc>
                  <w:tcPr>
                    <w:tcW w:w="0" w:type="auto"/>
                    <w:hideMark/>
                  </w:tcPr>
                  <w:p w14:paraId="275C2919" w14:textId="77777777" w:rsidR="00EF6495" w:rsidRPr="00AB2066" w:rsidDel="005C6B1B" w:rsidRDefault="00EF6495">
                    <w:pPr>
                      <w:pStyle w:val="Bibliography"/>
                      <w:rPr>
                        <w:del w:id="4294" w:author="Petter Vang Brakalsvaalet [pev2]" w:date="2021-04-28T00:53:00Z"/>
                        <w:rFonts w:cstheme="majorHAnsi"/>
                        <w:noProof/>
                      </w:rPr>
                    </w:pPr>
                    <w:del w:id="4295" w:author="Petter Vang Brakalsvaalet [pev2]" w:date="2021-04-28T00:53:00Z">
                      <w:r w:rsidRPr="00AB2066" w:rsidDel="005C6B1B">
                        <w:rPr>
                          <w:rFonts w:cstheme="majorHAnsi"/>
                          <w:noProof/>
                        </w:rPr>
                        <w:delText xml:space="preserve">M. B. M. B. A. H. M. T. a. R. W. Caroline Begbie, 2D Apple Games by Tutorials Second Edition, raywenderlich.com: Razeware LLC, 2017. </w:delText>
                      </w:r>
                    </w:del>
                  </w:p>
                </w:tc>
              </w:tr>
            </w:tbl>
            <w:p w14:paraId="6B71E60E" w14:textId="77777777" w:rsidR="00EF6495" w:rsidRPr="00AB2066" w:rsidDel="005C6B1B" w:rsidRDefault="00EF6495">
              <w:pPr>
                <w:divId w:val="1316229190"/>
                <w:rPr>
                  <w:del w:id="4296" w:author="Petter Vang Brakalsvaalet [pev2]" w:date="2021-04-28T00:53:00Z"/>
                  <w:rFonts w:cstheme="majorHAnsi"/>
                  <w:noProof/>
                </w:rPr>
              </w:pPr>
            </w:p>
            <w:p w14:paraId="2FB7A366" w14:textId="379B2095" w:rsidR="00C54DC3" w:rsidRPr="00AB2066" w:rsidRDefault="00C54DC3" w:rsidP="00C54DC3">
              <w:pPr>
                <w:rPr>
                  <w:rFonts w:cstheme="majorHAnsi"/>
                </w:rPr>
              </w:pPr>
              <w:r w:rsidRPr="002858BF">
                <w:rPr>
                  <w:rFonts w:cstheme="majorHAnsi"/>
                  <w:b/>
                  <w:bCs/>
                  <w:noProof/>
                </w:rPr>
                <w:fldChar w:fldCharType="end"/>
              </w:r>
            </w:p>
          </w:sdtContent>
        </w:sdt>
      </w:sdtContent>
    </w:sdt>
    <w:p w14:paraId="23BF22E8" w14:textId="42B30D04" w:rsidR="009B764F" w:rsidRPr="00AB2066" w:rsidRDefault="00CE5506" w:rsidP="00F53DFD">
      <w:pPr>
        <w:ind w:left="709"/>
        <w:rPr>
          <w:rFonts w:cstheme="majorHAnsi"/>
        </w:rPr>
      </w:pPr>
      <w:r w:rsidRPr="00AB2066">
        <w:rPr>
          <w:rFonts w:cstheme="majorHAnsi"/>
        </w:rPr>
        <w:br/>
      </w:r>
      <w:bookmarkStart w:id="4297" w:name="_Toc192777717"/>
      <w:r w:rsidR="009B764F" w:rsidRPr="00AB2066">
        <w:rPr>
          <w:rFonts w:cstheme="majorHAnsi"/>
        </w:rPr>
        <w:br w:type="page"/>
      </w:r>
    </w:p>
    <w:p w14:paraId="49BD962F" w14:textId="6DC59E6C" w:rsidR="00C56B91" w:rsidRPr="00AB2066" w:rsidRDefault="00711DBE" w:rsidP="00EF6495">
      <w:pPr>
        <w:pStyle w:val="Heading1"/>
        <w:rPr>
          <w:rFonts w:cstheme="majorHAnsi"/>
          <w:lang w:val="en-GB"/>
        </w:rPr>
      </w:pPr>
      <w:bookmarkStart w:id="4298" w:name="_Toc222978613"/>
      <w:bookmarkStart w:id="4299" w:name="_Toc70522509"/>
      <w:r w:rsidRPr="00AB2066">
        <w:rPr>
          <w:rFonts w:cstheme="majorHAnsi"/>
          <w:lang w:val="en-GB"/>
        </w:rPr>
        <w:lastRenderedPageBreak/>
        <w:t>Appendices</w:t>
      </w:r>
      <w:bookmarkEnd w:id="4297"/>
      <w:bookmarkEnd w:id="4298"/>
      <w:bookmarkEnd w:id="4299"/>
    </w:p>
    <w:p w14:paraId="35F1D489" w14:textId="77777777" w:rsidR="00834211" w:rsidRPr="00AB2066" w:rsidRDefault="002B67EA" w:rsidP="00834211">
      <w:pPr>
        <w:pStyle w:val="AppendixSection"/>
        <w:rPr>
          <w:rFonts w:cstheme="majorHAnsi"/>
          <w:lang w:val="en-GB"/>
        </w:rPr>
      </w:pPr>
      <w:bookmarkStart w:id="4300" w:name="_Toc222978614"/>
      <w:bookmarkStart w:id="4301" w:name="_Toc70522510"/>
      <w:r w:rsidRPr="00AB2066">
        <w:rPr>
          <w:rFonts w:cstheme="majorHAnsi"/>
          <w:lang w:val="en-GB"/>
        </w:rPr>
        <w:t>Thi</w:t>
      </w:r>
      <w:r w:rsidR="00031FBA" w:rsidRPr="00AB2066">
        <w:rPr>
          <w:rFonts w:cstheme="majorHAnsi"/>
          <w:lang w:val="en-GB"/>
        </w:rPr>
        <w:t>rd</w:t>
      </w:r>
      <w:r w:rsidR="00F56705" w:rsidRPr="00AB2066">
        <w:rPr>
          <w:rFonts w:cstheme="majorHAnsi"/>
          <w:lang w:val="en-GB"/>
        </w:rPr>
        <w:t>-</w:t>
      </w:r>
      <w:r w:rsidRPr="00AB2066">
        <w:rPr>
          <w:rFonts w:cstheme="majorHAnsi"/>
          <w:lang w:val="en-GB"/>
        </w:rPr>
        <w:t>Party Code</w:t>
      </w:r>
      <w:r w:rsidR="0042405C" w:rsidRPr="00AB2066">
        <w:rPr>
          <w:rFonts w:cstheme="majorHAnsi"/>
          <w:lang w:val="en-GB"/>
        </w:rPr>
        <w:t xml:space="preserve"> and Libraries</w:t>
      </w:r>
      <w:bookmarkEnd w:id="4300"/>
      <w:bookmarkEnd w:id="4301"/>
    </w:p>
    <w:p w14:paraId="47AC9663" w14:textId="1800CBF2" w:rsidR="000C191F" w:rsidRPr="00AB2066" w:rsidRDefault="000C191F" w:rsidP="000C191F">
      <w:pPr>
        <w:rPr>
          <w:rFonts w:cstheme="majorHAnsi"/>
        </w:rPr>
      </w:pPr>
      <w:r w:rsidRPr="00AB2066">
        <w:rPr>
          <w:rFonts w:cstheme="majorHAnsi"/>
        </w:rPr>
        <w:t>I have used some third-Party code in my project. The code I have used is functions to handle simple mathematics in a more user-friendly way. The code and the copyright associated with the code I have used can be found bellow.</w:t>
      </w:r>
    </w:p>
    <w:p w14:paraId="62EC097A" w14:textId="43124183" w:rsidR="000C191F" w:rsidRPr="00AB2066" w:rsidRDefault="000C191F" w:rsidP="00834211">
      <w:pPr>
        <w:rPr>
          <w:rFonts w:cstheme="majorHAnsi"/>
        </w:rPr>
      </w:pPr>
    </w:p>
    <w:p w14:paraId="7F104AB1" w14:textId="77777777" w:rsidR="000C191F" w:rsidRPr="00AB2066" w:rsidRDefault="000C191F" w:rsidP="000C191F">
      <w:pPr>
        <w:rPr>
          <w:rFonts w:cstheme="majorHAnsi"/>
        </w:rPr>
      </w:pPr>
      <w:r w:rsidRPr="00AB2066">
        <w:rPr>
          <w:rFonts w:cstheme="majorHAnsi"/>
          <w:b/>
          <w:bCs/>
        </w:rPr>
        <w:t>Copyright</w:t>
      </w:r>
      <w:r w:rsidRPr="00AB2066">
        <w:rPr>
          <w:rFonts w:cstheme="majorHAnsi"/>
        </w:rPr>
        <w:t xml:space="preserve"> (c) 2017 </w:t>
      </w:r>
      <w:proofErr w:type="spellStart"/>
      <w:r w:rsidRPr="00AB2066">
        <w:rPr>
          <w:rFonts w:cstheme="majorHAnsi"/>
        </w:rPr>
        <w:t>Razeware</w:t>
      </w:r>
      <w:proofErr w:type="spellEnd"/>
      <w:r w:rsidRPr="00AB2066">
        <w:rPr>
          <w:rFonts w:cstheme="majorHAnsi"/>
        </w:rPr>
        <w:t xml:space="preserve"> LLC</w:t>
      </w:r>
    </w:p>
    <w:p w14:paraId="2F0E679B" w14:textId="77777777" w:rsidR="000C191F" w:rsidRPr="00AB2066" w:rsidRDefault="000C191F" w:rsidP="000C191F">
      <w:pPr>
        <w:rPr>
          <w:rFonts w:cstheme="majorHAnsi"/>
        </w:rPr>
      </w:pPr>
      <w:r w:rsidRPr="00AB2066">
        <w:rPr>
          <w:rFonts w:cstheme="majorHAnsi"/>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6A97029" w14:textId="77777777" w:rsidR="000C191F" w:rsidRPr="00AB2066" w:rsidRDefault="000C191F" w:rsidP="000C191F">
      <w:pPr>
        <w:rPr>
          <w:rFonts w:cstheme="majorHAnsi"/>
        </w:rPr>
      </w:pPr>
      <w:r w:rsidRPr="00AB2066">
        <w:rPr>
          <w:rFonts w:cstheme="majorHAnsi"/>
        </w:rPr>
        <w:t>The above copyright notice and this permission notice shall be included in all copies or substantial portions of the Software.</w:t>
      </w:r>
    </w:p>
    <w:p w14:paraId="3D40C058" w14:textId="77777777" w:rsidR="000C191F" w:rsidRPr="00AB2066" w:rsidRDefault="000C191F" w:rsidP="000C191F">
      <w:pPr>
        <w:rPr>
          <w:rFonts w:cstheme="majorHAnsi"/>
        </w:rPr>
      </w:pPr>
      <w:r w:rsidRPr="00AB2066">
        <w:rPr>
          <w:rFonts w:cstheme="majorHAnsi"/>
        </w:rPr>
        <w:t>Notwithstanding the foregoing, you may not use, copy, modify, merge, publish, distribute, sublicense, create a derivative work, and/or sell copies of the Software in any work that is designed, intended, or marketed for pedagogical or instructional purposes related to programming, coding, application development, or information technology.  Permission for such use, copying, modification, merger, publication, distribution, sublicensing, creation of derivative works, or sale is expressly withheld.</w:t>
      </w:r>
    </w:p>
    <w:p w14:paraId="781FB593" w14:textId="77777777" w:rsidR="000C191F" w:rsidRPr="00AB2066" w:rsidRDefault="000C191F" w:rsidP="000C191F">
      <w:pPr>
        <w:rPr>
          <w:rFonts w:cstheme="majorHAnsi"/>
        </w:rPr>
      </w:pPr>
      <w:r w:rsidRPr="00AB2066">
        <w:rPr>
          <w:rFonts w:cstheme="majorHAnsi"/>
        </w:rPr>
        <w:t xml:space="preserve">THE SOFTWARE IS PROVIDED "AS IS", WITHOUT WARRANTY OF ANY KIND, EXPRESS OR IMPLIED, INCLUDING BUT NOT LIMITED TO THE WARRANTIES OF MERCHANTABILITY, FITNESS FOR A PARTICULAR PURPOSE AND NONINFRINGEMENT. IN NO EVENT SHALL THE </w:t>
      </w:r>
      <w:r w:rsidRPr="00AB2066">
        <w:rPr>
          <w:rFonts w:cstheme="majorHAnsi"/>
          <w:b/>
          <w:bCs/>
        </w:rPr>
        <w:t>AUTHORS</w:t>
      </w:r>
      <w:r w:rsidRPr="00AB2066">
        <w:rPr>
          <w:rFonts w:cstheme="majorHAnsi"/>
        </w:rPr>
        <w:t xml:space="preserve"> OR COPYRIGHT HOLDERS BE LIABLE FOR ANY CLAIM, DAMAGES OR OTHER LIABILITY, WHETHER IN AN ACTION OF CONTRACT, TORT OR OTHERWISE, ARISING FROM, OUT OF OR IN CONNECTION WITH THE SOFTWARE OR THE USE OR OTHER DEALINGS IN THE SOFTWARE.</w:t>
      </w:r>
    </w:p>
    <w:p w14:paraId="7385BEC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02"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303"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304"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2B839F"/>
          <w:sz w:val="20"/>
          <w:szCs w:val="20"/>
          <w:lang w:eastAsia="ja-JP"/>
          <w:rPrChange w:id="4305"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06"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307"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08"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309"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10" w:author="Petter Vang Brakalsvaalet [pev2]" w:date="2021-04-28T13:17:00Z">
            <w:rPr>
              <w:rFonts w:eastAsiaTheme="minorEastAsia" w:cstheme="majorHAnsi"/>
              <w:color w:val="000000"/>
              <w:sz w:val="22"/>
              <w:szCs w:val="22"/>
              <w:lang w:eastAsia="ja-JP"/>
            </w:rPr>
          </w:rPrChange>
        </w:rPr>
        <w:t xml:space="preserve"> {</w:t>
      </w:r>
    </w:p>
    <w:p w14:paraId="6CF524EB"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1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1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13"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314"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315" w:author="Petter Vang Brakalsvaalet [pev2]" w:date="2021-04-28T13:17:00Z">
            <w:rPr>
              <w:rFonts w:eastAsiaTheme="minorEastAsia" w:cstheme="majorHAnsi"/>
              <w:color w:val="000000"/>
              <w:sz w:val="22"/>
              <w:szCs w:val="22"/>
              <w:lang w:eastAsia="ja-JP"/>
            </w:rPr>
          </w:rPrChange>
        </w:rPr>
        <w:t xml:space="preserve"> </w:t>
      </w:r>
      <w:proofErr w:type="spellStart"/>
      <w:proofErr w:type="gramStart"/>
      <w:r w:rsidRPr="00E90B95">
        <w:rPr>
          <w:rFonts w:eastAsiaTheme="minorEastAsia" w:cstheme="majorHAnsi"/>
          <w:color w:val="2B839F"/>
          <w:sz w:val="20"/>
          <w:szCs w:val="20"/>
          <w:lang w:eastAsia="ja-JP"/>
          <w:rPrChange w:id="431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17"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318"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4319"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320"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32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322"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323"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324"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325"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326" w:author="Petter Vang Brakalsvaalet [pev2]" w:date="2021-04-28T13:17:00Z">
            <w:rPr>
              <w:rFonts w:eastAsiaTheme="minorEastAsia" w:cstheme="majorHAnsi"/>
              <w:color w:val="000000"/>
              <w:sz w:val="22"/>
              <w:szCs w:val="22"/>
              <w:lang w:eastAsia="ja-JP"/>
            </w:rPr>
          </w:rPrChange>
        </w:rPr>
        <w:t xml:space="preserve">, y: </w:t>
      </w:r>
      <w:proofErr w:type="spellStart"/>
      <w:r w:rsidRPr="00E90B95">
        <w:rPr>
          <w:rFonts w:eastAsiaTheme="minorEastAsia" w:cstheme="majorHAnsi"/>
          <w:color w:val="000000"/>
          <w:sz w:val="20"/>
          <w:szCs w:val="20"/>
          <w:lang w:eastAsia="ja-JP"/>
          <w:rPrChange w:id="4327"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328"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32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330"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331"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332"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333"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334" w:author="Petter Vang Brakalsvaalet [pev2]" w:date="2021-04-28T13:17:00Z">
            <w:rPr>
              <w:rFonts w:eastAsiaTheme="minorEastAsia" w:cstheme="majorHAnsi"/>
              <w:color w:val="000000"/>
              <w:sz w:val="22"/>
              <w:szCs w:val="22"/>
              <w:lang w:eastAsia="ja-JP"/>
            </w:rPr>
          </w:rPrChange>
        </w:rPr>
        <w:t>)</w:t>
      </w:r>
    </w:p>
    <w:p w14:paraId="13964DF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35"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36" w:author="Petter Vang Brakalsvaalet [pev2]" w:date="2021-04-28T13:17:00Z">
            <w:rPr>
              <w:rFonts w:eastAsiaTheme="minorEastAsia" w:cstheme="majorHAnsi"/>
              <w:color w:val="000000"/>
              <w:sz w:val="22"/>
              <w:szCs w:val="22"/>
              <w:lang w:eastAsia="ja-JP"/>
            </w:rPr>
          </w:rPrChange>
        </w:rPr>
        <w:t>}</w:t>
      </w:r>
    </w:p>
    <w:p w14:paraId="083A140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37"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338"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339"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0000FF"/>
          <w:sz w:val="20"/>
          <w:szCs w:val="20"/>
          <w:lang w:eastAsia="ja-JP"/>
          <w:rPrChange w:id="4340"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4341"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342"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43"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34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45" w:author="Petter Vang Brakalsvaalet [pev2]" w:date="2021-04-28T13:17:00Z">
            <w:rPr>
              <w:rFonts w:eastAsiaTheme="minorEastAsia" w:cstheme="majorHAnsi"/>
              <w:color w:val="000000"/>
              <w:sz w:val="22"/>
              <w:szCs w:val="22"/>
              <w:lang w:eastAsia="ja-JP"/>
            </w:rPr>
          </w:rPrChange>
        </w:rPr>
        <w:t>) {</w:t>
      </w:r>
    </w:p>
    <w:p w14:paraId="371E86A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4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4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48" w:author="Petter Vang Brakalsvaalet [pev2]" w:date="2021-04-28T13:17:00Z">
            <w:rPr>
              <w:rFonts w:eastAsiaTheme="minorEastAsia" w:cstheme="majorHAnsi"/>
              <w:color w:val="000000"/>
              <w:sz w:val="22"/>
              <w:szCs w:val="22"/>
              <w:lang w:eastAsia="ja-JP"/>
            </w:rPr>
          </w:rPrChange>
        </w:rPr>
        <w:tab/>
        <w:t>left = left + right</w:t>
      </w:r>
    </w:p>
    <w:p w14:paraId="2920FDD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4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50" w:author="Petter Vang Brakalsvaalet [pev2]" w:date="2021-04-28T13:17:00Z">
            <w:rPr>
              <w:rFonts w:eastAsiaTheme="minorEastAsia" w:cstheme="majorHAnsi"/>
              <w:color w:val="000000"/>
              <w:sz w:val="22"/>
              <w:szCs w:val="22"/>
              <w:lang w:eastAsia="ja-JP"/>
            </w:rPr>
          </w:rPrChange>
        </w:rPr>
        <w:t>}</w:t>
      </w:r>
    </w:p>
    <w:p w14:paraId="71B762B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51"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352"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353"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2B839F"/>
          <w:sz w:val="20"/>
          <w:szCs w:val="20"/>
          <w:lang w:eastAsia="ja-JP"/>
          <w:rPrChange w:id="435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55"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35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57"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358"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59" w:author="Petter Vang Brakalsvaalet [pev2]" w:date="2021-04-28T13:17:00Z">
            <w:rPr>
              <w:rFonts w:eastAsiaTheme="minorEastAsia" w:cstheme="majorHAnsi"/>
              <w:color w:val="000000"/>
              <w:sz w:val="22"/>
              <w:szCs w:val="22"/>
              <w:lang w:eastAsia="ja-JP"/>
            </w:rPr>
          </w:rPrChange>
        </w:rPr>
        <w:t xml:space="preserve"> {</w:t>
      </w:r>
    </w:p>
    <w:p w14:paraId="2353147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6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6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62"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363"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364" w:author="Petter Vang Brakalsvaalet [pev2]" w:date="2021-04-28T13:17:00Z">
            <w:rPr>
              <w:rFonts w:eastAsiaTheme="minorEastAsia" w:cstheme="majorHAnsi"/>
              <w:color w:val="000000"/>
              <w:sz w:val="22"/>
              <w:szCs w:val="22"/>
              <w:lang w:eastAsia="ja-JP"/>
            </w:rPr>
          </w:rPrChange>
        </w:rPr>
        <w:t xml:space="preserve"> </w:t>
      </w:r>
      <w:proofErr w:type="spellStart"/>
      <w:proofErr w:type="gramStart"/>
      <w:r w:rsidRPr="00E90B95">
        <w:rPr>
          <w:rFonts w:eastAsiaTheme="minorEastAsia" w:cstheme="majorHAnsi"/>
          <w:color w:val="2B839F"/>
          <w:sz w:val="20"/>
          <w:szCs w:val="20"/>
          <w:lang w:eastAsia="ja-JP"/>
          <w:rPrChange w:id="4365"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66"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367"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4368"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369"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37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371"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372"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373"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374"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375" w:author="Petter Vang Brakalsvaalet [pev2]" w:date="2021-04-28T13:17:00Z">
            <w:rPr>
              <w:rFonts w:eastAsiaTheme="minorEastAsia" w:cstheme="majorHAnsi"/>
              <w:color w:val="000000"/>
              <w:sz w:val="22"/>
              <w:szCs w:val="22"/>
              <w:lang w:eastAsia="ja-JP"/>
            </w:rPr>
          </w:rPrChange>
        </w:rPr>
        <w:t xml:space="preserve">, y: </w:t>
      </w:r>
      <w:proofErr w:type="spellStart"/>
      <w:r w:rsidRPr="00E90B95">
        <w:rPr>
          <w:rFonts w:eastAsiaTheme="minorEastAsia" w:cstheme="majorHAnsi"/>
          <w:color w:val="000000"/>
          <w:sz w:val="20"/>
          <w:szCs w:val="20"/>
          <w:lang w:eastAsia="ja-JP"/>
          <w:rPrChange w:id="4376"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377"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37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379"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380"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381"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382"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383" w:author="Petter Vang Brakalsvaalet [pev2]" w:date="2021-04-28T13:17:00Z">
            <w:rPr>
              <w:rFonts w:eastAsiaTheme="minorEastAsia" w:cstheme="majorHAnsi"/>
              <w:color w:val="000000"/>
              <w:sz w:val="22"/>
              <w:szCs w:val="22"/>
              <w:lang w:eastAsia="ja-JP"/>
            </w:rPr>
          </w:rPrChange>
        </w:rPr>
        <w:t>)</w:t>
      </w:r>
    </w:p>
    <w:p w14:paraId="45452186"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84"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85" w:author="Petter Vang Brakalsvaalet [pev2]" w:date="2021-04-28T13:17:00Z">
            <w:rPr>
              <w:rFonts w:eastAsiaTheme="minorEastAsia" w:cstheme="majorHAnsi"/>
              <w:color w:val="000000"/>
              <w:sz w:val="22"/>
              <w:szCs w:val="22"/>
              <w:lang w:eastAsia="ja-JP"/>
            </w:rPr>
          </w:rPrChange>
        </w:rPr>
        <w:t>}</w:t>
      </w:r>
    </w:p>
    <w:p w14:paraId="0823FB0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86"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387"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388"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0000FF"/>
          <w:sz w:val="20"/>
          <w:szCs w:val="20"/>
          <w:lang w:eastAsia="ja-JP"/>
          <w:rPrChange w:id="4389"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4390"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391"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92"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393"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394" w:author="Petter Vang Brakalsvaalet [pev2]" w:date="2021-04-28T13:17:00Z">
            <w:rPr>
              <w:rFonts w:eastAsiaTheme="minorEastAsia" w:cstheme="majorHAnsi"/>
              <w:color w:val="000000"/>
              <w:sz w:val="22"/>
              <w:szCs w:val="22"/>
              <w:lang w:eastAsia="ja-JP"/>
            </w:rPr>
          </w:rPrChange>
        </w:rPr>
        <w:t>) {</w:t>
      </w:r>
    </w:p>
    <w:p w14:paraId="6762243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95"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96"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97" w:author="Petter Vang Brakalsvaalet [pev2]" w:date="2021-04-28T13:17:00Z">
            <w:rPr>
              <w:rFonts w:eastAsiaTheme="minorEastAsia" w:cstheme="majorHAnsi"/>
              <w:color w:val="000000"/>
              <w:sz w:val="22"/>
              <w:szCs w:val="22"/>
              <w:lang w:eastAsia="ja-JP"/>
            </w:rPr>
          </w:rPrChange>
        </w:rPr>
        <w:tab/>
        <w:t>left = left - right</w:t>
      </w:r>
    </w:p>
    <w:p w14:paraId="3B1448AB"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9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99" w:author="Petter Vang Brakalsvaalet [pev2]" w:date="2021-04-28T13:17:00Z">
            <w:rPr>
              <w:rFonts w:eastAsiaTheme="minorEastAsia" w:cstheme="majorHAnsi"/>
              <w:color w:val="000000"/>
              <w:sz w:val="22"/>
              <w:szCs w:val="22"/>
              <w:lang w:eastAsia="ja-JP"/>
            </w:rPr>
          </w:rPrChange>
        </w:rPr>
        <w:t>}</w:t>
      </w:r>
    </w:p>
    <w:p w14:paraId="1434972C"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00"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401"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402"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2B839F"/>
          <w:sz w:val="20"/>
          <w:szCs w:val="20"/>
          <w:lang w:eastAsia="ja-JP"/>
          <w:rPrChange w:id="4403"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04"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405"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06"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407"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08" w:author="Petter Vang Brakalsvaalet [pev2]" w:date="2021-04-28T13:17:00Z">
            <w:rPr>
              <w:rFonts w:eastAsiaTheme="minorEastAsia" w:cstheme="majorHAnsi"/>
              <w:color w:val="000000"/>
              <w:sz w:val="22"/>
              <w:szCs w:val="22"/>
              <w:lang w:eastAsia="ja-JP"/>
            </w:rPr>
          </w:rPrChange>
        </w:rPr>
        <w:t xml:space="preserve"> {</w:t>
      </w:r>
    </w:p>
    <w:p w14:paraId="40983EA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0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41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411"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412"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413" w:author="Petter Vang Brakalsvaalet [pev2]" w:date="2021-04-28T13:17:00Z">
            <w:rPr>
              <w:rFonts w:eastAsiaTheme="minorEastAsia" w:cstheme="majorHAnsi"/>
              <w:color w:val="000000"/>
              <w:sz w:val="22"/>
              <w:szCs w:val="22"/>
              <w:lang w:eastAsia="ja-JP"/>
            </w:rPr>
          </w:rPrChange>
        </w:rPr>
        <w:t xml:space="preserve"> </w:t>
      </w:r>
      <w:proofErr w:type="spellStart"/>
      <w:proofErr w:type="gramStart"/>
      <w:r w:rsidRPr="00E90B95">
        <w:rPr>
          <w:rFonts w:eastAsiaTheme="minorEastAsia" w:cstheme="majorHAnsi"/>
          <w:color w:val="2B839F"/>
          <w:sz w:val="20"/>
          <w:szCs w:val="20"/>
          <w:lang w:eastAsia="ja-JP"/>
          <w:rPrChange w:id="441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15"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416"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4417"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418"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41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420"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421"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422"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423"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424" w:author="Petter Vang Brakalsvaalet [pev2]" w:date="2021-04-28T13:17:00Z">
            <w:rPr>
              <w:rFonts w:eastAsiaTheme="minorEastAsia" w:cstheme="majorHAnsi"/>
              <w:color w:val="000000"/>
              <w:sz w:val="22"/>
              <w:szCs w:val="22"/>
              <w:lang w:eastAsia="ja-JP"/>
            </w:rPr>
          </w:rPrChange>
        </w:rPr>
        <w:t xml:space="preserve">, y: </w:t>
      </w:r>
      <w:proofErr w:type="spellStart"/>
      <w:r w:rsidRPr="00E90B95">
        <w:rPr>
          <w:rFonts w:eastAsiaTheme="minorEastAsia" w:cstheme="majorHAnsi"/>
          <w:color w:val="000000"/>
          <w:sz w:val="20"/>
          <w:szCs w:val="20"/>
          <w:lang w:eastAsia="ja-JP"/>
          <w:rPrChange w:id="4425"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426"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42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428"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429"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430"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431"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432" w:author="Petter Vang Brakalsvaalet [pev2]" w:date="2021-04-28T13:17:00Z">
            <w:rPr>
              <w:rFonts w:eastAsiaTheme="minorEastAsia" w:cstheme="majorHAnsi"/>
              <w:color w:val="000000"/>
              <w:sz w:val="22"/>
              <w:szCs w:val="22"/>
              <w:lang w:eastAsia="ja-JP"/>
            </w:rPr>
          </w:rPrChange>
        </w:rPr>
        <w:t>)</w:t>
      </w:r>
    </w:p>
    <w:p w14:paraId="2BA8C4C5"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33"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434" w:author="Petter Vang Brakalsvaalet [pev2]" w:date="2021-04-28T13:17:00Z">
            <w:rPr>
              <w:rFonts w:eastAsiaTheme="minorEastAsia" w:cstheme="majorHAnsi"/>
              <w:color w:val="000000"/>
              <w:sz w:val="22"/>
              <w:szCs w:val="22"/>
              <w:lang w:eastAsia="ja-JP"/>
            </w:rPr>
          </w:rPrChange>
        </w:rPr>
        <w:t>}</w:t>
      </w:r>
    </w:p>
    <w:p w14:paraId="04917836"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35"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436"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437"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0000FF"/>
          <w:sz w:val="20"/>
          <w:szCs w:val="20"/>
          <w:lang w:eastAsia="ja-JP"/>
          <w:rPrChange w:id="4438"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4439"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440"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41"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442"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43" w:author="Petter Vang Brakalsvaalet [pev2]" w:date="2021-04-28T13:17:00Z">
            <w:rPr>
              <w:rFonts w:eastAsiaTheme="minorEastAsia" w:cstheme="majorHAnsi"/>
              <w:color w:val="000000"/>
              <w:sz w:val="22"/>
              <w:szCs w:val="22"/>
              <w:lang w:eastAsia="ja-JP"/>
            </w:rPr>
          </w:rPrChange>
        </w:rPr>
        <w:t>) {</w:t>
      </w:r>
    </w:p>
    <w:p w14:paraId="5BBD5D66"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44"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445"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446" w:author="Petter Vang Brakalsvaalet [pev2]" w:date="2021-04-28T13:17:00Z">
            <w:rPr>
              <w:rFonts w:eastAsiaTheme="minorEastAsia" w:cstheme="majorHAnsi"/>
              <w:color w:val="000000"/>
              <w:sz w:val="22"/>
              <w:szCs w:val="22"/>
              <w:lang w:eastAsia="ja-JP"/>
            </w:rPr>
          </w:rPrChange>
        </w:rPr>
        <w:tab/>
        <w:t>left = left * right</w:t>
      </w:r>
    </w:p>
    <w:p w14:paraId="0AB4EB3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4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448" w:author="Petter Vang Brakalsvaalet [pev2]" w:date="2021-04-28T13:17:00Z">
            <w:rPr>
              <w:rFonts w:eastAsiaTheme="minorEastAsia" w:cstheme="majorHAnsi"/>
              <w:color w:val="000000"/>
              <w:sz w:val="22"/>
              <w:szCs w:val="22"/>
              <w:lang w:eastAsia="ja-JP"/>
            </w:rPr>
          </w:rPrChange>
        </w:rPr>
        <w:t>}</w:t>
      </w:r>
    </w:p>
    <w:p w14:paraId="59B0A30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49"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450"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451" w:author="Petter Vang Brakalsvaalet [pev2]" w:date="2021-04-28T13:17:00Z">
            <w:rPr>
              <w:rFonts w:eastAsiaTheme="minorEastAsia" w:cstheme="majorHAnsi"/>
              <w:color w:val="000000"/>
              <w:sz w:val="22"/>
              <w:szCs w:val="22"/>
              <w:lang w:eastAsia="ja-JP"/>
            </w:rPr>
          </w:rPrChange>
        </w:rPr>
        <w:t xml:space="preserve"> * (point: </w:t>
      </w:r>
      <w:proofErr w:type="spellStart"/>
      <w:r w:rsidRPr="00E90B95">
        <w:rPr>
          <w:rFonts w:eastAsiaTheme="minorEastAsia" w:cstheme="majorHAnsi"/>
          <w:color w:val="2B839F"/>
          <w:sz w:val="20"/>
          <w:szCs w:val="20"/>
          <w:lang w:eastAsia="ja-JP"/>
          <w:rPrChange w:id="4452"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53" w:author="Petter Vang Brakalsvaalet [pev2]" w:date="2021-04-28T13:17:00Z">
            <w:rPr>
              <w:rFonts w:eastAsiaTheme="minorEastAsia" w:cstheme="majorHAnsi"/>
              <w:color w:val="000000"/>
              <w:sz w:val="22"/>
              <w:szCs w:val="22"/>
              <w:lang w:eastAsia="ja-JP"/>
            </w:rPr>
          </w:rPrChange>
        </w:rPr>
        <w:t xml:space="preserve">, scalar: </w:t>
      </w:r>
      <w:proofErr w:type="spellStart"/>
      <w:r w:rsidRPr="00E90B95">
        <w:rPr>
          <w:rFonts w:eastAsiaTheme="minorEastAsia" w:cstheme="majorHAnsi"/>
          <w:color w:val="2B839F"/>
          <w:sz w:val="20"/>
          <w:szCs w:val="20"/>
          <w:lang w:eastAsia="ja-JP"/>
          <w:rPrChange w:id="4454"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455"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45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57" w:author="Petter Vang Brakalsvaalet [pev2]" w:date="2021-04-28T13:17:00Z">
            <w:rPr>
              <w:rFonts w:eastAsiaTheme="minorEastAsia" w:cstheme="majorHAnsi"/>
              <w:color w:val="000000"/>
              <w:sz w:val="22"/>
              <w:szCs w:val="22"/>
              <w:lang w:eastAsia="ja-JP"/>
            </w:rPr>
          </w:rPrChange>
        </w:rPr>
        <w:t xml:space="preserve"> {</w:t>
      </w:r>
    </w:p>
    <w:p w14:paraId="686B1BA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5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45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46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461"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462" w:author="Petter Vang Brakalsvaalet [pev2]" w:date="2021-04-28T13:17:00Z">
            <w:rPr>
              <w:rFonts w:eastAsiaTheme="minorEastAsia" w:cstheme="majorHAnsi"/>
              <w:color w:val="000000"/>
              <w:sz w:val="22"/>
              <w:szCs w:val="22"/>
              <w:lang w:eastAsia="ja-JP"/>
            </w:rPr>
          </w:rPrChange>
        </w:rPr>
        <w:t xml:space="preserve"> </w:t>
      </w:r>
      <w:proofErr w:type="spellStart"/>
      <w:proofErr w:type="gramStart"/>
      <w:r w:rsidRPr="00E90B95">
        <w:rPr>
          <w:rFonts w:eastAsiaTheme="minorEastAsia" w:cstheme="majorHAnsi"/>
          <w:color w:val="2B839F"/>
          <w:sz w:val="20"/>
          <w:szCs w:val="20"/>
          <w:lang w:eastAsia="ja-JP"/>
          <w:rPrChange w:id="4463"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64"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465"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4466" w:author="Petter Vang Brakalsvaalet [pev2]" w:date="2021-04-28T13:17:00Z">
            <w:rPr>
              <w:rFonts w:eastAsiaTheme="minorEastAsia" w:cstheme="majorHAnsi"/>
              <w:color w:val="000000"/>
              <w:sz w:val="22"/>
              <w:szCs w:val="22"/>
              <w:lang w:eastAsia="ja-JP"/>
            </w:rPr>
          </w:rPrChange>
        </w:rPr>
        <w:t>point.</w:t>
      </w:r>
      <w:r w:rsidRPr="00E90B95">
        <w:rPr>
          <w:rFonts w:eastAsiaTheme="minorEastAsia" w:cstheme="majorHAnsi"/>
          <w:color w:val="2B839F"/>
          <w:sz w:val="20"/>
          <w:szCs w:val="20"/>
          <w:lang w:eastAsia="ja-JP"/>
          <w:rPrChange w:id="4467"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46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469"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470" w:author="Petter Vang Brakalsvaalet [pev2]" w:date="2021-04-28T13:17:00Z">
            <w:rPr>
              <w:rFonts w:eastAsiaTheme="minorEastAsia" w:cstheme="majorHAnsi"/>
              <w:color w:val="000000"/>
              <w:sz w:val="22"/>
              <w:szCs w:val="22"/>
              <w:lang w:eastAsia="ja-JP"/>
            </w:rPr>
          </w:rPrChange>
        </w:rPr>
        <w:t xml:space="preserve"> scalar, y: </w:t>
      </w:r>
      <w:proofErr w:type="spellStart"/>
      <w:r w:rsidRPr="00E90B95">
        <w:rPr>
          <w:rFonts w:eastAsiaTheme="minorEastAsia" w:cstheme="majorHAnsi"/>
          <w:color w:val="000000"/>
          <w:sz w:val="20"/>
          <w:szCs w:val="20"/>
          <w:lang w:eastAsia="ja-JP"/>
          <w:rPrChange w:id="4471" w:author="Petter Vang Brakalsvaalet [pev2]" w:date="2021-04-28T13:17:00Z">
            <w:rPr>
              <w:rFonts w:eastAsiaTheme="minorEastAsia" w:cstheme="majorHAnsi"/>
              <w:color w:val="000000"/>
              <w:sz w:val="22"/>
              <w:szCs w:val="22"/>
              <w:lang w:eastAsia="ja-JP"/>
            </w:rPr>
          </w:rPrChange>
        </w:rPr>
        <w:t>point.</w:t>
      </w:r>
      <w:r w:rsidRPr="00E90B95">
        <w:rPr>
          <w:rFonts w:eastAsiaTheme="minorEastAsia" w:cstheme="majorHAnsi"/>
          <w:color w:val="2B839F"/>
          <w:sz w:val="20"/>
          <w:szCs w:val="20"/>
          <w:lang w:eastAsia="ja-JP"/>
          <w:rPrChange w:id="4472"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47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474"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475" w:author="Petter Vang Brakalsvaalet [pev2]" w:date="2021-04-28T13:17:00Z">
            <w:rPr>
              <w:rFonts w:eastAsiaTheme="minorEastAsia" w:cstheme="majorHAnsi"/>
              <w:color w:val="000000"/>
              <w:sz w:val="22"/>
              <w:szCs w:val="22"/>
              <w:lang w:eastAsia="ja-JP"/>
            </w:rPr>
          </w:rPrChange>
        </w:rPr>
        <w:t xml:space="preserve"> scalar)</w:t>
      </w:r>
    </w:p>
    <w:p w14:paraId="7010ED3F"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7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477" w:author="Petter Vang Brakalsvaalet [pev2]" w:date="2021-04-28T13:17:00Z">
            <w:rPr>
              <w:rFonts w:eastAsiaTheme="minorEastAsia" w:cstheme="majorHAnsi"/>
              <w:color w:val="000000"/>
              <w:sz w:val="22"/>
              <w:szCs w:val="22"/>
              <w:lang w:eastAsia="ja-JP"/>
            </w:rPr>
          </w:rPrChange>
        </w:rPr>
        <w:lastRenderedPageBreak/>
        <w:t>}</w:t>
      </w:r>
    </w:p>
    <w:p w14:paraId="546A7555"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78"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479"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480" w:author="Petter Vang Brakalsvaalet [pev2]" w:date="2021-04-28T13:17:00Z">
            <w:rPr>
              <w:rFonts w:eastAsiaTheme="minorEastAsia" w:cstheme="majorHAnsi"/>
              <w:color w:val="000000"/>
              <w:sz w:val="22"/>
              <w:szCs w:val="22"/>
              <w:lang w:eastAsia="ja-JP"/>
            </w:rPr>
          </w:rPrChange>
        </w:rPr>
        <w:t xml:space="preserve"> *= (point: </w:t>
      </w:r>
      <w:proofErr w:type="spellStart"/>
      <w:r w:rsidRPr="00E90B95">
        <w:rPr>
          <w:rFonts w:eastAsiaTheme="minorEastAsia" w:cstheme="majorHAnsi"/>
          <w:color w:val="0000FF"/>
          <w:sz w:val="20"/>
          <w:szCs w:val="20"/>
          <w:lang w:eastAsia="ja-JP"/>
          <w:rPrChange w:id="4481"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4482"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483"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84" w:author="Petter Vang Brakalsvaalet [pev2]" w:date="2021-04-28T13:17:00Z">
            <w:rPr>
              <w:rFonts w:eastAsiaTheme="minorEastAsia" w:cstheme="majorHAnsi"/>
              <w:color w:val="000000"/>
              <w:sz w:val="22"/>
              <w:szCs w:val="22"/>
              <w:lang w:eastAsia="ja-JP"/>
            </w:rPr>
          </w:rPrChange>
        </w:rPr>
        <w:t xml:space="preserve">, scalar: </w:t>
      </w:r>
      <w:proofErr w:type="spellStart"/>
      <w:r w:rsidRPr="00E90B95">
        <w:rPr>
          <w:rFonts w:eastAsiaTheme="minorEastAsia" w:cstheme="majorHAnsi"/>
          <w:color w:val="2B839F"/>
          <w:sz w:val="20"/>
          <w:szCs w:val="20"/>
          <w:lang w:eastAsia="ja-JP"/>
          <w:rPrChange w:id="4485"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486" w:author="Petter Vang Brakalsvaalet [pev2]" w:date="2021-04-28T13:17:00Z">
            <w:rPr>
              <w:rFonts w:eastAsiaTheme="minorEastAsia" w:cstheme="majorHAnsi"/>
              <w:color w:val="000000"/>
              <w:sz w:val="22"/>
              <w:szCs w:val="22"/>
              <w:lang w:eastAsia="ja-JP"/>
            </w:rPr>
          </w:rPrChange>
        </w:rPr>
        <w:t>) {</w:t>
      </w:r>
    </w:p>
    <w:p w14:paraId="13242A01"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8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48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489" w:author="Petter Vang Brakalsvaalet [pev2]" w:date="2021-04-28T13:17:00Z">
            <w:rPr>
              <w:rFonts w:eastAsiaTheme="minorEastAsia" w:cstheme="majorHAnsi"/>
              <w:color w:val="000000"/>
              <w:sz w:val="22"/>
              <w:szCs w:val="22"/>
              <w:lang w:eastAsia="ja-JP"/>
            </w:rPr>
          </w:rPrChange>
        </w:rPr>
        <w:tab/>
        <w:t>point = point * scalar</w:t>
      </w:r>
    </w:p>
    <w:p w14:paraId="6D6C1FF5"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9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491" w:author="Petter Vang Brakalsvaalet [pev2]" w:date="2021-04-28T13:17:00Z">
            <w:rPr>
              <w:rFonts w:eastAsiaTheme="minorEastAsia" w:cstheme="majorHAnsi"/>
              <w:color w:val="000000"/>
              <w:sz w:val="22"/>
              <w:szCs w:val="22"/>
              <w:lang w:eastAsia="ja-JP"/>
            </w:rPr>
          </w:rPrChange>
        </w:rPr>
        <w:t>}</w:t>
      </w:r>
    </w:p>
    <w:p w14:paraId="6812F1A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492"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493"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494"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2B839F"/>
          <w:sz w:val="20"/>
          <w:szCs w:val="20"/>
          <w:lang w:eastAsia="ja-JP"/>
          <w:rPrChange w:id="4495"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96"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497"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498"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499"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500" w:author="Petter Vang Brakalsvaalet [pev2]" w:date="2021-04-28T13:17:00Z">
            <w:rPr>
              <w:rFonts w:eastAsiaTheme="minorEastAsia" w:cstheme="majorHAnsi"/>
              <w:color w:val="000000"/>
              <w:sz w:val="22"/>
              <w:szCs w:val="22"/>
              <w:lang w:eastAsia="ja-JP"/>
            </w:rPr>
          </w:rPrChange>
        </w:rPr>
        <w:t xml:space="preserve"> {</w:t>
      </w:r>
    </w:p>
    <w:p w14:paraId="39CDE3BF"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0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50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503"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504"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505" w:author="Petter Vang Brakalsvaalet [pev2]" w:date="2021-04-28T13:17:00Z">
            <w:rPr>
              <w:rFonts w:eastAsiaTheme="minorEastAsia" w:cstheme="majorHAnsi"/>
              <w:color w:val="000000"/>
              <w:sz w:val="22"/>
              <w:szCs w:val="22"/>
              <w:lang w:eastAsia="ja-JP"/>
            </w:rPr>
          </w:rPrChange>
        </w:rPr>
        <w:t xml:space="preserve"> </w:t>
      </w:r>
      <w:proofErr w:type="spellStart"/>
      <w:proofErr w:type="gramStart"/>
      <w:r w:rsidRPr="00E90B95">
        <w:rPr>
          <w:rFonts w:eastAsiaTheme="minorEastAsia" w:cstheme="majorHAnsi"/>
          <w:color w:val="2B839F"/>
          <w:sz w:val="20"/>
          <w:szCs w:val="20"/>
          <w:lang w:eastAsia="ja-JP"/>
          <w:rPrChange w:id="450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507"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508"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4509"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510"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51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512"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513"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514"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515"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516" w:author="Petter Vang Brakalsvaalet [pev2]" w:date="2021-04-28T13:17:00Z">
            <w:rPr>
              <w:rFonts w:eastAsiaTheme="minorEastAsia" w:cstheme="majorHAnsi"/>
              <w:color w:val="000000"/>
              <w:sz w:val="22"/>
              <w:szCs w:val="22"/>
              <w:lang w:eastAsia="ja-JP"/>
            </w:rPr>
          </w:rPrChange>
        </w:rPr>
        <w:t xml:space="preserve">, y: </w:t>
      </w:r>
      <w:proofErr w:type="spellStart"/>
      <w:r w:rsidRPr="00E90B95">
        <w:rPr>
          <w:rFonts w:eastAsiaTheme="minorEastAsia" w:cstheme="majorHAnsi"/>
          <w:color w:val="000000"/>
          <w:sz w:val="20"/>
          <w:szCs w:val="20"/>
          <w:lang w:eastAsia="ja-JP"/>
          <w:rPrChange w:id="4517"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518"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51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520"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521"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522"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523"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524" w:author="Petter Vang Brakalsvaalet [pev2]" w:date="2021-04-28T13:17:00Z">
            <w:rPr>
              <w:rFonts w:eastAsiaTheme="minorEastAsia" w:cstheme="majorHAnsi"/>
              <w:color w:val="000000"/>
              <w:sz w:val="22"/>
              <w:szCs w:val="22"/>
              <w:lang w:eastAsia="ja-JP"/>
            </w:rPr>
          </w:rPrChange>
        </w:rPr>
        <w:t>)</w:t>
      </w:r>
    </w:p>
    <w:p w14:paraId="2AA6D9D3"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25"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526" w:author="Petter Vang Brakalsvaalet [pev2]" w:date="2021-04-28T13:17:00Z">
            <w:rPr>
              <w:rFonts w:eastAsiaTheme="minorEastAsia" w:cstheme="majorHAnsi"/>
              <w:color w:val="000000"/>
              <w:sz w:val="22"/>
              <w:szCs w:val="22"/>
              <w:lang w:eastAsia="ja-JP"/>
            </w:rPr>
          </w:rPrChange>
        </w:rPr>
        <w:t>}</w:t>
      </w:r>
    </w:p>
    <w:p w14:paraId="5DFF396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27"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528"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529" w:author="Petter Vang Brakalsvaalet [pev2]" w:date="2021-04-28T13:17:00Z">
            <w:rPr>
              <w:rFonts w:eastAsiaTheme="minorEastAsia" w:cstheme="majorHAnsi"/>
              <w:color w:val="000000"/>
              <w:sz w:val="22"/>
              <w:szCs w:val="22"/>
              <w:lang w:eastAsia="ja-JP"/>
            </w:rPr>
          </w:rPrChange>
        </w:rPr>
        <w:t xml:space="preserve"> /= </w:t>
      </w:r>
      <w:proofErr w:type="gramStart"/>
      <w:r w:rsidRPr="00E90B95">
        <w:rPr>
          <w:rFonts w:eastAsiaTheme="minorEastAsia" w:cstheme="majorHAnsi"/>
          <w:color w:val="000000"/>
          <w:sz w:val="20"/>
          <w:szCs w:val="20"/>
          <w:lang w:eastAsia="ja-JP"/>
          <w:rPrChange w:id="4530" w:author="Petter Vang Brakalsvaalet [pev2]" w:date="2021-04-28T13:17:00Z">
            <w:rPr>
              <w:rFonts w:eastAsiaTheme="minorEastAsia" w:cstheme="majorHAnsi"/>
              <w:color w:val="000000"/>
              <w:sz w:val="22"/>
              <w:szCs w:val="22"/>
              <w:lang w:eastAsia="ja-JP"/>
            </w:rPr>
          </w:rPrChange>
        </w:rPr>
        <w:t>( left</w:t>
      </w:r>
      <w:proofErr w:type="gramEnd"/>
      <w:r w:rsidRPr="00E90B95">
        <w:rPr>
          <w:rFonts w:eastAsiaTheme="minorEastAsia" w:cstheme="majorHAnsi"/>
          <w:color w:val="000000"/>
          <w:sz w:val="20"/>
          <w:szCs w:val="20"/>
          <w:lang w:eastAsia="ja-JP"/>
          <w:rPrChange w:id="4531"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FF"/>
          <w:sz w:val="20"/>
          <w:szCs w:val="20"/>
          <w:lang w:eastAsia="ja-JP"/>
          <w:rPrChange w:id="4532"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4533"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53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535"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53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537" w:author="Petter Vang Brakalsvaalet [pev2]" w:date="2021-04-28T13:17:00Z">
            <w:rPr>
              <w:rFonts w:eastAsiaTheme="minorEastAsia" w:cstheme="majorHAnsi"/>
              <w:color w:val="000000"/>
              <w:sz w:val="22"/>
              <w:szCs w:val="22"/>
              <w:lang w:eastAsia="ja-JP"/>
            </w:rPr>
          </w:rPrChange>
        </w:rPr>
        <w:t>) {</w:t>
      </w:r>
    </w:p>
    <w:p w14:paraId="234A4F1B"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3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53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540" w:author="Petter Vang Brakalsvaalet [pev2]" w:date="2021-04-28T13:17:00Z">
            <w:rPr>
              <w:rFonts w:eastAsiaTheme="minorEastAsia" w:cstheme="majorHAnsi"/>
              <w:color w:val="000000"/>
              <w:sz w:val="22"/>
              <w:szCs w:val="22"/>
              <w:lang w:eastAsia="ja-JP"/>
            </w:rPr>
          </w:rPrChange>
        </w:rPr>
        <w:tab/>
        <w:t>left = left / right</w:t>
      </w:r>
    </w:p>
    <w:p w14:paraId="74C9901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4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542" w:author="Petter Vang Brakalsvaalet [pev2]" w:date="2021-04-28T13:17:00Z">
            <w:rPr>
              <w:rFonts w:eastAsiaTheme="minorEastAsia" w:cstheme="majorHAnsi"/>
              <w:color w:val="000000"/>
              <w:sz w:val="22"/>
              <w:szCs w:val="22"/>
              <w:lang w:eastAsia="ja-JP"/>
            </w:rPr>
          </w:rPrChange>
        </w:rPr>
        <w:t>}</w:t>
      </w:r>
    </w:p>
    <w:p w14:paraId="73AA38B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43"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544"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545" w:author="Petter Vang Brakalsvaalet [pev2]" w:date="2021-04-28T13:17:00Z">
            <w:rPr>
              <w:rFonts w:eastAsiaTheme="minorEastAsia" w:cstheme="majorHAnsi"/>
              <w:color w:val="000000"/>
              <w:sz w:val="22"/>
              <w:szCs w:val="22"/>
              <w:lang w:eastAsia="ja-JP"/>
            </w:rPr>
          </w:rPrChange>
        </w:rPr>
        <w:t xml:space="preserve"> / (point: </w:t>
      </w:r>
      <w:proofErr w:type="spellStart"/>
      <w:r w:rsidRPr="00E90B95">
        <w:rPr>
          <w:rFonts w:eastAsiaTheme="minorEastAsia" w:cstheme="majorHAnsi"/>
          <w:color w:val="2B839F"/>
          <w:sz w:val="20"/>
          <w:szCs w:val="20"/>
          <w:lang w:eastAsia="ja-JP"/>
          <w:rPrChange w:id="454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547" w:author="Petter Vang Brakalsvaalet [pev2]" w:date="2021-04-28T13:17:00Z">
            <w:rPr>
              <w:rFonts w:eastAsiaTheme="minorEastAsia" w:cstheme="majorHAnsi"/>
              <w:color w:val="000000"/>
              <w:sz w:val="22"/>
              <w:szCs w:val="22"/>
              <w:lang w:eastAsia="ja-JP"/>
            </w:rPr>
          </w:rPrChange>
        </w:rPr>
        <w:t xml:space="preserve">, scalar: </w:t>
      </w:r>
      <w:proofErr w:type="spellStart"/>
      <w:r w:rsidRPr="00E90B95">
        <w:rPr>
          <w:rFonts w:eastAsiaTheme="minorEastAsia" w:cstheme="majorHAnsi"/>
          <w:color w:val="2B839F"/>
          <w:sz w:val="20"/>
          <w:szCs w:val="20"/>
          <w:lang w:eastAsia="ja-JP"/>
          <w:rPrChange w:id="4548"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549"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550"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551" w:author="Petter Vang Brakalsvaalet [pev2]" w:date="2021-04-28T13:17:00Z">
            <w:rPr>
              <w:rFonts w:eastAsiaTheme="minorEastAsia" w:cstheme="majorHAnsi"/>
              <w:color w:val="000000"/>
              <w:sz w:val="22"/>
              <w:szCs w:val="22"/>
              <w:lang w:eastAsia="ja-JP"/>
            </w:rPr>
          </w:rPrChange>
        </w:rPr>
        <w:t xml:space="preserve"> {</w:t>
      </w:r>
    </w:p>
    <w:p w14:paraId="644ECDAC"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5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55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554"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555"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556" w:author="Petter Vang Brakalsvaalet [pev2]" w:date="2021-04-28T13:17:00Z">
            <w:rPr>
              <w:rFonts w:eastAsiaTheme="minorEastAsia" w:cstheme="majorHAnsi"/>
              <w:color w:val="000000"/>
              <w:sz w:val="22"/>
              <w:szCs w:val="22"/>
              <w:lang w:eastAsia="ja-JP"/>
            </w:rPr>
          </w:rPrChange>
        </w:rPr>
        <w:t xml:space="preserve"> </w:t>
      </w:r>
      <w:proofErr w:type="spellStart"/>
      <w:proofErr w:type="gramStart"/>
      <w:r w:rsidRPr="00E90B95">
        <w:rPr>
          <w:rFonts w:eastAsiaTheme="minorEastAsia" w:cstheme="majorHAnsi"/>
          <w:color w:val="2B839F"/>
          <w:sz w:val="20"/>
          <w:szCs w:val="20"/>
          <w:lang w:eastAsia="ja-JP"/>
          <w:rPrChange w:id="4557"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558"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559"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4560" w:author="Petter Vang Brakalsvaalet [pev2]" w:date="2021-04-28T13:17:00Z">
            <w:rPr>
              <w:rFonts w:eastAsiaTheme="minorEastAsia" w:cstheme="majorHAnsi"/>
              <w:color w:val="000000"/>
              <w:sz w:val="22"/>
              <w:szCs w:val="22"/>
              <w:lang w:eastAsia="ja-JP"/>
            </w:rPr>
          </w:rPrChange>
        </w:rPr>
        <w:t>point.</w:t>
      </w:r>
      <w:r w:rsidRPr="00E90B95">
        <w:rPr>
          <w:rFonts w:eastAsiaTheme="minorEastAsia" w:cstheme="majorHAnsi"/>
          <w:color w:val="2B839F"/>
          <w:sz w:val="20"/>
          <w:szCs w:val="20"/>
          <w:lang w:eastAsia="ja-JP"/>
          <w:rPrChange w:id="4561"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56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563"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564" w:author="Petter Vang Brakalsvaalet [pev2]" w:date="2021-04-28T13:17:00Z">
            <w:rPr>
              <w:rFonts w:eastAsiaTheme="minorEastAsia" w:cstheme="majorHAnsi"/>
              <w:color w:val="000000"/>
              <w:sz w:val="22"/>
              <w:szCs w:val="22"/>
              <w:lang w:eastAsia="ja-JP"/>
            </w:rPr>
          </w:rPrChange>
        </w:rPr>
        <w:t xml:space="preserve"> scalar, y: </w:t>
      </w:r>
      <w:proofErr w:type="spellStart"/>
      <w:r w:rsidRPr="00E90B95">
        <w:rPr>
          <w:rFonts w:eastAsiaTheme="minorEastAsia" w:cstheme="majorHAnsi"/>
          <w:color w:val="000000"/>
          <w:sz w:val="20"/>
          <w:szCs w:val="20"/>
          <w:lang w:eastAsia="ja-JP"/>
          <w:rPrChange w:id="4565" w:author="Petter Vang Brakalsvaalet [pev2]" w:date="2021-04-28T13:17:00Z">
            <w:rPr>
              <w:rFonts w:eastAsiaTheme="minorEastAsia" w:cstheme="majorHAnsi"/>
              <w:color w:val="000000"/>
              <w:sz w:val="22"/>
              <w:szCs w:val="22"/>
              <w:lang w:eastAsia="ja-JP"/>
            </w:rPr>
          </w:rPrChange>
        </w:rPr>
        <w:t>point.</w:t>
      </w:r>
      <w:r w:rsidRPr="00E90B95">
        <w:rPr>
          <w:rFonts w:eastAsiaTheme="minorEastAsia" w:cstheme="majorHAnsi"/>
          <w:color w:val="2B839F"/>
          <w:sz w:val="20"/>
          <w:szCs w:val="20"/>
          <w:lang w:eastAsia="ja-JP"/>
          <w:rPrChange w:id="4566"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56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568"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569" w:author="Petter Vang Brakalsvaalet [pev2]" w:date="2021-04-28T13:17:00Z">
            <w:rPr>
              <w:rFonts w:eastAsiaTheme="minorEastAsia" w:cstheme="majorHAnsi"/>
              <w:color w:val="000000"/>
              <w:sz w:val="22"/>
              <w:szCs w:val="22"/>
              <w:lang w:eastAsia="ja-JP"/>
            </w:rPr>
          </w:rPrChange>
        </w:rPr>
        <w:t xml:space="preserve"> scalar)</w:t>
      </w:r>
    </w:p>
    <w:p w14:paraId="3E352FCD"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7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571" w:author="Petter Vang Brakalsvaalet [pev2]" w:date="2021-04-28T13:17:00Z">
            <w:rPr>
              <w:rFonts w:eastAsiaTheme="minorEastAsia" w:cstheme="majorHAnsi"/>
              <w:color w:val="000000"/>
              <w:sz w:val="22"/>
              <w:szCs w:val="22"/>
              <w:lang w:eastAsia="ja-JP"/>
            </w:rPr>
          </w:rPrChange>
        </w:rPr>
        <w:t>}</w:t>
      </w:r>
    </w:p>
    <w:p w14:paraId="1977B00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72"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573"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574" w:author="Petter Vang Brakalsvaalet [pev2]" w:date="2021-04-28T13:17:00Z">
            <w:rPr>
              <w:rFonts w:eastAsiaTheme="minorEastAsia" w:cstheme="majorHAnsi"/>
              <w:color w:val="000000"/>
              <w:sz w:val="22"/>
              <w:szCs w:val="22"/>
              <w:lang w:eastAsia="ja-JP"/>
            </w:rPr>
          </w:rPrChange>
        </w:rPr>
        <w:t xml:space="preserve"> /= (point: </w:t>
      </w:r>
      <w:proofErr w:type="spellStart"/>
      <w:r w:rsidRPr="00E90B95">
        <w:rPr>
          <w:rFonts w:eastAsiaTheme="minorEastAsia" w:cstheme="majorHAnsi"/>
          <w:color w:val="0000FF"/>
          <w:sz w:val="20"/>
          <w:szCs w:val="20"/>
          <w:lang w:eastAsia="ja-JP"/>
          <w:rPrChange w:id="4575"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4576"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577"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578" w:author="Petter Vang Brakalsvaalet [pev2]" w:date="2021-04-28T13:17:00Z">
            <w:rPr>
              <w:rFonts w:eastAsiaTheme="minorEastAsia" w:cstheme="majorHAnsi"/>
              <w:color w:val="000000"/>
              <w:sz w:val="22"/>
              <w:szCs w:val="22"/>
              <w:lang w:eastAsia="ja-JP"/>
            </w:rPr>
          </w:rPrChange>
        </w:rPr>
        <w:t xml:space="preserve">, scalar: </w:t>
      </w:r>
      <w:proofErr w:type="spellStart"/>
      <w:r w:rsidRPr="00E90B95">
        <w:rPr>
          <w:rFonts w:eastAsiaTheme="minorEastAsia" w:cstheme="majorHAnsi"/>
          <w:color w:val="2B839F"/>
          <w:sz w:val="20"/>
          <w:szCs w:val="20"/>
          <w:lang w:eastAsia="ja-JP"/>
          <w:rPrChange w:id="4579"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580" w:author="Petter Vang Brakalsvaalet [pev2]" w:date="2021-04-28T13:17:00Z">
            <w:rPr>
              <w:rFonts w:eastAsiaTheme="minorEastAsia" w:cstheme="majorHAnsi"/>
              <w:color w:val="000000"/>
              <w:sz w:val="22"/>
              <w:szCs w:val="22"/>
              <w:lang w:eastAsia="ja-JP"/>
            </w:rPr>
          </w:rPrChange>
        </w:rPr>
        <w:t>) {</w:t>
      </w:r>
    </w:p>
    <w:p w14:paraId="1FA8CD3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8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58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583" w:author="Petter Vang Brakalsvaalet [pev2]" w:date="2021-04-28T13:17:00Z">
            <w:rPr>
              <w:rFonts w:eastAsiaTheme="minorEastAsia" w:cstheme="majorHAnsi"/>
              <w:color w:val="000000"/>
              <w:sz w:val="22"/>
              <w:szCs w:val="22"/>
              <w:lang w:eastAsia="ja-JP"/>
            </w:rPr>
          </w:rPrChange>
        </w:rPr>
        <w:tab/>
        <w:t>point = point / scalar</w:t>
      </w:r>
    </w:p>
    <w:p w14:paraId="29D68F0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84"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585" w:author="Petter Vang Brakalsvaalet [pev2]" w:date="2021-04-28T13:17:00Z">
            <w:rPr>
              <w:rFonts w:eastAsiaTheme="minorEastAsia" w:cstheme="majorHAnsi"/>
              <w:color w:val="000000"/>
              <w:sz w:val="22"/>
              <w:szCs w:val="22"/>
              <w:lang w:eastAsia="ja-JP"/>
            </w:rPr>
          </w:rPrChange>
        </w:rPr>
        <w:t>}</w:t>
      </w:r>
    </w:p>
    <w:p w14:paraId="273AC32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8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FF"/>
          <w:sz w:val="20"/>
          <w:szCs w:val="20"/>
          <w:lang w:eastAsia="ja-JP"/>
          <w:rPrChange w:id="4587" w:author="Petter Vang Brakalsvaalet [pev2]" w:date="2021-04-28T13:17:00Z">
            <w:rPr>
              <w:rFonts w:eastAsiaTheme="minorEastAsia" w:cstheme="majorHAnsi"/>
              <w:color w:val="0000FF"/>
              <w:sz w:val="22"/>
              <w:szCs w:val="22"/>
              <w:lang w:eastAsia="ja-JP"/>
            </w:rPr>
          </w:rPrChange>
        </w:rPr>
        <w:t>extension</w:t>
      </w:r>
      <w:r w:rsidRPr="00E90B95">
        <w:rPr>
          <w:rFonts w:eastAsiaTheme="minorEastAsia" w:cstheme="majorHAnsi"/>
          <w:color w:val="000000"/>
          <w:sz w:val="20"/>
          <w:szCs w:val="20"/>
          <w:lang w:eastAsia="ja-JP"/>
          <w:rPrChange w:id="4588"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589"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590" w:author="Petter Vang Brakalsvaalet [pev2]" w:date="2021-04-28T13:17:00Z">
            <w:rPr>
              <w:rFonts w:eastAsiaTheme="minorEastAsia" w:cstheme="majorHAnsi"/>
              <w:color w:val="000000"/>
              <w:sz w:val="22"/>
              <w:szCs w:val="22"/>
              <w:lang w:eastAsia="ja-JP"/>
            </w:rPr>
          </w:rPrChange>
        </w:rPr>
        <w:t xml:space="preserve"> {</w:t>
      </w:r>
    </w:p>
    <w:p w14:paraId="145DC2C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59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59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593" w:author="Petter Vang Brakalsvaalet [pev2]" w:date="2021-04-28T13:17:00Z">
            <w:rPr>
              <w:rFonts w:eastAsiaTheme="minorEastAsia" w:cstheme="majorHAnsi"/>
              <w:color w:val="000000"/>
              <w:sz w:val="22"/>
              <w:szCs w:val="22"/>
              <w:lang w:eastAsia="ja-JP"/>
            </w:rPr>
          </w:rPrChange>
        </w:rPr>
        <w:tab/>
      </w:r>
      <w:proofErr w:type="spellStart"/>
      <w:r w:rsidRPr="00E90B95">
        <w:rPr>
          <w:rFonts w:eastAsiaTheme="minorEastAsia" w:cstheme="majorHAnsi"/>
          <w:color w:val="0000FF"/>
          <w:sz w:val="20"/>
          <w:szCs w:val="20"/>
          <w:lang w:eastAsia="ja-JP"/>
          <w:rPrChange w:id="4594"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595" w:author="Petter Vang Brakalsvaalet [pev2]" w:date="2021-04-28T13:17:00Z">
            <w:rPr>
              <w:rFonts w:eastAsiaTheme="minorEastAsia" w:cstheme="majorHAnsi"/>
              <w:color w:val="000000"/>
              <w:sz w:val="22"/>
              <w:szCs w:val="22"/>
              <w:lang w:eastAsia="ja-JP"/>
            </w:rPr>
          </w:rPrChange>
        </w:rPr>
        <w:t xml:space="preserve"> </w:t>
      </w:r>
      <w:proofErr w:type="gramStart"/>
      <w:r w:rsidRPr="00E90B95">
        <w:rPr>
          <w:rFonts w:eastAsiaTheme="minorEastAsia" w:cstheme="majorHAnsi"/>
          <w:color w:val="0F68A0"/>
          <w:sz w:val="20"/>
          <w:szCs w:val="20"/>
          <w:lang w:eastAsia="ja-JP"/>
          <w:rPrChange w:id="4596" w:author="Petter Vang Brakalsvaalet [pev2]" w:date="2021-04-28T13:17:00Z">
            <w:rPr>
              <w:rFonts w:eastAsiaTheme="minorEastAsia" w:cstheme="majorHAnsi"/>
              <w:color w:val="0F68A0"/>
              <w:sz w:val="22"/>
              <w:szCs w:val="22"/>
              <w:lang w:eastAsia="ja-JP"/>
            </w:rPr>
          </w:rPrChange>
        </w:rPr>
        <w:t>length</w:t>
      </w:r>
      <w:r w:rsidRPr="00E90B95">
        <w:rPr>
          <w:rFonts w:eastAsiaTheme="minorEastAsia" w:cstheme="majorHAnsi"/>
          <w:color w:val="000000"/>
          <w:sz w:val="20"/>
          <w:szCs w:val="20"/>
          <w:lang w:eastAsia="ja-JP"/>
          <w:rPrChange w:id="4597"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598"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599"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600" w:author="Petter Vang Brakalsvaalet [pev2]" w:date="2021-04-28T13:17:00Z">
            <w:rPr>
              <w:rFonts w:eastAsiaTheme="minorEastAsia" w:cstheme="majorHAnsi"/>
              <w:color w:val="000000"/>
              <w:sz w:val="22"/>
              <w:szCs w:val="22"/>
              <w:lang w:eastAsia="ja-JP"/>
            </w:rPr>
          </w:rPrChange>
        </w:rPr>
        <w:t xml:space="preserve"> {</w:t>
      </w:r>
    </w:p>
    <w:p w14:paraId="6C061FB0"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0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0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03"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604"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605"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606" w:author="Petter Vang Brakalsvaalet [pev2]" w:date="2021-04-28T13:17:00Z">
            <w:rPr>
              <w:rFonts w:eastAsiaTheme="minorEastAsia" w:cstheme="majorHAnsi"/>
              <w:color w:val="000000"/>
              <w:sz w:val="22"/>
              <w:szCs w:val="22"/>
              <w:lang w:eastAsia="ja-JP"/>
            </w:rPr>
          </w:rPrChange>
        </w:rPr>
        <w:t xml:space="preserve"> </w:t>
      </w:r>
      <w:proofErr w:type="gramStart"/>
      <w:r w:rsidRPr="00E90B95">
        <w:rPr>
          <w:rFonts w:eastAsiaTheme="minorEastAsia" w:cstheme="majorHAnsi"/>
          <w:color w:val="2B839F"/>
          <w:sz w:val="20"/>
          <w:szCs w:val="20"/>
          <w:lang w:eastAsia="ja-JP"/>
          <w:rPrChange w:id="4607" w:author="Petter Vang Brakalsvaalet [pev2]" w:date="2021-04-28T13:17:00Z">
            <w:rPr>
              <w:rFonts w:eastAsiaTheme="minorEastAsia" w:cstheme="majorHAnsi"/>
              <w:color w:val="2B839F"/>
              <w:sz w:val="22"/>
              <w:szCs w:val="22"/>
              <w:lang w:eastAsia="ja-JP"/>
            </w:rPr>
          </w:rPrChange>
        </w:rPr>
        <w:t>sqrt</w:t>
      </w:r>
      <w:r w:rsidRPr="00E90B95">
        <w:rPr>
          <w:rFonts w:eastAsiaTheme="minorEastAsia" w:cstheme="majorHAnsi"/>
          <w:color w:val="000000"/>
          <w:sz w:val="20"/>
          <w:szCs w:val="20"/>
          <w:lang w:eastAsia="ja-JP"/>
          <w:rPrChange w:id="4608"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2B839F"/>
          <w:sz w:val="20"/>
          <w:szCs w:val="20"/>
          <w:lang w:eastAsia="ja-JP"/>
          <w:rPrChange w:id="4609" w:author="Petter Vang Brakalsvaalet [pev2]" w:date="2021-04-28T13:17:00Z">
            <w:rPr>
              <w:rFonts w:eastAsiaTheme="minorEastAsia" w:cstheme="majorHAnsi"/>
              <w:color w:val="2B839F"/>
              <w:sz w:val="22"/>
              <w:szCs w:val="22"/>
              <w:lang w:eastAsia="ja-JP"/>
            </w:rPr>
          </w:rPrChange>
        </w:rPr>
        <w:t>x*x</w:t>
      </w:r>
      <w:r w:rsidRPr="00E90B95">
        <w:rPr>
          <w:rFonts w:eastAsiaTheme="minorEastAsia" w:cstheme="majorHAnsi"/>
          <w:color w:val="000000"/>
          <w:sz w:val="20"/>
          <w:szCs w:val="20"/>
          <w:lang w:eastAsia="ja-JP"/>
          <w:rPrChange w:id="461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611"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61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613" w:author="Petter Vang Brakalsvaalet [pev2]" w:date="2021-04-28T13:17:00Z">
            <w:rPr>
              <w:rFonts w:eastAsiaTheme="minorEastAsia" w:cstheme="majorHAnsi"/>
              <w:color w:val="2B839F"/>
              <w:sz w:val="22"/>
              <w:szCs w:val="22"/>
              <w:lang w:eastAsia="ja-JP"/>
            </w:rPr>
          </w:rPrChange>
        </w:rPr>
        <w:t>y*y</w:t>
      </w:r>
      <w:r w:rsidRPr="00E90B95">
        <w:rPr>
          <w:rFonts w:eastAsiaTheme="minorEastAsia" w:cstheme="majorHAnsi"/>
          <w:color w:val="000000"/>
          <w:sz w:val="20"/>
          <w:szCs w:val="20"/>
          <w:lang w:eastAsia="ja-JP"/>
          <w:rPrChange w:id="4614" w:author="Petter Vang Brakalsvaalet [pev2]" w:date="2021-04-28T13:17:00Z">
            <w:rPr>
              <w:rFonts w:eastAsiaTheme="minorEastAsia" w:cstheme="majorHAnsi"/>
              <w:color w:val="000000"/>
              <w:sz w:val="22"/>
              <w:szCs w:val="22"/>
              <w:lang w:eastAsia="ja-JP"/>
            </w:rPr>
          </w:rPrChange>
        </w:rPr>
        <w:t>)</w:t>
      </w:r>
    </w:p>
    <w:p w14:paraId="41FA8325"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15"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16"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17" w:author="Petter Vang Brakalsvaalet [pev2]" w:date="2021-04-28T13:17:00Z">
            <w:rPr>
              <w:rFonts w:eastAsiaTheme="minorEastAsia" w:cstheme="majorHAnsi"/>
              <w:color w:val="000000"/>
              <w:sz w:val="22"/>
              <w:szCs w:val="22"/>
              <w:lang w:eastAsia="ja-JP"/>
            </w:rPr>
          </w:rPrChange>
        </w:rPr>
        <w:tab/>
        <w:t>}</w:t>
      </w:r>
    </w:p>
    <w:p w14:paraId="428604F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1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1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20" w:author="Petter Vang Brakalsvaalet [pev2]" w:date="2021-04-28T13:17:00Z">
            <w:rPr>
              <w:rFonts w:eastAsiaTheme="minorEastAsia" w:cstheme="majorHAnsi"/>
              <w:color w:val="000000"/>
              <w:sz w:val="22"/>
              <w:szCs w:val="22"/>
              <w:lang w:eastAsia="ja-JP"/>
            </w:rPr>
          </w:rPrChange>
        </w:rPr>
        <w:tab/>
      </w:r>
      <w:proofErr w:type="spellStart"/>
      <w:r w:rsidRPr="00E90B95">
        <w:rPr>
          <w:rFonts w:eastAsiaTheme="minorEastAsia" w:cstheme="majorHAnsi"/>
          <w:color w:val="0000FF"/>
          <w:sz w:val="20"/>
          <w:szCs w:val="20"/>
          <w:lang w:eastAsia="ja-JP"/>
          <w:rPrChange w:id="4621"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622" w:author="Petter Vang Brakalsvaalet [pev2]" w:date="2021-04-28T13:17:00Z">
            <w:rPr>
              <w:rFonts w:eastAsiaTheme="minorEastAsia" w:cstheme="majorHAnsi"/>
              <w:color w:val="000000"/>
              <w:sz w:val="22"/>
              <w:szCs w:val="22"/>
              <w:lang w:eastAsia="ja-JP"/>
            </w:rPr>
          </w:rPrChange>
        </w:rPr>
        <w:t xml:space="preserve"> </w:t>
      </w:r>
      <w:proofErr w:type="gramStart"/>
      <w:r w:rsidRPr="00E90B95">
        <w:rPr>
          <w:rFonts w:eastAsiaTheme="minorEastAsia" w:cstheme="majorHAnsi"/>
          <w:color w:val="0F68A0"/>
          <w:sz w:val="20"/>
          <w:szCs w:val="20"/>
          <w:lang w:eastAsia="ja-JP"/>
          <w:rPrChange w:id="4623" w:author="Petter Vang Brakalsvaalet [pev2]" w:date="2021-04-28T13:17:00Z">
            <w:rPr>
              <w:rFonts w:eastAsiaTheme="minorEastAsia" w:cstheme="majorHAnsi"/>
              <w:color w:val="0F68A0"/>
              <w:sz w:val="22"/>
              <w:szCs w:val="22"/>
              <w:lang w:eastAsia="ja-JP"/>
            </w:rPr>
          </w:rPrChange>
        </w:rPr>
        <w:t>normalized</w:t>
      </w:r>
      <w:r w:rsidRPr="00E90B95">
        <w:rPr>
          <w:rFonts w:eastAsiaTheme="minorEastAsia" w:cstheme="majorHAnsi"/>
          <w:color w:val="000000"/>
          <w:sz w:val="20"/>
          <w:szCs w:val="20"/>
          <w:lang w:eastAsia="ja-JP"/>
          <w:rPrChange w:id="4624"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625"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62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627" w:author="Petter Vang Brakalsvaalet [pev2]" w:date="2021-04-28T13:17:00Z">
            <w:rPr>
              <w:rFonts w:eastAsiaTheme="minorEastAsia" w:cstheme="majorHAnsi"/>
              <w:color w:val="000000"/>
              <w:sz w:val="22"/>
              <w:szCs w:val="22"/>
              <w:lang w:eastAsia="ja-JP"/>
            </w:rPr>
          </w:rPrChange>
        </w:rPr>
        <w:t xml:space="preserve"> {</w:t>
      </w:r>
    </w:p>
    <w:p w14:paraId="2A7998D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2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2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3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631"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632"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63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FF"/>
          <w:sz w:val="20"/>
          <w:szCs w:val="20"/>
          <w:lang w:eastAsia="ja-JP"/>
          <w:rPrChange w:id="4634" w:author="Petter Vang Brakalsvaalet [pev2]" w:date="2021-04-28T13:17:00Z">
            <w:rPr>
              <w:rFonts w:eastAsiaTheme="minorEastAsia" w:cstheme="majorHAnsi"/>
              <w:color w:val="0000FF"/>
              <w:sz w:val="22"/>
              <w:szCs w:val="22"/>
              <w:lang w:eastAsia="ja-JP"/>
            </w:rPr>
          </w:rPrChange>
        </w:rPr>
        <w:t>self</w:t>
      </w:r>
      <w:r w:rsidRPr="00E90B95">
        <w:rPr>
          <w:rFonts w:eastAsiaTheme="minorEastAsia" w:cstheme="majorHAnsi"/>
          <w:color w:val="000000"/>
          <w:sz w:val="20"/>
          <w:szCs w:val="20"/>
          <w:lang w:eastAsia="ja-JP"/>
          <w:rPrChange w:id="4635" w:author="Petter Vang Brakalsvaalet [pev2]" w:date="2021-04-28T13:17:00Z">
            <w:rPr>
              <w:rFonts w:eastAsiaTheme="minorEastAsia" w:cstheme="majorHAnsi"/>
              <w:color w:val="000000"/>
              <w:sz w:val="22"/>
              <w:szCs w:val="22"/>
              <w:lang w:eastAsia="ja-JP"/>
            </w:rPr>
          </w:rPrChange>
        </w:rPr>
        <w:t xml:space="preserve"> / </w:t>
      </w:r>
      <w:proofErr w:type="gramStart"/>
      <w:r w:rsidRPr="00E90B95">
        <w:rPr>
          <w:rFonts w:eastAsiaTheme="minorEastAsia" w:cstheme="majorHAnsi"/>
          <w:color w:val="2B839F"/>
          <w:sz w:val="20"/>
          <w:szCs w:val="20"/>
          <w:lang w:eastAsia="ja-JP"/>
          <w:rPrChange w:id="4636" w:author="Petter Vang Brakalsvaalet [pev2]" w:date="2021-04-28T13:17:00Z">
            <w:rPr>
              <w:rFonts w:eastAsiaTheme="minorEastAsia" w:cstheme="majorHAnsi"/>
              <w:color w:val="2B839F"/>
              <w:sz w:val="22"/>
              <w:szCs w:val="22"/>
              <w:lang w:eastAsia="ja-JP"/>
            </w:rPr>
          </w:rPrChange>
        </w:rPr>
        <w:t>length</w:t>
      </w:r>
      <w:r w:rsidRPr="00E90B95">
        <w:rPr>
          <w:rFonts w:eastAsiaTheme="minorEastAsia" w:cstheme="majorHAnsi"/>
          <w:color w:val="000000"/>
          <w:sz w:val="20"/>
          <w:szCs w:val="20"/>
          <w:lang w:eastAsia="ja-JP"/>
          <w:rPrChange w:id="4637"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638" w:author="Petter Vang Brakalsvaalet [pev2]" w:date="2021-04-28T13:17:00Z">
            <w:rPr>
              <w:rFonts w:eastAsiaTheme="minorEastAsia" w:cstheme="majorHAnsi"/>
              <w:color w:val="000000"/>
              <w:sz w:val="22"/>
              <w:szCs w:val="22"/>
              <w:lang w:eastAsia="ja-JP"/>
            </w:rPr>
          </w:rPrChange>
        </w:rPr>
        <w:t>)</w:t>
      </w:r>
    </w:p>
    <w:p w14:paraId="15E8C4B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3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4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41" w:author="Petter Vang Brakalsvaalet [pev2]" w:date="2021-04-28T13:17:00Z">
            <w:rPr>
              <w:rFonts w:eastAsiaTheme="minorEastAsia" w:cstheme="majorHAnsi"/>
              <w:color w:val="000000"/>
              <w:sz w:val="22"/>
              <w:szCs w:val="22"/>
              <w:lang w:eastAsia="ja-JP"/>
            </w:rPr>
          </w:rPrChange>
        </w:rPr>
        <w:tab/>
        <w:t>}</w:t>
      </w:r>
    </w:p>
    <w:p w14:paraId="1DCFC08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4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4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44"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645" w:author="Petter Vang Brakalsvaalet [pev2]" w:date="2021-04-28T13:17:00Z">
            <w:rPr>
              <w:rFonts w:eastAsiaTheme="minorEastAsia" w:cstheme="majorHAnsi"/>
              <w:color w:val="0000FF"/>
              <w:sz w:val="22"/>
              <w:szCs w:val="22"/>
              <w:lang w:eastAsia="ja-JP"/>
            </w:rPr>
          </w:rPrChange>
        </w:rPr>
        <w:t>var</w:t>
      </w:r>
      <w:r w:rsidRPr="00E90B95">
        <w:rPr>
          <w:rFonts w:eastAsiaTheme="minorEastAsia" w:cstheme="majorHAnsi"/>
          <w:color w:val="000000"/>
          <w:sz w:val="20"/>
          <w:szCs w:val="20"/>
          <w:lang w:eastAsia="ja-JP"/>
          <w:rPrChange w:id="4646"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F68A0"/>
          <w:sz w:val="20"/>
          <w:szCs w:val="20"/>
          <w:lang w:eastAsia="ja-JP"/>
          <w:rPrChange w:id="4647" w:author="Petter Vang Brakalsvaalet [pev2]" w:date="2021-04-28T13:17:00Z">
            <w:rPr>
              <w:rFonts w:eastAsiaTheme="minorEastAsia" w:cstheme="majorHAnsi"/>
              <w:color w:val="0F68A0"/>
              <w:sz w:val="22"/>
              <w:szCs w:val="22"/>
              <w:lang w:eastAsia="ja-JP"/>
            </w:rPr>
          </w:rPrChange>
        </w:rPr>
        <w:t>angle</w:t>
      </w:r>
      <w:r w:rsidRPr="00E90B95">
        <w:rPr>
          <w:rFonts w:eastAsiaTheme="minorEastAsia" w:cstheme="majorHAnsi"/>
          <w:color w:val="000000"/>
          <w:sz w:val="20"/>
          <w:szCs w:val="20"/>
          <w:lang w:eastAsia="ja-JP"/>
          <w:rPrChange w:id="4648"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649"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650" w:author="Petter Vang Brakalsvaalet [pev2]" w:date="2021-04-28T13:17:00Z">
            <w:rPr>
              <w:rFonts w:eastAsiaTheme="minorEastAsia" w:cstheme="majorHAnsi"/>
              <w:color w:val="000000"/>
              <w:sz w:val="22"/>
              <w:szCs w:val="22"/>
              <w:lang w:eastAsia="ja-JP"/>
            </w:rPr>
          </w:rPrChange>
        </w:rPr>
        <w:t xml:space="preserve"> {</w:t>
      </w:r>
    </w:p>
    <w:p w14:paraId="4619D44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5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5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53"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654"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655"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656"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657" w:author="Petter Vang Brakalsvaalet [pev2]" w:date="2021-04-28T13:17:00Z">
            <w:rPr>
              <w:rFonts w:eastAsiaTheme="minorEastAsia" w:cstheme="majorHAnsi"/>
              <w:color w:val="2B839F"/>
              <w:sz w:val="22"/>
              <w:szCs w:val="22"/>
              <w:lang w:eastAsia="ja-JP"/>
            </w:rPr>
          </w:rPrChange>
        </w:rPr>
        <w:t>atan2</w:t>
      </w:r>
      <w:r w:rsidRPr="00E90B95">
        <w:rPr>
          <w:rFonts w:eastAsiaTheme="minorEastAsia" w:cstheme="majorHAnsi"/>
          <w:color w:val="000000"/>
          <w:sz w:val="20"/>
          <w:szCs w:val="20"/>
          <w:lang w:eastAsia="ja-JP"/>
          <w:rPrChange w:id="4658"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659" w:author="Petter Vang Brakalsvaalet [pev2]" w:date="2021-04-28T13:17:00Z">
            <w:rPr>
              <w:rFonts w:eastAsiaTheme="minorEastAsia" w:cstheme="majorHAnsi"/>
              <w:color w:val="2B839F"/>
              <w:sz w:val="22"/>
              <w:szCs w:val="22"/>
              <w:lang w:eastAsia="ja-JP"/>
            </w:rPr>
          </w:rPrChange>
        </w:rPr>
        <w:t>y</w:t>
      </w:r>
      <w:r w:rsidRPr="00E90B95">
        <w:rPr>
          <w:rFonts w:eastAsiaTheme="minorEastAsia" w:cstheme="majorHAnsi"/>
          <w:color w:val="000000"/>
          <w:sz w:val="20"/>
          <w:szCs w:val="20"/>
          <w:lang w:eastAsia="ja-JP"/>
          <w:rPrChange w:id="466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661" w:author="Petter Vang Brakalsvaalet [pev2]" w:date="2021-04-28T13:17:00Z">
            <w:rPr>
              <w:rFonts w:eastAsiaTheme="minorEastAsia" w:cstheme="majorHAnsi"/>
              <w:color w:val="2B839F"/>
              <w:sz w:val="22"/>
              <w:szCs w:val="22"/>
              <w:lang w:eastAsia="ja-JP"/>
            </w:rPr>
          </w:rPrChange>
        </w:rPr>
        <w:t>x</w:t>
      </w:r>
      <w:r w:rsidRPr="00E90B95">
        <w:rPr>
          <w:rFonts w:eastAsiaTheme="minorEastAsia" w:cstheme="majorHAnsi"/>
          <w:color w:val="000000"/>
          <w:sz w:val="20"/>
          <w:szCs w:val="20"/>
          <w:lang w:eastAsia="ja-JP"/>
          <w:rPrChange w:id="4662" w:author="Petter Vang Brakalsvaalet [pev2]" w:date="2021-04-28T13:17:00Z">
            <w:rPr>
              <w:rFonts w:eastAsiaTheme="minorEastAsia" w:cstheme="majorHAnsi"/>
              <w:color w:val="000000"/>
              <w:sz w:val="22"/>
              <w:szCs w:val="22"/>
              <w:lang w:eastAsia="ja-JP"/>
            </w:rPr>
          </w:rPrChange>
        </w:rPr>
        <w:t>)</w:t>
      </w:r>
    </w:p>
    <w:p w14:paraId="67F1B4C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63"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6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65" w:author="Petter Vang Brakalsvaalet [pev2]" w:date="2021-04-28T13:17:00Z">
            <w:rPr>
              <w:rFonts w:eastAsiaTheme="minorEastAsia" w:cstheme="majorHAnsi"/>
              <w:color w:val="000000"/>
              <w:sz w:val="22"/>
              <w:szCs w:val="22"/>
              <w:lang w:eastAsia="ja-JP"/>
            </w:rPr>
          </w:rPrChange>
        </w:rPr>
        <w:tab/>
        <w:t>}</w:t>
      </w:r>
    </w:p>
    <w:p w14:paraId="3EB23D32"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6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67" w:author="Petter Vang Brakalsvaalet [pev2]" w:date="2021-04-28T13:17:00Z">
            <w:rPr>
              <w:rFonts w:eastAsiaTheme="minorEastAsia" w:cstheme="majorHAnsi"/>
              <w:color w:val="000000"/>
              <w:sz w:val="22"/>
              <w:szCs w:val="22"/>
              <w:lang w:eastAsia="ja-JP"/>
            </w:rPr>
          </w:rPrChange>
        </w:rPr>
        <w:t>}</w:t>
      </w:r>
    </w:p>
    <w:p w14:paraId="56E2726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6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FF"/>
          <w:sz w:val="20"/>
          <w:szCs w:val="20"/>
          <w:lang w:eastAsia="ja-JP"/>
          <w:rPrChange w:id="4669" w:author="Petter Vang Brakalsvaalet [pev2]" w:date="2021-04-28T13:17:00Z">
            <w:rPr>
              <w:rFonts w:eastAsiaTheme="minorEastAsia" w:cstheme="majorHAnsi"/>
              <w:color w:val="0000FF"/>
              <w:sz w:val="22"/>
              <w:szCs w:val="22"/>
              <w:lang w:eastAsia="ja-JP"/>
            </w:rPr>
          </w:rPrChange>
        </w:rPr>
        <w:t>let</w:t>
      </w:r>
      <w:r w:rsidRPr="00E90B95">
        <w:rPr>
          <w:rFonts w:eastAsiaTheme="minorEastAsia" w:cstheme="majorHAnsi"/>
          <w:color w:val="000000"/>
          <w:sz w:val="20"/>
          <w:szCs w:val="20"/>
          <w:lang w:eastAsia="ja-JP"/>
          <w:rPrChange w:id="467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F68A0"/>
          <w:sz w:val="20"/>
          <w:szCs w:val="20"/>
          <w:lang w:eastAsia="ja-JP"/>
          <w:rPrChange w:id="4671" w:author="Petter Vang Brakalsvaalet [pev2]" w:date="2021-04-28T13:17:00Z">
            <w:rPr>
              <w:rFonts w:eastAsiaTheme="minorEastAsia" w:cstheme="majorHAnsi"/>
              <w:color w:val="0F68A0"/>
              <w:sz w:val="22"/>
              <w:szCs w:val="22"/>
              <w:lang w:eastAsia="ja-JP"/>
            </w:rPr>
          </w:rPrChange>
        </w:rPr>
        <w:t>π</w:t>
      </w:r>
      <w:r w:rsidRPr="00E90B95">
        <w:rPr>
          <w:rFonts w:eastAsiaTheme="minorEastAsia" w:cstheme="majorHAnsi"/>
          <w:color w:val="000000"/>
          <w:sz w:val="20"/>
          <w:szCs w:val="20"/>
          <w:lang w:eastAsia="ja-JP"/>
          <w:rPrChange w:id="4672" w:author="Petter Vang Brakalsvaalet [pev2]" w:date="2021-04-28T13:17:00Z">
            <w:rPr>
              <w:rFonts w:eastAsiaTheme="minorEastAsia" w:cstheme="majorHAnsi"/>
              <w:color w:val="000000"/>
              <w:sz w:val="22"/>
              <w:szCs w:val="22"/>
              <w:lang w:eastAsia="ja-JP"/>
            </w:rPr>
          </w:rPrChange>
        </w:rPr>
        <w:t xml:space="preserve"> = </w:t>
      </w:r>
      <w:proofErr w:type="spellStart"/>
      <w:r w:rsidRPr="00E90B95">
        <w:rPr>
          <w:rFonts w:eastAsiaTheme="minorEastAsia" w:cstheme="majorHAnsi"/>
          <w:color w:val="2B839F"/>
          <w:sz w:val="20"/>
          <w:szCs w:val="20"/>
          <w:lang w:eastAsia="ja-JP"/>
          <w:rPrChange w:id="4673" w:author="Petter Vang Brakalsvaalet [pev2]" w:date="2021-04-28T13:17:00Z">
            <w:rPr>
              <w:rFonts w:eastAsiaTheme="minorEastAsia" w:cstheme="majorHAnsi"/>
              <w:color w:val="2B839F"/>
              <w:sz w:val="22"/>
              <w:szCs w:val="22"/>
              <w:lang w:eastAsia="ja-JP"/>
            </w:rPr>
          </w:rPrChange>
        </w:rPr>
        <w:t>CGFloat</w:t>
      </w:r>
      <w:r w:rsidRPr="00E90B95">
        <w:rPr>
          <w:rFonts w:eastAsiaTheme="minorEastAsia" w:cstheme="majorHAnsi"/>
          <w:color w:val="000000"/>
          <w:sz w:val="20"/>
          <w:szCs w:val="20"/>
          <w:lang w:eastAsia="ja-JP"/>
          <w:rPrChange w:id="4674"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675" w:author="Petter Vang Brakalsvaalet [pev2]" w:date="2021-04-28T13:17:00Z">
            <w:rPr>
              <w:rFonts w:eastAsiaTheme="minorEastAsia" w:cstheme="majorHAnsi"/>
              <w:color w:val="2B839F"/>
              <w:sz w:val="22"/>
              <w:szCs w:val="22"/>
              <w:lang w:eastAsia="ja-JP"/>
            </w:rPr>
          </w:rPrChange>
        </w:rPr>
        <w:t>pi</w:t>
      </w:r>
      <w:proofErr w:type="spellEnd"/>
    </w:p>
    <w:p w14:paraId="484B4E41"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76"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677"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678" w:author="Petter Vang Brakalsvaalet [pev2]" w:date="2021-04-28T13:17:00Z">
            <w:rPr>
              <w:rFonts w:eastAsiaTheme="minorEastAsia" w:cstheme="majorHAnsi"/>
              <w:color w:val="000000"/>
              <w:sz w:val="22"/>
              <w:szCs w:val="22"/>
              <w:lang w:eastAsia="ja-JP"/>
            </w:rPr>
          </w:rPrChange>
        </w:rPr>
        <w:t xml:space="preserve"> </w:t>
      </w:r>
      <w:proofErr w:type="spellStart"/>
      <w:proofErr w:type="gramStart"/>
      <w:r w:rsidRPr="00E90B95">
        <w:rPr>
          <w:rFonts w:eastAsiaTheme="minorEastAsia" w:cstheme="majorHAnsi"/>
          <w:color w:val="0F68A0"/>
          <w:sz w:val="20"/>
          <w:szCs w:val="20"/>
          <w:lang w:eastAsia="ja-JP"/>
          <w:rPrChange w:id="4679" w:author="Petter Vang Brakalsvaalet [pev2]" w:date="2021-04-28T13:17:00Z">
            <w:rPr>
              <w:rFonts w:eastAsiaTheme="minorEastAsia" w:cstheme="majorHAnsi"/>
              <w:color w:val="0F68A0"/>
              <w:sz w:val="22"/>
              <w:szCs w:val="22"/>
              <w:lang w:eastAsia="ja-JP"/>
            </w:rPr>
          </w:rPrChange>
        </w:rPr>
        <w:t>shortestAngleBetween</w:t>
      </w:r>
      <w:proofErr w:type="spellEnd"/>
      <w:r w:rsidRPr="00E90B95">
        <w:rPr>
          <w:rFonts w:eastAsiaTheme="minorEastAsia" w:cstheme="majorHAnsi"/>
          <w:color w:val="000000"/>
          <w:sz w:val="20"/>
          <w:szCs w:val="20"/>
          <w:lang w:eastAsia="ja-JP"/>
          <w:rPrChange w:id="4680"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681" w:author="Petter Vang Brakalsvaalet [pev2]" w:date="2021-04-28T13:17:00Z">
            <w:rPr>
              <w:rFonts w:eastAsiaTheme="minorEastAsia" w:cstheme="majorHAnsi"/>
              <w:color w:val="000000"/>
              <w:sz w:val="22"/>
              <w:szCs w:val="22"/>
              <w:lang w:eastAsia="ja-JP"/>
            </w:rPr>
          </w:rPrChange>
        </w:rPr>
        <w:t xml:space="preserve">angle1: </w:t>
      </w:r>
      <w:proofErr w:type="spellStart"/>
      <w:r w:rsidRPr="00E90B95">
        <w:rPr>
          <w:rFonts w:eastAsiaTheme="minorEastAsia" w:cstheme="majorHAnsi"/>
          <w:color w:val="2B839F"/>
          <w:sz w:val="20"/>
          <w:szCs w:val="20"/>
          <w:lang w:eastAsia="ja-JP"/>
          <w:rPrChange w:id="4682"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683" w:author="Petter Vang Brakalsvaalet [pev2]" w:date="2021-04-28T13:17:00Z">
            <w:rPr>
              <w:rFonts w:eastAsiaTheme="minorEastAsia" w:cstheme="majorHAnsi"/>
              <w:color w:val="000000"/>
              <w:sz w:val="22"/>
              <w:szCs w:val="22"/>
              <w:lang w:eastAsia="ja-JP"/>
            </w:rPr>
          </w:rPrChange>
        </w:rPr>
        <w:t xml:space="preserve">, angle2: </w:t>
      </w:r>
      <w:proofErr w:type="spellStart"/>
      <w:r w:rsidRPr="00E90B95">
        <w:rPr>
          <w:rFonts w:eastAsiaTheme="minorEastAsia" w:cstheme="majorHAnsi"/>
          <w:color w:val="2B839F"/>
          <w:sz w:val="20"/>
          <w:szCs w:val="20"/>
          <w:lang w:eastAsia="ja-JP"/>
          <w:rPrChange w:id="4684"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685"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686"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687" w:author="Petter Vang Brakalsvaalet [pev2]" w:date="2021-04-28T13:17:00Z">
            <w:rPr>
              <w:rFonts w:eastAsiaTheme="minorEastAsia" w:cstheme="majorHAnsi"/>
              <w:color w:val="000000"/>
              <w:sz w:val="22"/>
              <w:szCs w:val="22"/>
              <w:lang w:eastAsia="ja-JP"/>
            </w:rPr>
          </w:rPrChange>
        </w:rPr>
        <w:t xml:space="preserve"> {</w:t>
      </w:r>
    </w:p>
    <w:p w14:paraId="0C05EAFC"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8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8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9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691" w:author="Petter Vang Brakalsvaalet [pev2]" w:date="2021-04-28T13:17:00Z">
            <w:rPr>
              <w:rFonts w:eastAsiaTheme="minorEastAsia" w:cstheme="majorHAnsi"/>
              <w:color w:val="0000FF"/>
              <w:sz w:val="22"/>
              <w:szCs w:val="22"/>
              <w:lang w:eastAsia="ja-JP"/>
            </w:rPr>
          </w:rPrChange>
        </w:rPr>
        <w:t>let</w:t>
      </w:r>
      <w:r w:rsidRPr="00E90B95">
        <w:rPr>
          <w:rFonts w:eastAsiaTheme="minorEastAsia" w:cstheme="majorHAnsi"/>
          <w:color w:val="000000"/>
          <w:sz w:val="20"/>
          <w:szCs w:val="20"/>
          <w:lang w:eastAsia="ja-JP"/>
          <w:rPrChange w:id="4692" w:author="Petter Vang Brakalsvaalet [pev2]" w:date="2021-04-28T13:17:00Z">
            <w:rPr>
              <w:rFonts w:eastAsiaTheme="minorEastAsia" w:cstheme="majorHAnsi"/>
              <w:color w:val="000000"/>
              <w:sz w:val="22"/>
              <w:szCs w:val="22"/>
              <w:lang w:eastAsia="ja-JP"/>
            </w:rPr>
          </w:rPrChange>
        </w:rPr>
        <w:t xml:space="preserve"> twoπ = </w:t>
      </w:r>
      <w:r w:rsidRPr="00E90B95">
        <w:rPr>
          <w:rFonts w:eastAsiaTheme="minorEastAsia" w:cstheme="majorHAnsi"/>
          <w:color w:val="2B839F"/>
          <w:sz w:val="20"/>
          <w:szCs w:val="20"/>
          <w:lang w:eastAsia="ja-JP"/>
          <w:rPrChange w:id="4693" w:author="Petter Vang Brakalsvaalet [pev2]" w:date="2021-04-28T13:17:00Z">
            <w:rPr>
              <w:rFonts w:eastAsiaTheme="minorEastAsia" w:cstheme="majorHAnsi"/>
              <w:color w:val="2B839F"/>
              <w:sz w:val="22"/>
              <w:szCs w:val="22"/>
              <w:lang w:eastAsia="ja-JP"/>
            </w:rPr>
          </w:rPrChange>
        </w:rPr>
        <w:t>π</w:t>
      </w:r>
      <w:r w:rsidRPr="00E90B95">
        <w:rPr>
          <w:rFonts w:eastAsiaTheme="minorEastAsia" w:cstheme="majorHAnsi"/>
          <w:color w:val="000000"/>
          <w:sz w:val="20"/>
          <w:szCs w:val="20"/>
          <w:lang w:eastAsia="ja-JP"/>
          <w:rPrChange w:id="469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695"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696" w:author="Petter Vang Brakalsvaalet [pev2]" w:date="2021-04-28T13:17:00Z">
            <w:rPr>
              <w:rFonts w:eastAsiaTheme="minorEastAsia" w:cstheme="majorHAnsi"/>
              <w:color w:val="000000"/>
              <w:sz w:val="22"/>
              <w:szCs w:val="22"/>
              <w:lang w:eastAsia="ja-JP"/>
            </w:rPr>
          </w:rPrChange>
        </w:rPr>
        <w:t xml:space="preserve"> 2.0</w:t>
      </w:r>
    </w:p>
    <w:p w14:paraId="5A14711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69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69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699"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700" w:author="Petter Vang Brakalsvaalet [pev2]" w:date="2021-04-28T13:17:00Z">
            <w:rPr>
              <w:rFonts w:eastAsiaTheme="minorEastAsia" w:cstheme="majorHAnsi"/>
              <w:color w:val="0000FF"/>
              <w:sz w:val="22"/>
              <w:szCs w:val="22"/>
              <w:lang w:eastAsia="ja-JP"/>
            </w:rPr>
          </w:rPrChange>
        </w:rPr>
        <w:t>var</w:t>
      </w:r>
      <w:r w:rsidRPr="00E90B95">
        <w:rPr>
          <w:rFonts w:eastAsiaTheme="minorEastAsia" w:cstheme="majorHAnsi"/>
          <w:color w:val="000000"/>
          <w:sz w:val="20"/>
          <w:szCs w:val="20"/>
          <w:lang w:eastAsia="ja-JP"/>
          <w:rPrChange w:id="4701" w:author="Petter Vang Brakalsvaalet [pev2]" w:date="2021-04-28T13:17:00Z">
            <w:rPr>
              <w:rFonts w:eastAsiaTheme="minorEastAsia" w:cstheme="majorHAnsi"/>
              <w:color w:val="000000"/>
              <w:sz w:val="22"/>
              <w:szCs w:val="22"/>
              <w:lang w:eastAsia="ja-JP"/>
            </w:rPr>
          </w:rPrChange>
        </w:rPr>
        <w:t xml:space="preserve"> angle = (angle2 </w:t>
      </w:r>
      <w:r w:rsidRPr="00E90B95">
        <w:rPr>
          <w:rFonts w:eastAsiaTheme="minorEastAsia" w:cstheme="majorHAnsi"/>
          <w:color w:val="2B839F"/>
          <w:sz w:val="20"/>
          <w:szCs w:val="20"/>
          <w:lang w:eastAsia="ja-JP"/>
          <w:rPrChange w:id="4702"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703" w:author="Petter Vang Brakalsvaalet [pev2]" w:date="2021-04-28T13:17:00Z">
            <w:rPr>
              <w:rFonts w:eastAsiaTheme="minorEastAsia" w:cstheme="majorHAnsi"/>
              <w:color w:val="000000"/>
              <w:sz w:val="22"/>
              <w:szCs w:val="22"/>
              <w:lang w:eastAsia="ja-JP"/>
            </w:rPr>
          </w:rPrChange>
        </w:rPr>
        <w:t xml:space="preserve"> angle1</w:t>
      </w:r>
      <w:proofErr w:type="gramStart"/>
      <w:r w:rsidRPr="00E90B95">
        <w:rPr>
          <w:rFonts w:eastAsiaTheme="minorEastAsia" w:cstheme="majorHAnsi"/>
          <w:color w:val="000000"/>
          <w:sz w:val="20"/>
          <w:szCs w:val="20"/>
          <w:lang w:eastAsia="ja-JP"/>
          <w:rPrChange w:id="4704" w:author="Petter Vang Brakalsvaalet [pev2]" w:date="2021-04-28T13:17:00Z">
            <w:rPr>
              <w:rFonts w:eastAsiaTheme="minorEastAsia" w:cstheme="majorHAnsi"/>
              <w:color w:val="000000"/>
              <w:sz w:val="22"/>
              <w:szCs w:val="22"/>
              <w:lang w:eastAsia="ja-JP"/>
            </w:rPr>
          </w:rPrChange>
        </w:rPr>
        <w:t>).</w:t>
      </w:r>
      <w:proofErr w:type="spellStart"/>
      <w:r w:rsidRPr="00E90B95">
        <w:rPr>
          <w:rFonts w:eastAsiaTheme="minorEastAsia" w:cstheme="majorHAnsi"/>
          <w:color w:val="2B839F"/>
          <w:sz w:val="20"/>
          <w:szCs w:val="20"/>
          <w:lang w:eastAsia="ja-JP"/>
          <w:rPrChange w:id="4705" w:author="Petter Vang Brakalsvaalet [pev2]" w:date="2021-04-28T13:17:00Z">
            <w:rPr>
              <w:rFonts w:eastAsiaTheme="minorEastAsia" w:cstheme="majorHAnsi"/>
              <w:color w:val="2B839F"/>
              <w:sz w:val="22"/>
              <w:szCs w:val="22"/>
              <w:lang w:eastAsia="ja-JP"/>
            </w:rPr>
          </w:rPrChange>
        </w:rPr>
        <w:t>truncatingRemainder</w:t>
      </w:r>
      <w:proofErr w:type="spellEnd"/>
      <w:proofErr w:type="gramEnd"/>
      <w:r w:rsidRPr="00E90B95">
        <w:rPr>
          <w:rFonts w:eastAsiaTheme="minorEastAsia" w:cstheme="majorHAnsi"/>
          <w:color w:val="000000"/>
          <w:sz w:val="20"/>
          <w:szCs w:val="20"/>
          <w:lang w:eastAsia="ja-JP"/>
          <w:rPrChange w:id="4706" w:author="Petter Vang Brakalsvaalet [pev2]" w:date="2021-04-28T13:17:00Z">
            <w:rPr>
              <w:rFonts w:eastAsiaTheme="minorEastAsia" w:cstheme="majorHAnsi"/>
              <w:color w:val="000000"/>
              <w:sz w:val="22"/>
              <w:szCs w:val="22"/>
              <w:lang w:eastAsia="ja-JP"/>
            </w:rPr>
          </w:rPrChange>
        </w:rPr>
        <w:t>(</w:t>
      </w:r>
      <w:proofErr w:type="spellStart"/>
      <w:r w:rsidRPr="00E90B95">
        <w:rPr>
          <w:rFonts w:eastAsiaTheme="minorEastAsia" w:cstheme="majorHAnsi"/>
          <w:color w:val="000000"/>
          <w:sz w:val="20"/>
          <w:szCs w:val="20"/>
          <w:lang w:eastAsia="ja-JP"/>
          <w:rPrChange w:id="4707" w:author="Petter Vang Brakalsvaalet [pev2]" w:date="2021-04-28T13:17:00Z">
            <w:rPr>
              <w:rFonts w:eastAsiaTheme="minorEastAsia" w:cstheme="majorHAnsi"/>
              <w:color w:val="000000"/>
              <w:sz w:val="22"/>
              <w:szCs w:val="22"/>
              <w:lang w:eastAsia="ja-JP"/>
            </w:rPr>
          </w:rPrChange>
        </w:rPr>
        <w:t>dividingBy</w:t>
      </w:r>
      <w:proofErr w:type="spellEnd"/>
      <w:r w:rsidRPr="00E90B95">
        <w:rPr>
          <w:rFonts w:eastAsiaTheme="minorEastAsia" w:cstheme="majorHAnsi"/>
          <w:color w:val="000000"/>
          <w:sz w:val="20"/>
          <w:szCs w:val="20"/>
          <w:lang w:eastAsia="ja-JP"/>
          <w:rPrChange w:id="4708" w:author="Petter Vang Brakalsvaalet [pev2]" w:date="2021-04-28T13:17:00Z">
            <w:rPr>
              <w:rFonts w:eastAsiaTheme="minorEastAsia" w:cstheme="majorHAnsi"/>
              <w:color w:val="000000"/>
              <w:sz w:val="22"/>
              <w:szCs w:val="22"/>
              <w:lang w:eastAsia="ja-JP"/>
            </w:rPr>
          </w:rPrChange>
        </w:rPr>
        <w:t>: twoπ)</w:t>
      </w:r>
    </w:p>
    <w:p w14:paraId="5D42FA8F"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0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1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11"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712" w:author="Petter Vang Brakalsvaalet [pev2]" w:date="2021-04-28T13:17:00Z">
            <w:rPr>
              <w:rFonts w:eastAsiaTheme="minorEastAsia" w:cstheme="majorHAnsi"/>
              <w:color w:val="0000FF"/>
              <w:sz w:val="22"/>
              <w:szCs w:val="22"/>
              <w:lang w:eastAsia="ja-JP"/>
            </w:rPr>
          </w:rPrChange>
        </w:rPr>
        <w:t>if</w:t>
      </w:r>
      <w:r w:rsidRPr="00E90B95">
        <w:rPr>
          <w:rFonts w:eastAsiaTheme="minorEastAsia" w:cstheme="majorHAnsi"/>
          <w:color w:val="000000"/>
          <w:sz w:val="20"/>
          <w:szCs w:val="20"/>
          <w:lang w:eastAsia="ja-JP"/>
          <w:rPrChange w:id="4713" w:author="Petter Vang Brakalsvaalet [pev2]" w:date="2021-04-28T13:17:00Z">
            <w:rPr>
              <w:rFonts w:eastAsiaTheme="minorEastAsia" w:cstheme="majorHAnsi"/>
              <w:color w:val="000000"/>
              <w:sz w:val="22"/>
              <w:szCs w:val="22"/>
              <w:lang w:eastAsia="ja-JP"/>
            </w:rPr>
          </w:rPrChange>
        </w:rPr>
        <w:t xml:space="preserve"> angle </w:t>
      </w:r>
      <w:r w:rsidRPr="00E90B95">
        <w:rPr>
          <w:rFonts w:eastAsiaTheme="minorEastAsia" w:cstheme="majorHAnsi"/>
          <w:color w:val="2B839F"/>
          <w:sz w:val="20"/>
          <w:szCs w:val="20"/>
          <w:lang w:eastAsia="ja-JP"/>
          <w:rPrChange w:id="4714" w:author="Petter Vang Brakalsvaalet [pev2]" w:date="2021-04-28T13:17:00Z">
            <w:rPr>
              <w:rFonts w:eastAsiaTheme="minorEastAsia" w:cstheme="majorHAnsi"/>
              <w:color w:val="2B839F"/>
              <w:sz w:val="22"/>
              <w:szCs w:val="22"/>
              <w:lang w:eastAsia="ja-JP"/>
            </w:rPr>
          </w:rPrChange>
        </w:rPr>
        <w:t>&gt;=</w:t>
      </w:r>
      <w:r w:rsidRPr="00E90B95">
        <w:rPr>
          <w:rFonts w:eastAsiaTheme="minorEastAsia" w:cstheme="majorHAnsi"/>
          <w:color w:val="000000"/>
          <w:sz w:val="20"/>
          <w:szCs w:val="20"/>
          <w:lang w:eastAsia="ja-JP"/>
          <w:rPrChange w:id="4715"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716" w:author="Petter Vang Brakalsvaalet [pev2]" w:date="2021-04-28T13:17:00Z">
            <w:rPr>
              <w:rFonts w:eastAsiaTheme="minorEastAsia" w:cstheme="majorHAnsi"/>
              <w:color w:val="2B839F"/>
              <w:sz w:val="22"/>
              <w:szCs w:val="22"/>
              <w:lang w:eastAsia="ja-JP"/>
            </w:rPr>
          </w:rPrChange>
        </w:rPr>
        <w:t>π</w:t>
      </w:r>
      <w:r w:rsidRPr="00E90B95">
        <w:rPr>
          <w:rFonts w:eastAsiaTheme="minorEastAsia" w:cstheme="majorHAnsi"/>
          <w:color w:val="000000"/>
          <w:sz w:val="20"/>
          <w:szCs w:val="20"/>
          <w:lang w:eastAsia="ja-JP"/>
          <w:rPrChange w:id="4717" w:author="Petter Vang Brakalsvaalet [pev2]" w:date="2021-04-28T13:17:00Z">
            <w:rPr>
              <w:rFonts w:eastAsiaTheme="minorEastAsia" w:cstheme="majorHAnsi"/>
              <w:color w:val="000000"/>
              <w:sz w:val="22"/>
              <w:szCs w:val="22"/>
              <w:lang w:eastAsia="ja-JP"/>
            </w:rPr>
          </w:rPrChange>
        </w:rPr>
        <w:t xml:space="preserve"> {</w:t>
      </w:r>
    </w:p>
    <w:p w14:paraId="6D93282C"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1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1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2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721" w:author="Petter Vang Brakalsvaalet [pev2]" w:date="2021-04-28T13:17:00Z">
            <w:rPr>
              <w:rFonts w:eastAsiaTheme="minorEastAsia" w:cstheme="majorHAnsi"/>
              <w:color w:val="000000"/>
              <w:sz w:val="22"/>
              <w:szCs w:val="22"/>
              <w:lang w:eastAsia="ja-JP"/>
            </w:rPr>
          </w:rPrChange>
        </w:rPr>
        <w:tab/>
        <w:t xml:space="preserve">angle = angle </w:t>
      </w:r>
      <w:r w:rsidRPr="00E90B95">
        <w:rPr>
          <w:rFonts w:eastAsiaTheme="minorEastAsia" w:cstheme="majorHAnsi"/>
          <w:color w:val="2B839F"/>
          <w:sz w:val="20"/>
          <w:szCs w:val="20"/>
          <w:lang w:eastAsia="ja-JP"/>
          <w:rPrChange w:id="4722"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723" w:author="Petter Vang Brakalsvaalet [pev2]" w:date="2021-04-28T13:17:00Z">
            <w:rPr>
              <w:rFonts w:eastAsiaTheme="minorEastAsia" w:cstheme="majorHAnsi"/>
              <w:color w:val="000000"/>
              <w:sz w:val="22"/>
              <w:szCs w:val="22"/>
              <w:lang w:eastAsia="ja-JP"/>
            </w:rPr>
          </w:rPrChange>
        </w:rPr>
        <w:t xml:space="preserve"> twoπ</w:t>
      </w:r>
    </w:p>
    <w:p w14:paraId="4179133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24"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25"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26" w:author="Petter Vang Brakalsvaalet [pev2]" w:date="2021-04-28T13:17:00Z">
            <w:rPr>
              <w:rFonts w:eastAsiaTheme="minorEastAsia" w:cstheme="majorHAnsi"/>
              <w:color w:val="000000"/>
              <w:sz w:val="22"/>
              <w:szCs w:val="22"/>
              <w:lang w:eastAsia="ja-JP"/>
            </w:rPr>
          </w:rPrChange>
        </w:rPr>
        <w:tab/>
        <w:t>}</w:t>
      </w:r>
    </w:p>
    <w:p w14:paraId="5CE359A2"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2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2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29"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730" w:author="Petter Vang Brakalsvaalet [pev2]" w:date="2021-04-28T13:17:00Z">
            <w:rPr>
              <w:rFonts w:eastAsiaTheme="minorEastAsia" w:cstheme="majorHAnsi"/>
              <w:color w:val="0000FF"/>
              <w:sz w:val="22"/>
              <w:szCs w:val="22"/>
              <w:lang w:eastAsia="ja-JP"/>
            </w:rPr>
          </w:rPrChange>
        </w:rPr>
        <w:t>if</w:t>
      </w:r>
      <w:r w:rsidRPr="00E90B95">
        <w:rPr>
          <w:rFonts w:eastAsiaTheme="minorEastAsia" w:cstheme="majorHAnsi"/>
          <w:color w:val="000000"/>
          <w:sz w:val="20"/>
          <w:szCs w:val="20"/>
          <w:lang w:eastAsia="ja-JP"/>
          <w:rPrChange w:id="4731" w:author="Petter Vang Brakalsvaalet [pev2]" w:date="2021-04-28T13:17:00Z">
            <w:rPr>
              <w:rFonts w:eastAsiaTheme="minorEastAsia" w:cstheme="majorHAnsi"/>
              <w:color w:val="000000"/>
              <w:sz w:val="22"/>
              <w:szCs w:val="22"/>
              <w:lang w:eastAsia="ja-JP"/>
            </w:rPr>
          </w:rPrChange>
        </w:rPr>
        <w:t xml:space="preserve"> angle </w:t>
      </w:r>
      <w:r w:rsidRPr="00E90B95">
        <w:rPr>
          <w:rFonts w:eastAsiaTheme="minorEastAsia" w:cstheme="majorHAnsi"/>
          <w:color w:val="2B839F"/>
          <w:sz w:val="20"/>
          <w:szCs w:val="20"/>
          <w:lang w:eastAsia="ja-JP"/>
          <w:rPrChange w:id="4732" w:author="Petter Vang Brakalsvaalet [pev2]" w:date="2021-04-28T13:17:00Z">
            <w:rPr>
              <w:rFonts w:eastAsiaTheme="minorEastAsia" w:cstheme="majorHAnsi"/>
              <w:color w:val="2B839F"/>
              <w:sz w:val="22"/>
              <w:szCs w:val="22"/>
              <w:lang w:eastAsia="ja-JP"/>
            </w:rPr>
          </w:rPrChange>
        </w:rPr>
        <w:t>&lt;=</w:t>
      </w:r>
      <w:r w:rsidRPr="00E90B95">
        <w:rPr>
          <w:rFonts w:eastAsiaTheme="minorEastAsia" w:cstheme="majorHAnsi"/>
          <w:color w:val="000000"/>
          <w:sz w:val="20"/>
          <w:szCs w:val="20"/>
          <w:lang w:eastAsia="ja-JP"/>
          <w:rPrChange w:id="473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734" w:author="Petter Vang Brakalsvaalet [pev2]" w:date="2021-04-28T13:17:00Z">
            <w:rPr>
              <w:rFonts w:eastAsiaTheme="minorEastAsia" w:cstheme="majorHAnsi"/>
              <w:color w:val="2B839F"/>
              <w:sz w:val="22"/>
              <w:szCs w:val="22"/>
              <w:lang w:eastAsia="ja-JP"/>
            </w:rPr>
          </w:rPrChange>
        </w:rPr>
        <w:t>-π</w:t>
      </w:r>
      <w:r w:rsidRPr="00E90B95">
        <w:rPr>
          <w:rFonts w:eastAsiaTheme="minorEastAsia" w:cstheme="majorHAnsi"/>
          <w:color w:val="000000"/>
          <w:sz w:val="20"/>
          <w:szCs w:val="20"/>
          <w:lang w:eastAsia="ja-JP"/>
          <w:rPrChange w:id="4735" w:author="Petter Vang Brakalsvaalet [pev2]" w:date="2021-04-28T13:17:00Z">
            <w:rPr>
              <w:rFonts w:eastAsiaTheme="minorEastAsia" w:cstheme="majorHAnsi"/>
              <w:color w:val="000000"/>
              <w:sz w:val="22"/>
              <w:szCs w:val="22"/>
              <w:lang w:eastAsia="ja-JP"/>
            </w:rPr>
          </w:rPrChange>
        </w:rPr>
        <w:t xml:space="preserve"> {</w:t>
      </w:r>
    </w:p>
    <w:p w14:paraId="18F2733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3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3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38"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739" w:author="Petter Vang Brakalsvaalet [pev2]" w:date="2021-04-28T13:17:00Z">
            <w:rPr>
              <w:rFonts w:eastAsiaTheme="minorEastAsia" w:cstheme="majorHAnsi"/>
              <w:color w:val="000000"/>
              <w:sz w:val="22"/>
              <w:szCs w:val="22"/>
              <w:lang w:eastAsia="ja-JP"/>
            </w:rPr>
          </w:rPrChange>
        </w:rPr>
        <w:tab/>
        <w:t xml:space="preserve">angle = angle </w:t>
      </w:r>
      <w:r w:rsidRPr="00E90B95">
        <w:rPr>
          <w:rFonts w:eastAsiaTheme="minorEastAsia" w:cstheme="majorHAnsi"/>
          <w:color w:val="2B839F"/>
          <w:sz w:val="20"/>
          <w:szCs w:val="20"/>
          <w:lang w:eastAsia="ja-JP"/>
          <w:rPrChange w:id="4740"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741" w:author="Petter Vang Brakalsvaalet [pev2]" w:date="2021-04-28T13:17:00Z">
            <w:rPr>
              <w:rFonts w:eastAsiaTheme="minorEastAsia" w:cstheme="majorHAnsi"/>
              <w:color w:val="000000"/>
              <w:sz w:val="22"/>
              <w:szCs w:val="22"/>
              <w:lang w:eastAsia="ja-JP"/>
            </w:rPr>
          </w:rPrChange>
        </w:rPr>
        <w:t xml:space="preserve"> twoπ</w:t>
      </w:r>
    </w:p>
    <w:p w14:paraId="283AFD3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4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4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44" w:author="Petter Vang Brakalsvaalet [pev2]" w:date="2021-04-28T13:17:00Z">
            <w:rPr>
              <w:rFonts w:eastAsiaTheme="minorEastAsia" w:cstheme="majorHAnsi"/>
              <w:color w:val="000000"/>
              <w:sz w:val="22"/>
              <w:szCs w:val="22"/>
              <w:lang w:eastAsia="ja-JP"/>
            </w:rPr>
          </w:rPrChange>
        </w:rPr>
        <w:tab/>
        <w:t>}</w:t>
      </w:r>
    </w:p>
    <w:p w14:paraId="7A11FB7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45"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46"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47"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748"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749" w:author="Petter Vang Brakalsvaalet [pev2]" w:date="2021-04-28T13:17:00Z">
            <w:rPr>
              <w:rFonts w:eastAsiaTheme="minorEastAsia" w:cstheme="majorHAnsi"/>
              <w:color w:val="000000"/>
              <w:sz w:val="22"/>
              <w:szCs w:val="22"/>
              <w:lang w:eastAsia="ja-JP"/>
            </w:rPr>
          </w:rPrChange>
        </w:rPr>
        <w:t xml:space="preserve"> angle</w:t>
      </w:r>
    </w:p>
    <w:p w14:paraId="1EE8795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5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51" w:author="Petter Vang Brakalsvaalet [pev2]" w:date="2021-04-28T13:17:00Z">
            <w:rPr>
              <w:rFonts w:eastAsiaTheme="minorEastAsia" w:cstheme="majorHAnsi"/>
              <w:color w:val="000000"/>
              <w:sz w:val="22"/>
              <w:szCs w:val="22"/>
              <w:lang w:eastAsia="ja-JP"/>
            </w:rPr>
          </w:rPrChange>
        </w:rPr>
        <w:t>}</w:t>
      </w:r>
    </w:p>
    <w:p w14:paraId="5784D81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5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FF"/>
          <w:sz w:val="20"/>
          <w:szCs w:val="20"/>
          <w:lang w:eastAsia="ja-JP"/>
          <w:rPrChange w:id="4753" w:author="Petter Vang Brakalsvaalet [pev2]" w:date="2021-04-28T13:17:00Z">
            <w:rPr>
              <w:rFonts w:eastAsiaTheme="minorEastAsia" w:cstheme="majorHAnsi"/>
              <w:color w:val="0000FF"/>
              <w:sz w:val="22"/>
              <w:szCs w:val="22"/>
              <w:lang w:eastAsia="ja-JP"/>
            </w:rPr>
          </w:rPrChange>
        </w:rPr>
        <w:t>extension</w:t>
      </w:r>
      <w:r w:rsidRPr="00E90B95">
        <w:rPr>
          <w:rFonts w:eastAsiaTheme="minorEastAsia" w:cstheme="majorHAnsi"/>
          <w:color w:val="000000"/>
          <w:sz w:val="20"/>
          <w:szCs w:val="20"/>
          <w:lang w:eastAsia="ja-JP"/>
          <w:rPrChange w:id="4754"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755"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756" w:author="Petter Vang Brakalsvaalet [pev2]" w:date="2021-04-28T13:17:00Z">
            <w:rPr>
              <w:rFonts w:eastAsiaTheme="minorEastAsia" w:cstheme="majorHAnsi"/>
              <w:color w:val="000000"/>
              <w:sz w:val="22"/>
              <w:szCs w:val="22"/>
              <w:lang w:eastAsia="ja-JP"/>
            </w:rPr>
          </w:rPrChange>
        </w:rPr>
        <w:t xml:space="preserve"> {</w:t>
      </w:r>
    </w:p>
    <w:p w14:paraId="1E6325D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5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5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59" w:author="Petter Vang Brakalsvaalet [pev2]" w:date="2021-04-28T13:17:00Z">
            <w:rPr>
              <w:rFonts w:eastAsiaTheme="minorEastAsia" w:cstheme="majorHAnsi"/>
              <w:color w:val="000000"/>
              <w:sz w:val="22"/>
              <w:szCs w:val="22"/>
              <w:lang w:eastAsia="ja-JP"/>
            </w:rPr>
          </w:rPrChange>
        </w:rPr>
        <w:tab/>
      </w:r>
      <w:proofErr w:type="spellStart"/>
      <w:r w:rsidRPr="00E90B95">
        <w:rPr>
          <w:rFonts w:eastAsiaTheme="minorEastAsia" w:cstheme="majorHAnsi"/>
          <w:color w:val="0000FF"/>
          <w:sz w:val="20"/>
          <w:szCs w:val="20"/>
          <w:lang w:eastAsia="ja-JP"/>
          <w:rPrChange w:id="4760"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761" w:author="Petter Vang Brakalsvaalet [pev2]" w:date="2021-04-28T13:17:00Z">
            <w:rPr>
              <w:rFonts w:eastAsiaTheme="minorEastAsia" w:cstheme="majorHAnsi"/>
              <w:color w:val="000000"/>
              <w:sz w:val="22"/>
              <w:szCs w:val="22"/>
              <w:lang w:eastAsia="ja-JP"/>
            </w:rPr>
          </w:rPrChange>
        </w:rPr>
        <w:t xml:space="preserve"> </w:t>
      </w:r>
      <w:proofErr w:type="gramStart"/>
      <w:r w:rsidRPr="00E90B95">
        <w:rPr>
          <w:rFonts w:eastAsiaTheme="minorEastAsia" w:cstheme="majorHAnsi"/>
          <w:color w:val="0F68A0"/>
          <w:sz w:val="20"/>
          <w:szCs w:val="20"/>
          <w:lang w:eastAsia="ja-JP"/>
          <w:rPrChange w:id="4762" w:author="Petter Vang Brakalsvaalet [pev2]" w:date="2021-04-28T13:17:00Z">
            <w:rPr>
              <w:rFonts w:eastAsiaTheme="minorEastAsia" w:cstheme="majorHAnsi"/>
              <w:color w:val="0F68A0"/>
              <w:sz w:val="22"/>
              <w:szCs w:val="22"/>
              <w:lang w:eastAsia="ja-JP"/>
            </w:rPr>
          </w:rPrChange>
        </w:rPr>
        <w:t>sign</w:t>
      </w:r>
      <w:r w:rsidRPr="00E90B95">
        <w:rPr>
          <w:rFonts w:eastAsiaTheme="minorEastAsia" w:cstheme="majorHAnsi"/>
          <w:color w:val="000000"/>
          <w:sz w:val="20"/>
          <w:szCs w:val="20"/>
          <w:lang w:eastAsia="ja-JP"/>
          <w:rPrChange w:id="4763"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764"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765"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766" w:author="Petter Vang Brakalsvaalet [pev2]" w:date="2021-04-28T13:17:00Z">
            <w:rPr>
              <w:rFonts w:eastAsiaTheme="minorEastAsia" w:cstheme="majorHAnsi"/>
              <w:color w:val="000000"/>
              <w:sz w:val="22"/>
              <w:szCs w:val="22"/>
              <w:lang w:eastAsia="ja-JP"/>
            </w:rPr>
          </w:rPrChange>
        </w:rPr>
        <w:t xml:space="preserve"> {</w:t>
      </w:r>
    </w:p>
    <w:p w14:paraId="5CAEFB53"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6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6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69"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77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771"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77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FF"/>
          <w:sz w:val="20"/>
          <w:szCs w:val="20"/>
          <w:lang w:eastAsia="ja-JP"/>
          <w:rPrChange w:id="4773" w:author="Petter Vang Brakalsvaalet [pev2]" w:date="2021-04-28T13:17:00Z">
            <w:rPr>
              <w:rFonts w:eastAsiaTheme="minorEastAsia" w:cstheme="majorHAnsi"/>
              <w:color w:val="0000FF"/>
              <w:sz w:val="22"/>
              <w:szCs w:val="22"/>
              <w:lang w:eastAsia="ja-JP"/>
            </w:rPr>
          </w:rPrChange>
        </w:rPr>
        <w:t>self</w:t>
      </w:r>
      <w:r w:rsidRPr="00E90B95">
        <w:rPr>
          <w:rFonts w:eastAsiaTheme="minorEastAsia" w:cstheme="majorHAnsi"/>
          <w:color w:val="000000"/>
          <w:sz w:val="20"/>
          <w:szCs w:val="20"/>
          <w:lang w:eastAsia="ja-JP"/>
          <w:rPrChange w:id="477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775" w:author="Petter Vang Brakalsvaalet [pev2]" w:date="2021-04-28T13:17:00Z">
            <w:rPr>
              <w:rFonts w:eastAsiaTheme="minorEastAsia" w:cstheme="majorHAnsi"/>
              <w:color w:val="2B839F"/>
              <w:sz w:val="22"/>
              <w:szCs w:val="22"/>
              <w:lang w:eastAsia="ja-JP"/>
            </w:rPr>
          </w:rPrChange>
        </w:rPr>
        <w:t>&gt;=</w:t>
      </w:r>
      <w:r w:rsidRPr="00E90B95">
        <w:rPr>
          <w:rFonts w:eastAsiaTheme="minorEastAsia" w:cstheme="majorHAnsi"/>
          <w:color w:val="000000"/>
          <w:sz w:val="20"/>
          <w:szCs w:val="20"/>
          <w:lang w:eastAsia="ja-JP"/>
          <w:rPrChange w:id="4776" w:author="Petter Vang Brakalsvaalet [pev2]" w:date="2021-04-28T13:17:00Z">
            <w:rPr>
              <w:rFonts w:eastAsiaTheme="minorEastAsia" w:cstheme="majorHAnsi"/>
              <w:color w:val="000000"/>
              <w:sz w:val="22"/>
              <w:szCs w:val="22"/>
              <w:lang w:eastAsia="ja-JP"/>
            </w:rPr>
          </w:rPrChange>
        </w:rPr>
        <w:t xml:space="preserve"> </w:t>
      </w:r>
      <w:proofErr w:type="gramStart"/>
      <w:r w:rsidRPr="00E90B95">
        <w:rPr>
          <w:rFonts w:eastAsiaTheme="minorEastAsia" w:cstheme="majorHAnsi"/>
          <w:color w:val="000000"/>
          <w:sz w:val="20"/>
          <w:szCs w:val="20"/>
          <w:lang w:eastAsia="ja-JP"/>
          <w:rPrChange w:id="4777" w:author="Petter Vang Brakalsvaalet [pev2]" w:date="2021-04-28T13:17:00Z">
            <w:rPr>
              <w:rFonts w:eastAsiaTheme="minorEastAsia" w:cstheme="majorHAnsi"/>
              <w:color w:val="000000"/>
              <w:sz w:val="22"/>
              <w:szCs w:val="22"/>
              <w:lang w:eastAsia="ja-JP"/>
            </w:rPr>
          </w:rPrChange>
        </w:rPr>
        <w:t>0.0 ?</w:t>
      </w:r>
      <w:proofErr w:type="gramEnd"/>
      <w:r w:rsidRPr="00E90B95">
        <w:rPr>
          <w:rFonts w:eastAsiaTheme="minorEastAsia" w:cstheme="majorHAnsi"/>
          <w:color w:val="000000"/>
          <w:sz w:val="20"/>
          <w:szCs w:val="20"/>
          <w:lang w:eastAsia="ja-JP"/>
          <w:rPrChange w:id="4778" w:author="Petter Vang Brakalsvaalet [pev2]" w:date="2021-04-28T13:17:00Z">
            <w:rPr>
              <w:rFonts w:eastAsiaTheme="minorEastAsia" w:cstheme="majorHAnsi"/>
              <w:color w:val="000000"/>
              <w:sz w:val="22"/>
              <w:szCs w:val="22"/>
              <w:lang w:eastAsia="ja-JP"/>
            </w:rPr>
          </w:rPrChange>
        </w:rPr>
        <w:t xml:space="preserve"> </w:t>
      </w:r>
      <w:proofErr w:type="gramStart"/>
      <w:r w:rsidRPr="00E90B95">
        <w:rPr>
          <w:rFonts w:eastAsiaTheme="minorEastAsia" w:cstheme="majorHAnsi"/>
          <w:color w:val="000000"/>
          <w:sz w:val="20"/>
          <w:szCs w:val="20"/>
          <w:lang w:eastAsia="ja-JP"/>
          <w:rPrChange w:id="4779" w:author="Petter Vang Brakalsvaalet [pev2]" w:date="2021-04-28T13:17:00Z">
            <w:rPr>
              <w:rFonts w:eastAsiaTheme="minorEastAsia" w:cstheme="majorHAnsi"/>
              <w:color w:val="000000"/>
              <w:sz w:val="22"/>
              <w:szCs w:val="22"/>
              <w:lang w:eastAsia="ja-JP"/>
            </w:rPr>
          </w:rPrChange>
        </w:rPr>
        <w:t>1.0 :</w:t>
      </w:r>
      <w:proofErr w:type="gramEnd"/>
      <w:r w:rsidRPr="00E90B95">
        <w:rPr>
          <w:rFonts w:eastAsiaTheme="minorEastAsia" w:cstheme="majorHAnsi"/>
          <w:color w:val="000000"/>
          <w:sz w:val="20"/>
          <w:szCs w:val="20"/>
          <w:lang w:eastAsia="ja-JP"/>
          <w:rPrChange w:id="4780" w:author="Petter Vang Brakalsvaalet [pev2]" w:date="2021-04-28T13:17:00Z">
            <w:rPr>
              <w:rFonts w:eastAsiaTheme="minorEastAsia" w:cstheme="majorHAnsi"/>
              <w:color w:val="000000"/>
              <w:sz w:val="22"/>
              <w:szCs w:val="22"/>
              <w:lang w:eastAsia="ja-JP"/>
            </w:rPr>
          </w:rPrChange>
        </w:rPr>
        <w:t xml:space="preserve"> -1.0</w:t>
      </w:r>
    </w:p>
    <w:p w14:paraId="3FEC79AB"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8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8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83" w:author="Petter Vang Brakalsvaalet [pev2]" w:date="2021-04-28T13:17:00Z">
            <w:rPr>
              <w:rFonts w:eastAsiaTheme="minorEastAsia" w:cstheme="majorHAnsi"/>
              <w:color w:val="000000"/>
              <w:sz w:val="22"/>
              <w:szCs w:val="22"/>
              <w:lang w:eastAsia="ja-JP"/>
            </w:rPr>
          </w:rPrChange>
        </w:rPr>
        <w:tab/>
        <w:t>}</w:t>
      </w:r>
    </w:p>
    <w:p w14:paraId="6E0458C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84"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85" w:author="Petter Vang Brakalsvaalet [pev2]" w:date="2021-04-28T13:17:00Z">
            <w:rPr>
              <w:rFonts w:eastAsiaTheme="minorEastAsia" w:cstheme="majorHAnsi"/>
              <w:color w:val="000000"/>
              <w:sz w:val="22"/>
              <w:szCs w:val="22"/>
              <w:lang w:eastAsia="ja-JP"/>
            </w:rPr>
          </w:rPrChange>
        </w:rPr>
        <w:t>}</w:t>
      </w:r>
    </w:p>
    <w:p w14:paraId="37CECB52"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8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FF"/>
          <w:sz w:val="20"/>
          <w:szCs w:val="20"/>
          <w:lang w:eastAsia="ja-JP"/>
          <w:rPrChange w:id="4787" w:author="Petter Vang Brakalsvaalet [pev2]" w:date="2021-04-28T13:17:00Z">
            <w:rPr>
              <w:rFonts w:eastAsiaTheme="minorEastAsia" w:cstheme="majorHAnsi"/>
              <w:color w:val="0000FF"/>
              <w:sz w:val="22"/>
              <w:szCs w:val="22"/>
              <w:lang w:eastAsia="ja-JP"/>
            </w:rPr>
          </w:rPrChange>
        </w:rPr>
        <w:t>extension</w:t>
      </w:r>
      <w:r w:rsidRPr="00E90B95">
        <w:rPr>
          <w:rFonts w:eastAsiaTheme="minorEastAsia" w:cstheme="majorHAnsi"/>
          <w:color w:val="000000"/>
          <w:sz w:val="20"/>
          <w:szCs w:val="20"/>
          <w:lang w:eastAsia="ja-JP"/>
          <w:rPrChange w:id="4788"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789"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790" w:author="Petter Vang Brakalsvaalet [pev2]" w:date="2021-04-28T13:17:00Z">
            <w:rPr>
              <w:rFonts w:eastAsiaTheme="minorEastAsia" w:cstheme="majorHAnsi"/>
              <w:color w:val="000000"/>
              <w:sz w:val="22"/>
              <w:szCs w:val="22"/>
              <w:lang w:eastAsia="ja-JP"/>
            </w:rPr>
          </w:rPrChange>
        </w:rPr>
        <w:t xml:space="preserve"> {</w:t>
      </w:r>
    </w:p>
    <w:p w14:paraId="135ADA8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79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79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793"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794" w:author="Petter Vang Brakalsvaalet [pev2]" w:date="2021-04-28T13:17:00Z">
            <w:rPr>
              <w:rFonts w:eastAsiaTheme="minorEastAsia" w:cstheme="majorHAnsi"/>
              <w:color w:val="0000FF"/>
              <w:sz w:val="22"/>
              <w:szCs w:val="22"/>
              <w:lang w:eastAsia="ja-JP"/>
            </w:rPr>
          </w:rPrChange>
        </w:rPr>
        <w:t>static</w:t>
      </w:r>
      <w:r w:rsidRPr="00E90B95">
        <w:rPr>
          <w:rFonts w:eastAsiaTheme="minorEastAsia" w:cstheme="majorHAnsi"/>
          <w:color w:val="000000"/>
          <w:sz w:val="20"/>
          <w:szCs w:val="20"/>
          <w:lang w:eastAsia="ja-JP"/>
          <w:rPrChange w:id="4795"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FF"/>
          <w:sz w:val="20"/>
          <w:szCs w:val="20"/>
          <w:lang w:eastAsia="ja-JP"/>
          <w:rPrChange w:id="4796"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797" w:author="Petter Vang Brakalsvaalet [pev2]" w:date="2021-04-28T13:17:00Z">
            <w:rPr>
              <w:rFonts w:eastAsiaTheme="minorEastAsia" w:cstheme="majorHAnsi"/>
              <w:color w:val="000000"/>
              <w:sz w:val="22"/>
              <w:szCs w:val="22"/>
              <w:lang w:eastAsia="ja-JP"/>
            </w:rPr>
          </w:rPrChange>
        </w:rPr>
        <w:t xml:space="preserve"> </w:t>
      </w:r>
      <w:proofErr w:type="gramStart"/>
      <w:r w:rsidRPr="00E90B95">
        <w:rPr>
          <w:rFonts w:eastAsiaTheme="minorEastAsia" w:cstheme="majorHAnsi"/>
          <w:color w:val="0F68A0"/>
          <w:sz w:val="20"/>
          <w:szCs w:val="20"/>
          <w:lang w:eastAsia="ja-JP"/>
          <w:rPrChange w:id="4798" w:author="Petter Vang Brakalsvaalet [pev2]" w:date="2021-04-28T13:17:00Z">
            <w:rPr>
              <w:rFonts w:eastAsiaTheme="minorEastAsia" w:cstheme="majorHAnsi"/>
              <w:color w:val="0F68A0"/>
              <w:sz w:val="22"/>
              <w:szCs w:val="22"/>
              <w:lang w:eastAsia="ja-JP"/>
            </w:rPr>
          </w:rPrChange>
        </w:rPr>
        <w:t>random</w:t>
      </w:r>
      <w:r w:rsidRPr="00E90B95">
        <w:rPr>
          <w:rFonts w:eastAsiaTheme="minorEastAsia" w:cstheme="majorHAnsi"/>
          <w:color w:val="000000"/>
          <w:sz w:val="20"/>
          <w:szCs w:val="20"/>
          <w:lang w:eastAsia="ja-JP"/>
          <w:rPrChange w:id="4799"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800"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801"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802" w:author="Petter Vang Brakalsvaalet [pev2]" w:date="2021-04-28T13:17:00Z">
            <w:rPr>
              <w:rFonts w:eastAsiaTheme="minorEastAsia" w:cstheme="majorHAnsi"/>
              <w:color w:val="000000"/>
              <w:sz w:val="22"/>
              <w:szCs w:val="22"/>
              <w:lang w:eastAsia="ja-JP"/>
            </w:rPr>
          </w:rPrChange>
        </w:rPr>
        <w:t xml:space="preserve"> {</w:t>
      </w:r>
    </w:p>
    <w:p w14:paraId="1F7E9A21"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803"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80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805"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806"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807"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808" w:author="Petter Vang Brakalsvaalet [pev2]" w:date="2021-04-28T13:17:00Z">
            <w:rPr>
              <w:rFonts w:eastAsiaTheme="minorEastAsia" w:cstheme="majorHAnsi"/>
              <w:color w:val="000000"/>
              <w:sz w:val="22"/>
              <w:szCs w:val="22"/>
              <w:lang w:eastAsia="ja-JP"/>
            </w:rPr>
          </w:rPrChange>
        </w:rPr>
        <w:t xml:space="preserve"> </w:t>
      </w:r>
      <w:proofErr w:type="spellStart"/>
      <w:proofErr w:type="gramStart"/>
      <w:r w:rsidRPr="00E90B95">
        <w:rPr>
          <w:rFonts w:eastAsiaTheme="minorEastAsia" w:cstheme="majorHAnsi"/>
          <w:color w:val="2B839F"/>
          <w:sz w:val="20"/>
          <w:szCs w:val="20"/>
          <w:lang w:eastAsia="ja-JP"/>
          <w:rPrChange w:id="4809"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810"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2B839F"/>
          <w:sz w:val="20"/>
          <w:szCs w:val="20"/>
          <w:lang w:eastAsia="ja-JP"/>
          <w:rPrChange w:id="4811" w:author="Petter Vang Brakalsvaalet [pev2]" w:date="2021-04-28T13:17:00Z">
            <w:rPr>
              <w:rFonts w:eastAsiaTheme="minorEastAsia" w:cstheme="majorHAnsi"/>
              <w:color w:val="2B839F"/>
              <w:sz w:val="22"/>
              <w:szCs w:val="22"/>
              <w:lang w:eastAsia="ja-JP"/>
            </w:rPr>
          </w:rPrChange>
        </w:rPr>
        <w:t>Float</w:t>
      </w:r>
      <w:r w:rsidRPr="00E90B95">
        <w:rPr>
          <w:rFonts w:eastAsiaTheme="minorEastAsia" w:cstheme="majorHAnsi"/>
          <w:color w:val="000000"/>
          <w:sz w:val="20"/>
          <w:szCs w:val="20"/>
          <w:lang w:eastAsia="ja-JP"/>
          <w:rPrChange w:id="4812"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813" w:author="Petter Vang Brakalsvaalet [pev2]" w:date="2021-04-28T13:17:00Z">
            <w:rPr>
              <w:rFonts w:eastAsiaTheme="minorEastAsia" w:cstheme="majorHAnsi"/>
              <w:color w:val="2B839F"/>
              <w:sz w:val="22"/>
              <w:szCs w:val="22"/>
              <w:lang w:eastAsia="ja-JP"/>
            </w:rPr>
          </w:rPrChange>
        </w:rPr>
        <w:t>arc4random</w:t>
      </w:r>
      <w:r w:rsidRPr="00E90B95">
        <w:rPr>
          <w:rFonts w:eastAsiaTheme="minorEastAsia" w:cstheme="majorHAnsi"/>
          <w:color w:val="000000"/>
          <w:sz w:val="20"/>
          <w:szCs w:val="20"/>
          <w:lang w:eastAsia="ja-JP"/>
          <w:rPrChange w:id="481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815"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816"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817" w:author="Petter Vang Brakalsvaalet [pev2]" w:date="2021-04-28T13:17:00Z">
            <w:rPr>
              <w:rFonts w:eastAsiaTheme="minorEastAsia" w:cstheme="majorHAnsi"/>
              <w:color w:val="2B839F"/>
              <w:sz w:val="22"/>
              <w:szCs w:val="22"/>
              <w:lang w:eastAsia="ja-JP"/>
            </w:rPr>
          </w:rPrChange>
        </w:rPr>
        <w:t>Float</w:t>
      </w:r>
      <w:r w:rsidRPr="00E90B95">
        <w:rPr>
          <w:rFonts w:eastAsiaTheme="minorEastAsia" w:cstheme="majorHAnsi"/>
          <w:color w:val="000000"/>
          <w:sz w:val="20"/>
          <w:szCs w:val="20"/>
          <w:lang w:eastAsia="ja-JP"/>
          <w:rPrChange w:id="4818"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819" w:author="Petter Vang Brakalsvaalet [pev2]" w:date="2021-04-28T13:17:00Z">
            <w:rPr>
              <w:rFonts w:eastAsiaTheme="minorEastAsia" w:cstheme="majorHAnsi"/>
              <w:color w:val="2B839F"/>
              <w:sz w:val="22"/>
              <w:szCs w:val="22"/>
              <w:lang w:eastAsia="ja-JP"/>
            </w:rPr>
          </w:rPrChange>
        </w:rPr>
        <w:t>UInt32</w:t>
      </w:r>
      <w:r w:rsidRPr="00E90B95">
        <w:rPr>
          <w:rFonts w:eastAsiaTheme="minorEastAsia" w:cstheme="majorHAnsi"/>
          <w:color w:val="000000"/>
          <w:sz w:val="20"/>
          <w:szCs w:val="20"/>
          <w:lang w:eastAsia="ja-JP"/>
          <w:rPrChange w:id="4820"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821" w:author="Petter Vang Brakalsvaalet [pev2]" w:date="2021-04-28T13:17:00Z">
            <w:rPr>
              <w:rFonts w:eastAsiaTheme="minorEastAsia" w:cstheme="majorHAnsi"/>
              <w:color w:val="2B839F"/>
              <w:sz w:val="22"/>
              <w:szCs w:val="22"/>
              <w:lang w:eastAsia="ja-JP"/>
            </w:rPr>
          </w:rPrChange>
        </w:rPr>
        <w:t>max</w:t>
      </w:r>
      <w:r w:rsidRPr="00E90B95">
        <w:rPr>
          <w:rFonts w:eastAsiaTheme="minorEastAsia" w:cstheme="majorHAnsi"/>
          <w:color w:val="000000"/>
          <w:sz w:val="20"/>
          <w:szCs w:val="20"/>
          <w:lang w:eastAsia="ja-JP"/>
          <w:rPrChange w:id="4822" w:author="Petter Vang Brakalsvaalet [pev2]" w:date="2021-04-28T13:17:00Z">
            <w:rPr>
              <w:rFonts w:eastAsiaTheme="minorEastAsia" w:cstheme="majorHAnsi"/>
              <w:color w:val="000000"/>
              <w:sz w:val="22"/>
              <w:szCs w:val="22"/>
              <w:lang w:eastAsia="ja-JP"/>
            </w:rPr>
          </w:rPrChange>
        </w:rPr>
        <w:t>))</w:t>
      </w:r>
    </w:p>
    <w:p w14:paraId="56EBAE1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823"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82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825" w:author="Petter Vang Brakalsvaalet [pev2]" w:date="2021-04-28T13:17:00Z">
            <w:rPr>
              <w:rFonts w:eastAsiaTheme="minorEastAsia" w:cstheme="majorHAnsi"/>
              <w:color w:val="000000"/>
              <w:sz w:val="22"/>
              <w:szCs w:val="22"/>
              <w:lang w:eastAsia="ja-JP"/>
            </w:rPr>
          </w:rPrChange>
        </w:rPr>
        <w:tab/>
        <w:t>}</w:t>
      </w:r>
    </w:p>
    <w:p w14:paraId="2A829AD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82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82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828"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829" w:author="Petter Vang Brakalsvaalet [pev2]" w:date="2021-04-28T13:17:00Z">
            <w:rPr>
              <w:rFonts w:eastAsiaTheme="minorEastAsia" w:cstheme="majorHAnsi"/>
              <w:color w:val="0000FF"/>
              <w:sz w:val="22"/>
              <w:szCs w:val="22"/>
              <w:lang w:eastAsia="ja-JP"/>
            </w:rPr>
          </w:rPrChange>
        </w:rPr>
        <w:t>static</w:t>
      </w:r>
      <w:r w:rsidRPr="00E90B95">
        <w:rPr>
          <w:rFonts w:eastAsiaTheme="minorEastAsia" w:cstheme="majorHAnsi"/>
          <w:color w:val="000000"/>
          <w:sz w:val="20"/>
          <w:szCs w:val="20"/>
          <w:lang w:eastAsia="ja-JP"/>
          <w:rPrChange w:id="4830"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FF"/>
          <w:sz w:val="20"/>
          <w:szCs w:val="20"/>
          <w:lang w:eastAsia="ja-JP"/>
          <w:rPrChange w:id="4831"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832" w:author="Petter Vang Brakalsvaalet [pev2]" w:date="2021-04-28T13:17:00Z">
            <w:rPr>
              <w:rFonts w:eastAsiaTheme="minorEastAsia" w:cstheme="majorHAnsi"/>
              <w:color w:val="000000"/>
              <w:sz w:val="22"/>
              <w:szCs w:val="22"/>
              <w:lang w:eastAsia="ja-JP"/>
            </w:rPr>
          </w:rPrChange>
        </w:rPr>
        <w:t xml:space="preserve"> </w:t>
      </w:r>
      <w:proofErr w:type="gramStart"/>
      <w:r w:rsidRPr="00E90B95">
        <w:rPr>
          <w:rFonts w:eastAsiaTheme="minorEastAsia" w:cstheme="majorHAnsi"/>
          <w:color w:val="0F68A0"/>
          <w:sz w:val="20"/>
          <w:szCs w:val="20"/>
          <w:lang w:eastAsia="ja-JP"/>
          <w:rPrChange w:id="4833" w:author="Petter Vang Brakalsvaalet [pev2]" w:date="2021-04-28T13:17:00Z">
            <w:rPr>
              <w:rFonts w:eastAsiaTheme="minorEastAsia" w:cstheme="majorHAnsi"/>
              <w:color w:val="0F68A0"/>
              <w:sz w:val="22"/>
              <w:szCs w:val="22"/>
              <w:lang w:eastAsia="ja-JP"/>
            </w:rPr>
          </w:rPrChange>
        </w:rPr>
        <w:t>random</w:t>
      </w:r>
      <w:r w:rsidRPr="00E90B95">
        <w:rPr>
          <w:rFonts w:eastAsiaTheme="minorEastAsia" w:cstheme="majorHAnsi"/>
          <w:color w:val="000000"/>
          <w:sz w:val="20"/>
          <w:szCs w:val="20"/>
          <w:lang w:eastAsia="ja-JP"/>
          <w:rPrChange w:id="4834"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835" w:author="Petter Vang Brakalsvaalet [pev2]" w:date="2021-04-28T13:17:00Z">
            <w:rPr>
              <w:rFonts w:eastAsiaTheme="minorEastAsia" w:cstheme="majorHAnsi"/>
              <w:color w:val="000000"/>
              <w:sz w:val="22"/>
              <w:szCs w:val="22"/>
              <w:lang w:eastAsia="ja-JP"/>
            </w:rPr>
          </w:rPrChange>
        </w:rPr>
        <w:t xml:space="preserve">min: </w:t>
      </w:r>
      <w:proofErr w:type="spellStart"/>
      <w:r w:rsidRPr="00E90B95">
        <w:rPr>
          <w:rFonts w:eastAsiaTheme="minorEastAsia" w:cstheme="majorHAnsi"/>
          <w:color w:val="2B839F"/>
          <w:sz w:val="20"/>
          <w:szCs w:val="20"/>
          <w:lang w:eastAsia="ja-JP"/>
          <w:rPrChange w:id="4836"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837" w:author="Petter Vang Brakalsvaalet [pev2]" w:date="2021-04-28T13:17:00Z">
            <w:rPr>
              <w:rFonts w:eastAsiaTheme="minorEastAsia" w:cstheme="majorHAnsi"/>
              <w:color w:val="000000"/>
              <w:sz w:val="22"/>
              <w:szCs w:val="22"/>
              <w:lang w:eastAsia="ja-JP"/>
            </w:rPr>
          </w:rPrChange>
        </w:rPr>
        <w:t xml:space="preserve">, max: </w:t>
      </w:r>
      <w:proofErr w:type="spellStart"/>
      <w:r w:rsidRPr="00E90B95">
        <w:rPr>
          <w:rFonts w:eastAsiaTheme="minorEastAsia" w:cstheme="majorHAnsi"/>
          <w:color w:val="2B839F"/>
          <w:sz w:val="20"/>
          <w:szCs w:val="20"/>
          <w:lang w:eastAsia="ja-JP"/>
          <w:rPrChange w:id="4838"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839"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840"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841" w:author="Petter Vang Brakalsvaalet [pev2]" w:date="2021-04-28T13:17:00Z">
            <w:rPr>
              <w:rFonts w:eastAsiaTheme="minorEastAsia" w:cstheme="majorHAnsi"/>
              <w:color w:val="000000"/>
              <w:sz w:val="22"/>
              <w:szCs w:val="22"/>
              <w:lang w:eastAsia="ja-JP"/>
            </w:rPr>
          </w:rPrChange>
        </w:rPr>
        <w:t xml:space="preserve"> {</w:t>
      </w:r>
    </w:p>
    <w:p w14:paraId="6F7B3F4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84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84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844"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845" w:author="Petter Vang Brakalsvaalet [pev2]" w:date="2021-04-28T13:17:00Z">
            <w:rPr>
              <w:rFonts w:eastAsiaTheme="minorEastAsia" w:cstheme="majorHAnsi"/>
              <w:color w:val="000000"/>
              <w:sz w:val="22"/>
              <w:szCs w:val="22"/>
              <w:lang w:eastAsia="ja-JP"/>
            </w:rPr>
          </w:rPrChange>
        </w:rPr>
        <w:tab/>
      </w:r>
      <w:proofErr w:type="gramStart"/>
      <w:r w:rsidRPr="00E90B95">
        <w:rPr>
          <w:rFonts w:eastAsiaTheme="minorEastAsia" w:cstheme="majorHAnsi"/>
          <w:color w:val="2B839F"/>
          <w:sz w:val="20"/>
          <w:szCs w:val="20"/>
          <w:lang w:eastAsia="ja-JP"/>
          <w:rPrChange w:id="4846" w:author="Petter Vang Brakalsvaalet [pev2]" w:date="2021-04-28T13:17:00Z">
            <w:rPr>
              <w:rFonts w:eastAsiaTheme="minorEastAsia" w:cstheme="majorHAnsi"/>
              <w:color w:val="2B839F"/>
              <w:sz w:val="22"/>
              <w:szCs w:val="22"/>
              <w:lang w:eastAsia="ja-JP"/>
            </w:rPr>
          </w:rPrChange>
        </w:rPr>
        <w:t>assert</w:t>
      </w:r>
      <w:r w:rsidRPr="00E90B95">
        <w:rPr>
          <w:rFonts w:eastAsiaTheme="minorEastAsia" w:cstheme="majorHAnsi"/>
          <w:color w:val="000000"/>
          <w:sz w:val="20"/>
          <w:szCs w:val="20"/>
          <w:lang w:eastAsia="ja-JP"/>
          <w:rPrChange w:id="4847" w:author="Petter Vang Brakalsvaalet [pev2]" w:date="2021-04-28T13:17:00Z">
            <w:rPr>
              <w:rFonts w:eastAsiaTheme="minorEastAsia" w:cstheme="majorHAnsi"/>
              <w:color w:val="000000"/>
              <w:sz w:val="22"/>
              <w:szCs w:val="22"/>
              <w:lang w:eastAsia="ja-JP"/>
            </w:rPr>
          </w:rPrChange>
        </w:rPr>
        <w:t>(</w:t>
      </w:r>
      <w:proofErr w:type="gramEnd"/>
      <w:r w:rsidRPr="00E90B95">
        <w:rPr>
          <w:rFonts w:eastAsiaTheme="minorEastAsia" w:cstheme="majorHAnsi"/>
          <w:color w:val="000000"/>
          <w:sz w:val="20"/>
          <w:szCs w:val="20"/>
          <w:lang w:eastAsia="ja-JP"/>
          <w:rPrChange w:id="4848" w:author="Petter Vang Brakalsvaalet [pev2]" w:date="2021-04-28T13:17:00Z">
            <w:rPr>
              <w:rFonts w:eastAsiaTheme="minorEastAsia" w:cstheme="majorHAnsi"/>
              <w:color w:val="000000"/>
              <w:sz w:val="22"/>
              <w:szCs w:val="22"/>
              <w:lang w:eastAsia="ja-JP"/>
            </w:rPr>
          </w:rPrChange>
        </w:rPr>
        <w:t xml:space="preserve">min </w:t>
      </w:r>
      <w:r w:rsidRPr="00E90B95">
        <w:rPr>
          <w:rFonts w:eastAsiaTheme="minorEastAsia" w:cstheme="majorHAnsi"/>
          <w:color w:val="2B839F"/>
          <w:sz w:val="20"/>
          <w:szCs w:val="20"/>
          <w:lang w:eastAsia="ja-JP"/>
          <w:rPrChange w:id="4849" w:author="Petter Vang Brakalsvaalet [pev2]" w:date="2021-04-28T13:17:00Z">
            <w:rPr>
              <w:rFonts w:eastAsiaTheme="minorEastAsia" w:cstheme="majorHAnsi"/>
              <w:color w:val="2B839F"/>
              <w:sz w:val="22"/>
              <w:szCs w:val="22"/>
              <w:lang w:eastAsia="ja-JP"/>
            </w:rPr>
          </w:rPrChange>
        </w:rPr>
        <w:t>&lt;</w:t>
      </w:r>
      <w:r w:rsidRPr="00E90B95">
        <w:rPr>
          <w:rFonts w:eastAsiaTheme="minorEastAsia" w:cstheme="majorHAnsi"/>
          <w:color w:val="000000"/>
          <w:sz w:val="20"/>
          <w:szCs w:val="20"/>
          <w:lang w:eastAsia="ja-JP"/>
          <w:rPrChange w:id="4850" w:author="Petter Vang Brakalsvaalet [pev2]" w:date="2021-04-28T13:17:00Z">
            <w:rPr>
              <w:rFonts w:eastAsiaTheme="minorEastAsia" w:cstheme="majorHAnsi"/>
              <w:color w:val="000000"/>
              <w:sz w:val="22"/>
              <w:szCs w:val="22"/>
              <w:lang w:eastAsia="ja-JP"/>
            </w:rPr>
          </w:rPrChange>
        </w:rPr>
        <w:t xml:space="preserve"> max)</w:t>
      </w:r>
    </w:p>
    <w:p w14:paraId="6637C62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85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85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853"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854"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855"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856"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857" w:author="Petter Vang Brakalsvaalet [pev2]" w:date="2021-04-28T13:17:00Z">
            <w:rPr>
              <w:rFonts w:eastAsiaTheme="minorEastAsia" w:cstheme="majorHAnsi"/>
              <w:color w:val="2B839F"/>
              <w:sz w:val="22"/>
              <w:szCs w:val="22"/>
              <w:lang w:eastAsia="ja-JP"/>
            </w:rPr>
          </w:rPrChange>
        </w:rPr>
        <w:t>CGFloat</w:t>
      </w:r>
      <w:r w:rsidRPr="00E90B95">
        <w:rPr>
          <w:rFonts w:eastAsiaTheme="minorEastAsia" w:cstheme="majorHAnsi"/>
          <w:color w:val="000000"/>
          <w:sz w:val="20"/>
          <w:szCs w:val="20"/>
          <w:lang w:eastAsia="ja-JP"/>
          <w:rPrChange w:id="4858"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859" w:author="Petter Vang Brakalsvaalet [pev2]" w:date="2021-04-28T13:17:00Z">
            <w:rPr>
              <w:rFonts w:eastAsiaTheme="minorEastAsia" w:cstheme="majorHAnsi"/>
              <w:color w:val="2B839F"/>
              <w:sz w:val="22"/>
              <w:szCs w:val="22"/>
              <w:lang w:eastAsia="ja-JP"/>
            </w:rPr>
          </w:rPrChange>
        </w:rPr>
        <w:t>random</w:t>
      </w:r>
      <w:proofErr w:type="spellEnd"/>
      <w:r w:rsidRPr="00E90B95">
        <w:rPr>
          <w:rFonts w:eastAsiaTheme="minorEastAsia" w:cstheme="majorHAnsi"/>
          <w:color w:val="000000"/>
          <w:sz w:val="20"/>
          <w:szCs w:val="20"/>
          <w:lang w:eastAsia="ja-JP"/>
          <w:rPrChange w:id="486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861"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862" w:author="Petter Vang Brakalsvaalet [pev2]" w:date="2021-04-28T13:17:00Z">
            <w:rPr>
              <w:rFonts w:eastAsiaTheme="minorEastAsia" w:cstheme="majorHAnsi"/>
              <w:color w:val="000000"/>
              <w:sz w:val="22"/>
              <w:szCs w:val="22"/>
              <w:lang w:eastAsia="ja-JP"/>
            </w:rPr>
          </w:rPrChange>
        </w:rPr>
        <w:t xml:space="preserve"> (max </w:t>
      </w:r>
      <w:r w:rsidRPr="00E90B95">
        <w:rPr>
          <w:rFonts w:eastAsiaTheme="minorEastAsia" w:cstheme="majorHAnsi"/>
          <w:color w:val="2B839F"/>
          <w:sz w:val="20"/>
          <w:szCs w:val="20"/>
          <w:lang w:eastAsia="ja-JP"/>
          <w:rPrChange w:id="4863"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864" w:author="Petter Vang Brakalsvaalet [pev2]" w:date="2021-04-28T13:17:00Z">
            <w:rPr>
              <w:rFonts w:eastAsiaTheme="minorEastAsia" w:cstheme="majorHAnsi"/>
              <w:color w:val="000000"/>
              <w:sz w:val="22"/>
              <w:szCs w:val="22"/>
              <w:lang w:eastAsia="ja-JP"/>
            </w:rPr>
          </w:rPrChange>
        </w:rPr>
        <w:t xml:space="preserve"> min) </w:t>
      </w:r>
      <w:r w:rsidRPr="00E90B95">
        <w:rPr>
          <w:rFonts w:eastAsiaTheme="minorEastAsia" w:cstheme="majorHAnsi"/>
          <w:color w:val="2B839F"/>
          <w:sz w:val="20"/>
          <w:szCs w:val="20"/>
          <w:lang w:eastAsia="ja-JP"/>
          <w:rPrChange w:id="4865"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866" w:author="Petter Vang Brakalsvaalet [pev2]" w:date="2021-04-28T13:17:00Z">
            <w:rPr>
              <w:rFonts w:eastAsiaTheme="minorEastAsia" w:cstheme="majorHAnsi"/>
              <w:color w:val="000000"/>
              <w:sz w:val="22"/>
              <w:szCs w:val="22"/>
              <w:lang w:eastAsia="ja-JP"/>
            </w:rPr>
          </w:rPrChange>
        </w:rPr>
        <w:t xml:space="preserve"> min</w:t>
      </w:r>
    </w:p>
    <w:p w14:paraId="04B9E971"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86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86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869" w:author="Petter Vang Brakalsvaalet [pev2]" w:date="2021-04-28T13:17:00Z">
            <w:rPr>
              <w:rFonts w:eastAsiaTheme="minorEastAsia" w:cstheme="majorHAnsi"/>
              <w:color w:val="000000"/>
              <w:sz w:val="22"/>
              <w:szCs w:val="22"/>
              <w:lang w:eastAsia="ja-JP"/>
            </w:rPr>
          </w:rPrChange>
        </w:rPr>
        <w:tab/>
        <w:t>}</w:t>
      </w:r>
    </w:p>
    <w:p w14:paraId="1F2808C8" w14:textId="2D1E86BC" w:rsidR="00834211" w:rsidRPr="00E90B95" w:rsidRDefault="000C191F" w:rsidP="00834211">
      <w:pPr>
        <w:rPr>
          <w:rFonts w:cstheme="majorHAnsi"/>
          <w:sz w:val="20"/>
          <w:szCs w:val="20"/>
          <w:rPrChange w:id="4870" w:author="Petter Vang Brakalsvaalet [pev2]" w:date="2021-04-28T13:17:00Z">
            <w:rPr>
              <w:rFonts w:cstheme="majorHAnsi"/>
            </w:rPr>
          </w:rPrChange>
        </w:rPr>
      </w:pPr>
      <w:r w:rsidRPr="00E90B95">
        <w:rPr>
          <w:rFonts w:eastAsiaTheme="minorEastAsia" w:cstheme="majorHAnsi"/>
          <w:color w:val="000000"/>
          <w:sz w:val="20"/>
          <w:szCs w:val="20"/>
          <w:lang w:eastAsia="ja-JP"/>
          <w:rPrChange w:id="4871" w:author="Petter Vang Brakalsvaalet [pev2]" w:date="2021-04-28T13:17:00Z">
            <w:rPr>
              <w:rFonts w:eastAsiaTheme="minorEastAsia" w:cstheme="majorHAnsi"/>
              <w:color w:val="000000"/>
              <w:sz w:val="22"/>
              <w:szCs w:val="22"/>
              <w:lang w:eastAsia="ja-JP"/>
            </w:rPr>
          </w:rPrChange>
        </w:rPr>
        <w:t>}</w:t>
      </w:r>
    </w:p>
    <w:p w14:paraId="5E3DAA23" w14:textId="77777777" w:rsidR="00D61D84" w:rsidRPr="00AB2066" w:rsidRDefault="00D61D84" w:rsidP="0037614C">
      <w:pPr>
        <w:pStyle w:val="AppendixSection"/>
        <w:rPr>
          <w:rFonts w:cstheme="majorHAnsi"/>
          <w:lang w:val="en-GB"/>
        </w:rPr>
      </w:pPr>
      <w:bookmarkStart w:id="4872" w:name="_Toc222978615"/>
      <w:bookmarkStart w:id="4873" w:name="_Toc70522511"/>
      <w:r w:rsidRPr="00AB2066">
        <w:rPr>
          <w:rFonts w:cstheme="majorHAnsi"/>
          <w:lang w:val="en-GB"/>
        </w:rPr>
        <w:lastRenderedPageBreak/>
        <w:t>Ethics Submission</w:t>
      </w:r>
      <w:bookmarkEnd w:id="4873"/>
    </w:p>
    <w:p w14:paraId="1D5D996F" w14:textId="77777777" w:rsidR="004C7C8E" w:rsidRPr="00AB2066" w:rsidRDefault="004C7C8E" w:rsidP="004C7C8E">
      <w:pPr>
        <w:spacing w:after="2884" w:line="259" w:lineRule="auto"/>
        <w:rPr>
          <w:rFonts w:cstheme="majorHAnsi"/>
        </w:rPr>
      </w:pPr>
      <w:r w:rsidRPr="00AB2066">
        <w:rPr>
          <w:rFonts w:eastAsia="Calibr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AB2066">
        <w:rPr>
          <w:rFonts w:cstheme="majorHAnsi"/>
          <w:color w:val="7F7F7F"/>
          <w:sz w:val="16"/>
        </w:rPr>
        <w:t>Image not found or type unknown</w:t>
      </w:r>
    </w:p>
    <w:p w14:paraId="2AD40ACC" w14:textId="77777777" w:rsidR="004C7C8E" w:rsidRPr="00AB2066" w:rsidRDefault="004C7C8E" w:rsidP="004C7C8E">
      <w:pPr>
        <w:spacing w:after="404"/>
        <w:ind w:left="547"/>
        <w:rPr>
          <w:rFonts w:cstheme="majorHAnsi"/>
        </w:rPr>
      </w:pPr>
      <w:r w:rsidRPr="00AB2066">
        <w:rPr>
          <w:rFonts w:cstheme="majorHAnsi"/>
        </w:rPr>
        <w:t>11/03/2021</w:t>
      </w:r>
    </w:p>
    <w:p w14:paraId="23AEF4ED" w14:textId="77777777" w:rsidR="004C7C8E" w:rsidRPr="00AB2066" w:rsidRDefault="004C7C8E" w:rsidP="004C7C8E">
      <w:pPr>
        <w:spacing w:after="224" w:line="246" w:lineRule="auto"/>
        <w:ind w:left="480"/>
        <w:rPr>
          <w:rFonts w:cstheme="majorHAnsi"/>
        </w:rPr>
      </w:pPr>
      <w:r w:rsidRPr="00AB2066">
        <w:rPr>
          <w:rFonts w:cstheme="majorHAnsi"/>
          <w:sz w:val="36"/>
        </w:rPr>
        <w:t>For your information, please find below a copy of your recently completed online ethics assessment</w:t>
      </w:r>
    </w:p>
    <w:p w14:paraId="09F6E026" w14:textId="77777777" w:rsidR="004C7C8E" w:rsidRPr="00AB2066" w:rsidRDefault="004C7C8E" w:rsidP="002614B3">
      <w:pPr>
        <w:ind w:left="480"/>
        <w:rPr>
          <w:rFonts w:cstheme="majorHAnsi"/>
          <w:color w:val="4F81BD" w:themeColor="accent1"/>
          <w:sz w:val="36"/>
          <w:szCs w:val="36"/>
        </w:rPr>
      </w:pPr>
      <w:r w:rsidRPr="00AB2066">
        <w:rPr>
          <w:rFonts w:cstheme="majorHAnsi"/>
          <w:color w:val="4F81BD" w:themeColor="accent1"/>
          <w:sz w:val="36"/>
          <w:szCs w:val="36"/>
        </w:rPr>
        <w:t>Next steps</w:t>
      </w:r>
    </w:p>
    <w:p w14:paraId="5F01C02F" w14:textId="77777777" w:rsidR="004C7C8E" w:rsidRPr="00AB2066" w:rsidRDefault="004C7C8E" w:rsidP="004C7C8E">
      <w:pPr>
        <w:spacing w:after="274"/>
        <w:ind w:left="547"/>
        <w:rPr>
          <w:rFonts w:cstheme="majorHAnsi"/>
        </w:rPr>
      </w:pPr>
      <w:r w:rsidRPr="00AB2066">
        <w:rPr>
          <w:rFonts w:cstheme="majorHAnsi"/>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AB2066" w:rsidRDefault="004C7C8E" w:rsidP="004C7C8E">
      <w:pPr>
        <w:spacing w:after="274"/>
        <w:ind w:left="547"/>
        <w:rPr>
          <w:rFonts w:cstheme="majorHAnsi"/>
        </w:rPr>
      </w:pPr>
      <w:r w:rsidRPr="00AB2066">
        <w:rPr>
          <w:rFonts w:cstheme="majorHAnsi"/>
        </w:rPr>
        <w:t>Staff research - if you have completed this assessment for a grant application, you are not required to obtain approval until you have received confirmation that the grant has been awarded.</w:t>
      </w:r>
    </w:p>
    <w:p w14:paraId="0AE279D8" w14:textId="77777777" w:rsidR="004C7C8E" w:rsidRPr="00AB2066" w:rsidRDefault="004C7C8E" w:rsidP="004C7C8E">
      <w:pPr>
        <w:spacing w:after="272"/>
        <w:ind w:left="547"/>
        <w:rPr>
          <w:rFonts w:cstheme="majorHAnsi"/>
        </w:rPr>
      </w:pPr>
      <w:r w:rsidRPr="00AB2066">
        <w:rPr>
          <w:rFonts w:cstheme="majorHAnsi"/>
        </w:rPr>
        <w:t>Please remember that collection must not commence until approval has been confirmed.</w:t>
      </w:r>
    </w:p>
    <w:p w14:paraId="2D690838" w14:textId="606718D4" w:rsidR="004C7C8E" w:rsidRPr="00AB2066" w:rsidRDefault="004C7C8E" w:rsidP="004C7C8E">
      <w:pPr>
        <w:spacing w:after="313"/>
        <w:ind w:left="547"/>
        <w:rPr>
          <w:rFonts w:cstheme="majorHAnsi"/>
        </w:rPr>
      </w:pPr>
      <w:r w:rsidRPr="00AB2066">
        <w:rPr>
          <w:rFonts w:cstheme="majorHAnsi"/>
        </w:rPr>
        <w:t xml:space="preserve">In case of any further queries, please visit </w:t>
      </w:r>
      <w:hyperlink r:id="rId43">
        <w:r w:rsidRPr="00AB2066">
          <w:rPr>
            <w:rFonts w:cstheme="majorHAnsi"/>
            <w:color w:val="0000CC"/>
            <w:u w:val="single" w:color="0000CC"/>
          </w:rPr>
          <w:t>www.aber.ac.uk/ethics</w:t>
        </w:r>
      </w:hyperlink>
      <w:r w:rsidRPr="00AB2066">
        <w:rPr>
          <w:rFonts w:cstheme="majorHAnsi"/>
        </w:rPr>
        <w:t xml:space="preserve"> or contact </w:t>
      </w:r>
      <w:r w:rsidRPr="00AB2066">
        <w:rPr>
          <w:rFonts w:cstheme="majorHAnsi"/>
          <w:color w:val="0000CC"/>
          <w:u w:val="single" w:color="0000CC"/>
        </w:rPr>
        <w:t>ethics@aber.ac.uk</w:t>
      </w:r>
      <w:r w:rsidRPr="00AB2066">
        <w:rPr>
          <w:rFonts w:cstheme="majorHAnsi"/>
        </w:rPr>
        <w:t xml:space="preserve"> quoting reference number 19208.</w:t>
      </w:r>
    </w:p>
    <w:p w14:paraId="316D2163" w14:textId="77777777" w:rsidR="004C7C8E" w:rsidRPr="00AB2066" w:rsidRDefault="004C7C8E" w:rsidP="002614B3">
      <w:pPr>
        <w:ind w:left="547"/>
        <w:rPr>
          <w:rFonts w:cstheme="majorHAnsi"/>
          <w:b/>
          <w:bCs/>
          <w:color w:val="4F81BD" w:themeColor="accent1"/>
          <w:sz w:val="36"/>
          <w:szCs w:val="36"/>
        </w:rPr>
      </w:pPr>
      <w:proofErr w:type="spellStart"/>
      <w:r w:rsidRPr="00AB2066">
        <w:rPr>
          <w:rFonts w:cstheme="majorHAnsi"/>
          <w:b/>
          <w:bCs/>
          <w:color w:val="4F81BD" w:themeColor="accent1"/>
          <w:sz w:val="36"/>
          <w:szCs w:val="36"/>
        </w:rPr>
        <w:t>Assesment</w:t>
      </w:r>
      <w:proofErr w:type="spellEnd"/>
      <w:r w:rsidRPr="00AB2066">
        <w:rPr>
          <w:rFonts w:cstheme="majorHAnsi"/>
          <w:b/>
          <w:bCs/>
          <w:color w:val="4F81BD" w:themeColor="accent1"/>
          <w:sz w:val="36"/>
          <w:szCs w:val="36"/>
        </w:rPr>
        <w:t xml:space="preserve"> Details</w:t>
      </w:r>
    </w:p>
    <w:p w14:paraId="42A6B306" w14:textId="77777777" w:rsidR="004C7C8E" w:rsidRPr="00AB2066" w:rsidRDefault="004C7C8E" w:rsidP="004C7C8E">
      <w:pPr>
        <w:spacing w:after="7"/>
        <w:ind w:left="547" w:right="10"/>
        <w:rPr>
          <w:rFonts w:cstheme="majorHAnsi"/>
        </w:rPr>
      </w:pPr>
      <w:r w:rsidRPr="00AB2066">
        <w:rPr>
          <w:rFonts w:cstheme="majorHAnsi"/>
        </w:rPr>
        <w:t>AU Status</w:t>
      </w:r>
    </w:p>
    <w:p w14:paraId="102EC1C7" w14:textId="77777777" w:rsidR="004C7C8E" w:rsidRPr="00AB2066" w:rsidRDefault="004C7C8E" w:rsidP="004C7C8E">
      <w:pPr>
        <w:spacing w:after="137"/>
        <w:ind w:left="547"/>
        <w:rPr>
          <w:rFonts w:cstheme="majorHAnsi"/>
        </w:rPr>
      </w:pPr>
      <w:r w:rsidRPr="00AB2066">
        <w:rPr>
          <w:rFonts w:cstheme="majorHAnsi"/>
        </w:rPr>
        <w:t>Undergraduate or PG Taught</w:t>
      </w:r>
    </w:p>
    <w:p w14:paraId="6CCCA58A" w14:textId="77777777" w:rsidR="004C7C8E" w:rsidRPr="00AB2066" w:rsidRDefault="004C7C8E" w:rsidP="004C7C8E">
      <w:pPr>
        <w:ind w:left="547" w:right="4458"/>
        <w:rPr>
          <w:rFonts w:cstheme="majorHAnsi"/>
        </w:rPr>
      </w:pPr>
      <w:r w:rsidRPr="00AB2066">
        <w:rPr>
          <w:rFonts w:cstheme="majorHAnsi"/>
        </w:rPr>
        <w:t>Your aber.ac.uk email address pev2@aber.ac.uk</w:t>
      </w:r>
    </w:p>
    <w:p w14:paraId="01F78C75" w14:textId="77777777" w:rsidR="004C7C8E" w:rsidRPr="00AB2066" w:rsidRDefault="004C7C8E" w:rsidP="004C7C8E">
      <w:pPr>
        <w:spacing w:after="7"/>
        <w:ind w:left="547" w:right="10"/>
        <w:rPr>
          <w:rFonts w:cstheme="majorHAnsi"/>
        </w:rPr>
      </w:pPr>
      <w:r w:rsidRPr="00AB2066">
        <w:rPr>
          <w:rFonts w:cstheme="majorHAnsi"/>
        </w:rPr>
        <w:t>Full Name</w:t>
      </w:r>
    </w:p>
    <w:p w14:paraId="10D41895" w14:textId="77777777" w:rsidR="004C7C8E" w:rsidRPr="00AB2066" w:rsidRDefault="004C7C8E" w:rsidP="004C7C8E">
      <w:pPr>
        <w:spacing w:after="137"/>
        <w:ind w:left="547"/>
        <w:rPr>
          <w:rFonts w:cstheme="majorHAnsi"/>
        </w:rPr>
      </w:pPr>
      <w:r w:rsidRPr="00AB2066">
        <w:rPr>
          <w:rFonts w:cstheme="majorHAnsi"/>
        </w:rPr>
        <w:t xml:space="preserve">Petter Vang </w:t>
      </w:r>
      <w:proofErr w:type="spellStart"/>
      <w:r w:rsidRPr="00AB2066">
        <w:rPr>
          <w:rFonts w:cstheme="majorHAnsi"/>
        </w:rPr>
        <w:t>Brakalsvalet</w:t>
      </w:r>
      <w:proofErr w:type="spellEnd"/>
    </w:p>
    <w:p w14:paraId="33BFC8D3" w14:textId="77777777" w:rsidR="004C7C8E" w:rsidRPr="00AB2066" w:rsidRDefault="004C7C8E" w:rsidP="004C7C8E">
      <w:pPr>
        <w:spacing w:after="7"/>
        <w:ind w:left="547" w:right="10"/>
        <w:rPr>
          <w:rFonts w:cstheme="majorHAnsi"/>
        </w:rPr>
      </w:pPr>
      <w:r w:rsidRPr="00AB2066">
        <w:rPr>
          <w:rFonts w:cstheme="majorHAnsi"/>
        </w:rPr>
        <w:t xml:space="preserve">Please enter the name of the person responsible for reviewing your assessment. </w:t>
      </w:r>
    </w:p>
    <w:p w14:paraId="5F881613" w14:textId="77777777" w:rsidR="004C7C8E" w:rsidRPr="00AB2066" w:rsidRDefault="004C7C8E" w:rsidP="004C7C8E">
      <w:pPr>
        <w:spacing w:after="137"/>
        <w:ind w:left="547"/>
        <w:rPr>
          <w:rFonts w:cstheme="majorHAnsi"/>
        </w:rPr>
      </w:pPr>
      <w:r w:rsidRPr="00AB2066">
        <w:rPr>
          <w:rFonts w:cstheme="majorHAnsi"/>
        </w:rPr>
        <w:t>Neil Taylor</w:t>
      </w:r>
    </w:p>
    <w:p w14:paraId="02C3C56D" w14:textId="77777777" w:rsidR="004C7C8E" w:rsidRPr="00AB2066" w:rsidRDefault="004C7C8E" w:rsidP="004C7C8E">
      <w:pPr>
        <w:ind w:left="547" w:right="443"/>
        <w:rPr>
          <w:rFonts w:cstheme="majorHAnsi"/>
        </w:rPr>
      </w:pPr>
      <w:r w:rsidRPr="00AB2066">
        <w:rPr>
          <w:rFonts w:cstheme="majorHAnsi"/>
        </w:rPr>
        <w:lastRenderedPageBreak/>
        <w:t>Please enter the aber.ac.uk email address of the person responsible for reviewing your assessment nst@aber.ac.uk</w:t>
      </w:r>
    </w:p>
    <w:p w14:paraId="2B799701" w14:textId="77777777" w:rsidR="004C7C8E" w:rsidRPr="00AB2066" w:rsidRDefault="004C7C8E" w:rsidP="004C7C8E">
      <w:pPr>
        <w:ind w:left="547" w:right="10"/>
        <w:rPr>
          <w:rFonts w:cstheme="majorHAnsi"/>
        </w:rPr>
      </w:pPr>
      <w:r w:rsidRPr="00AB2066">
        <w:rPr>
          <w:rFonts w:cstheme="majorHAnsi"/>
        </w:rPr>
        <w:t>Supervisor or Institute Director of Research Department</w:t>
      </w:r>
    </w:p>
    <w:p w14:paraId="72A2C1E0" w14:textId="77777777" w:rsidR="004C7C8E" w:rsidRPr="00AB2066" w:rsidRDefault="004C7C8E" w:rsidP="004C7C8E">
      <w:pPr>
        <w:spacing w:after="137"/>
        <w:ind w:left="547"/>
        <w:rPr>
          <w:rFonts w:cstheme="majorHAnsi"/>
        </w:rPr>
      </w:pPr>
      <w:r w:rsidRPr="00AB2066">
        <w:rPr>
          <w:rFonts w:cstheme="majorHAnsi"/>
        </w:rPr>
        <w:t>cs</w:t>
      </w:r>
    </w:p>
    <w:p w14:paraId="68F4AE47" w14:textId="77777777" w:rsidR="004C7C8E" w:rsidRPr="00AB2066" w:rsidRDefault="004C7C8E" w:rsidP="004C7C8E">
      <w:pPr>
        <w:ind w:left="547" w:right="2247"/>
        <w:rPr>
          <w:rFonts w:cstheme="majorHAnsi"/>
        </w:rPr>
      </w:pPr>
      <w:r w:rsidRPr="00AB2066">
        <w:rPr>
          <w:rFonts w:cstheme="majorHAnsi"/>
        </w:rPr>
        <w:t>Module code (Only enter if you have been asked to do so) CS39440</w:t>
      </w:r>
    </w:p>
    <w:p w14:paraId="0DCEB608" w14:textId="77777777" w:rsidR="004C7C8E" w:rsidRPr="00AB2066" w:rsidRDefault="004C7C8E" w:rsidP="004C7C8E">
      <w:pPr>
        <w:spacing w:after="7"/>
        <w:ind w:left="547" w:right="10"/>
        <w:rPr>
          <w:rFonts w:cstheme="majorHAnsi"/>
        </w:rPr>
      </w:pPr>
      <w:r w:rsidRPr="00AB2066">
        <w:rPr>
          <w:rFonts w:cstheme="majorHAnsi"/>
        </w:rPr>
        <w:t>Proposed Study Title</w:t>
      </w:r>
    </w:p>
    <w:p w14:paraId="4E2A1B62" w14:textId="77777777" w:rsidR="004C7C8E" w:rsidRPr="00AB2066" w:rsidRDefault="004C7C8E" w:rsidP="004C7C8E">
      <w:pPr>
        <w:spacing w:after="137"/>
        <w:ind w:left="547"/>
        <w:rPr>
          <w:rFonts w:cstheme="majorHAnsi"/>
        </w:rPr>
      </w:pPr>
      <w:r w:rsidRPr="00AB2066">
        <w:rPr>
          <w:rFonts w:cstheme="majorHAnsi"/>
        </w:rPr>
        <w:t>2D game construction in Swift</w:t>
      </w:r>
    </w:p>
    <w:p w14:paraId="40696D92" w14:textId="77777777" w:rsidR="004C7C8E" w:rsidRPr="00AB2066" w:rsidRDefault="004C7C8E" w:rsidP="004C7C8E">
      <w:pPr>
        <w:ind w:left="547" w:right="7297"/>
        <w:rPr>
          <w:rFonts w:cstheme="majorHAnsi"/>
        </w:rPr>
      </w:pPr>
      <w:r w:rsidRPr="00AB2066">
        <w:rPr>
          <w:rFonts w:cstheme="majorHAnsi"/>
        </w:rPr>
        <w:t>Proposed Start Date 25 January 2021</w:t>
      </w:r>
    </w:p>
    <w:p w14:paraId="279D5441" w14:textId="77777777" w:rsidR="004C7C8E" w:rsidRPr="00AB2066" w:rsidRDefault="004C7C8E" w:rsidP="004C7C8E">
      <w:pPr>
        <w:ind w:left="547" w:right="6677"/>
        <w:rPr>
          <w:rFonts w:cstheme="majorHAnsi"/>
        </w:rPr>
      </w:pPr>
      <w:r w:rsidRPr="00AB2066">
        <w:rPr>
          <w:rFonts w:cstheme="majorHAnsi"/>
        </w:rPr>
        <w:t>Proposed Completion Date 1 June 2021</w:t>
      </w:r>
    </w:p>
    <w:p w14:paraId="59B60FC3" w14:textId="77777777" w:rsidR="004C7C8E" w:rsidRPr="00AB2066" w:rsidRDefault="004C7C8E" w:rsidP="004C7C8E">
      <w:pPr>
        <w:ind w:left="547" w:right="1454"/>
        <w:rPr>
          <w:rFonts w:cstheme="majorHAnsi"/>
        </w:rPr>
      </w:pPr>
      <w:r w:rsidRPr="00AB2066">
        <w:rPr>
          <w:rFonts w:cstheme="majorHAnsi"/>
        </w:rPr>
        <w:t>Are you conducting a quantitative or qualitative research project? Mixed Methods</w:t>
      </w:r>
    </w:p>
    <w:p w14:paraId="388796FD" w14:textId="77777777" w:rsidR="004C7C8E" w:rsidRPr="00AB2066" w:rsidRDefault="004C7C8E" w:rsidP="004C7C8E">
      <w:pPr>
        <w:ind w:left="547" w:right="522"/>
        <w:rPr>
          <w:rFonts w:cstheme="majorHAnsi"/>
        </w:rPr>
      </w:pPr>
      <w:r w:rsidRPr="00AB2066">
        <w:rPr>
          <w:rFonts w:cstheme="majorHAnsi"/>
        </w:rPr>
        <w:t>Does your research require external ethical approval under the Health Research Authority? No</w:t>
      </w:r>
    </w:p>
    <w:p w14:paraId="44B83802" w14:textId="77777777" w:rsidR="004C7C8E" w:rsidRPr="00AB2066" w:rsidRDefault="004C7C8E" w:rsidP="004C7C8E">
      <w:pPr>
        <w:ind w:left="547" w:right="5337"/>
        <w:rPr>
          <w:rFonts w:cstheme="majorHAnsi"/>
        </w:rPr>
      </w:pPr>
      <w:r w:rsidRPr="00AB2066">
        <w:rPr>
          <w:rFonts w:cstheme="majorHAnsi"/>
        </w:rPr>
        <w:t>Does your research involve animals? No</w:t>
      </w:r>
    </w:p>
    <w:p w14:paraId="6A49853B" w14:textId="77777777" w:rsidR="004C7C8E" w:rsidRPr="00AB2066" w:rsidRDefault="004C7C8E" w:rsidP="004C7C8E">
      <w:pPr>
        <w:ind w:left="547" w:right="3857"/>
        <w:rPr>
          <w:rFonts w:cstheme="majorHAnsi"/>
        </w:rPr>
      </w:pPr>
      <w:r w:rsidRPr="00AB2066">
        <w:rPr>
          <w:rFonts w:cstheme="majorHAnsi"/>
        </w:rPr>
        <w:t>Does your research involve human participants? Yes</w:t>
      </w:r>
    </w:p>
    <w:p w14:paraId="218926D7" w14:textId="77777777" w:rsidR="004C7C8E" w:rsidRPr="00AB2066" w:rsidRDefault="004C7C8E" w:rsidP="004C7C8E">
      <w:pPr>
        <w:ind w:left="547" w:right="3208"/>
        <w:rPr>
          <w:rFonts w:cstheme="majorHAnsi"/>
        </w:rPr>
      </w:pPr>
      <w:r w:rsidRPr="00AB2066">
        <w:rPr>
          <w:rFonts w:cstheme="majorHAnsi"/>
        </w:rPr>
        <w:t>Are you completing this form for your own research? Yes</w:t>
      </w:r>
    </w:p>
    <w:p w14:paraId="25A3C9FE" w14:textId="77777777" w:rsidR="004C7C8E" w:rsidRPr="00AB2066" w:rsidRDefault="004C7C8E" w:rsidP="004C7C8E">
      <w:pPr>
        <w:ind w:left="547" w:right="3857"/>
        <w:rPr>
          <w:rFonts w:cstheme="majorHAnsi"/>
        </w:rPr>
      </w:pPr>
      <w:r w:rsidRPr="00AB2066">
        <w:rPr>
          <w:rFonts w:cstheme="majorHAnsi"/>
        </w:rPr>
        <w:t>Does your research involve human participants? Yes</w:t>
      </w:r>
    </w:p>
    <w:p w14:paraId="1788DE7B" w14:textId="77777777" w:rsidR="004C7C8E" w:rsidRPr="00AB2066" w:rsidRDefault="004C7C8E" w:rsidP="004C7C8E">
      <w:pPr>
        <w:spacing w:after="7"/>
        <w:ind w:left="547" w:right="10"/>
        <w:rPr>
          <w:rFonts w:cstheme="majorHAnsi"/>
        </w:rPr>
      </w:pPr>
      <w:r w:rsidRPr="00AB2066">
        <w:rPr>
          <w:rFonts w:cstheme="majorHAnsi"/>
        </w:rPr>
        <w:t>Institute</w:t>
      </w:r>
    </w:p>
    <w:p w14:paraId="78CBD9EA" w14:textId="77777777" w:rsidR="004C7C8E" w:rsidRPr="00AB2066" w:rsidRDefault="004C7C8E" w:rsidP="004C7C8E">
      <w:pPr>
        <w:spacing w:after="137"/>
        <w:ind w:left="547"/>
        <w:rPr>
          <w:rFonts w:cstheme="majorHAnsi"/>
        </w:rPr>
      </w:pPr>
      <w:r w:rsidRPr="00AB2066">
        <w:rPr>
          <w:rFonts w:cstheme="majorHAnsi"/>
        </w:rPr>
        <w:t>IMPACS</w:t>
      </w:r>
    </w:p>
    <w:p w14:paraId="3F73DFEB" w14:textId="77777777" w:rsidR="004C7C8E" w:rsidRPr="00AB2066" w:rsidRDefault="004C7C8E" w:rsidP="004C7C8E">
      <w:pPr>
        <w:spacing w:after="7"/>
        <w:ind w:left="547" w:right="10"/>
        <w:rPr>
          <w:rFonts w:cstheme="majorHAnsi"/>
        </w:rPr>
      </w:pPr>
      <w:r w:rsidRPr="00AB2066">
        <w:rPr>
          <w:rFonts w:cstheme="majorHAnsi"/>
        </w:rPr>
        <w:t>Please provide a brief summary of your project (</w:t>
      </w:r>
      <w:proofErr w:type="gramStart"/>
      <w:r w:rsidRPr="00AB2066">
        <w:rPr>
          <w:rFonts w:cstheme="majorHAnsi"/>
        </w:rPr>
        <w:t>150 word</w:t>
      </w:r>
      <w:proofErr w:type="gramEnd"/>
      <w:r w:rsidRPr="00AB2066">
        <w:rPr>
          <w:rFonts w:cstheme="majorHAnsi"/>
        </w:rPr>
        <w:t xml:space="preserve"> max)</w:t>
      </w:r>
    </w:p>
    <w:p w14:paraId="5B62023A" w14:textId="77777777" w:rsidR="004C7C8E" w:rsidRPr="00AB2066" w:rsidRDefault="004C7C8E" w:rsidP="004C7C8E">
      <w:pPr>
        <w:spacing w:after="137"/>
        <w:ind w:left="547"/>
        <w:rPr>
          <w:rFonts w:cstheme="majorHAnsi"/>
        </w:rPr>
      </w:pPr>
      <w:r w:rsidRPr="00AB2066">
        <w:rPr>
          <w:rFonts w:cstheme="majorHAnsi"/>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w:t>
      </w:r>
      <w:proofErr w:type="gramStart"/>
      <w:r w:rsidRPr="00AB2066">
        <w:rPr>
          <w:rFonts w:cstheme="majorHAnsi"/>
        </w:rPr>
        <w:t>tree</w:t>
      </w:r>
      <w:proofErr w:type="gramEnd"/>
      <w:r w:rsidRPr="00AB2066">
        <w:rPr>
          <w:rFonts w:cstheme="majorHAnsi"/>
        </w:rPr>
        <w:t xml:space="preserve"> they will get tired and eventually fall down. When a player takes the role of a seeker, they will have the option to use a flashlight to extend their field of view, and if another player is within reach the seeker can catch them. When a </w:t>
      </w:r>
      <w:r w:rsidRPr="00AB2066">
        <w:rPr>
          <w:rFonts w:cstheme="majorHAnsi"/>
        </w:rPr>
        <w:lastRenderedPageBreak/>
        <w:t xml:space="preserve">player is </w:t>
      </w:r>
      <w:proofErr w:type="gramStart"/>
      <w:r w:rsidRPr="00AB2066">
        <w:rPr>
          <w:rFonts w:cstheme="majorHAnsi"/>
        </w:rPr>
        <w:t>caught</w:t>
      </w:r>
      <w:proofErr w:type="gramEnd"/>
      <w:r w:rsidRPr="00AB2066">
        <w:rPr>
          <w:rFonts w:cstheme="majorHAnsi"/>
        </w:rPr>
        <w:t xml:space="preserve">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AB2066" w:rsidRDefault="004C7C8E" w:rsidP="004C7C8E">
      <w:pPr>
        <w:ind w:left="547" w:right="322"/>
        <w:rPr>
          <w:rFonts w:cstheme="majorHAnsi"/>
        </w:rPr>
      </w:pPr>
      <w:r w:rsidRPr="00AB2066">
        <w:rPr>
          <w:rFonts w:cstheme="majorHAnsi"/>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AB2066" w:rsidRDefault="004C7C8E" w:rsidP="004C7C8E">
      <w:pPr>
        <w:ind w:left="547" w:right="10"/>
        <w:rPr>
          <w:rFonts w:cstheme="majorHAnsi"/>
        </w:rPr>
      </w:pPr>
      <w:r w:rsidRPr="00AB2066">
        <w:rPr>
          <w:rFonts w:cstheme="majorHAnsi"/>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AB2066" w:rsidRDefault="004C7C8E" w:rsidP="004C7C8E">
      <w:pPr>
        <w:ind w:left="547" w:right="10"/>
        <w:rPr>
          <w:rFonts w:cstheme="majorHAnsi"/>
        </w:rPr>
      </w:pPr>
      <w:r w:rsidRPr="00AB2066">
        <w:rPr>
          <w:rFonts w:cstheme="majorHAnsi"/>
        </w:rPr>
        <w:t>I can confirm that there is no risk that the nature of the research topic might lead to disclosures from the participant concerning their own involvement in illegal activities or other activities that represent a risk to themselves or others (</w:t>
      </w:r>
      <w:proofErr w:type="gramStart"/>
      <w:r w:rsidRPr="00AB2066">
        <w:rPr>
          <w:rFonts w:cstheme="majorHAnsi"/>
        </w:rPr>
        <w:t>e.g.</w:t>
      </w:r>
      <w:proofErr w:type="gramEnd"/>
      <w:r w:rsidRPr="00AB2066">
        <w:rPr>
          <w:rFonts w:cstheme="majorHAnsi"/>
        </w:rPr>
        <w:t xml:space="preserve"> sexual activity, drug use or professional misconduct). Yes</w:t>
      </w:r>
    </w:p>
    <w:p w14:paraId="2C7EA03A" w14:textId="77777777" w:rsidR="004C7C8E" w:rsidRPr="00AB2066" w:rsidRDefault="004C7C8E" w:rsidP="004C7C8E">
      <w:pPr>
        <w:ind w:left="547" w:right="142"/>
        <w:rPr>
          <w:rFonts w:cstheme="majorHAnsi"/>
        </w:rPr>
      </w:pPr>
      <w:r w:rsidRPr="00AB2066">
        <w:rPr>
          <w:rFonts w:cstheme="majorHAnsi"/>
        </w:rPr>
        <w:t>I can confirm that the study will not induce stress, anxiety, lead to humiliation or cause harm or any other negative consequences beyond the risks encountered in the participant’s day-to-day lives. Yes</w:t>
      </w:r>
    </w:p>
    <w:p w14:paraId="10D59974" w14:textId="77777777" w:rsidR="004C7C8E" w:rsidRPr="00AB2066" w:rsidRDefault="004C7C8E" w:rsidP="004C7C8E">
      <w:pPr>
        <w:ind w:left="547" w:right="10"/>
        <w:rPr>
          <w:rFonts w:cstheme="majorHAnsi"/>
        </w:rPr>
      </w:pPr>
      <w:r w:rsidRPr="00AB2066">
        <w:rPr>
          <w:rFonts w:cstheme="majorHAnsi"/>
        </w:rPr>
        <w:t>Please include any further relevant information for this section here:</w:t>
      </w:r>
    </w:p>
    <w:p w14:paraId="6D6CBC72" w14:textId="77777777" w:rsidR="004C7C8E" w:rsidRPr="00AB2066" w:rsidRDefault="004C7C8E" w:rsidP="004C7C8E">
      <w:pPr>
        <w:ind w:left="547" w:right="154"/>
        <w:rPr>
          <w:rFonts w:cstheme="majorHAnsi"/>
        </w:rPr>
      </w:pPr>
      <w:r w:rsidRPr="00AB2066">
        <w:rPr>
          <w:rFonts w:cstheme="majorHAnsi"/>
        </w:rPr>
        <w:t>Where appropriate, do you have consent for the publication, reproduction or use of any unpublished material? Not applicable</w:t>
      </w:r>
    </w:p>
    <w:p w14:paraId="7F86624A" w14:textId="77777777" w:rsidR="004C7C8E" w:rsidRPr="00AB2066" w:rsidRDefault="004C7C8E" w:rsidP="004C7C8E">
      <w:pPr>
        <w:ind w:left="547" w:right="104"/>
        <w:rPr>
          <w:rFonts w:cstheme="majorHAnsi"/>
        </w:rPr>
      </w:pPr>
      <w:r w:rsidRPr="00AB2066">
        <w:rPr>
          <w:rFonts w:cstheme="majorHAnsi"/>
        </w:rPr>
        <w:t>Will appropriate measures be put in place for the secure and confidential storage of data? Yes</w:t>
      </w:r>
    </w:p>
    <w:p w14:paraId="61759AE8" w14:textId="77777777" w:rsidR="004C7C8E" w:rsidRPr="00AB2066" w:rsidRDefault="004C7C8E" w:rsidP="004C7C8E">
      <w:pPr>
        <w:ind w:left="547" w:right="10"/>
        <w:rPr>
          <w:rFonts w:cstheme="majorHAnsi"/>
        </w:rPr>
      </w:pPr>
      <w:r w:rsidRPr="00AB2066">
        <w:rPr>
          <w:rFonts w:cstheme="majorHAnsi"/>
        </w:rPr>
        <w:t>Does the research pose more than minimal and predictable risk to the researcher? No</w:t>
      </w:r>
    </w:p>
    <w:p w14:paraId="77C49104" w14:textId="77777777" w:rsidR="004C7C8E" w:rsidRPr="00AB2066" w:rsidRDefault="004C7C8E" w:rsidP="004C7C8E">
      <w:pPr>
        <w:ind w:left="547" w:right="10"/>
        <w:rPr>
          <w:rFonts w:cstheme="majorHAnsi"/>
        </w:rPr>
      </w:pPr>
      <w:r w:rsidRPr="00AB2066">
        <w:rPr>
          <w:rFonts w:cstheme="majorHAnsi"/>
        </w:rPr>
        <w:t xml:space="preserve">Will you be travelling, as a foreign national, </w:t>
      </w:r>
      <w:proofErr w:type="gramStart"/>
      <w:r w:rsidRPr="00AB2066">
        <w:rPr>
          <w:rFonts w:cstheme="majorHAnsi"/>
        </w:rPr>
        <w:t>in to</w:t>
      </w:r>
      <w:proofErr w:type="gramEnd"/>
      <w:r w:rsidRPr="00AB2066">
        <w:rPr>
          <w:rFonts w:cstheme="majorHAnsi"/>
        </w:rPr>
        <w:t xml:space="preserve"> any areas that the UK Foreign and Commonwealth Office advise against travel to? No</w:t>
      </w:r>
    </w:p>
    <w:p w14:paraId="4AFC4562" w14:textId="77777777" w:rsidR="004C7C8E" w:rsidRPr="00AB2066" w:rsidRDefault="004C7C8E" w:rsidP="004C7C8E">
      <w:pPr>
        <w:ind w:left="547" w:right="10"/>
        <w:rPr>
          <w:rFonts w:cstheme="majorHAnsi"/>
        </w:rPr>
      </w:pPr>
      <w:r w:rsidRPr="00AB2066">
        <w:rPr>
          <w:rFonts w:cstheme="majorHAnsi"/>
        </w:rPr>
        <w:t>Please include any further relevant information for this section here:</w:t>
      </w:r>
    </w:p>
    <w:p w14:paraId="4AFE8F0D" w14:textId="77777777" w:rsidR="004C7C8E" w:rsidRPr="00AB2066" w:rsidRDefault="004C7C8E" w:rsidP="004C7C8E">
      <w:pPr>
        <w:ind w:left="547" w:right="4338"/>
        <w:rPr>
          <w:rFonts w:cstheme="majorHAnsi"/>
        </w:rPr>
      </w:pPr>
      <w:r w:rsidRPr="00AB2066">
        <w:rPr>
          <w:rFonts w:cstheme="majorHAnsi"/>
        </w:rPr>
        <w:t>Is your research study related to COVID-19? No</w:t>
      </w:r>
    </w:p>
    <w:p w14:paraId="22C2C662" w14:textId="77777777" w:rsidR="004C7C8E" w:rsidRPr="00AB2066" w:rsidRDefault="004C7C8E" w:rsidP="004C7C8E">
      <w:pPr>
        <w:ind w:left="547" w:right="315"/>
        <w:rPr>
          <w:rFonts w:cstheme="majorHAnsi"/>
        </w:rPr>
      </w:pPr>
      <w:r w:rsidRPr="00AB2066">
        <w:rPr>
          <w:rFonts w:cstheme="majorHAnsi"/>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AB2066" w:rsidRDefault="004C7C8E" w:rsidP="004C7C8E">
      <w:pPr>
        <w:ind w:left="547" w:right="165"/>
        <w:rPr>
          <w:rFonts w:cstheme="majorHAnsi"/>
        </w:rPr>
      </w:pPr>
      <w:r w:rsidRPr="00AB2066">
        <w:rPr>
          <w:rFonts w:cstheme="majorHAnsi"/>
        </w:rPr>
        <w:t>Declaration: Please tick to confirm that you have completed this form to the best of your knowledge and that you will inform your department should the proposal significantly change. Yes</w:t>
      </w:r>
    </w:p>
    <w:p w14:paraId="2153F337" w14:textId="3DF50ADC" w:rsidR="00B16BD7" w:rsidRPr="00AB2066" w:rsidRDefault="004C7C8E" w:rsidP="002858BF">
      <w:pPr>
        <w:ind w:left="547" w:right="10"/>
        <w:rPr>
          <w:rFonts w:cstheme="majorHAnsi"/>
        </w:rPr>
      </w:pPr>
      <w:r w:rsidRPr="00AB2066">
        <w:rPr>
          <w:rFonts w:cstheme="majorHAnsi"/>
        </w:rPr>
        <w:t>Please include any further relevant information for this section here:</w:t>
      </w:r>
      <w:bookmarkEnd w:id="4872"/>
    </w:p>
    <w:p w14:paraId="38819F1B" w14:textId="77777777" w:rsidR="00B40716" w:rsidRPr="00AB2066" w:rsidRDefault="009A54F2" w:rsidP="0037614C">
      <w:pPr>
        <w:rPr>
          <w:rFonts w:cstheme="majorHAnsi"/>
        </w:rPr>
      </w:pPr>
      <w:r w:rsidRPr="00AB2066">
        <w:rPr>
          <w:rFonts w:cstheme="majorHAnsi"/>
        </w:rPr>
        <w:br/>
      </w:r>
    </w:p>
    <w:sectPr w:rsidR="00B40716" w:rsidRPr="00AB2066" w:rsidSect="00D61D84">
      <w:headerReference w:type="default" r:id="rId44"/>
      <w:footerReference w:type="default" r:id="rId45"/>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26BEA7" w14:textId="77777777" w:rsidR="00A13BEB" w:rsidRDefault="00A13BEB" w:rsidP="0037614C">
      <w:r>
        <w:separator/>
      </w:r>
    </w:p>
    <w:p w14:paraId="206CCF48" w14:textId="77777777" w:rsidR="00A13BEB" w:rsidRDefault="00A13BEB"/>
  </w:endnote>
  <w:endnote w:type="continuationSeparator" w:id="0">
    <w:p w14:paraId="2D3D48D7" w14:textId="77777777" w:rsidR="00A13BEB" w:rsidRDefault="00A13BEB" w:rsidP="0037614C">
      <w:r>
        <w:continuationSeparator/>
      </w:r>
    </w:p>
    <w:p w14:paraId="23202D49" w14:textId="77777777" w:rsidR="00A13BEB" w:rsidRDefault="00A13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1F4563F8"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r w:rsidR="00A13BEB">
      <w:fldChar w:fldCharType="begin"/>
    </w:r>
    <w:r w:rsidR="00A13BEB">
      <w:instrText xml:space="preserve"> SECTIONPAGES  \* MERGEFORMAT </w:instrText>
    </w:r>
    <w:r w:rsidR="00A13BEB">
      <w:fldChar w:fldCharType="separate"/>
    </w:r>
    <w:r w:rsidR="00DE73C8">
      <w:rPr>
        <w:noProof/>
      </w:rPr>
      <w:t>42</w:t>
    </w:r>
    <w:r w:rsidR="00A13BEB">
      <w:rPr>
        <w:noProof/>
      </w:rPr>
      <w:fldChar w:fldCharType="end"/>
    </w:r>
  </w:p>
  <w:p w14:paraId="121D875E" w14:textId="77777777" w:rsidR="005D5678" w:rsidRDefault="005D56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9E19C4" w14:textId="77777777" w:rsidR="00A13BEB" w:rsidRDefault="00A13BEB" w:rsidP="0037614C">
      <w:r>
        <w:separator/>
      </w:r>
    </w:p>
    <w:p w14:paraId="7D4F5DD9" w14:textId="77777777" w:rsidR="00A13BEB" w:rsidRDefault="00A13BEB"/>
  </w:footnote>
  <w:footnote w:type="continuationSeparator" w:id="0">
    <w:p w14:paraId="1AF53985" w14:textId="77777777" w:rsidR="00A13BEB" w:rsidRDefault="00A13BEB" w:rsidP="0037614C">
      <w:r>
        <w:continuationSeparator/>
      </w:r>
    </w:p>
    <w:p w14:paraId="4CAC5478" w14:textId="77777777" w:rsidR="00A13BEB" w:rsidRDefault="00A13B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p w14:paraId="713228E7" w14:textId="77777777" w:rsidR="005D5678" w:rsidRDefault="005D56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tter Vang Brakalsvaalet [pev2]">
    <w15:presenceInfo w15:providerId="AD" w15:userId="S::pev2@aber.ac.uk::af59070d-25ac-48fa-9d00-92dc55e78c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en-GB" w:vendorID="64" w:dllVersion="0" w:nlCheck="1" w:checkStyle="0"/>
  <w:activeWritingStyle w:appName="MSWord" w:lang="en-US" w:vendorID="64" w:dllVersion="0" w:nlCheck="1" w:checkStyle="0"/>
  <w:proofState w:spelling="clean" w:grammar="clean"/>
  <w:attachedTemplate r:id="rId1"/>
  <w:trackRevision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203F"/>
    <w:rsid w:val="00093425"/>
    <w:rsid w:val="0009699F"/>
    <w:rsid w:val="000A0658"/>
    <w:rsid w:val="000A149D"/>
    <w:rsid w:val="000A5A4D"/>
    <w:rsid w:val="000A5ED0"/>
    <w:rsid w:val="000B2CEA"/>
    <w:rsid w:val="000B350F"/>
    <w:rsid w:val="000B7680"/>
    <w:rsid w:val="000C191F"/>
    <w:rsid w:val="000C1E89"/>
    <w:rsid w:val="000D2142"/>
    <w:rsid w:val="000D3F21"/>
    <w:rsid w:val="000D5726"/>
    <w:rsid w:val="000E23AD"/>
    <w:rsid w:val="000E4CC8"/>
    <w:rsid w:val="000E5039"/>
    <w:rsid w:val="000F5934"/>
    <w:rsid w:val="00102D97"/>
    <w:rsid w:val="00107B2E"/>
    <w:rsid w:val="0011107B"/>
    <w:rsid w:val="001170DD"/>
    <w:rsid w:val="0012492A"/>
    <w:rsid w:val="00127AD4"/>
    <w:rsid w:val="0015124C"/>
    <w:rsid w:val="001536DB"/>
    <w:rsid w:val="00155DCF"/>
    <w:rsid w:val="00161146"/>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1713B"/>
    <w:rsid w:val="00222781"/>
    <w:rsid w:val="00224EA7"/>
    <w:rsid w:val="0023090E"/>
    <w:rsid w:val="00231516"/>
    <w:rsid w:val="00240B71"/>
    <w:rsid w:val="00247D2C"/>
    <w:rsid w:val="00260784"/>
    <w:rsid w:val="002614B3"/>
    <w:rsid w:val="00266092"/>
    <w:rsid w:val="002841CB"/>
    <w:rsid w:val="00285014"/>
    <w:rsid w:val="002858BF"/>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905"/>
    <w:rsid w:val="002F1A62"/>
    <w:rsid w:val="002F5B33"/>
    <w:rsid w:val="00300C93"/>
    <w:rsid w:val="003163B2"/>
    <w:rsid w:val="00320CD5"/>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E70B1"/>
    <w:rsid w:val="003F0E31"/>
    <w:rsid w:val="003F276F"/>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0E00"/>
    <w:rsid w:val="004710AA"/>
    <w:rsid w:val="00474A84"/>
    <w:rsid w:val="00483ED2"/>
    <w:rsid w:val="00495198"/>
    <w:rsid w:val="00495F82"/>
    <w:rsid w:val="00496371"/>
    <w:rsid w:val="0049654D"/>
    <w:rsid w:val="00497165"/>
    <w:rsid w:val="004A0246"/>
    <w:rsid w:val="004A2280"/>
    <w:rsid w:val="004A6998"/>
    <w:rsid w:val="004B0CE2"/>
    <w:rsid w:val="004B5CD9"/>
    <w:rsid w:val="004C014E"/>
    <w:rsid w:val="004C01B6"/>
    <w:rsid w:val="004C12FA"/>
    <w:rsid w:val="004C18C3"/>
    <w:rsid w:val="004C2A7B"/>
    <w:rsid w:val="004C7977"/>
    <w:rsid w:val="004C7C8E"/>
    <w:rsid w:val="004C7E9F"/>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4AD6"/>
    <w:rsid w:val="0056517A"/>
    <w:rsid w:val="005661D4"/>
    <w:rsid w:val="0056776C"/>
    <w:rsid w:val="005739CD"/>
    <w:rsid w:val="005776B0"/>
    <w:rsid w:val="005777DB"/>
    <w:rsid w:val="00582C8A"/>
    <w:rsid w:val="005853A6"/>
    <w:rsid w:val="005869A0"/>
    <w:rsid w:val="00586D33"/>
    <w:rsid w:val="005A0731"/>
    <w:rsid w:val="005A495D"/>
    <w:rsid w:val="005A4A1D"/>
    <w:rsid w:val="005C2482"/>
    <w:rsid w:val="005C6B1B"/>
    <w:rsid w:val="005D3794"/>
    <w:rsid w:val="005D5678"/>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E6A94"/>
    <w:rsid w:val="006F13E1"/>
    <w:rsid w:val="007068B4"/>
    <w:rsid w:val="00711DBE"/>
    <w:rsid w:val="00713736"/>
    <w:rsid w:val="00713BA4"/>
    <w:rsid w:val="007173FD"/>
    <w:rsid w:val="007322BF"/>
    <w:rsid w:val="00733AA5"/>
    <w:rsid w:val="00740C6B"/>
    <w:rsid w:val="00740E4F"/>
    <w:rsid w:val="007570BC"/>
    <w:rsid w:val="0076188E"/>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211"/>
    <w:rsid w:val="00834BB4"/>
    <w:rsid w:val="00834C1B"/>
    <w:rsid w:val="00836561"/>
    <w:rsid w:val="00840F38"/>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2A3"/>
    <w:rsid w:val="008A08A1"/>
    <w:rsid w:val="008A18F7"/>
    <w:rsid w:val="008A74B6"/>
    <w:rsid w:val="008A7F13"/>
    <w:rsid w:val="008B038C"/>
    <w:rsid w:val="008C1C12"/>
    <w:rsid w:val="008D2BB4"/>
    <w:rsid w:val="008D5188"/>
    <w:rsid w:val="008E1C7E"/>
    <w:rsid w:val="008E32BF"/>
    <w:rsid w:val="008E4179"/>
    <w:rsid w:val="008E4E84"/>
    <w:rsid w:val="008F1535"/>
    <w:rsid w:val="008F340C"/>
    <w:rsid w:val="008F6F55"/>
    <w:rsid w:val="009002E5"/>
    <w:rsid w:val="00901934"/>
    <w:rsid w:val="0090251C"/>
    <w:rsid w:val="009161DD"/>
    <w:rsid w:val="009171A6"/>
    <w:rsid w:val="00921859"/>
    <w:rsid w:val="00922896"/>
    <w:rsid w:val="00932C40"/>
    <w:rsid w:val="00936C5A"/>
    <w:rsid w:val="00937FDD"/>
    <w:rsid w:val="00940114"/>
    <w:rsid w:val="009423B3"/>
    <w:rsid w:val="00942965"/>
    <w:rsid w:val="00945DA2"/>
    <w:rsid w:val="00963DAE"/>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3BEB"/>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A4EB7"/>
    <w:rsid w:val="00AB1193"/>
    <w:rsid w:val="00AB2066"/>
    <w:rsid w:val="00AC4F5A"/>
    <w:rsid w:val="00AD2FA0"/>
    <w:rsid w:val="00AD7CEA"/>
    <w:rsid w:val="00AE4F85"/>
    <w:rsid w:val="00AE59D0"/>
    <w:rsid w:val="00AF0E81"/>
    <w:rsid w:val="00AF0FDC"/>
    <w:rsid w:val="00AF1FBE"/>
    <w:rsid w:val="00AF61DC"/>
    <w:rsid w:val="00B017FE"/>
    <w:rsid w:val="00B1213E"/>
    <w:rsid w:val="00B12DB6"/>
    <w:rsid w:val="00B12FA9"/>
    <w:rsid w:val="00B16BD7"/>
    <w:rsid w:val="00B22B24"/>
    <w:rsid w:val="00B22C35"/>
    <w:rsid w:val="00B24B31"/>
    <w:rsid w:val="00B362B5"/>
    <w:rsid w:val="00B40716"/>
    <w:rsid w:val="00B41055"/>
    <w:rsid w:val="00B43163"/>
    <w:rsid w:val="00B4517B"/>
    <w:rsid w:val="00B469BE"/>
    <w:rsid w:val="00B47162"/>
    <w:rsid w:val="00B71662"/>
    <w:rsid w:val="00B73050"/>
    <w:rsid w:val="00B75337"/>
    <w:rsid w:val="00B839AF"/>
    <w:rsid w:val="00B84309"/>
    <w:rsid w:val="00B866B3"/>
    <w:rsid w:val="00B86DF5"/>
    <w:rsid w:val="00B915D8"/>
    <w:rsid w:val="00B92C2D"/>
    <w:rsid w:val="00B95712"/>
    <w:rsid w:val="00B97E1A"/>
    <w:rsid w:val="00BA223F"/>
    <w:rsid w:val="00BA45AD"/>
    <w:rsid w:val="00BB2D4B"/>
    <w:rsid w:val="00BB3801"/>
    <w:rsid w:val="00BB4588"/>
    <w:rsid w:val="00BB4C3D"/>
    <w:rsid w:val="00BB7241"/>
    <w:rsid w:val="00BC3662"/>
    <w:rsid w:val="00BC7A8C"/>
    <w:rsid w:val="00BD079A"/>
    <w:rsid w:val="00BD36CC"/>
    <w:rsid w:val="00BD4727"/>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5203"/>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5AC3"/>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4636"/>
    <w:rsid w:val="00D87654"/>
    <w:rsid w:val="00D90774"/>
    <w:rsid w:val="00D93358"/>
    <w:rsid w:val="00D94FCF"/>
    <w:rsid w:val="00D952A0"/>
    <w:rsid w:val="00D9636C"/>
    <w:rsid w:val="00DA26BF"/>
    <w:rsid w:val="00DA45E5"/>
    <w:rsid w:val="00DA4C64"/>
    <w:rsid w:val="00DA6A8A"/>
    <w:rsid w:val="00DB3BC0"/>
    <w:rsid w:val="00DB4E84"/>
    <w:rsid w:val="00DB78FA"/>
    <w:rsid w:val="00DD1D1A"/>
    <w:rsid w:val="00DD363E"/>
    <w:rsid w:val="00DD40B2"/>
    <w:rsid w:val="00DE73C8"/>
    <w:rsid w:val="00DF1E46"/>
    <w:rsid w:val="00DF2F81"/>
    <w:rsid w:val="00E00268"/>
    <w:rsid w:val="00E04F10"/>
    <w:rsid w:val="00E15D1C"/>
    <w:rsid w:val="00E15DE0"/>
    <w:rsid w:val="00E24884"/>
    <w:rsid w:val="00E24903"/>
    <w:rsid w:val="00E25CDF"/>
    <w:rsid w:val="00E358F7"/>
    <w:rsid w:val="00E401CE"/>
    <w:rsid w:val="00E41E27"/>
    <w:rsid w:val="00E46A3F"/>
    <w:rsid w:val="00E60146"/>
    <w:rsid w:val="00E61859"/>
    <w:rsid w:val="00E61B6D"/>
    <w:rsid w:val="00E64EE7"/>
    <w:rsid w:val="00E65D87"/>
    <w:rsid w:val="00E721FF"/>
    <w:rsid w:val="00E74DA1"/>
    <w:rsid w:val="00E82232"/>
    <w:rsid w:val="00E859F2"/>
    <w:rsid w:val="00E864DD"/>
    <w:rsid w:val="00E869BF"/>
    <w:rsid w:val="00E90B95"/>
    <w:rsid w:val="00EA2A56"/>
    <w:rsid w:val="00EA5150"/>
    <w:rsid w:val="00EA6599"/>
    <w:rsid w:val="00EC1958"/>
    <w:rsid w:val="00ED1CB7"/>
    <w:rsid w:val="00EE0B72"/>
    <w:rsid w:val="00EF1E9A"/>
    <w:rsid w:val="00EF500B"/>
    <w:rsid w:val="00EF6495"/>
    <w:rsid w:val="00F1080E"/>
    <w:rsid w:val="00F10B61"/>
    <w:rsid w:val="00F21606"/>
    <w:rsid w:val="00F24D07"/>
    <w:rsid w:val="00F2669A"/>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24D07"/>
    <w:rPr>
      <w:rFonts w:asciiTheme="majorHAnsi" w:eastAsia="Times New Roman" w:hAnsiTheme="majorHAnsi" w:cs="Times New Roman"/>
      <w:sz w:val="24"/>
      <w:szCs w:val="24"/>
      <w:lang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eastAsiaTheme="majorEastAsia"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eastAsiaTheme="majorEastAsia"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eastAsiaTheme="majorEastAsia"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eastAsiaTheme="majorEastAsia"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eastAsiaTheme="majorEastAsia"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eastAsiaTheme="majorEastAsia"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eastAsiaTheme="majorEastAsia"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eastAsiaTheme="majorEastAsia"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eastAsiaTheme="majorEastAsia"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eastAsiaTheme="minorEastAsia"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eastAsia="ja-JP"/>
    </w:rPr>
  </w:style>
  <w:style w:type="paragraph" w:styleId="Title">
    <w:name w:val="Title"/>
    <w:basedOn w:val="Normal"/>
    <w:next w:val="Normal"/>
    <w:link w:val="TitleChar"/>
    <w:uiPriority w:val="10"/>
    <w:qFormat/>
    <w:rsid w:val="00940114"/>
    <w:pPr>
      <w:contextualSpacing/>
      <w:jc w:val="center"/>
    </w:pPr>
    <w:rPr>
      <w:rFonts w:eastAsiaTheme="majorEastAsia" w:cstheme="majorBidi"/>
      <w:color w:val="365F91" w:themeColor="accent1" w:themeShade="BF"/>
      <w:spacing w:val="-10"/>
      <w:kern w:val="28"/>
      <w:sz w:val="56"/>
      <w:szCs w:val="56"/>
      <w:lang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val="en-N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114756944">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2592327">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30129350">
      <w:bodyDiv w:val="1"/>
      <w:marLeft w:val="0"/>
      <w:marRight w:val="0"/>
      <w:marTop w:val="0"/>
      <w:marBottom w:val="0"/>
      <w:divBdr>
        <w:top w:val="none" w:sz="0" w:space="0" w:color="auto"/>
        <w:left w:val="none" w:sz="0" w:space="0" w:color="auto"/>
        <w:bottom w:val="none" w:sz="0" w:space="0" w:color="auto"/>
        <w:right w:val="none" w:sz="0" w:space="0" w:color="auto"/>
      </w:divBdr>
    </w:div>
    <w:div w:id="457332827">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059405284">
      <w:bodyDiv w:val="1"/>
      <w:marLeft w:val="0"/>
      <w:marRight w:val="0"/>
      <w:marTop w:val="0"/>
      <w:marBottom w:val="0"/>
      <w:divBdr>
        <w:top w:val="none" w:sz="0" w:space="0" w:color="auto"/>
        <w:left w:val="none" w:sz="0" w:space="0" w:color="auto"/>
        <w:bottom w:val="none" w:sz="0" w:space="0" w:color="auto"/>
        <w:right w:val="none" w:sz="0" w:space="0" w:color="auto"/>
      </w:divBdr>
    </w:div>
    <w:div w:id="1069772455">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829320044">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s.apple.com/gb/app/hide-and-seek/id153705148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pixabay.com/illustrations/generic-button-button-3d-sign-1357003/"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s.apple.com/gb/app/hiden-find/id1509189851"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pixabay.com/service/licens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apps.apple.com/gb/app/hide-n-seek/id1491654968" TargetMode="Externa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aber.ac.uk/ethics" TargetMode="External"/><Relationship Id="rId48" Type="http://schemas.openxmlformats.org/officeDocument/2006/relationships/theme" Target="theme/theme1.xml"/><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hyperlink" Target="https://apps.apple.com/gb/app/hide-seek-fun-game/id1495168019"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5</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1</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2</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3</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4</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7</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8</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6</b:RefOrder>
  </b:Source>
</b:Sources>
</file>

<file path=customXml/itemProps1.xml><?xml version="1.0" encoding="utf-8"?>
<ds:datastoreItem xmlns:ds="http://schemas.openxmlformats.org/officeDocument/2006/customXml" ds:itemID="{AD68F43F-0D12-FF48-83BC-99460157F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103</TotalTime>
  <Pages>42</Pages>
  <Words>10320</Words>
  <Characters>58826</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6</cp:revision>
  <cp:lastPrinted>2014-04-04T11:58:00Z</cp:lastPrinted>
  <dcterms:created xsi:type="dcterms:W3CDTF">2021-04-28T10:55:00Z</dcterms:created>
  <dcterms:modified xsi:type="dcterms:W3CDTF">2021-04-29T07:47:00Z</dcterms:modified>
</cp:coreProperties>
</file>